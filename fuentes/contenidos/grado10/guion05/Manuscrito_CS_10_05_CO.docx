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02A9AD" w14:textId="77777777" w:rsidR="006C738E" w:rsidRPr="00DD6B12" w:rsidRDefault="006C738E" w:rsidP="00DD6B12">
      <w:pPr>
        <w:pStyle w:val="Ttulo7"/>
        <w:spacing w:line="240" w:lineRule="auto"/>
        <w:rPr>
          <w:rFonts w:ascii="Times" w:hAnsi="Times"/>
          <w:rPrChange w:id="0" w:author="Adriana  Casas" w:date="2015-07-08T15:43:00Z">
            <w:rPr/>
          </w:rPrChange>
        </w:rPr>
        <w:pPrChange w:id="1" w:author="Adriana  Casas" w:date="2015-07-08T15:43:00Z">
          <w:pPr>
            <w:pStyle w:val="Ttulo7"/>
          </w:pPr>
        </w:pPrChange>
      </w:pPr>
    </w:p>
    <w:tbl>
      <w:tblPr>
        <w:tblStyle w:val="10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5"/>
        <w:gridCol w:w="6763"/>
      </w:tblGrid>
      <w:tr w:rsidR="006C738E" w:rsidRPr="00DD6B12" w14:paraId="5DF388EE" w14:textId="77777777" w:rsidTr="006C738E">
        <w:tc>
          <w:tcPr>
            <w:tcW w:w="207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28342180" w14:textId="77777777" w:rsidR="006C738E" w:rsidRPr="00DD6B12" w:rsidRDefault="006C738E" w:rsidP="00DD6B12">
            <w:pPr>
              <w:spacing w:line="240" w:lineRule="auto"/>
              <w:rPr>
                <w:rFonts w:ascii="Times" w:hAnsi="Times"/>
                <w:highlight w:val="none"/>
                <w:rPrChange w:id="2" w:author="Adriana  Casas" w:date="2015-07-08T15:43:00Z">
                  <w:rPr>
                    <w:highlight w:val="none"/>
                  </w:rPr>
                </w:rPrChange>
              </w:rPr>
              <w:pPrChange w:id="3" w:author="Adriana  Casas" w:date="2015-07-08T15:43:00Z">
                <w:pPr/>
              </w:pPrChange>
            </w:pPr>
            <w:r w:rsidRPr="00DD6B12">
              <w:rPr>
                <w:rFonts w:ascii="Times" w:hAnsi="Times"/>
                <w:color w:val="FFFFFF"/>
                <w:highlight w:val="none"/>
                <w:rPrChange w:id="4" w:author="Adriana  Casas" w:date="2015-07-08T15:43:00Z">
                  <w:rPr>
                    <w:color w:val="FFFFFF"/>
                    <w:highlight w:val="none"/>
                  </w:rPr>
                </w:rPrChange>
              </w:rPr>
              <w:t>Título del guion</w:t>
            </w:r>
          </w:p>
        </w:tc>
        <w:tc>
          <w:tcPr>
            <w:tcW w:w="6763"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F5E232" w14:textId="77777777" w:rsidR="006C738E" w:rsidRPr="00DD6B12" w:rsidRDefault="006C738E" w:rsidP="00DD6B12">
            <w:pPr>
              <w:spacing w:line="240" w:lineRule="auto"/>
              <w:rPr>
                <w:rFonts w:ascii="Times" w:hAnsi="Times"/>
                <w:highlight w:val="none"/>
                <w:rPrChange w:id="5" w:author="Adriana  Casas" w:date="2015-07-08T15:43:00Z">
                  <w:rPr>
                    <w:highlight w:val="none"/>
                  </w:rPr>
                </w:rPrChange>
              </w:rPr>
              <w:pPrChange w:id="6" w:author="Adriana  Casas" w:date="2015-07-08T15:43:00Z">
                <w:pPr/>
              </w:pPrChange>
            </w:pPr>
            <w:r w:rsidRPr="00DD6B12">
              <w:rPr>
                <w:rFonts w:ascii="Times" w:hAnsi="Times"/>
                <w:color w:val="000000"/>
                <w:highlight w:val="none"/>
                <w:rPrChange w:id="7" w:author="Adriana  Casas" w:date="2015-07-08T15:43:00Z">
                  <w:rPr>
                    <w:color w:val="000000"/>
                    <w:highlight w:val="none"/>
                  </w:rPr>
                </w:rPrChange>
              </w:rPr>
              <w:t xml:space="preserve"> </w:t>
            </w:r>
            <w:r w:rsidRPr="00DD6B12">
              <w:rPr>
                <w:rFonts w:ascii="Times" w:hAnsi="Times"/>
                <w:b/>
                <w:color w:val="000000"/>
                <w:highlight w:val="none"/>
                <w:rPrChange w:id="8" w:author="Adriana  Casas" w:date="2015-07-08T15:43:00Z">
                  <w:rPr>
                    <w:b/>
                    <w:color w:val="000000"/>
                    <w:highlight w:val="none"/>
                  </w:rPr>
                </w:rPrChange>
              </w:rPr>
              <w:t>La vida económica</w:t>
            </w:r>
          </w:p>
        </w:tc>
      </w:tr>
      <w:tr w:rsidR="006C738E" w:rsidRPr="00DD6B12" w14:paraId="3F50858F" w14:textId="77777777" w:rsidTr="006C738E">
        <w:tc>
          <w:tcPr>
            <w:tcW w:w="2075" w:type="dxa"/>
            <w:tcBorders>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2D8FA89" w14:textId="77777777" w:rsidR="006C738E" w:rsidRPr="00DD6B12" w:rsidRDefault="006C738E" w:rsidP="00DD6B12">
            <w:pPr>
              <w:spacing w:line="240" w:lineRule="auto"/>
              <w:rPr>
                <w:rFonts w:ascii="Times" w:hAnsi="Times"/>
                <w:highlight w:val="none"/>
                <w:rPrChange w:id="9" w:author="Adriana  Casas" w:date="2015-07-08T15:43:00Z">
                  <w:rPr>
                    <w:highlight w:val="none"/>
                  </w:rPr>
                </w:rPrChange>
              </w:rPr>
              <w:pPrChange w:id="10" w:author="Adriana  Casas" w:date="2015-07-08T15:43:00Z">
                <w:pPr/>
              </w:pPrChange>
            </w:pPr>
            <w:r w:rsidRPr="00DD6B12">
              <w:rPr>
                <w:rFonts w:ascii="Times" w:hAnsi="Times"/>
                <w:color w:val="FFFFFF"/>
                <w:highlight w:val="none"/>
                <w:rPrChange w:id="11" w:author="Adriana  Casas" w:date="2015-07-08T15:43:00Z">
                  <w:rPr>
                    <w:color w:val="FFFFFF"/>
                    <w:highlight w:val="none"/>
                  </w:rPr>
                </w:rPrChange>
              </w:rPr>
              <w:t>Código del guion</w:t>
            </w:r>
          </w:p>
        </w:tc>
        <w:tc>
          <w:tcPr>
            <w:tcW w:w="6763" w:type="dxa"/>
            <w:tcBorders>
              <w:bottom w:val="single" w:sz="8" w:space="0" w:color="000000"/>
              <w:right w:val="single" w:sz="8" w:space="0" w:color="000000"/>
            </w:tcBorders>
            <w:tcMar>
              <w:top w:w="100" w:type="dxa"/>
              <w:left w:w="100" w:type="dxa"/>
              <w:bottom w:w="100" w:type="dxa"/>
              <w:right w:w="100" w:type="dxa"/>
            </w:tcMar>
          </w:tcPr>
          <w:p w14:paraId="39103F13" w14:textId="77777777" w:rsidR="006C738E" w:rsidRPr="00DD6B12" w:rsidRDefault="004B06A0" w:rsidP="00DD6B12">
            <w:pPr>
              <w:spacing w:line="240" w:lineRule="auto"/>
              <w:rPr>
                <w:rFonts w:ascii="Times" w:hAnsi="Times"/>
                <w:highlight w:val="none"/>
                <w:rPrChange w:id="12" w:author="Adriana  Casas" w:date="2015-07-08T15:43:00Z">
                  <w:rPr>
                    <w:highlight w:val="none"/>
                  </w:rPr>
                </w:rPrChange>
              </w:rPr>
              <w:pPrChange w:id="13" w:author="Adriana  Casas" w:date="2015-07-08T15:43:00Z">
                <w:pPr/>
              </w:pPrChange>
            </w:pPr>
            <w:r w:rsidRPr="00DD6B12">
              <w:rPr>
                <w:rFonts w:ascii="Times" w:hAnsi="Times"/>
                <w:color w:val="000000"/>
                <w:highlight w:val="none"/>
                <w:rPrChange w:id="14" w:author="Adriana  Casas" w:date="2015-07-08T15:43:00Z">
                  <w:rPr>
                    <w:color w:val="000000"/>
                    <w:highlight w:val="none"/>
                  </w:rPr>
                </w:rPrChange>
              </w:rPr>
              <w:t>CS_10_</w:t>
            </w:r>
            <w:r w:rsidR="00E50C5F" w:rsidRPr="00DD6B12">
              <w:rPr>
                <w:rFonts w:ascii="Times" w:hAnsi="Times"/>
                <w:color w:val="000000"/>
                <w:highlight w:val="none"/>
                <w:rPrChange w:id="15" w:author="Adriana  Casas" w:date="2015-07-08T15:43:00Z">
                  <w:rPr>
                    <w:color w:val="000000"/>
                    <w:highlight w:val="none"/>
                  </w:rPr>
                </w:rPrChange>
              </w:rPr>
              <w:t>05</w:t>
            </w:r>
            <w:r w:rsidR="006C738E" w:rsidRPr="00DD6B12">
              <w:rPr>
                <w:rFonts w:ascii="Times" w:hAnsi="Times"/>
                <w:color w:val="000000"/>
                <w:highlight w:val="none"/>
                <w:rPrChange w:id="16" w:author="Adriana  Casas" w:date="2015-07-08T15:43:00Z">
                  <w:rPr>
                    <w:color w:val="000000"/>
                    <w:highlight w:val="none"/>
                  </w:rPr>
                </w:rPrChange>
              </w:rPr>
              <w:t>_CO</w:t>
            </w:r>
          </w:p>
        </w:tc>
      </w:tr>
      <w:tr w:rsidR="006C738E" w:rsidRPr="00DD6B12" w14:paraId="12F2EC84" w14:textId="77777777" w:rsidTr="006C738E">
        <w:tc>
          <w:tcPr>
            <w:tcW w:w="2075" w:type="dxa"/>
            <w:tcBorders>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F2087A2" w14:textId="77777777" w:rsidR="006C738E" w:rsidRPr="00DD6B12" w:rsidRDefault="006C738E" w:rsidP="00DD6B12">
            <w:pPr>
              <w:spacing w:line="240" w:lineRule="auto"/>
              <w:rPr>
                <w:rFonts w:ascii="Times" w:hAnsi="Times"/>
                <w:highlight w:val="none"/>
                <w:rPrChange w:id="17" w:author="Adriana  Casas" w:date="2015-07-08T15:43:00Z">
                  <w:rPr>
                    <w:highlight w:val="none"/>
                  </w:rPr>
                </w:rPrChange>
              </w:rPr>
              <w:pPrChange w:id="18" w:author="Adriana  Casas" w:date="2015-07-08T15:43:00Z">
                <w:pPr/>
              </w:pPrChange>
            </w:pPr>
            <w:r w:rsidRPr="00DD6B12">
              <w:rPr>
                <w:rFonts w:ascii="Times" w:hAnsi="Times"/>
                <w:color w:val="FFFFFF"/>
                <w:highlight w:val="none"/>
                <w:rPrChange w:id="19" w:author="Adriana  Casas" w:date="2015-07-08T15:43:00Z">
                  <w:rPr>
                    <w:color w:val="FFFFFF"/>
                    <w:highlight w:val="none"/>
                  </w:rPr>
                </w:rPrChange>
              </w:rPr>
              <w:t>Descripción</w:t>
            </w:r>
          </w:p>
        </w:tc>
        <w:tc>
          <w:tcPr>
            <w:tcW w:w="6763" w:type="dxa"/>
            <w:tcBorders>
              <w:bottom w:val="single" w:sz="8" w:space="0" w:color="000000"/>
              <w:right w:val="single" w:sz="8" w:space="0" w:color="000000"/>
            </w:tcBorders>
            <w:tcMar>
              <w:top w:w="100" w:type="dxa"/>
              <w:left w:w="100" w:type="dxa"/>
              <w:bottom w:w="100" w:type="dxa"/>
              <w:right w:w="100" w:type="dxa"/>
            </w:tcMar>
          </w:tcPr>
          <w:p w14:paraId="6E000CAB" w14:textId="77777777" w:rsidR="006C738E" w:rsidRPr="00DD6B12" w:rsidRDefault="006C738E" w:rsidP="00DD6B12">
            <w:pPr>
              <w:spacing w:line="240" w:lineRule="auto"/>
              <w:rPr>
                <w:rFonts w:ascii="Times" w:hAnsi="Times"/>
                <w:highlight w:val="none"/>
                <w:rPrChange w:id="20" w:author="Adriana  Casas" w:date="2015-07-08T15:43:00Z">
                  <w:rPr>
                    <w:highlight w:val="none"/>
                  </w:rPr>
                </w:rPrChange>
              </w:rPr>
              <w:pPrChange w:id="21" w:author="Adriana  Casas" w:date="2015-07-08T15:43:00Z">
                <w:pPr/>
              </w:pPrChange>
            </w:pPr>
            <w:r w:rsidRPr="00DD6B12">
              <w:rPr>
                <w:rFonts w:ascii="Times" w:hAnsi="Times"/>
                <w:color w:val="000000"/>
                <w:highlight w:val="none"/>
                <w:rPrChange w:id="22" w:author="Adriana  Casas" w:date="2015-07-08T15:43:00Z">
                  <w:rPr>
                    <w:color w:val="000000"/>
                    <w:highlight w:val="none"/>
                  </w:rPr>
                </w:rPrChange>
              </w:rPr>
              <w:t>La econom</w:t>
            </w:r>
            <w:r w:rsidR="004B06A0" w:rsidRPr="00DD6B12">
              <w:rPr>
                <w:rFonts w:ascii="Times" w:hAnsi="Times"/>
                <w:color w:val="000000"/>
                <w:highlight w:val="none"/>
                <w:rPrChange w:id="23" w:author="Adriana  Casas" w:date="2015-07-08T15:43:00Z">
                  <w:rPr>
                    <w:color w:val="000000"/>
                    <w:highlight w:val="none"/>
                  </w:rPr>
                </w:rPrChange>
              </w:rPr>
              <w:t>ía hace parte de nuestras vidas</w:t>
            </w:r>
            <w:ins w:id="24" w:author="Adriana  Casas" w:date="2015-07-08T15:11:00Z">
              <w:r w:rsidR="009D3AFD" w:rsidRPr="00DD6B12">
                <w:rPr>
                  <w:rFonts w:ascii="Times" w:hAnsi="Times"/>
                  <w:color w:val="000000"/>
                  <w:highlight w:val="none"/>
                  <w:rPrChange w:id="25" w:author="Adriana  Casas" w:date="2015-07-08T15:43:00Z">
                    <w:rPr>
                      <w:color w:val="000000"/>
                      <w:highlight w:val="none"/>
                    </w:rPr>
                  </w:rPrChange>
                </w:rPr>
                <w:t xml:space="preserve">, </w:t>
              </w:r>
            </w:ins>
            <w:del w:id="26" w:author="Adriana  Casas" w:date="2015-07-08T15:12:00Z">
              <w:r w:rsidR="004B06A0" w:rsidRPr="00DD6B12" w:rsidDel="009D3AFD">
                <w:rPr>
                  <w:rFonts w:ascii="Times" w:hAnsi="Times"/>
                  <w:color w:val="000000"/>
                  <w:highlight w:val="none"/>
                  <w:rPrChange w:id="27" w:author="Adriana  Casas" w:date="2015-07-08T15:43:00Z">
                    <w:rPr>
                      <w:color w:val="000000"/>
                      <w:highlight w:val="none"/>
                    </w:rPr>
                  </w:rPrChange>
                </w:rPr>
                <w:delText>.</w:delText>
              </w:r>
              <w:r w:rsidRPr="00DD6B12" w:rsidDel="009D3AFD">
                <w:rPr>
                  <w:rFonts w:ascii="Times" w:hAnsi="Times"/>
                  <w:color w:val="000000"/>
                  <w:highlight w:val="none"/>
                  <w:rPrChange w:id="28" w:author="Adriana  Casas" w:date="2015-07-08T15:43:00Z">
                    <w:rPr>
                      <w:color w:val="000000"/>
                      <w:highlight w:val="none"/>
                    </w:rPr>
                  </w:rPrChange>
                </w:rPr>
                <w:delText xml:space="preserve"> </w:delText>
              </w:r>
              <w:r w:rsidR="004B06A0" w:rsidRPr="00DD6B12" w:rsidDel="009D3AFD">
                <w:rPr>
                  <w:rFonts w:ascii="Times" w:hAnsi="Times"/>
                  <w:color w:val="000000"/>
                  <w:highlight w:val="none"/>
                  <w:rPrChange w:id="29" w:author="Adriana  Casas" w:date="2015-07-08T15:43:00Z">
                    <w:rPr>
                      <w:color w:val="000000"/>
                      <w:highlight w:val="none"/>
                    </w:rPr>
                  </w:rPrChange>
                </w:rPr>
                <w:delText>E</w:delText>
              </w:r>
              <w:r w:rsidRPr="00DD6B12" w:rsidDel="009D3AFD">
                <w:rPr>
                  <w:rFonts w:ascii="Times" w:hAnsi="Times"/>
                  <w:color w:val="000000"/>
                  <w:highlight w:val="none"/>
                  <w:rPrChange w:id="30" w:author="Adriana  Casas" w:date="2015-07-08T15:43:00Z">
                    <w:rPr>
                      <w:color w:val="000000"/>
                      <w:highlight w:val="none"/>
                    </w:rPr>
                  </w:rPrChange>
                </w:rPr>
                <w:delText xml:space="preserve">s una función </w:delText>
              </w:r>
              <w:r w:rsidR="004B06A0" w:rsidRPr="00DD6B12" w:rsidDel="009D3AFD">
                <w:rPr>
                  <w:rFonts w:ascii="Times" w:hAnsi="Times"/>
                  <w:color w:val="000000"/>
                  <w:highlight w:val="none"/>
                  <w:rPrChange w:id="31" w:author="Adriana  Casas" w:date="2015-07-08T15:43:00Z">
                    <w:rPr>
                      <w:color w:val="000000"/>
                      <w:highlight w:val="none"/>
                    </w:rPr>
                  </w:rPrChange>
                </w:rPr>
                <w:delText>del Esta</w:delText>
              </w:r>
              <w:r w:rsidR="00960F75" w:rsidRPr="00DD6B12" w:rsidDel="009D3AFD">
                <w:rPr>
                  <w:rFonts w:ascii="Times" w:hAnsi="Times"/>
                  <w:color w:val="000000"/>
                  <w:highlight w:val="none"/>
                  <w:rPrChange w:id="32" w:author="Adriana  Casas" w:date="2015-07-08T15:43:00Z">
                    <w:rPr>
                      <w:color w:val="000000"/>
                      <w:highlight w:val="none"/>
                    </w:rPr>
                  </w:rPrChange>
                </w:rPr>
                <w:delText>do generar políticas que mejoren</w:delText>
              </w:r>
              <w:r w:rsidRPr="00DD6B12" w:rsidDel="009D3AFD">
                <w:rPr>
                  <w:rFonts w:ascii="Times" w:hAnsi="Times"/>
                  <w:color w:val="000000"/>
                  <w:highlight w:val="none"/>
                  <w:rPrChange w:id="33" w:author="Adriana  Casas" w:date="2015-07-08T15:43:00Z">
                    <w:rPr>
                      <w:color w:val="000000"/>
                      <w:highlight w:val="none"/>
                    </w:rPr>
                  </w:rPrChange>
                </w:rPr>
                <w:delText xml:space="preserve"> las condiciones de vida de sus habitantes, </w:delText>
              </w:r>
            </w:del>
            <w:r w:rsidRPr="00DD6B12">
              <w:rPr>
                <w:rFonts w:ascii="Times" w:hAnsi="Times"/>
                <w:color w:val="000000"/>
                <w:highlight w:val="none"/>
                <w:rPrChange w:id="34" w:author="Adriana  Casas" w:date="2015-07-08T15:43:00Z">
                  <w:rPr>
                    <w:color w:val="000000"/>
                    <w:highlight w:val="none"/>
                  </w:rPr>
                </w:rPrChange>
              </w:rPr>
              <w:t xml:space="preserve">por ello te invitamos a analizar y </w:t>
            </w:r>
            <w:r w:rsidR="004B06A0" w:rsidRPr="00DD6B12">
              <w:rPr>
                <w:rFonts w:ascii="Times" w:hAnsi="Times"/>
                <w:color w:val="000000"/>
                <w:highlight w:val="none"/>
                <w:rPrChange w:id="35" w:author="Adriana  Casas" w:date="2015-07-08T15:43:00Z">
                  <w:rPr>
                    <w:color w:val="000000"/>
                    <w:highlight w:val="none"/>
                  </w:rPr>
                </w:rPrChange>
              </w:rPr>
              <w:t xml:space="preserve">a </w:t>
            </w:r>
            <w:r w:rsidRPr="00DD6B12">
              <w:rPr>
                <w:rFonts w:ascii="Times" w:hAnsi="Times"/>
                <w:color w:val="000000"/>
                <w:highlight w:val="none"/>
                <w:rPrChange w:id="36" w:author="Adriana  Casas" w:date="2015-07-08T15:43:00Z">
                  <w:rPr>
                    <w:color w:val="000000"/>
                    <w:highlight w:val="none"/>
                  </w:rPr>
                </w:rPrChange>
              </w:rPr>
              <w:t xml:space="preserve">explicar </w:t>
            </w:r>
            <w:r w:rsidR="004B06A0" w:rsidRPr="00DD6B12">
              <w:rPr>
                <w:rFonts w:ascii="Times" w:hAnsi="Times"/>
                <w:color w:val="000000"/>
                <w:highlight w:val="none"/>
                <w:rPrChange w:id="37" w:author="Adriana  Casas" w:date="2015-07-08T15:43:00Z">
                  <w:rPr>
                    <w:color w:val="000000"/>
                    <w:highlight w:val="none"/>
                  </w:rPr>
                </w:rPrChange>
              </w:rPr>
              <w:t>la</w:t>
            </w:r>
            <w:r w:rsidRPr="00DD6B12">
              <w:rPr>
                <w:rFonts w:ascii="Times" w:hAnsi="Times"/>
                <w:color w:val="000000"/>
                <w:highlight w:val="none"/>
                <w:rPrChange w:id="38" w:author="Adriana  Casas" w:date="2015-07-08T15:43:00Z">
                  <w:rPr>
                    <w:color w:val="000000"/>
                    <w:highlight w:val="none"/>
                  </w:rPr>
                </w:rPrChange>
              </w:rPr>
              <w:t xml:space="preserve">s </w:t>
            </w:r>
            <w:r w:rsidR="004B06A0" w:rsidRPr="00DD6B12">
              <w:rPr>
                <w:rFonts w:ascii="Times" w:hAnsi="Times"/>
                <w:color w:val="000000"/>
                <w:highlight w:val="none"/>
                <w:rPrChange w:id="39" w:author="Adriana  Casas" w:date="2015-07-08T15:43:00Z">
                  <w:rPr>
                    <w:color w:val="000000"/>
                    <w:highlight w:val="none"/>
                  </w:rPr>
                </w:rPrChange>
              </w:rPr>
              <w:t>características de la economía</w:t>
            </w:r>
            <w:r w:rsidRPr="00DD6B12">
              <w:rPr>
                <w:rFonts w:ascii="Times" w:hAnsi="Times"/>
                <w:color w:val="000000"/>
                <w:highlight w:val="none"/>
                <w:rPrChange w:id="40" w:author="Adriana  Casas" w:date="2015-07-08T15:43:00Z">
                  <w:rPr>
                    <w:color w:val="000000"/>
                    <w:highlight w:val="none"/>
                  </w:rPr>
                </w:rPrChange>
              </w:rPr>
              <w:t xml:space="preserve">, la importancia del dinero, el ahorro y las estrategias para </w:t>
            </w:r>
            <w:del w:id="41" w:author="Adriana  Casas" w:date="2015-07-08T15:12:00Z">
              <w:r w:rsidRPr="00DD6B12" w:rsidDel="009D3AFD">
                <w:rPr>
                  <w:rFonts w:ascii="Times" w:hAnsi="Times"/>
                  <w:color w:val="000000"/>
                  <w:highlight w:val="none"/>
                  <w:rPrChange w:id="42" w:author="Adriana  Casas" w:date="2015-07-08T15:43:00Z">
                    <w:rPr>
                      <w:color w:val="000000"/>
                      <w:highlight w:val="none"/>
                    </w:rPr>
                  </w:rPrChange>
                </w:rPr>
                <w:delText xml:space="preserve">una </w:delText>
              </w:r>
              <w:r w:rsidR="004B06A0" w:rsidRPr="00DD6B12" w:rsidDel="009D3AFD">
                <w:rPr>
                  <w:rFonts w:ascii="Times" w:hAnsi="Times"/>
                  <w:color w:val="000000"/>
                  <w:highlight w:val="none"/>
                  <w:rPrChange w:id="43" w:author="Adriana  Casas" w:date="2015-07-08T15:43:00Z">
                    <w:rPr>
                      <w:color w:val="000000"/>
                      <w:highlight w:val="none"/>
                    </w:rPr>
                  </w:rPrChange>
                </w:rPr>
                <w:delText>adecuada</w:delText>
              </w:r>
              <w:r w:rsidRPr="00DD6B12" w:rsidDel="009D3AFD">
                <w:rPr>
                  <w:rFonts w:ascii="Times" w:hAnsi="Times"/>
                  <w:color w:val="000000"/>
                  <w:highlight w:val="none"/>
                  <w:rPrChange w:id="44" w:author="Adriana  Casas" w:date="2015-07-08T15:43:00Z">
                    <w:rPr>
                      <w:color w:val="000000"/>
                      <w:highlight w:val="none"/>
                    </w:rPr>
                  </w:rPrChange>
                </w:rPr>
                <w:delText xml:space="preserve"> distribución de los bienes</w:delText>
              </w:r>
            </w:del>
            <w:ins w:id="45" w:author="Adriana  Casas" w:date="2015-07-08T15:12:00Z">
              <w:r w:rsidR="009D3AFD" w:rsidRPr="00DD6B12">
                <w:rPr>
                  <w:rFonts w:ascii="Times" w:hAnsi="Times"/>
                  <w:color w:val="000000"/>
                  <w:highlight w:val="none"/>
                  <w:rPrChange w:id="46" w:author="Adriana  Casas" w:date="2015-07-08T15:43:00Z">
                    <w:rPr>
                      <w:color w:val="000000"/>
                      <w:highlight w:val="none"/>
                    </w:rPr>
                  </w:rPrChange>
                </w:rPr>
                <w:t>distribuir los bienes de manera adecuada</w:t>
              </w:r>
            </w:ins>
            <w:r w:rsidRPr="00DD6B12">
              <w:rPr>
                <w:rFonts w:ascii="Times" w:hAnsi="Times"/>
                <w:color w:val="000000"/>
                <w:highlight w:val="none"/>
                <w:rPrChange w:id="47" w:author="Adriana  Casas" w:date="2015-07-08T15:43:00Z">
                  <w:rPr>
                    <w:color w:val="000000"/>
                    <w:highlight w:val="none"/>
                  </w:rPr>
                </w:rPrChange>
              </w:rPr>
              <w:t>.</w:t>
            </w:r>
          </w:p>
        </w:tc>
      </w:tr>
    </w:tbl>
    <w:p w14:paraId="0C68491E" w14:textId="77777777" w:rsidR="006C738E" w:rsidRPr="00DD6B12" w:rsidRDefault="006C738E" w:rsidP="00DD6B12">
      <w:pPr>
        <w:spacing w:line="240" w:lineRule="auto"/>
        <w:rPr>
          <w:rFonts w:ascii="Times" w:hAnsi="Times"/>
          <w:rPrChange w:id="48" w:author="Adriana  Casas" w:date="2015-07-08T15:43:00Z">
            <w:rPr/>
          </w:rPrChange>
        </w:rPr>
        <w:pPrChange w:id="49" w:author="Adriana  Casas" w:date="2015-07-08T15:43:00Z">
          <w:pPr/>
        </w:pPrChange>
      </w:pPr>
      <w:r w:rsidRPr="00DD6B12">
        <w:rPr>
          <w:rFonts w:ascii="Times" w:hAnsi="Times"/>
          <w:color w:val="000000"/>
          <w:rPrChange w:id="50" w:author="Adriana  Casas" w:date="2015-07-08T15:43:00Z">
            <w:rPr>
              <w:color w:val="000000"/>
            </w:rPr>
          </w:rPrChange>
        </w:rPr>
        <w:t xml:space="preserve"> </w:t>
      </w:r>
    </w:p>
    <w:p w14:paraId="17C9AA1D" w14:textId="77777777" w:rsidR="006C738E" w:rsidRPr="00DD6B12" w:rsidRDefault="006C738E" w:rsidP="00DD6B12">
      <w:pPr>
        <w:spacing w:line="240" w:lineRule="auto"/>
        <w:rPr>
          <w:rFonts w:ascii="Times" w:hAnsi="Times"/>
          <w:rPrChange w:id="51" w:author="Adriana  Casas" w:date="2015-07-08T15:43:00Z">
            <w:rPr/>
          </w:rPrChange>
        </w:rPr>
        <w:pPrChange w:id="52" w:author="Adriana  Casas" w:date="2015-07-08T15:43:00Z">
          <w:pPr/>
        </w:pPrChange>
      </w:pPr>
      <w:r w:rsidRPr="00DD6B12">
        <w:rPr>
          <w:rFonts w:ascii="Times" w:hAnsi="Times"/>
          <w:b/>
          <w:color w:val="000000"/>
          <w:rPrChange w:id="53" w:author="Adriana  Casas" w:date="2015-07-08T15:43:00Z">
            <w:rPr>
              <w:b/>
              <w:color w:val="000000"/>
            </w:rPr>
          </w:rPrChange>
        </w:rPr>
        <w:t>[SECCIÓN 1]</w:t>
      </w:r>
      <w:r w:rsidRPr="00DD6B12">
        <w:rPr>
          <w:rFonts w:ascii="Times" w:hAnsi="Times"/>
          <w:b/>
          <w:rPrChange w:id="54" w:author="Adriana  Casas" w:date="2015-07-08T15:43:00Z">
            <w:rPr>
              <w:b/>
            </w:rPr>
          </w:rPrChange>
        </w:rPr>
        <w:t xml:space="preserve"> </w:t>
      </w:r>
      <w:r w:rsidRPr="00DD6B12">
        <w:rPr>
          <w:rFonts w:ascii="Times" w:hAnsi="Times"/>
          <w:b/>
          <w:color w:val="000000"/>
          <w:rPrChange w:id="55" w:author="Adriana  Casas" w:date="2015-07-08T15:43:00Z">
            <w:rPr>
              <w:b/>
              <w:color w:val="000000"/>
            </w:rPr>
          </w:rPrChange>
        </w:rPr>
        <w:t>1.</w:t>
      </w:r>
      <w:r w:rsidRPr="00DD6B12">
        <w:rPr>
          <w:rFonts w:ascii="Times" w:hAnsi="Times"/>
          <w:color w:val="000000"/>
          <w:rPrChange w:id="56" w:author="Adriana  Casas" w:date="2015-07-08T15:43:00Z">
            <w:rPr>
              <w:color w:val="000000"/>
            </w:rPr>
          </w:rPrChange>
        </w:rPr>
        <w:t xml:space="preserve">   </w:t>
      </w:r>
      <w:r w:rsidRPr="00DD6B12">
        <w:rPr>
          <w:rFonts w:ascii="Times" w:hAnsi="Times"/>
          <w:b/>
          <w:color w:val="000000"/>
          <w:rPrChange w:id="57" w:author="Adriana  Casas" w:date="2015-07-08T15:43:00Z">
            <w:rPr>
              <w:b/>
              <w:color w:val="000000"/>
            </w:rPr>
          </w:rPrChange>
        </w:rPr>
        <w:t>La economía.</w:t>
      </w:r>
    </w:p>
    <w:p w14:paraId="2E8FE670" w14:textId="77777777" w:rsidR="006C738E" w:rsidRPr="00DD6B12" w:rsidRDefault="006C738E" w:rsidP="00DD6B12">
      <w:pPr>
        <w:spacing w:line="240" w:lineRule="auto"/>
        <w:rPr>
          <w:rFonts w:ascii="Times" w:hAnsi="Times"/>
          <w:rPrChange w:id="58" w:author="Adriana  Casas" w:date="2015-07-08T15:43:00Z">
            <w:rPr/>
          </w:rPrChange>
        </w:rPr>
        <w:pPrChange w:id="59" w:author="Adriana  Casas" w:date="2015-07-08T15:43:00Z">
          <w:pPr/>
        </w:pPrChange>
      </w:pPr>
      <w:r w:rsidRPr="00DD6B12">
        <w:rPr>
          <w:rFonts w:ascii="Times" w:hAnsi="Times"/>
          <w:color w:val="000000"/>
          <w:rPrChange w:id="60" w:author="Adriana  Casas" w:date="2015-07-08T15:43:00Z">
            <w:rPr>
              <w:color w:val="000000"/>
            </w:rPr>
          </w:rPrChange>
        </w:rPr>
        <w:t>La economía está presente en muchos de los aspectos de nuestra vida cotidiana. Normalmente, tendemos a asociar economía con una imagen concreta: la del dinero. Sin embargo, este es solo un elemento más.</w:t>
      </w:r>
    </w:p>
    <w:p w14:paraId="6188309A" w14:textId="77777777" w:rsidR="006C738E" w:rsidRDefault="006C738E" w:rsidP="00DD6B12">
      <w:pPr>
        <w:spacing w:line="240" w:lineRule="auto"/>
        <w:rPr>
          <w:ins w:id="61" w:author="Adriana  Casas" w:date="2015-07-08T15:44:00Z"/>
          <w:rFonts w:ascii="Times" w:hAnsi="Times"/>
          <w:color w:val="000000"/>
        </w:rPr>
        <w:pPrChange w:id="62" w:author="Adriana  Casas" w:date="2015-07-08T15:43:00Z">
          <w:pPr/>
        </w:pPrChange>
      </w:pPr>
      <w:r w:rsidRPr="00DD6B12">
        <w:rPr>
          <w:rFonts w:ascii="Times" w:hAnsi="Times"/>
          <w:color w:val="000000"/>
          <w:rPrChange w:id="63" w:author="Adriana  Casas" w:date="2015-07-08T15:43:00Z">
            <w:rPr>
              <w:color w:val="000000"/>
            </w:rPr>
          </w:rPrChange>
        </w:rPr>
        <w:t xml:space="preserve">La palabra </w:t>
      </w:r>
      <w:r w:rsidRPr="00DD6B12">
        <w:rPr>
          <w:rFonts w:ascii="Times" w:hAnsi="Times"/>
          <w:b/>
          <w:color w:val="000000"/>
          <w:rPrChange w:id="64" w:author="Adriana  Casas" w:date="2015-07-08T15:43:00Z">
            <w:rPr>
              <w:b/>
              <w:color w:val="000000"/>
            </w:rPr>
          </w:rPrChange>
        </w:rPr>
        <w:t>economía</w:t>
      </w:r>
      <w:r w:rsidRPr="00DD6B12">
        <w:rPr>
          <w:rFonts w:ascii="Times" w:hAnsi="Times"/>
          <w:color w:val="000000"/>
          <w:rPrChange w:id="65" w:author="Adriana  Casas" w:date="2015-07-08T15:43:00Z">
            <w:rPr>
              <w:color w:val="000000"/>
            </w:rPr>
          </w:rPrChange>
        </w:rPr>
        <w:t xml:space="preserve"> </w:t>
      </w:r>
      <w:del w:id="66" w:author="Adriana  Casas" w:date="2015-07-08T15:16:00Z">
        <w:r w:rsidRPr="00DD6B12" w:rsidDel="009D3AFD">
          <w:rPr>
            <w:rFonts w:ascii="Times" w:hAnsi="Times"/>
            <w:color w:val="000000"/>
            <w:rPrChange w:id="67" w:author="Adriana  Casas" w:date="2015-07-08T15:43:00Z">
              <w:rPr>
                <w:color w:val="000000"/>
              </w:rPr>
            </w:rPrChange>
          </w:rPr>
          <w:delText xml:space="preserve">proviene </w:delText>
        </w:r>
      </w:del>
      <w:ins w:id="68" w:author="Adriana  Casas" w:date="2015-07-08T15:16:00Z">
        <w:r w:rsidR="009D3AFD" w:rsidRPr="00DD6B12">
          <w:rPr>
            <w:rFonts w:ascii="Times" w:hAnsi="Times"/>
            <w:color w:val="000000"/>
            <w:rPrChange w:id="69" w:author="Adriana  Casas" w:date="2015-07-08T15:43:00Z">
              <w:rPr>
                <w:color w:val="000000"/>
              </w:rPr>
            </w:rPrChange>
          </w:rPr>
          <w:t xml:space="preserve">viene </w:t>
        </w:r>
      </w:ins>
      <w:r w:rsidRPr="00DD6B12">
        <w:rPr>
          <w:rFonts w:ascii="Times" w:hAnsi="Times"/>
          <w:color w:val="000000"/>
          <w:rPrChange w:id="70" w:author="Adriana  Casas" w:date="2015-07-08T15:43:00Z">
            <w:rPr>
              <w:color w:val="000000"/>
            </w:rPr>
          </w:rPrChange>
        </w:rPr>
        <w:t xml:space="preserve">de la palabra griega </w:t>
      </w:r>
      <w:r w:rsidRPr="00DD6B12">
        <w:rPr>
          <w:rFonts w:ascii="Times" w:hAnsi="Times"/>
          <w:i/>
          <w:color w:val="000000"/>
          <w:rPrChange w:id="71" w:author="Adriana  Casas" w:date="2015-07-08T15:43:00Z">
            <w:rPr>
              <w:i/>
              <w:color w:val="000000"/>
            </w:rPr>
          </w:rPrChange>
        </w:rPr>
        <w:t>oikosnomos</w:t>
      </w:r>
      <w:r w:rsidRPr="00DD6B12">
        <w:rPr>
          <w:rFonts w:ascii="Times" w:hAnsi="Times"/>
          <w:color w:val="000000"/>
          <w:rPrChange w:id="72" w:author="Adriana  Casas" w:date="2015-07-08T15:43:00Z">
            <w:rPr>
              <w:color w:val="000000"/>
            </w:rPr>
          </w:rPrChange>
        </w:rPr>
        <w:t xml:space="preserve"> (</w:t>
      </w:r>
      <w:r w:rsidRPr="00DD6B12">
        <w:rPr>
          <w:rFonts w:ascii="Times" w:hAnsi="Times"/>
          <w:i/>
          <w:color w:val="000000"/>
          <w:rPrChange w:id="73" w:author="Adriana  Casas" w:date="2015-07-08T15:43:00Z">
            <w:rPr>
              <w:i/>
              <w:color w:val="000000"/>
            </w:rPr>
          </w:rPrChange>
        </w:rPr>
        <w:t>oikos</w:t>
      </w:r>
      <w:r w:rsidRPr="00DD6B12">
        <w:rPr>
          <w:rFonts w:ascii="Times" w:hAnsi="Times"/>
          <w:color w:val="000000"/>
          <w:rPrChange w:id="74" w:author="Adriana  Casas" w:date="2015-07-08T15:43:00Z">
            <w:rPr>
              <w:color w:val="000000"/>
            </w:rPr>
          </w:rPrChange>
        </w:rPr>
        <w:t xml:space="preserve">, casa; </w:t>
      </w:r>
      <w:r w:rsidRPr="00DD6B12">
        <w:rPr>
          <w:rFonts w:ascii="Times" w:hAnsi="Times"/>
          <w:i/>
          <w:color w:val="000000"/>
          <w:rPrChange w:id="75" w:author="Adriana  Casas" w:date="2015-07-08T15:43:00Z">
            <w:rPr>
              <w:i/>
              <w:color w:val="000000"/>
            </w:rPr>
          </w:rPrChange>
        </w:rPr>
        <w:t>nomos</w:t>
      </w:r>
      <w:r w:rsidRPr="00DD6B12">
        <w:rPr>
          <w:rFonts w:ascii="Times" w:hAnsi="Times"/>
          <w:color w:val="000000"/>
          <w:rPrChange w:id="76" w:author="Adriana  Casas" w:date="2015-07-08T15:43:00Z">
            <w:rPr>
              <w:color w:val="000000"/>
            </w:rPr>
          </w:rPrChange>
        </w:rPr>
        <w:t xml:space="preserve">, administrador), que significa “arte de administrar la casa”. Hoy, definimos la economía como la </w:t>
      </w:r>
      <w:r w:rsidRPr="00DD6B12">
        <w:rPr>
          <w:rFonts w:ascii="Times" w:hAnsi="Times"/>
          <w:b/>
          <w:color w:val="000000"/>
          <w:rPrChange w:id="77" w:author="Adriana  Casas" w:date="2015-07-08T15:43:00Z">
            <w:rPr>
              <w:b/>
              <w:color w:val="000000"/>
            </w:rPr>
          </w:rPrChange>
        </w:rPr>
        <w:t>ciencia social</w:t>
      </w:r>
      <w:r w:rsidRPr="00DD6B12">
        <w:rPr>
          <w:rFonts w:ascii="Times" w:hAnsi="Times"/>
          <w:color w:val="000000"/>
          <w:rPrChange w:id="78" w:author="Adriana  Casas" w:date="2015-07-08T15:43:00Z">
            <w:rPr>
              <w:color w:val="000000"/>
            </w:rPr>
          </w:rPrChange>
        </w:rPr>
        <w:t xml:space="preserve"> que se encarga de estudiar cómo se pueden utilizar los </w:t>
      </w:r>
      <w:r w:rsidRPr="00DD6B12">
        <w:rPr>
          <w:rFonts w:ascii="Times" w:hAnsi="Times"/>
          <w:b/>
          <w:color w:val="000000"/>
          <w:rPrChange w:id="79" w:author="Adriana  Casas" w:date="2015-07-08T15:43:00Z">
            <w:rPr>
              <w:b/>
              <w:color w:val="000000"/>
            </w:rPr>
          </w:rPrChange>
        </w:rPr>
        <w:t>recursos disponibles</w:t>
      </w:r>
      <w:r w:rsidRPr="00DD6B12">
        <w:rPr>
          <w:rFonts w:ascii="Times" w:hAnsi="Times"/>
          <w:color w:val="000000"/>
          <w:rPrChange w:id="80" w:author="Adriana  Casas" w:date="2015-07-08T15:43:00Z">
            <w:rPr>
              <w:color w:val="000000"/>
            </w:rPr>
          </w:rPrChange>
        </w:rPr>
        <w:t xml:space="preserve"> para satisfacer las </w:t>
      </w:r>
      <w:r w:rsidRPr="00DD6B12">
        <w:rPr>
          <w:rFonts w:ascii="Times" w:hAnsi="Times"/>
          <w:b/>
          <w:color w:val="000000"/>
          <w:rPrChange w:id="81" w:author="Adriana  Casas" w:date="2015-07-08T15:43:00Z">
            <w:rPr>
              <w:b/>
              <w:color w:val="000000"/>
            </w:rPr>
          </w:rPrChange>
        </w:rPr>
        <w:t>necesidades</w:t>
      </w:r>
      <w:r w:rsidRPr="00DD6B12">
        <w:rPr>
          <w:rFonts w:ascii="Times" w:hAnsi="Times"/>
          <w:color w:val="000000"/>
          <w:rPrChange w:id="82" w:author="Adriana  Casas" w:date="2015-07-08T15:43:00Z">
            <w:rPr>
              <w:color w:val="000000"/>
            </w:rPr>
          </w:rPrChange>
        </w:rPr>
        <w:t xml:space="preserve"> de la sociedad. Para ello, los economistas estudian la producción, el intercambio y el consumo de bienes de cualquier sociedad.</w:t>
      </w:r>
    </w:p>
    <w:p w14:paraId="3441AD74" w14:textId="77777777" w:rsidR="00DD6B12" w:rsidRPr="00DD6B12" w:rsidRDefault="00DD6B12" w:rsidP="00DD6B12">
      <w:pPr>
        <w:spacing w:line="240" w:lineRule="auto"/>
        <w:rPr>
          <w:rFonts w:ascii="Times" w:hAnsi="Times"/>
          <w:color w:val="000000"/>
          <w:rPrChange w:id="83" w:author="Adriana  Casas" w:date="2015-07-08T15:43:00Z">
            <w:rPr>
              <w:color w:val="000000"/>
            </w:rPr>
          </w:rPrChange>
        </w:rPr>
        <w:pPrChange w:id="84" w:author="Adriana  Casas" w:date="2015-07-08T15:43:00Z">
          <w:pPr/>
        </w:pPrChange>
      </w:pPr>
    </w:p>
    <w:p w14:paraId="40BD5C96" w14:textId="77777777" w:rsidR="004B06A0" w:rsidRPr="00DD6B12" w:rsidRDefault="004B06A0" w:rsidP="00DD6B12">
      <w:pPr>
        <w:spacing w:line="240" w:lineRule="auto"/>
        <w:rPr>
          <w:rFonts w:ascii="Times" w:hAnsi="Times"/>
          <w:color w:val="000000"/>
          <w:rPrChange w:id="85" w:author="Adriana  Casas" w:date="2015-07-08T15:43:00Z">
            <w:rPr>
              <w:color w:val="000000"/>
            </w:rPr>
          </w:rPrChange>
        </w:rPr>
        <w:pPrChange w:id="86" w:author="Adriana  Casas" w:date="2015-07-08T15:43:00Z">
          <w:pPr/>
        </w:pPrChange>
      </w:pPr>
    </w:p>
    <w:tbl>
      <w:tblPr>
        <w:tblStyle w:val="103"/>
        <w:tblW w:w="83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05"/>
        <w:gridCol w:w="6180"/>
      </w:tblGrid>
      <w:tr w:rsidR="004B06A0" w:rsidRPr="00DD6B12" w14:paraId="7A50F670" w14:textId="77777777" w:rsidTr="004A769E">
        <w:tc>
          <w:tcPr>
            <w:tcW w:w="838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B95BBC3" w14:textId="77777777" w:rsidR="004B06A0" w:rsidRPr="00DD6B12" w:rsidRDefault="004B06A0" w:rsidP="00DD6B12">
            <w:pPr>
              <w:spacing w:line="240" w:lineRule="auto"/>
              <w:jc w:val="center"/>
              <w:rPr>
                <w:rFonts w:ascii="Times" w:hAnsi="Times"/>
                <w:highlight w:val="none"/>
                <w:rPrChange w:id="87" w:author="Adriana  Casas" w:date="2015-07-08T15:43:00Z">
                  <w:rPr>
                    <w:highlight w:val="none"/>
                  </w:rPr>
                </w:rPrChange>
              </w:rPr>
              <w:pPrChange w:id="88" w:author="Adriana  Casas" w:date="2015-07-08T15:43:00Z">
                <w:pPr>
                  <w:jc w:val="center"/>
                </w:pPr>
              </w:pPrChange>
            </w:pPr>
            <w:r w:rsidRPr="00DD6B12">
              <w:rPr>
                <w:rFonts w:ascii="Times" w:hAnsi="Times"/>
                <w:b/>
                <w:color w:val="FFFFFF"/>
                <w:highlight w:val="none"/>
                <w:rPrChange w:id="89" w:author="Adriana  Casas" w:date="2015-07-08T15:43:00Z">
                  <w:rPr>
                    <w:b/>
                    <w:color w:val="FFFFFF"/>
                    <w:highlight w:val="none"/>
                  </w:rPr>
                </w:rPrChange>
              </w:rPr>
              <w:t>Imagen (Dibujo) Recurso Nuevo</w:t>
            </w:r>
          </w:p>
        </w:tc>
      </w:tr>
      <w:tr w:rsidR="004B06A0" w:rsidRPr="00DD6B12" w14:paraId="1EC53596" w14:textId="77777777"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0B1549" w14:textId="77777777" w:rsidR="004B06A0" w:rsidRPr="00DD6B12" w:rsidRDefault="004B06A0" w:rsidP="00DD6B12">
            <w:pPr>
              <w:spacing w:line="240" w:lineRule="auto"/>
              <w:rPr>
                <w:rFonts w:ascii="Times" w:hAnsi="Times"/>
                <w:highlight w:val="none"/>
                <w:rPrChange w:id="90" w:author="Adriana  Casas" w:date="2015-07-08T15:43:00Z">
                  <w:rPr>
                    <w:highlight w:val="none"/>
                  </w:rPr>
                </w:rPrChange>
              </w:rPr>
              <w:pPrChange w:id="91" w:author="Adriana  Casas" w:date="2015-07-08T15:43:00Z">
                <w:pPr/>
              </w:pPrChange>
            </w:pPr>
            <w:r w:rsidRPr="00DD6B12">
              <w:rPr>
                <w:rFonts w:ascii="Times" w:hAnsi="Times"/>
                <w:b/>
                <w:color w:val="000000"/>
                <w:highlight w:val="none"/>
                <w:rPrChange w:id="92" w:author="Adriana  Casas" w:date="2015-07-08T15:43:00Z">
                  <w:rPr>
                    <w:b/>
                    <w:color w:val="000000"/>
                    <w:highlight w:val="none"/>
                  </w:rPr>
                </w:rPrChange>
              </w:rPr>
              <w:t>Código</w:t>
            </w:r>
          </w:p>
        </w:tc>
        <w:tc>
          <w:tcPr>
            <w:tcW w:w="6180" w:type="dxa"/>
            <w:tcBorders>
              <w:bottom w:val="single" w:sz="8" w:space="0" w:color="000000"/>
              <w:right w:val="single" w:sz="8" w:space="0" w:color="000000"/>
            </w:tcBorders>
            <w:tcMar>
              <w:top w:w="100" w:type="dxa"/>
              <w:left w:w="100" w:type="dxa"/>
              <w:bottom w:w="100" w:type="dxa"/>
              <w:right w:w="100" w:type="dxa"/>
            </w:tcMar>
          </w:tcPr>
          <w:p w14:paraId="373C48E4" w14:textId="77777777" w:rsidR="004B06A0" w:rsidRPr="00DD6B12" w:rsidRDefault="00E50C5F" w:rsidP="00DD6B12">
            <w:pPr>
              <w:spacing w:line="240" w:lineRule="auto"/>
              <w:rPr>
                <w:rFonts w:ascii="Times" w:hAnsi="Times"/>
                <w:highlight w:val="none"/>
                <w:rPrChange w:id="93" w:author="Adriana  Casas" w:date="2015-07-08T15:43:00Z">
                  <w:rPr>
                    <w:highlight w:val="none"/>
                  </w:rPr>
                </w:rPrChange>
              </w:rPr>
              <w:pPrChange w:id="94" w:author="Adriana  Casas" w:date="2015-07-08T15:43:00Z">
                <w:pPr/>
              </w:pPrChange>
            </w:pPr>
            <w:r w:rsidRPr="00DD6B12">
              <w:rPr>
                <w:rFonts w:ascii="Times" w:hAnsi="Times"/>
                <w:b/>
                <w:color w:val="000000"/>
                <w:highlight w:val="none"/>
                <w:rPrChange w:id="95" w:author="Adriana  Casas" w:date="2015-07-08T15:43:00Z">
                  <w:rPr>
                    <w:b/>
                    <w:color w:val="000000"/>
                    <w:highlight w:val="none"/>
                  </w:rPr>
                </w:rPrChange>
              </w:rPr>
              <w:t>CS_10_05</w:t>
            </w:r>
            <w:r w:rsidR="004B06A0" w:rsidRPr="00DD6B12">
              <w:rPr>
                <w:rFonts w:ascii="Times" w:hAnsi="Times"/>
                <w:b/>
                <w:color w:val="000000"/>
                <w:highlight w:val="none"/>
                <w:rPrChange w:id="96" w:author="Adriana  Casas" w:date="2015-07-08T15:43:00Z">
                  <w:rPr>
                    <w:b/>
                    <w:color w:val="000000"/>
                    <w:highlight w:val="none"/>
                  </w:rPr>
                </w:rPrChange>
              </w:rPr>
              <w:t>_CO</w:t>
            </w:r>
            <w:ins w:id="97" w:author="Adriana  Casas" w:date="2015-07-08T15:28:00Z">
              <w:r w:rsidR="0043403E" w:rsidRPr="00DD6B12">
                <w:rPr>
                  <w:rFonts w:ascii="Times" w:hAnsi="Times"/>
                  <w:b/>
                  <w:color w:val="000000"/>
                  <w:highlight w:val="none"/>
                  <w:rPrChange w:id="98" w:author="Adriana  Casas" w:date="2015-07-08T15:43:00Z">
                    <w:rPr>
                      <w:b/>
                      <w:color w:val="000000"/>
                      <w:highlight w:val="none"/>
                    </w:rPr>
                  </w:rPrChange>
                </w:rPr>
                <w:t>_</w:t>
              </w:r>
            </w:ins>
            <w:del w:id="99" w:author="Adriana  Casas" w:date="2015-07-08T15:28:00Z">
              <w:r w:rsidR="004B06A0" w:rsidRPr="00DD6B12" w:rsidDel="0043403E">
                <w:rPr>
                  <w:rFonts w:ascii="Times" w:hAnsi="Times"/>
                  <w:b/>
                  <w:color w:val="000000"/>
                  <w:highlight w:val="none"/>
                  <w:rPrChange w:id="100" w:author="Adriana  Casas" w:date="2015-07-08T15:43:00Z">
                    <w:rPr>
                      <w:b/>
                      <w:color w:val="000000"/>
                      <w:highlight w:val="none"/>
                    </w:rPr>
                  </w:rPrChange>
                </w:rPr>
                <w:delText xml:space="preserve">   </w:delText>
              </w:r>
            </w:del>
            <w:r w:rsidR="004B06A0" w:rsidRPr="00DD6B12">
              <w:rPr>
                <w:rFonts w:ascii="Times" w:hAnsi="Times"/>
                <w:b/>
                <w:color w:val="000000"/>
                <w:highlight w:val="none"/>
                <w:rPrChange w:id="101" w:author="Adriana  Casas" w:date="2015-07-08T15:43:00Z">
                  <w:rPr>
                    <w:b/>
                    <w:color w:val="000000"/>
                    <w:highlight w:val="none"/>
                  </w:rPr>
                </w:rPrChange>
              </w:rPr>
              <w:t>IMG</w:t>
            </w:r>
            <w:r w:rsidRPr="00DD6B12">
              <w:rPr>
                <w:rFonts w:ascii="Times" w:hAnsi="Times"/>
                <w:b/>
                <w:color w:val="000000"/>
                <w:highlight w:val="none"/>
                <w:rPrChange w:id="102" w:author="Adriana  Casas" w:date="2015-07-08T15:43:00Z">
                  <w:rPr>
                    <w:b/>
                    <w:color w:val="000000"/>
                    <w:highlight w:val="none"/>
                  </w:rPr>
                </w:rPrChange>
              </w:rPr>
              <w:t>0</w:t>
            </w:r>
            <w:r w:rsidR="004B06A0" w:rsidRPr="00DD6B12">
              <w:rPr>
                <w:rFonts w:ascii="Times" w:hAnsi="Times"/>
                <w:b/>
                <w:color w:val="000000"/>
                <w:highlight w:val="none"/>
                <w:rPrChange w:id="103" w:author="Adriana  Casas" w:date="2015-07-08T15:43:00Z">
                  <w:rPr>
                    <w:b/>
                    <w:color w:val="000000"/>
                    <w:highlight w:val="none"/>
                  </w:rPr>
                </w:rPrChange>
              </w:rPr>
              <w:t>1</w:t>
            </w:r>
          </w:p>
        </w:tc>
      </w:tr>
      <w:tr w:rsidR="004B06A0" w:rsidRPr="00DD6B12" w14:paraId="5856FB11" w14:textId="77777777"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A57E68" w14:textId="77777777" w:rsidR="004B06A0" w:rsidRPr="00DD6B12" w:rsidRDefault="004B06A0" w:rsidP="00DD6B12">
            <w:pPr>
              <w:spacing w:line="240" w:lineRule="auto"/>
              <w:rPr>
                <w:rFonts w:ascii="Times" w:hAnsi="Times"/>
                <w:highlight w:val="none"/>
                <w:rPrChange w:id="104" w:author="Adriana  Casas" w:date="2015-07-08T15:43:00Z">
                  <w:rPr>
                    <w:highlight w:val="none"/>
                  </w:rPr>
                </w:rPrChange>
              </w:rPr>
              <w:pPrChange w:id="105" w:author="Adriana  Casas" w:date="2015-07-08T15:43:00Z">
                <w:pPr/>
              </w:pPrChange>
            </w:pPr>
            <w:r w:rsidRPr="00DD6B12">
              <w:rPr>
                <w:rFonts w:ascii="Times" w:hAnsi="Times"/>
                <w:b/>
                <w:color w:val="000000"/>
                <w:highlight w:val="none"/>
                <w:rPrChange w:id="106" w:author="Adriana  Casas" w:date="2015-07-08T15:43:00Z">
                  <w:rPr>
                    <w:b/>
                    <w:color w:val="000000"/>
                    <w:highlight w:val="none"/>
                  </w:rPr>
                </w:rPrChange>
              </w:rPr>
              <w:t>Descripción</w:t>
            </w:r>
          </w:p>
        </w:tc>
        <w:tc>
          <w:tcPr>
            <w:tcW w:w="6180" w:type="dxa"/>
            <w:tcBorders>
              <w:bottom w:val="single" w:sz="8" w:space="0" w:color="000000"/>
              <w:right w:val="single" w:sz="8" w:space="0" w:color="000000"/>
            </w:tcBorders>
            <w:tcMar>
              <w:top w:w="100" w:type="dxa"/>
              <w:left w:w="100" w:type="dxa"/>
              <w:bottom w:w="100" w:type="dxa"/>
              <w:right w:w="100" w:type="dxa"/>
            </w:tcMar>
          </w:tcPr>
          <w:p w14:paraId="7DEF171F" w14:textId="4DC810EC" w:rsidR="004B06A0" w:rsidRPr="00DD6B12" w:rsidRDefault="004B06A0" w:rsidP="00DD6B12">
            <w:pPr>
              <w:spacing w:line="240" w:lineRule="auto"/>
              <w:rPr>
                <w:rFonts w:ascii="Times" w:hAnsi="Times"/>
                <w:highlight w:val="none"/>
                <w:rPrChange w:id="107" w:author="Adriana  Casas" w:date="2015-07-08T15:43:00Z">
                  <w:rPr>
                    <w:highlight w:val="none"/>
                  </w:rPr>
                </w:rPrChange>
              </w:rPr>
              <w:pPrChange w:id="108" w:author="Adriana  Casas" w:date="2015-07-08T15:43:00Z">
                <w:pPr/>
              </w:pPrChange>
            </w:pPr>
            <w:r w:rsidRPr="00DD6B12">
              <w:rPr>
                <w:rFonts w:ascii="Times" w:hAnsi="Times"/>
                <w:color w:val="000000"/>
                <w:highlight w:val="none"/>
                <w:rPrChange w:id="109" w:author="Adriana  Casas" w:date="2015-07-08T15:43:00Z">
                  <w:rPr>
                    <w:color w:val="000000"/>
                    <w:highlight w:val="none"/>
                  </w:rPr>
                </w:rPrChange>
              </w:rPr>
              <w:t xml:space="preserve"> </w:t>
            </w:r>
            <w:del w:id="110" w:author="Adriana  Casas" w:date="2015-07-08T16:09:00Z">
              <w:r w:rsidRPr="00DD6B12" w:rsidDel="00C96032">
                <w:rPr>
                  <w:rFonts w:ascii="Times" w:hAnsi="Times"/>
                  <w:noProof/>
                  <w:highlight w:val="none"/>
                  <w:lang w:val="es-ES" w:eastAsia="es-ES"/>
                  <w:rPrChange w:id="111" w:author="Adriana  Casas" w:date="2015-07-08T15:43:00Z">
                    <w:rPr>
                      <w:noProof/>
                      <w:highlight w:val="none"/>
                      <w:lang w:val="es-ES" w:eastAsia="es-ES"/>
                    </w:rPr>
                  </w:rPrChange>
                </w:rPr>
                <w:drawing>
                  <wp:inline distT="114300" distB="114300" distL="114300" distR="114300" wp14:anchorId="1A0E313E" wp14:editId="7939C8FE">
                    <wp:extent cx="1524000" cy="1257300"/>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1524000" cy="1257300"/>
                            </a:xfrm>
                            <a:prstGeom prst="rect">
                              <a:avLst/>
                            </a:prstGeom>
                            <a:ln/>
                          </pic:spPr>
                        </pic:pic>
                      </a:graphicData>
                    </a:graphic>
                  </wp:inline>
                </w:drawing>
              </w:r>
            </w:del>
            <w:ins w:id="112" w:author="Adriana  Casas" w:date="2015-07-08T16:09:00Z">
              <w:r w:rsidR="00C96032">
                <w:t xml:space="preserve"> </w:t>
              </w:r>
              <w:r w:rsidR="00C96032">
                <w:rPr>
                  <w:rFonts w:ascii="Times" w:hAnsi="Times"/>
                  <w:noProof/>
                  <w:color w:val="000000"/>
                  <w:highlight w:val="none"/>
                  <w:lang w:val="es-ES" w:eastAsia="es-ES"/>
                </w:rPr>
                <w:drawing>
                  <wp:inline distT="0" distB="0" distL="0" distR="0" wp14:anchorId="3EA6F33B" wp14:editId="5CFD1AB4">
                    <wp:extent cx="1827298" cy="1234228"/>
                    <wp:effectExtent l="0" t="0" r="1905" b="10795"/>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7947" cy="1234667"/>
                            </a:xfrm>
                            <a:prstGeom prst="rect">
                              <a:avLst/>
                            </a:prstGeom>
                            <a:noFill/>
                            <a:ln>
                              <a:noFill/>
                            </a:ln>
                          </pic:spPr>
                        </pic:pic>
                      </a:graphicData>
                    </a:graphic>
                  </wp:inline>
                </w:drawing>
              </w:r>
            </w:ins>
          </w:p>
        </w:tc>
      </w:tr>
      <w:tr w:rsidR="004B06A0" w:rsidRPr="00DD6B12" w14:paraId="7F221136" w14:textId="77777777"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EAB04B" w14:textId="77777777" w:rsidR="004B06A0" w:rsidRPr="00DD6B12" w:rsidRDefault="004B06A0" w:rsidP="00DD6B12">
            <w:pPr>
              <w:spacing w:line="240" w:lineRule="auto"/>
              <w:rPr>
                <w:rFonts w:ascii="Times" w:hAnsi="Times"/>
                <w:highlight w:val="none"/>
                <w:rPrChange w:id="113" w:author="Adriana  Casas" w:date="2015-07-08T15:43:00Z">
                  <w:rPr>
                    <w:highlight w:val="none"/>
                  </w:rPr>
                </w:rPrChange>
              </w:rPr>
              <w:pPrChange w:id="114" w:author="Adriana  Casas" w:date="2015-07-08T15:43:00Z">
                <w:pPr/>
              </w:pPrChange>
            </w:pPr>
            <w:r w:rsidRPr="00DD6B12">
              <w:rPr>
                <w:rFonts w:ascii="Times" w:hAnsi="Times"/>
                <w:b/>
                <w:color w:val="000000"/>
                <w:highlight w:val="none"/>
                <w:rPrChange w:id="115" w:author="Adriana  Casas" w:date="2015-07-08T15:43:00Z">
                  <w:rPr>
                    <w:b/>
                    <w:color w:val="000000"/>
                    <w:highlight w:val="none"/>
                  </w:rPr>
                </w:rPrChange>
              </w:rPr>
              <w:t>Código Shutterstock (o URL o la ruta en AulaPlaneta)</w:t>
            </w:r>
          </w:p>
        </w:tc>
        <w:tc>
          <w:tcPr>
            <w:tcW w:w="6180" w:type="dxa"/>
            <w:tcBorders>
              <w:bottom w:val="single" w:sz="8" w:space="0" w:color="000000"/>
              <w:right w:val="single" w:sz="8" w:space="0" w:color="000000"/>
            </w:tcBorders>
            <w:tcMar>
              <w:top w:w="100" w:type="dxa"/>
              <w:left w:w="100" w:type="dxa"/>
              <w:bottom w:w="100" w:type="dxa"/>
              <w:right w:w="100" w:type="dxa"/>
            </w:tcMar>
          </w:tcPr>
          <w:p w14:paraId="1579DD0E" w14:textId="6E10874A" w:rsidR="004B06A0" w:rsidRPr="00A708C6" w:rsidRDefault="00A708C6" w:rsidP="00A708C6">
            <w:pPr>
              <w:spacing w:line="240" w:lineRule="auto"/>
              <w:rPr>
                <w:rFonts w:ascii="Times" w:hAnsi="Times"/>
                <w:color w:val="auto"/>
                <w:highlight w:val="none"/>
                <w:rPrChange w:id="116" w:author="Adriana  Casas" w:date="2015-07-08T16:08:00Z">
                  <w:rPr>
                    <w:highlight w:val="none"/>
                  </w:rPr>
                </w:rPrChange>
              </w:rPr>
              <w:pPrChange w:id="117" w:author="Adriana  Casas" w:date="2015-07-08T16:08:00Z">
                <w:pPr/>
              </w:pPrChange>
            </w:pPr>
            <w:ins w:id="118" w:author="Adriana  Casas" w:date="2015-07-08T16:08:00Z">
              <w:r w:rsidRPr="00A708C6">
                <w:rPr>
                  <w:rFonts w:ascii="Times" w:hAnsi="Times"/>
                  <w:color w:val="auto"/>
                  <w:lang w:val="es-ES_tradnl"/>
                  <w:rPrChange w:id="119" w:author="Adriana  Casas" w:date="2015-07-08T16:08:00Z">
                    <w:rPr>
                      <w:rFonts w:ascii="Times" w:hAnsi="Times"/>
                      <w:lang w:val="es-ES_tradnl"/>
                    </w:rPr>
                  </w:rPrChange>
                </w:rPr>
                <w:fldChar w:fldCharType="begin"/>
              </w:r>
              <w:r w:rsidRPr="00A708C6">
                <w:rPr>
                  <w:rFonts w:ascii="Times" w:hAnsi="Times"/>
                  <w:color w:val="auto"/>
                  <w:lang w:val="es-ES_tradnl"/>
                  <w:rPrChange w:id="120" w:author="Adriana  Casas" w:date="2015-07-08T16:08:00Z">
                    <w:rPr>
                      <w:rFonts w:ascii="Times" w:hAnsi="Times"/>
                      <w:lang w:val="es-ES_tradnl"/>
                    </w:rPr>
                  </w:rPrChange>
                </w:rPr>
                <w:instrText xml:space="preserve"> HYPERLINK "http://www.shutterstock.com/pic-121327066/stock-photo-shopkeeper-serving-a-customer-in-a-grocery-store.html?src=k1RY_rWlZi9EAcdCIpI6lQ-1-8" </w:instrText>
              </w:r>
            </w:ins>
            <w:r w:rsidRPr="00A708C6">
              <w:rPr>
                <w:rFonts w:ascii="Times" w:hAnsi="Times"/>
                <w:color w:val="auto"/>
                <w:lang w:val="es-ES_tradnl"/>
                <w:rPrChange w:id="121" w:author="Adriana  Casas" w:date="2015-07-08T16:08:00Z">
                  <w:rPr>
                    <w:rFonts w:ascii="Times" w:hAnsi="Times"/>
                    <w:lang w:val="es-ES_tradnl"/>
                  </w:rPr>
                </w:rPrChange>
              </w:rPr>
            </w:r>
            <w:ins w:id="122" w:author="Adriana  Casas" w:date="2015-07-08T16:08:00Z">
              <w:r w:rsidRPr="00A708C6">
                <w:rPr>
                  <w:rFonts w:ascii="Times" w:hAnsi="Times"/>
                  <w:color w:val="auto"/>
                  <w:lang w:val="es-ES_tradnl"/>
                  <w:rPrChange w:id="123" w:author="Adriana  Casas" w:date="2015-07-08T16:08:00Z">
                    <w:rPr>
                      <w:rFonts w:ascii="Times" w:hAnsi="Times"/>
                      <w:lang w:val="es-ES_tradnl"/>
                    </w:rPr>
                  </w:rPrChange>
                </w:rPr>
                <w:fldChar w:fldCharType="separate"/>
              </w:r>
              <w:r w:rsidRPr="00A708C6">
                <w:rPr>
                  <w:rStyle w:val="Hipervnculo"/>
                  <w:rFonts w:ascii="Times" w:hAnsi="Times"/>
                  <w:color w:val="auto"/>
                  <w:lang w:val="es-ES_tradnl"/>
                  <w:rPrChange w:id="124" w:author="Adriana  Casas" w:date="2015-07-08T16:08:00Z">
                    <w:rPr>
                      <w:rStyle w:val="Hipervnculo"/>
                      <w:rFonts w:ascii="Times" w:hAnsi="Times"/>
                      <w:lang w:val="es-ES_tradnl"/>
                    </w:rPr>
                  </w:rPrChange>
                </w:rPr>
                <w:t>121327066</w:t>
              </w:r>
              <w:r w:rsidRPr="00A708C6">
                <w:rPr>
                  <w:rFonts w:ascii="Times" w:hAnsi="Times"/>
                  <w:color w:val="auto"/>
                  <w:rPrChange w:id="125" w:author="Adriana  Casas" w:date="2015-07-08T16:08:00Z">
                    <w:rPr>
                      <w:rFonts w:ascii="Times" w:hAnsi="Times"/>
                    </w:rPr>
                  </w:rPrChange>
                </w:rPr>
                <w:fldChar w:fldCharType="end"/>
              </w:r>
            </w:ins>
            <w:del w:id="126" w:author="Adriana  Casas" w:date="2015-07-08T16:08:00Z">
              <w:r w:rsidR="009D3AFD" w:rsidRPr="00A708C6" w:rsidDel="00A708C6">
                <w:rPr>
                  <w:rFonts w:ascii="Times" w:hAnsi="Times"/>
                  <w:color w:val="auto"/>
                  <w:rPrChange w:id="127" w:author="Adriana  Casas" w:date="2015-07-08T16:08:00Z">
                    <w:rPr/>
                  </w:rPrChange>
                </w:rPr>
                <w:fldChar w:fldCharType="begin"/>
              </w:r>
              <w:r w:rsidR="009D3AFD" w:rsidRPr="00A708C6" w:rsidDel="00A708C6">
                <w:rPr>
                  <w:rFonts w:ascii="Times" w:hAnsi="Times"/>
                  <w:color w:val="auto"/>
                  <w:rPrChange w:id="128" w:author="Adriana  Casas" w:date="2015-07-08T16:08:00Z">
                    <w:rPr/>
                  </w:rPrChange>
                </w:rPr>
                <w:delInstrText xml:space="preserve"> HYPERLINK "http://image.shutterstock.com/display_pic_with_logo/1661779/228491203/stock-vector-global-ecology-and-environment-conservation-infographic-design-template-228491203.jpg" \h </w:delInstrText>
              </w:r>
              <w:r w:rsidR="009D3AFD" w:rsidRPr="00A708C6" w:rsidDel="00A708C6">
                <w:rPr>
                  <w:rFonts w:ascii="Times" w:hAnsi="Times"/>
                  <w:color w:val="auto"/>
                  <w:rPrChange w:id="129" w:author="Adriana  Casas" w:date="2015-07-08T16:08:00Z">
                    <w:rPr/>
                  </w:rPrChange>
                </w:rPr>
                <w:fldChar w:fldCharType="separate"/>
              </w:r>
              <w:r w:rsidR="004B06A0" w:rsidRPr="00A708C6" w:rsidDel="00A708C6">
                <w:rPr>
                  <w:rFonts w:ascii="Times" w:hAnsi="Times"/>
                  <w:color w:val="auto"/>
                  <w:highlight w:val="none"/>
                  <w:u w:val="single"/>
                  <w:rPrChange w:id="130" w:author="Adriana  Casas" w:date="2015-07-08T16:08:00Z">
                    <w:rPr>
                      <w:color w:val="1155CC"/>
                      <w:highlight w:val="none"/>
                      <w:u w:val="single"/>
                    </w:rPr>
                  </w:rPrChange>
                </w:rPr>
                <w:delText>http://image.shutterstock.com/display_pic_with_logo/1661779/228491203/stock-vector-global-ecology-and-environment-conservation-inf</w:delText>
              </w:r>
              <w:r w:rsidR="004B06A0" w:rsidRPr="00A708C6" w:rsidDel="00A708C6">
                <w:rPr>
                  <w:rFonts w:ascii="Times" w:hAnsi="Times"/>
                  <w:color w:val="auto"/>
                  <w:highlight w:val="none"/>
                  <w:u w:val="single"/>
                  <w:rPrChange w:id="131" w:author="Adriana  Casas" w:date="2015-07-08T16:08:00Z">
                    <w:rPr>
                      <w:color w:val="1155CC"/>
                      <w:highlight w:val="none"/>
                      <w:u w:val="single"/>
                    </w:rPr>
                  </w:rPrChange>
                </w:rPr>
                <w:delText>o</w:delText>
              </w:r>
              <w:r w:rsidR="004B06A0" w:rsidRPr="00A708C6" w:rsidDel="00A708C6">
                <w:rPr>
                  <w:rFonts w:ascii="Times" w:hAnsi="Times"/>
                  <w:color w:val="auto"/>
                  <w:highlight w:val="none"/>
                  <w:u w:val="single"/>
                  <w:rPrChange w:id="132" w:author="Adriana  Casas" w:date="2015-07-08T16:08:00Z">
                    <w:rPr>
                      <w:color w:val="1155CC"/>
                      <w:highlight w:val="none"/>
                      <w:u w:val="single"/>
                    </w:rPr>
                  </w:rPrChange>
                </w:rPr>
                <w:delText>graphic-design-template-228491203.jpg</w:delText>
              </w:r>
              <w:r w:rsidR="009D3AFD" w:rsidRPr="00A708C6" w:rsidDel="00A708C6">
                <w:rPr>
                  <w:rFonts w:ascii="Times" w:hAnsi="Times"/>
                  <w:color w:val="auto"/>
                  <w:highlight w:val="none"/>
                  <w:u w:val="single"/>
                  <w:rPrChange w:id="133" w:author="Adriana  Casas" w:date="2015-07-08T16:08:00Z">
                    <w:rPr>
                      <w:color w:val="1155CC"/>
                      <w:highlight w:val="none"/>
                      <w:u w:val="single"/>
                    </w:rPr>
                  </w:rPrChange>
                </w:rPr>
                <w:fldChar w:fldCharType="end"/>
              </w:r>
            </w:del>
            <w:r w:rsidR="009D3AFD" w:rsidRPr="00A708C6">
              <w:rPr>
                <w:rFonts w:ascii="Times" w:hAnsi="Times"/>
                <w:color w:val="auto"/>
                <w:rPrChange w:id="134" w:author="Adriana  Casas" w:date="2015-07-08T16:08:00Z">
                  <w:rPr/>
                </w:rPrChange>
              </w:rPr>
              <w:fldChar w:fldCharType="begin"/>
            </w:r>
            <w:r w:rsidR="009D3AFD" w:rsidRPr="00A708C6">
              <w:rPr>
                <w:rFonts w:ascii="Times" w:hAnsi="Times"/>
                <w:color w:val="auto"/>
                <w:rPrChange w:id="135" w:author="Adriana  Casas" w:date="2015-07-08T16:08:00Z">
                  <w:rPr/>
                </w:rPrChange>
              </w:rPr>
              <w:instrText xml:space="preserve"> HYPERLINK "http://image.shutterstock.com/display_pic_with_logo/1661779/228491203/stock-vector-global-ecology-and-environment-conservation-infographic-design-template-228491203.jpg" \h </w:instrText>
            </w:r>
            <w:r w:rsidR="009D3AFD" w:rsidRPr="00A708C6">
              <w:rPr>
                <w:rFonts w:ascii="Times" w:hAnsi="Times"/>
                <w:color w:val="auto"/>
                <w:rPrChange w:id="136" w:author="Adriana  Casas" w:date="2015-07-08T16:08:00Z">
                  <w:rPr/>
                </w:rPrChange>
              </w:rPr>
              <w:fldChar w:fldCharType="separate"/>
            </w:r>
            <w:r w:rsidR="009D3AFD" w:rsidRPr="00A708C6">
              <w:rPr>
                <w:rFonts w:ascii="Times" w:hAnsi="Times"/>
                <w:color w:val="auto"/>
                <w:rPrChange w:id="137" w:author="Adriana  Casas" w:date="2015-07-08T16:08:00Z">
                  <w:rPr/>
                </w:rPrChange>
              </w:rPr>
              <w:fldChar w:fldCharType="end"/>
            </w:r>
          </w:p>
        </w:tc>
      </w:tr>
      <w:tr w:rsidR="004B06A0" w:rsidRPr="00DD6B12" w14:paraId="1B640DDC" w14:textId="77777777"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FB4E7C" w14:textId="77777777" w:rsidR="004B06A0" w:rsidRPr="00DD6B12" w:rsidRDefault="004B06A0" w:rsidP="00DD6B12">
            <w:pPr>
              <w:spacing w:line="240" w:lineRule="auto"/>
              <w:rPr>
                <w:rFonts w:ascii="Times" w:hAnsi="Times"/>
                <w:highlight w:val="none"/>
                <w:rPrChange w:id="138" w:author="Adriana  Casas" w:date="2015-07-08T15:43:00Z">
                  <w:rPr>
                    <w:highlight w:val="none"/>
                  </w:rPr>
                </w:rPrChange>
              </w:rPr>
              <w:pPrChange w:id="139" w:author="Adriana  Casas" w:date="2015-07-08T15:43:00Z">
                <w:pPr/>
              </w:pPrChange>
            </w:pPr>
            <w:r w:rsidRPr="00DD6B12">
              <w:rPr>
                <w:rFonts w:ascii="Times" w:hAnsi="Times"/>
                <w:b/>
                <w:color w:val="000000"/>
                <w:highlight w:val="none"/>
                <w:rPrChange w:id="140" w:author="Adriana  Casas" w:date="2015-07-08T15:43:00Z">
                  <w:rPr>
                    <w:b/>
                    <w:color w:val="000000"/>
                    <w:highlight w:val="none"/>
                  </w:rPr>
                </w:rPrChange>
              </w:rPr>
              <w:t>Pie de imagen</w:t>
            </w:r>
          </w:p>
        </w:tc>
        <w:tc>
          <w:tcPr>
            <w:tcW w:w="6180" w:type="dxa"/>
            <w:tcBorders>
              <w:bottom w:val="single" w:sz="8" w:space="0" w:color="000000"/>
              <w:right w:val="single" w:sz="8" w:space="0" w:color="000000"/>
            </w:tcBorders>
            <w:tcMar>
              <w:top w:w="100" w:type="dxa"/>
              <w:left w:w="100" w:type="dxa"/>
              <w:bottom w:w="100" w:type="dxa"/>
              <w:right w:w="100" w:type="dxa"/>
            </w:tcMar>
          </w:tcPr>
          <w:p w14:paraId="3BFECD47" w14:textId="77777777" w:rsidR="005F06B3" w:rsidRPr="00DD6B12" w:rsidDel="0043403E" w:rsidRDefault="004B06A0" w:rsidP="00DD6B12">
            <w:pPr>
              <w:spacing w:after="100" w:line="240" w:lineRule="auto"/>
              <w:rPr>
                <w:del w:id="141" w:author="Adriana  Casas" w:date="2015-07-08T15:35:00Z"/>
                <w:rFonts w:ascii="Times" w:hAnsi="Times"/>
                <w:color w:val="FF0000"/>
                <w:highlight w:val="none"/>
                <w:shd w:val="clear" w:color="auto" w:fill="FF0000"/>
                <w:rPrChange w:id="142" w:author="Adriana  Casas" w:date="2015-07-08T15:43:00Z">
                  <w:rPr>
                    <w:del w:id="143" w:author="Adriana  Casas" w:date="2015-07-08T15:35:00Z"/>
                    <w:color w:val="FF0000"/>
                    <w:highlight w:val="none"/>
                    <w:shd w:val="clear" w:color="auto" w:fill="FF0000"/>
                  </w:rPr>
                </w:rPrChange>
              </w:rPr>
              <w:pPrChange w:id="144" w:author="Adriana  Casas" w:date="2015-07-08T15:43:00Z">
                <w:pPr>
                  <w:spacing w:after="100"/>
                </w:pPr>
              </w:pPrChange>
            </w:pPr>
            <w:del w:id="145" w:author="Adriana  Casas" w:date="2015-07-08T15:35:00Z">
              <w:r w:rsidRPr="00DD6B12" w:rsidDel="0043403E">
                <w:rPr>
                  <w:rFonts w:ascii="Times" w:hAnsi="Times"/>
                  <w:color w:val="000000"/>
                  <w:highlight w:val="none"/>
                  <w:rPrChange w:id="146" w:author="Adriana  Casas" w:date="2015-07-08T15:43:00Z">
                    <w:rPr>
                      <w:color w:val="000000"/>
                      <w:highlight w:val="none"/>
                    </w:rPr>
                  </w:rPrChange>
                </w:rPr>
                <w:delText xml:space="preserve">Para </w:delText>
              </w:r>
              <w:r w:rsidR="005F06B3" w:rsidRPr="00DD6B12" w:rsidDel="0043403E">
                <w:rPr>
                  <w:rFonts w:ascii="Times" w:hAnsi="Times"/>
                  <w:color w:val="000000"/>
                  <w:highlight w:val="none"/>
                  <w:rPrChange w:id="147" w:author="Adriana  Casas" w:date="2015-07-08T15:43:00Z">
                    <w:rPr>
                      <w:color w:val="000000"/>
                      <w:highlight w:val="none"/>
                    </w:rPr>
                  </w:rPrChange>
                </w:rPr>
                <w:delText xml:space="preserve">   </w:delText>
              </w:r>
              <w:r w:rsidRPr="00DD6B12" w:rsidDel="0043403E">
                <w:rPr>
                  <w:rFonts w:ascii="Times" w:hAnsi="Times"/>
                  <w:color w:val="000000"/>
                  <w:highlight w:val="none"/>
                  <w:rPrChange w:id="148" w:author="Adriana  Casas" w:date="2015-07-08T15:43:00Z">
                    <w:rPr>
                      <w:color w:val="000000"/>
                      <w:highlight w:val="none"/>
                    </w:rPr>
                  </w:rPrChange>
                </w:rPr>
                <w:delText xml:space="preserve">Lionel Robbins </w:delText>
              </w:r>
              <w:r w:rsidR="005F06B3" w:rsidRPr="00DD6B12" w:rsidDel="0043403E">
                <w:rPr>
                  <w:rFonts w:ascii="Times" w:hAnsi="Times"/>
                  <w:color w:val="000000"/>
                  <w:highlight w:val="none"/>
                  <w:rPrChange w:id="149" w:author="Adriana  Casas" w:date="2015-07-08T15:43:00Z">
                    <w:rPr>
                      <w:color w:val="000000"/>
                      <w:highlight w:val="none"/>
                    </w:rPr>
                  </w:rPrChange>
                </w:rPr>
                <w:delText xml:space="preserve">  </w:delText>
              </w:r>
              <w:r w:rsidRPr="00DD6B12" w:rsidDel="0043403E">
                <w:rPr>
                  <w:rFonts w:ascii="Times" w:hAnsi="Times"/>
                  <w:color w:val="000000"/>
                  <w:highlight w:val="none"/>
                  <w:rPrChange w:id="150" w:author="Adriana  Casas" w:date="2015-07-08T15:43:00Z">
                    <w:rPr>
                      <w:color w:val="000000"/>
                      <w:highlight w:val="none"/>
                    </w:rPr>
                  </w:rPrChange>
                </w:rPr>
                <w:delText xml:space="preserve">(1932) </w:delText>
              </w:r>
              <w:r w:rsidR="005F06B3" w:rsidRPr="00DD6B12" w:rsidDel="0043403E">
                <w:rPr>
                  <w:rFonts w:ascii="Times" w:hAnsi="Times"/>
                  <w:color w:val="000000"/>
                  <w:highlight w:val="none"/>
                  <w:rPrChange w:id="151" w:author="Adriana  Casas" w:date="2015-07-08T15:43:00Z">
                    <w:rPr>
                      <w:color w:val="000000"/>
                      <w:highlight w:val="none"/>
                    </w:rPr>
                  </w:rPrChange>
                </w:rPr>
                <w:delText xml:space="preserve"> </w:delText>
              </w:r>
              <w:r w:rsidRPr="00DD6B12" w:rsidDel="0043403E">
                <w:rPr>
                  <w:rFonts w:ascii="Times" w:hAnsi="Times"/>
                  <w:color w:val="000000"/>
                  <w:highlight w:val="none"/>
                  <w:rPrChange w:id="152" w:author="Adriana  Casas" w:date="2015-07-08T15:43:00Z">
                    <w:rPr>
                      <w:color w:val="000000"/>
                      <w:highlight w:val="none"/>
                    </w:rPr>
                  </w:rPrChange>
                </w:rPr>
                <w:delText xml:space="preserve">la economía </w:delText>
              </w:r>
              <w:r w:rsidR="005F06B3" w:rsidRPr="00DD6B12" w:rsidDel="0043403E">
                <w:rPr>
                  <w:rFonts w:ascii="Times" w:hAnsi="Times"/>
                  <w:color w:val="000000"/>
                  <w:highlight w:val="none"/>
                  <w:rPrChange w:id="153" w:author="Adriana  Casas" w:date="2015-07-08T15:43:00Z">
                    <w:rPr>
                      <w:color w:val="000000"/>
                      <w:highlight w:val="none"/>
                    </w:rPr>
                  </w:rPrChange>
                </w:rPr>
                <w:delText xml:space="preserve">es la </w:delText>
              </w:r>
              <w:r w:rsidR="00982AB7" w:rsidRPr="00DD6B12" w:rsidDel="0043403E">
                <w:rPr>
                  <w:rFonts w:ascii="Times" w:hAnsi="Times"/>
                  <w:color w:val="000000"/>
                  <w:highlight w:val="none"/>
                  <w:rPrChange w:id="154" w:author="Adriana  Casas" w:date="2015-07-08T15:43:00Z">
                    <w:rPr>
                      <w:color w:val="000000"/>
                      <w:highlight w:val="none"/>
                    </w:rPr>
                  </w:rPrChange>
                </w:rPr>
                <w:delText xml:space="preserve"> </w:delText>
              </w:r>
              <w:r w:rsidR="005F06B3" w:rsidRPr="00DD6B12" w:rsidDel="0043403E">
                <w:rPr>
                  <w:rFonts w:ascii="Times" w:hAnsi="Times"/>
                  <w:color w:val="000000"/>
                  <w:highlight w:val="none"/>
                  <w:rPrChange w:id="155" w:author="Adriana  Casas" w:date="2015-07-08T15:43:00Z">
                    <w:rPr>
                      <w:color w:val="000000"/>
                      <w:highlight w:val="none"/>
                    </w:rPr>
                  </w:rPrChange>
                </w:rPr>
                <w:delText xml:space="preserve">rama </w:delText>
              </w:r>
            </w:del>
          </w:p>
          <w:p w14:paraId="3915FBA7" w14:textId="77777777" w:rsidR="004B06A0" w:rsidRPr="00DD6B12" w:rsidRDefault="004B06A0" w:rsidP="00DD6B12">
            <w:pPr>
              <w:spacing w:after="100" w:line="240" w:lineRule="auto"/>
              <w:rPr>
                <w:rFonts w:ascii="Times" w:hAnsi="Times"/>
                <w:highlight w:val="none"/>
                <w:rPrChange w:id="156" w:author="Adriana  Casas" w:date="2015-07-08T15:43:00Z">
                  <w:rPr>
                    <w:highlight w:val="none"/>
                  </w:rPr>
                </w:rPrChange>
              </w:rPr>
              <w:pPrChange w:id="157" w:author="Adriana  Casas" w:date="2015-07-08T15:43:00Z">
                <w:pPr>
                  <w:spacing w:after="100"/>
                </w:pPr>
              </w:pPrChange>
            </w:pPr>
            <w:del w:id="158" w:author="Adriana  Casas" w:date="2015-07-08T15:35:00Z">
              <w:r w:rsidRPr="00DD6B12" w:rsidDel="0043403E">
                <w:rPr>
                  <w:rFonts w:ascii="Times" w:hAnsi="Times"/>
                  <w:color w:val="000000"/>
                  <w:highlight w:val="none"/>
                  <w:rPrChange w:id="159" w:author="Adriana  Casas" w:date="2015-07-08T15:43:00Z">
                    <w:rPr>
                      <w:color w:val="000000"/>
                      <w:highlight w:val="none"/>
                    </w:rPr>
                  </w:rPrChange>
                </w:rPr>
                <w:delText>que analiza cómo los seres humanos satisfacen sus necesidades ilimitadas con recursos escasos que tiene diferentes usos.</w:delText>
              </w:r>
            </w:del>
            <w:ins w:id="160" w:author="Adriana  Casas" w:date="2015-07-08T15:35:00Z">
              <w:r w:rsidR="0043403E" w:rsidRPr="00DD6B12">
                <w:rPr>
                  <w:rFonts w:ascii="Times" w:hAnsi="Times"/>
                  <w:color w:val="000000"/>
                  <w:highlight w:val="none"/>
                  <w:rPrChange w:id="161" w:author="Adriana  Casas" w:date="2015-07-08T15:43:00Z">
                    <w:rPr>
                      <w:color w:val="000000"/>
                      <w:highlight w:val="none"/>
                    </w:rPr>
                  </w:rPrChange>
                </w:rPr>
                <w:t xml:space="preserve">La economía se puede dividir en dos grandes ramas, la </w:t>
              </w:r>
              <w:r w:rsidR="0043403E" w:rsidRPr="00DD6B12">
                <w:rPr>
                  <w:rFonts w:ascii="Times" w:hAnsi="Times"/>
                  <w:b/>
                  <w:color w:val="000000"/>
                  <w:highlight w:val="none"/>
                  <w:rPrChange w:id="162" w:author="Adriana  Casas" w:date="2015-07-08T15:43:00Z">
                    <w:rPr>
                      <w:b/>
                      <w:color w:val="000000"/>
                      <w:highlight w:val="none"/>
                    </w:rPr>
                  </w:rPrChange>
                </w:rPr>
                <w:t>microeconomía</w:t>
              </w:r>
              <w:r w:rsidR="0043403E" w:rsidRPr="00DD6B12">
                <w:rPr>
                  <w:rFonts w:ascii="Times" w:hAnsi="Times"/>
                  <w:color w:val="000000"/>
                  <w:highlight w:val="none"/>
                  <w:rPrChange w:id="163" w:author="Adriana  Casas" w:date="2015-07-08T15:43:00Z">
                    <w:rPr>
                      <w:color w:val="000000"/>
                      <w:highlight w:val="none"/>
                    </w:rPr>
                  </w:rPrChange>
                </w:rPr>
                <w:t xml:space="preserve">, </w:t>
              </w:r>
            </w:ins>
            <w:ins w:id="164" w:author="Adriana  Casas" w:date="2015-07-08T15:36:00Z">
              <w:r w:rsidR="0043403E" w:rsidRPr="00DD6B12">
                <w:rPr>
                  <w:rFonts w:ascii="Times" w:hAnsi="Times"/>
                  <w:color w:val="000000"/>
                  <w:highlight w:val="none"/>
                  <w:rPrChange w:id="165" w:author="Adriana  Casas" w:date="2015-07-08T15:43:00Z">
                    <w:rPr>
                      <w:color w:val="000000"/>
                      <w:highlight w:val="none"/>
                    </w:rPr>
                  </w:rPrChange>
                </w:rPr>
                <w:t xml:space="preserve">que se centra en el estudio de una de las partes que forman la economía, y la </w:t>
              </w:r>
              <w:r w:rsidR="0043403E" w:rsidRPr="00DD6B12">
                <w:rPr>
                  <w:rFonts w:ascii="Times" w:hAnsi="Times"/>
                  <w:b/>
                  <w:color w:val="000000"/>
                  <w:highlight w:val="none"/>
                  <w:rPrChange w:id="166" w:author="Adriana  Casas" w:date="2015-07-08T15:43:00Z">
                    <w:rPr>
                      <w:b/>
                      <w:color w:val="000000"/>
                      <w:highlight w:val="none"/>
                    </w:rPr>
                  </w:rPrChange>
                </w:rPr>
                <w:t>macroeconomía</w:t>
              </w:r>
              <w:r w:rsidR="0043403E" w:rsidRPr="00DD6B12">
                <w:rPr>
                  <w:rFonts w:ascii="Times" w:hAnsi="Times"/>
                  <w:color w:val="000000"/>
                  <w:highlight w:val="none"/>
                  <w:rPrChange w:id="167" w:author="Adriana  Casas" w:date="2015-07-08T15:43:00Z">
                    <w:rPr>
                      <w:color w:val="000000"/>
                      <w:highlight w:val="none"/>
                    </w:rPr>
                  </w:rPrChange>
                </w:rPr>
                <w:t xml:space="preserve">, que </w:t>
              </w:r>
            </w:ins>
            <w:ins w:id="168" w:author="Adriana  Casas" w:date="2015-07-08T15:37:00Z">
              <w:r w:rsidR="0043403E" w:rsidRPr="00DD6B12">
                <w:rPr>
                  <w:rFonts w:ascii="Times" w:hAnsi="Times"/>
                  <w:color w:val="000000"/>
                  <w:highlight w:val="none"/>
                  <w:rPrChange w:id="169" w:author="Adriana  Casas" w:date="2015-07-08T15:43:00Z">
                    <w:rPr>
                      <w:color w:val="000000"/>
                      <w:highlight w:val="none"/>
                    </w:rPr>
                  </w:rPrChange>
                </w:rPr>
                <w:t xml:space="preserve">estudia todas las partes de la economía a nivel global, como un todo. </w:t>
              </w:r>
            </w:ins>
          </w:p>
        </w:tc>
      </w:tr>
    </w:tbl>
    <w:p w14:paraId="687482BE" w14:textId="77777777" w:rsidR="004B06A0" w:rsidRPr="00DD6B12" w:rsidRDefault="004B06A0" w:rsidP="00DD6B12">
      <w:pPr>
        <w:spacing w:line="240" w:lineRule="auto"/>
        <w:rPr>
          <w:rFonts w:ascii="Times" w:hAnsi="Times"/>
          <w:color w:val="000000"/>
          <w:rPrChange w:id="170" w:author="Adriana  Casas" w:date="2015-07-08T15:43:00Z">
            <w:rPr>
              <w:color w:val="000000"/>
            </w:rPr>
          </w:rPrChange>
        </w:rPr>
        <w:pPrChange w:id="171" w:author="Adriana  Casas" w:date="2015-07-08T15:43:00Z">
          <w:pPr/>
        </w:pPrChange>
      </w:pPr>
    </w:p>
    <w:p w14:paraId="58C89A59" w14:textId="77777777" w:rsidR="006C738E" w:rsidRPr="00DD6B12" w:rsidRDefault="006C738E" w:rsidP="00DD6B12">
      <w:pPr>
        <w:spacing w:line="240" w:lineRule="auto"/>
        <w:rPr>
          <w:rFonts w:ascii="Times" w:hAnsi="Times"/>
          <w:rPrChange w:id="172" w:author="Adriana  Casas" w:date="2015-07-08T15:43:00Z">
            <w:rPr/>
          </w:rPrChange>
        </w:rPr>
        <w:pPrChange w:id="173" w:author="Adriana  Casas" w:date="2015-07-08T15:43:00Z">
          <w:pPr/>
        </w:pPrChange>
      </w:pPr>
    </w:p>
    <w:p w14:paraId="22D634AE" w14:textId="5A59047B" w:rsidR="006C738E" w:rsidRPr="00DD6B12" w:rsidDel="00DD6B12" w:rsidRDefault="006C738E" w:rsidP="00DD6B12">
      <w:pPr>
        <w:spacing w:line="240" w:lineRule="auto"/>
        <w:rPr>
          <w:del w:id="174" w:author="Adriana  Casas" w:date="2015-07-08T15:42:00Z"/>
          <w:rFonts w:ascii="Times" w:hAnsi="Times"/>
          <w:rPrChange w:id="175" w:author="Adriana  Casas" w:date="2015-07-08T15:43:00Z">
            <w:rPr>
              <w:del w:id="176" w:author="Adriana  Casas" w:date="2015-07-08T15:42:00Z"/>
            </w:rPr>
          </w:rPrChange>
        </w:rPr>
        <w:pPrChange w:id="177" w:author="Adriana  Casas" w:date="2015-07-08T15:43:00Z">
          <w:pPr/>
        </w:pPrChange>
      </w:pPr>
      <w:del w:id="178" w:author="Adriana  Casas" w:date="2015-07-08T15:42:00Z">
        <w:r w:rsidRPr="00DD6B12" w:rsidDel="00DD6B12">
          <w:rPr>
            <w:rFonts w:ascii="Times" w:hAnsi="Times"/>
            <w:b/>
            <w:color w:val="000000"/>
            <w:rPrChange w:id="179" w:author="Adriana  Casas" w:date="2015-07-08T15:43:00Z">
              <w:rPr>
                <w:b/>
                <w:color w:val="000000"/>
              </w:rPr>
            </w:rPrChange>
          </w:rPr>
          <w:delText>La Microeconomía</w:delText>
        </w:r>
        <w:r w:rsidRPr="00DD6B12" w:rsidDel="00DD6B12">
          <w:rPr>
            <w:rFonts w:ascii="Times" w:hAnsi="Times"/>
            <w:color w:val="000000"/>
            <w:rPrChange w:id="180" w:author="Adriana  Casas" w:date="2015-07-08T15:43:00Z">
              <w:rPr>
                <w:color w:val="000000"/>
              </w:rPr>
            </w:rPrChange>
          </w:rPr>
          <w:delText>: Estudia el comportamiento de las unidades económicas como las personas, las empresas, los trabajadores, los propietarios de tierras, los consumidores, los productores etc. Esta rama analiza las decisiones individuales por ejemplo los consumidores buscan obtener productos que satisfagan sus necesidades a precios más bajos.</w:delText>
        </w:r>
      </w:del>
    </w:p>
    <w:p w14:paraId="0EAFC3B7" w14:textId="40FD1036" w:rsidR="006C738E" w:rsidRPr="00DD6B12" w:rsidDel="00DD6B12" w:rsidRDefault="006C738E" w:rsidP="00DD6B12">
      <w:pPr>
        <w:spacing w:line="240" w:lineRule="auto"/>
        <w:rPr>
          <w:del w:id="181" w:author="Adriana  Casas" w:date="2015-07-08T15:42:00Z"/>
          <w:rFonts w:ascii="Times" w:hAnsi="Times"/>
          <w:rPrChange w:id="182" w:author="Adriana  Casas" w:date="2015-07-08T15:43:00Z">
            <w:rPr>
              <w:del w:id="183" w:author="Adriana  Casas" w:date="2015-07-08T15:42:00Z"/>
            </w:rPr>
          </w:rPrChange>
        </w:rPr>
        <w:pPrChange w:id="184" w:author="Adriana  Casas" w:date="2015-07-08T15:43:00Z">
          <w:pPr/>
        </w:pPrChange>
      </w:pPr>
      <w:del w:id="185" w:author="Adriana  Casas" w:date="2015-07-08T15:42:00Z">
        <w:r w:rsidRPr="00DD6B12" w:rsidDel="00DD6B12">
          <w:rPr>
            <w:rFonts w:ascii="Times" w:hAnsi="Times"/>
            <w:color w:val="000000"/>
            <w:rPrChange w:id="186" w:author="Adriana  Casas" w:date="2015-07-08T15:43:00Z">
              <w:rPr>
                <w:color w:val="000000"/>
              </w:rPr>
            </w:rPrChange>
          </w:rPr>
          <w:delText>Así, al analizar la forma como actúa el consumidor en el mercado, la microeconomía se convierte en una herramienta útil para aplicar las teorías  que le permiten mejorar el sistema económico. Algunas teorías son:</w:delText>
        </w:r>
      </w:del>
    </w:p>
    <w:p w14:paraId="07F4086B" w14:textId="50033B83" w:rsidR="006C738E" w:rsidRPr="00DD6B12" w:rsidDel="00DD6B12" w:rsidRDefault="006C738E" w:rsidP="00DD6B12">
      <w:pPr>
        <w:numPr>
          <w:ilvl w:val="0"/>
          <w:numId w:val="24"/>
        </w:numPr>
        <w:spacing w:line="240" w:lineRule="auto"/>
        <w:ind w:hanging="360"/>
        <w:contextualSpacing/>
        <w:rPr>
          <w:del w:id="187" w:author="Adriana  Casas" w:date="2015-07-08T15:42:00Z"/>
          <w:rFonts w:ascii="Times" w:hAnsi="Times"/>
          <w:color w:val="000000"/>
          <w:rPrChange w:id="188" w:author="Adriana  Casas" w:date="2015-07-08T15:43:00Z">
            <w:rPr>
              <w:del w:id="189" w:author="Adriana  Casas" w:date="2015-07-08T15:42:00Z"/>
              <w:color w:val="000000"/>
            </w:rPr>
          </w:rPrChange>
        </w:rPr>
        <w:pPrChange w:id="190" w:author="Adriana  Casas" w:date="2015-07-08T15:43:00Z">
          <w:pPr>
            <w:numPr>
              <w:numId w:val="24"/>
            </w:numPr>
            <w:ind w:left="720" w:hanging="360"/>
            <w:contextualSpacing/>
          </w:pPr>
        </w:pPrChange>
      </w:pPr>
      <w:del w:id="191" w:author="Adriana  Casas" w:date="2015-07-08T15:42:00Z">
        <w:r w:rsidRPr="00DD6B12" w:rsidDel="00DD6B12">
          <w:rPr>
            <w:rFonts w:ascii="Times" w:hAnsi="Times"/>
            <w:b/>
            <w:color w:val="000000"/>
            <w:rPrChange w:id="192" w:author="Adriana  Casas" w:date="2015-07-08T15:43:00Z">
              <w:rPr>
                <w:b/>
                <w:color w:val="000000"/>
              </w:rPr>
            </w:rPrChange>
          </w:rPr>
          <w:delText>Teoría del consumidor:</w:delText>
        </w:r>
        <w:r w:rsidRPr="00DD6B12" w:rsidDel="00DD6B12">
          <w:rPr>
            <w:rFonts w:ascii="Times" w:hAnsi="Times"/>
            <w:color w:val="000000"/>
            <w:rPrChange w:id="193" w:author="Adriana  Casas" w:date="2015-07-08T15:43:00Z">
              <w:rPr>
                <w:color w:val="000000"/>
              </w:rPr>
            </w:rPrChange>
          </w:rPr>
          <w:delText xml:space="preserve"> Busca comprender los gustos de los consumidores en el mercado a la hora de elegir bienes o servicios y así mejorar su oferta.</w:delText>
        </w:r>
      </w:del>
    </w:p>
    <w:p w14:paraId="37F3A88B" w14:textId="2D685219" w:rsidR="006C738E" w:rsidRPr="00DD6B12" w:rsidDel="00DD6B12" w:rsidRDefault="006C738E" w:rsidP="00DD6B12">
      <w:pPr>
        <w:numPr>
          <w:ilvl w:val="0"/>
          <w:numId w:val="24"/>
        </w:numPr>
        <w:spacing w:line="240" w:lineRule="auto"/>
        <w:ind w:hanging="360"/>
        <w:contextualSpacing/>
        <w:rPr>
          <w:del w:id="194" w:author="Adriana  Casas" w:date="2015-07-08T15:42:00Z"/>
          <w:rFonts w:ascii="Times" w:hAnsi="Times"/>
          <w:color w:val="000000"/>
          <w:rPrChange w:id="195" w:author="Adriana  Casas" w:date="2015-07-08T15:43:00Z">
            <w:rPr>
              <w:del w:id="196" w:author="Adriana  Casas" w:date="2015-07-08T15:42:00Z"/>
              <w:color w:val="000000"/>
            </w:rPr>
          </w:rPrChange>
        </w:rPr>
        <w:pPrChange w:id="197" w:author="Adriana  Casas" w:date="2015-07-08T15:43:00Z">
          <w:pPr>
            <w:numPr>
              <w:numId w:val="24"/>
            </w:numPr>
            <w:ind w:left="720" w:hanging="360"/>
            <w:contextualSpacing/>
          </w:pPr>
        </w:pPrChange>
      </w:pPr>
      <w:del w:id="198" w:author="Adriana  Casas" w:date="2015-07-08T15:42:00Z">
        <w:r w:rsidRPr="00DD6B12" w:rsidDel="00DD6B12">
          <w:rPr>
            <w:rFonts w:ascii="Times" w:hAnsi="Times"/>
            <w:b/>
            <w:color w:val="000000"/>
            <w:rPrChange w:id="199" w:author="Adriana  Casas" w:date="2015-07-08T15:43:00Z">
              <w:rPr>
                <w:b/>
                <w:color w:val="000000"/>
              </w:rPr>
            </w:rPrChange>
          </w:rPr>
          <w:delText>Teoría de la demanda</w:delText>
        </w:r>
        <w:r w:rsidRPr="00DD6B12" w:rsidDel="00DD6B12">
          <w:rPr>
            <w:rFonts w:ascii="Times" w:hAnsi="Times"/>
            <w:color w:val="000000"/>
            <w:rPrChange w:id="200" w:author="Adriana  Casas" w:date="2015-07-08T15:43:00Z">
              <w:rPr>
                <w:color w:val="000000"/>
              </w:rPr>
            </w:rPrChange>
          </w:rPr>
          <w:delText>: Se deriva de la anterior y busca conocer los movimientos que se producen en el mercado, relacionados con los bienes que están dispuestos a adquirir los compradores durante un periodo de tiempo. Depende del precio del bien, el precio de los demás bienes, la capacidad adquisitiva o recursos para comprar de los consumidores. Para ello se vale de las matemáticas.</w:delText>
        </w:r>
      </w:del>
    </w:p>
    <w:p w14:paraId="1995B4C4" w14:textId="5875D591" w:rsidR="006C738E" w:rsidRPr="00DD6B12" w:rsidDel="00DD6B12" w:rsidRDefault="006C738E" w:rsidP="00DD6B12">
      <w:pPr>
        <w:numPr>
          <w:ilvl w:val="0"/>
          <w:numId w:val="24"/>
        </w:numPr>
        <w:spacing w:line="240" w:lineRule="auto"/>
        <w:ind w:hanging="360"/>
        <w:contextualSpacing/>
        <w:rPr>
          <w:del w:id="201" w:author="Adriana  Casas" w:date="2015-07-08T15:42:00Z"/>
          <w:rFonts w:ascii="Times" w:hAnsi="Times"/>
          <w:color w:val="000000"/>
          <w:rPrChange w:id="202" w:author="Adriana  Casas" w:date="2015-07-08T15:43:00Z">
            <w:rPr>
              <w:del w:id="203" w:author="Adriana  Casas" w:date="2015-07-08T15:42:00Z"/>
              <w:color w:val="000000"/>
            </w:rPr>
          </w:rPrChange>
        </w:rPr>
        <w:pPrChange w:id="204" w:author="Adriana  Casas" w:date="2015-07-08T15:43:00Z">
          <w:pPr>
            <w:numPr>
              <w:numId w:val="24"/>
            </w:numPr>
            <w:ind w:left="720" w:hanging="360"/>
            <w:contextualSpacing/>
          </w:pPr>
        </w:pPrChange>
      </w:pPr>
      <w:del w:id="205" w:author="Adriana  Casas" w:date="2015-07-08T15:42:00Z">
        <w:r w:rsidRPr="00DD6B12" w:rsidDel="00DD6B12">
          <w:rPr>
            <w:rFonts w:ascii="Times" w:hAnsi="Times"/>
            <w:b/>
            <w:color w:val="000000"/>
            <w:rPrChange w:id="206" w:author="Adriana  Casas" w:date="2015-07-08T15:43:00Z">
              <w:rPr>
                <w:b/>
                <w:color w:val="000000"/>
              </w:rPr>
            </w:rPrChange>
          </w:rPr>
          <w:delText>Teoría del productor</w:delText>
        </w:r>
        <w:r w:rsidRPr="00DD6B12" w:rsidDel="00DD6B12">
          <w:rPr>
            <w:rFonts w:ascii="Times" w:hAnsi="Times"/>
            <w:color w:val="000000"/>
            <w:rPrChange w:id="207" w:author="Adriana  Casas" w:date="2015-07-08T15:43:00Z">
              <w:rPr>
                <w:color w:val="000000"/>
              </w:rPr>
            </w:rPrChange>
          </w:rPr>
          <w:delText>: Busca que las empresas obtengan  mayores beneficios en la venta de los productos que ofrecen, al planificar y organizar la producción de sus productos.</w:delText>
        </w:r>
      </w:del>
    </w:p>
    <w:p w14:paraId="1F4475A2" w14:textId="04D09523" w:rsidR="006C738E" w:rsidRPr="00DD6B12" w:rsidDel="00DD6B12" w:rsidRDefault="006C738E" w:rsidP="00DD6B12">
      <w:pPr>
        <w:spacing w:line="240" w:lineRule="auto"/>
        <w:ind w:left="360"/>
        <w:rPr>
          <w:del w:id="208" w:author="Adriana  Casas" w:date="2015-07-08T15:42:00Z"/>
          <w:rFonts w:ascii="Times" w:hAnsi="Times"/>
          <w:rPrChange w:id="209" w:author="Adriana  Casas" w:date="2015-07-08T15:43:00Z">
            <w:rPr>
              <w:del w:id="210" w:author="Adriana  Casas" w:date="2015-07-08T15:42:00Z"/>
            </w:rPr>
          </w:rPrChange>
        </w:rPr>
        <w:pPrChange w:id="211" w:author="Adriana  Casas" w:date="2015-07-08T15:43:00Z">
          <w:pPr>
            <w:ind w:left="360"/>
          </w:pPr>
        </w:pPrChange>
      </w:pPr>
      <w:del w:id="212" w:author="Adriana  Casas" w:date="2015-07-08T15:42:00Z">
        <w:r w:rsidRPr="00DD6B12" w:rsidDel="00DD6B12">
          <w:rPr>
            <w:rFonts w:ascii="Times" w:hAnsi="Times"/>
            <w:b/>
            <w:color w:val="000000"/>
            <w:rPrChange w:id="213" w:author="Adriana  Casas" w:date="2015-07-08T15:43:00Z">
              <w:rPr>
                <w:b/>
                <w:color w:val="000000"/>
              </w:rPr>
            </w:rPrChange>
          </w:rPr>
          <w:delText xml:space="preserve">La Macroeconomía: </w:delText>
        </w:r>
        <w:r w:rsidRPr="00DD6B12" w:rsidDel="00DD6B12">
          <w:rPr>
            <w:rFonts w:ascii="Times" w:hAnsi="Times"/>
            <w:color w:val="000000"/>
            <w:rPrChange w:id="214" w:author="Adriana  Casas" w:date="2015-07-08T15:43:00Z">
              <w:rPr>
                <w:color w:val="000000"/>
              </w:rPr>
            </w:rPrChange>
          </w:rPr>
          <w:delText>Se encarga del estudio</w:delText>
        </w:r>
        <w:r w:rsidRPr="00DD6B12" w:rsidDel="00DD6B12">
          <w:rPr>
            <w:rFonts w:ascii="Times" w:hAnsi="Times"/>
            <w:b/>
            <w:color w:val="000000"/>
            <w:rPrChange w:id="215" w:author="Adriana  Casas" w:date="2015-07-08T15:43:00Z">
              <w:rPr>
                <w:b/>
                <w:color w:val="000000"/>
              </w:rPr>
            </w:rPrChange>
          </w:rPr>
          <w:delText xml:space="preserve"> </w:delText>
        </w:r>
        <w:r w:rsidRPr="00DD6B12" w:rsidDel="00DD6B12">
          <w:rPr>
            <w:rFonts w:ascii="Times" w:hAnsi="Times"/>
            <w:color w:val="000000"/>
            <w:rPrChange w:id="216" w:author="Adriana  Casas" w:date="2015-07-08T15:43:00Z">
              <w:rPr>
                <w:color w:val="000000"/>
              </w:rPr>
            </w:rPrChange>
          </w:rPr>
          <w:delText xml:space="preserve">de las acciones en su conjunto realizadas por las diversas unidades económicas las cuales componen la organización económica de una nación. La Macroeconomía al estudiar la economía como totalidad está relacionada con la </w:delText>
        </w:r>
        <w:r w:rsidRPr="00DD6B12" w:rsidDel="00DD6B12">
          <w:rPr>
            <w:rFonts w:ascii="Times" w:hAnsi="Times"/>
            <w:b/>
            <w:color w:val="000000"/>
            <w:rPrChange w:id="217" w:author="Adriana  Casas" w:date="2015-07-08T15:43:00Z">
              <w:rPr>
                <w:b/>
                <w:color w:val="000000"/>
              </w:rPr>
            </w:rPrChange>
          </w:rPr>
          <w:delText xml:space="preserve">gestión política </w:delText>
        </w:r>
        <w:r w:rsidRPr="00DD6B12" w:rsidDel="00DD6B12">
          <w:rPr>
            <w:rFonts w:ascii="Times" w:hAnsi="Times"/>
            <w:color w:val="000000"/>
            <w:rPrChange w:id="218" w:author="Adriana  Casas" w:date="2015-07-08T15:43:00Z">
              <w:rPr>
                <w:color w:val="000000"/>
              </w:rPr>
            </w:rPrChange>
          </w:rPr>
          <w:delText>que tiene a cargo la asignación de recursos para el desarrollo de un país.</w:delText>
        </w:r>
      </w:del>
    </w:p>
    <w:p w14:paraId="206184B2" w14:textId="77777777" w:rsidR="006C738E" w:rsidRPr="00DD6B12" w:rsidRDefault="006C738E" w:rsidP="00DD6B12">
      <w:pPr>
        <w:spacing w:line="240" w:lineRule="auto"/>
        <w:ind w:left="360"/>
        <w:rPr>
          <w:rFonts w:ascii="Times" w:hAnsi="Times"/>
          <w:rPrChange w:id="219" w:author="Adriana  Casas" w:date="2015-07-08T15:43:00Z">
            <w:rPr/>
          </w:rPrChange>
        </w:rPr>
        <w:pPrChange w:id="220" w:author="Adriana  Casas" w:date="2015-07-08T15:43:00Z">
          <w:pPr/>
        </w:pPrChange>
      </w:pPr>
      <w:del w:id="221" w:author="Adriana  Casas" w:date="2015-07-08T15:42:00Z">
        <w:r w:rsidRPr="00DD6B12" w:rsidDel="00DD6B12">
          <w:rPr>
            <w:rFonts w:ascii="Times" w:hAnsi="Times"/>
            <w:color w:val="000000"/>
            <w:rPrChange w:id="222" w:author="Adriana  Casas" w:date="2015-07-08T15:43:00Z">
              <w:rPr>
                <w:color w:val="000000"/>
              </w:rPr>
            </w:rPrChange>
          </w:rPr>
          <w:delText xml:space="preserve"> </w:delText>
        </w:r>
      </w:del>
    </w:p>
    <w:p w14:paraId="582C6705" w14:textId="77777777" w:rsidR="006C738E" w:rsidRPr="00DD6B12" w:rsidRDefault="006C738E" w:rsidP="00DD6B12">
      <w:pPr>
        <w:spacing w:line="240" w:lineRule="auto"/>
        <w:rPr>
          <w:rFonts w:ascii="Times" w:hAnsi="Times"/>
          <w:rPrChange w:id="223" w:author="Adriana  Casas" w:date="2015-07-08T15:43:00Z">
            <w:rPr/>
          </w:rPrChange>
        </w:rPr>
        <w:pPrChange w:id="224" w:author="Adriana  Casas" w:date="2015-07-08T15:43:00Z">
          <w:pPr/>
        </w:pPrChange>
      </w:pPr>
      <w:r w:rsidRPr="00DD6B12">
        <w:rPr>
          <w:rFonts w:ascii="Times" w:hAnsi="Times"/>
          <w:color w:val="000000"/>
          <w:rPrChange w:id="225" w:author="Adriana  Casas" w:date="2015-07-08T15:43:00Z">
            <w:rPr>
              <w:color w:val="000000"/>
            </w:rPr>
          </w:rPrChange>
        </w:rPr>
        <w:t xml:space="preserve">  </w:t>
      </w:r>
    </w:p>
    <w:tbl>
      <w:tblPr>
        <w:tblStyle w:val="102"/>
        <w:tblW w:w="805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90"/>
        <w:gridCol w:w="5865"/>
        <w:tblGridChange w:id="226">
          <w:tblGrid>
            <w:gridCol w:w="2190"/>
            <w:gridCol w:w="5865"/>
          </w:tblGrid>
        </w:tblGridChange>
      </w:tblGrid>
      <w:tr w:rsidR="006C738E" w:rsidRPr="00DD6B12" w14:paraId="52ED6D96" w14:textId="77777777" w:rsidTr="006C738E">
        <w:tc>
          <w:tcPr>
            <w:tcW w:w="805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A791A29" w14:textId="77777777" w:rsidR="006C738E" w:rsidRPr="00DD6B12" w:rsidRDefault="006C738E" w:rsidP="00DD6B12">
            <w:pPr>
              <w:spacing w:line="240" w:lineRule="auto"/>
              <w:jc w:val="center"/>
              <w:rPr>
                <w:rFonts w:ascii="Times" w:hAnsi="Times"/>
                <w:highlight w:val="none"/>
                <w:rPrChange w:id="227" w:author="Adriana  Casas" w:date="2015-07-08T15:43:00Z">
                  <w:rPr>
                    <w:highlight w:val="none"/>
                  </w:rPr>
                </w:rPrChange>
              </w:rPr>
              <w:pPrChange w:id="228" w:author="Adriana  Casas" w:date="2015-07-08T15:43:00Z">
                <w:pPr>
                  <w:jc w:val="center"/>
                </w:pPr>
              </w:pPrChange>
            </w:pPr>
            <w:r w:rsidRPr="00DD6B12">
              <w:rPr>
                <w:rFonts w:ascii="Times" w:hAnsi="Times"/>
                <w:b/>
                <w:color w:val="FFFFFF" w:themeColor="background1"/>
                <w:highlight w:val="none"/>
                <w:rPrChange w:id="229" w:author="Adriana  Casas" w:date="2015-07-08T15:43:00Z">
                  <w:rPr>
                    <w:b/>
                    <w:color w:val="FFFFFF" w:themeColor="background1"/>
                    <w:highlight w:val="none"/>
                  </w:rPr>
                </w:rPrChange>
              </w:rPr>
              <w:t xml:space="preserve">Destacado </w:t>
            </w:r>
          </w:p>
        </w:tc>
      </w:tr>
      <w:tr w:rsidR="006C738E" w:rsidRPr="00DD6B12" w14:paraId="5BA886A1" w14:textId="77777777" w:rsidTr="006C738E">
        <w:tc>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1F366" w14:textId="77777777" w:rsidR="006C738E" w:rsidRPr="00DD6B12" w:rsidRDefault="006C738E" w:rsidP="00DD6B12">
            <w:pPr>
              <w:spacing w:line="240" w:lineRule="auto"/>
              <w:rPr>
                <w:rFonts w:ascii="Times" w:hAnsi="Times"/>
                <w:highlight w:val="none"/>
                <w:rPrChange w:id="230" w:author="Adriana  Casas" w:date="2015-07-08T15:43:00Z">
                  <w:rPr>
                    <w:highlight w:val="none"/>
                  </w:rPr>
                </w:rPrChange>
              </w:rPr>
              <w:pPrChange w:id="231" w:author="Adriana  Casas" w:date="2015-07-08T15:43:00Z">
                <w:pPr/>
              </w:pPrChange>
            </w:pPr>
            <w:r w:rsidRPr="00DD6B12">
              <w:rPr>
                <w:rFonts w:ascii="Times" w:hAnsi="Times"/>
                <w:b/>
                <w:color w:val="000000"/>
                <w:highlight w:val="none"/>
                <w:rPrChange w:id="232" w:author="Adriana  Casas" w:date="2015-07-08T15:43:00Z">
                  <w:rPr>
                    <w:b/>
                    <w:color w:val="000000"/>
                    <w:highlight w:val="none"/>
                  </w:rPr>
                </w:rPrChange>
              </w:rPr>
              <w:t xml:space="preserve"> Título</w:t>
            </w:r>
          </w:p>
        </w:tc>
        <w:tc>
          <w:tcPr>
            <w:tcW w:w="5865" w:type="dxa"/>
            <w:tcBorders>
              <w:bottom w:val="single" w:sz="8" w:space="0" w:color="000000"/>
              <w:right w:val="single" w:sz="8" w:space="0" w:color="000000"/>
            </w:tcBorders>
            <w:tcMar>
              <w:top w:w="100" w:type="dxa"/>
              <w:left w:w="100" w:type="dxa"/>
              <w:bottom w:w="100" w:type="dxa"/>
              <w:right w:w="100" w:type="dxa"/>
            </w:tcMar>
          </w:tcPr>
          <w:p w14:paraId="6F337D13" w14:textId="1EE8EC89" w:rsidR="006C738E" w:rsidRPr="00DD6B12" w:rsidRDefault="006C738E" w:rsidP="00EB23F4">
            <w:pPr>
              <w:tabs>
                <w:tab w:val="left" w:pos="2907"/>
              </w:tabs>
              <w:spacing w:line="240" w:lineRule="auto"/>
              <w:rPr>
                <w:rFonts w:ascii="Times" w:hAnsi="Times"/>
                <w:highlight w:val="none"/>
                <w:rPrChange w:id="233" w:author="Adriana  Casas" w:date="2015-07-08T15:43:00Z">
                  <w:rPr>
                    <w:highlight w:val="none"/>
                  </w:rPr>
                </w:rPrChange>
              </w:rPr>
              <w:pPrChange w:id="234" w:author="Adriana  Casas" w:date="2015-07-08T16:10:00Z">
                <w:pPr/>
              </w:pPrChange>
            </w:pPr>
            <w:commentRangeStart w:id="235"/>
            <w:r w:rsidRPr="00DD6B12">
              <w:rPr>
                <w:rFonts w:ascii="Times" w:hAnsi="Times"/>
                <w:color w:val="000000"/>
                <w:highlight w:val="none"/>
                <w:rPrChange w:id="236" w:author="Adriana  Casas" w:date="2015-07-08T15:43:00Z">
                  <w:rPr>
                    <w:color w:val="000000"/>
                    <w:highlight w:val="none"/>
                  </w:rPr>
                </w:rPrChange>
              </w:rPr>
              <w:t>¿Qué busca la economía?</w:t>
            </w:r>
            <w:ins w:id="237" w:author="Adriana  Casas" w:date="2015-07-08T16:10:00Z">
              <w:r w:rsidR="00EB23F4">
                <w:rPr>
                  <w:rFonts w:ascii="Times" w:hAnsi="Times"/>
                  <w:color w:val="000000"/>
                  <w:highlight w:val="none"/>
                </w:rPr>
                <w:tab/>
              </w:r>
            </w:ins>
            <w:commentRangeEnd w:id="235"/>
            <w:ins w:id="238" w:author="Adriana  Casas" w:date="2015-07-08T16:11:00Z">
              <w:r w:rsidR="00EB23F4">
                <w:rPr>
                  <w:rStyle w:val="Refdecomentario"/>
                  <w:color w:val="auto"/>
                </w:rPr>
                <w:commentReference w:id="235"/>
              </w:r>
            </w:ins>
          </w:p>
          <w:p w14:paraId="255226D5" w14:textId="77777777" w:rsidR="006C738E" w:rsidRPr="00DD6B12" w:rsidRDefault="006C738E" w:rsidP="00DD6B12">
            <w:pPr>
              <w:spacing w:line="240" w:lineRule="auto"/>
              <w:rPr>
                <w:rFonts w:ascii="Times" w:hAnsi="Times"/>
                <w:highlight w:val="none"/>
                <w:rPrChange w:id="239" w:author="Adriana  Casas" w:date="2015-07-08T15:43:00Z">
                  <w:rPr>
                    <w:highlight w:val="none"/>
                  </w:rPr>
                </w:rPrChange>
              </w:rPr>
              <w:pPrChange w:id="240" w:author="Adriana  Casas" w:date="2015-07-08T15:43:00Z">
                <w:pPr/>
              </w:pPrChange>
            </w:pPr>
            <w:r w:rsidRPr="00DD6B12">
              <w:rPr>
                <w:rFonts w:ascii="Times" w:hAnsi="Times"/>
                <w:b/>
                <w:color w:val="000000"/>
                <w:highlight w:val="none"/>
                <w:rPrChange w:id="241" w:author="Adriana  Casas" w:date="2015-07-08T15:43:00Z">
                  <w:rPr>
                    <w:b/>
                    <w:color w:val="000000"/>
                    <w:highlight w:val="none"/>
                  </w:rPr>
                </w:rPrChange>
              </w:rPr>
              <w:t xml:space="preserve"> </w:t>
            </w:r>
          </w:p>
        </w:tc>
      </w:tr>
      <w:tr w:rsidR="006C738E" w:rsidRPr="00DD6B12" w14:paraId="37C3E175" w14:textId="77777777" w:rsidTr="00DD6B12">
        <w:tblPrEx>
          <w:tblW w:w="805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242" w:author="Adriana  Casas" w:date="2015-07-08T15:44:00Z">
            <w:tblPrEx>
              <w:tblW w:w="805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trHeight w:val="3162"/>
        </w:trPr>
        <w:tc>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43" w:author="Adriana  Casas" w:date="2015-07-08T15:44:00Z">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B41B2BD" w14:textId="77777777" w:rsidR="006C738E" w:rsidRPr="00DD6B12" w:rsidRDefault="006C738E" w:rsidP="00DD6B12">
            <w:pPr>
              <w:spacing w:line="240" w:lineRule="auto"/>
              <w:rPr>
                <w:rFonts w:ascii="Times" w:hAnsi="Times"/>
                <w:highlight w:val="none"/>
                <w:rPrChange w:id="244" w:author="Adriana  Casas" w:date="2015-07-08T15:43:00Z">
                  <w:rPr>
                    <w:highlight w:val="none"/>
                  </w:rPr>
                </w:rPrChange>
              </w:rPr>
              <w:pPrChange w:id="245" w:author="Adriana  Casas" w:date="2015-07-08T15:43:00Z">
                <w:pPr/>
              </w:pPrChange>
            </w:pPr>
            <w:r w:rsidRPr="00DD6B12">
              <w:rPr>
                <w:rFonts w:ascii="Times" w:hAnsi="Times"/>
                <w:color w:val="000000"/>
                <w:highlight w:val="none"/>
                <w:rPrChange w:id="246" w:author="Adriana  Casas" w:date="2015-07-08T15:43:00Z">
                  <w:rPr>
                    <w:color w:val="000000"/>
                    <w:highlight w:val="none"/>
                  </w:rPr>
                </w:rPrChange>
              </w:rPr>
              <w:t>Contenido</w:t>
            </w:r>
          </w:p>
        </w:tc>
        <w:tc>
          <w:tcPr>
            <w:tcW w:w="5865" w:type="dxa"/>
            <w:tcBorders>
              <w:bottom w:val="single" w:sz="8" w:space="0" w:color="000000"/>
              <w:right w:val="single" w:sz="8" w:space="0" w:color="000000"/>
            </w:tcBorders>
            <w:tcMar>
              <w:top w:w="100" w:type="dxa"/>
              <w:left w:w="100" w:type="dxa"/>
              <w:bottom w:w="100" w:type="dxa"/>
              <w:right w:w="100" w:type="dxa"/>
            </w:tcMar>
            <w:tcPrChange w:id="247" w:author="Adriana  Casas" w:date="2015-07-08T15:44:00Z">
              <w:tcPr>
                <w:tcW w:w="5865" w:type="dxa"/>
                <w:tcBorders>
                  <w:bottom w:val="single" w:sz="8" w:space="0" w:color="000000"/>
                  <w:right w:val="single" w:sz="8" w:space="0" w:color="000000"/>
                </w:tcBorders>
                <w:tcMar>
                  <w:top w:w="100" w:type="dxa"/>
                  <w:left w:w="100" w:type="dxa"/>
                  <w:bottom w:w="100" w:type="dxa"/>
                  <w:right w:w="100" w:type="dxa"/>
                </w:tcMar>
              </w:tcPr>
            </w:tcPrChange>
          </w:tcPr>
          <w:p w14:paraId="5272FE36" w14:textId="77777777" w:rsidR="006C738E" w:rsidRPr="00DD6B12" w:rsidRDefault="006C738E" w:rsidP="00DD6B12">
            <w:pPr>
              <w:spacing w:line="240" w:lineRule="auto"/>
              <w:rPr>
                <w:rFonts w:ascii="Times" w:hAnsi="Times"/>
                <w:highlight w:val="none"/>
                <w:rPrChange w:id="248" w:author="Adriana  Casas" w:date="2015-07-08T15:43:00Z">
                  <w:rPr>
                    <w:highlight w:val="none"/>
                  </w:rPr>
                </w:rPrChange>
              </w:rPr>
              <w:pPrChange w:id="249" w:author="Adriana  Casas" w:date="2015-07-08T15:43:00Z">
                <w:pPr/>
              </w:pPrChange>
            </w:pPr>
            <w:del w:id="250" w:author="Adriana  Casas" w:date="2015-07-08T15:44:00Z">
              <w:r w:rsidRPr="00DD6B12" w:rsidDel="00DD6B12">
                <w:rPr>
                  <w:rFonts w:ascii="Times" w:hAnsi="Times"/>
                  <w:color w:val="000000"/>
                  <w:highlight w:val="none"/>
                  <w:rPrChange w:id="251" w:author="Adriana  Casas" w:date="2015-07-08T15:43:00Z">
                    <w:rPr>
                      <w:color w:val="000000"/>
                      <w:highlight w:val="none"/>
                    </w:rPr>
                  </w:rPrChange>
                </w:rPr>
                <w:delText xml:space="preserve"> </w:delText>
              </w:r>
            </w:del>
            <w:r w:rsidRPr="00DD6B12">
              <w:rPr>
                <w:rFonts w:ascii="Times" w:hAnsi="Times"/>
                <w:color w:val="000000"/>
                <w:highlight w:val="none"/>
                <w:rPrChange w:id="252" w:author="Adriana  Casas" w:date="2015-07-08T15:43:00Z">
                  <w:rPr>
                    <w:color w:val="000000"/>
                    <w:highlight w:val="none"/>
                  </w:rPr>
                </w:rPrChange>
              </w:rPr>
              <w:t xml:space="preserve">Explicar los fenómenos económicos como: la </w:t>
            </w:r>
            <w:r w:rsidRPr="00DD6B12">
              <w:rPr>
                <w:rFonts w:ascii="Times" w:hAnsi="Times"/>
                <w:b/>
                <w:color w:val="000000"/>
                <w:highlight w:val="none"/>
                <w:rPrChange w:id="253" w:author="Adriana  Casas" w:date="2015-07-08T15:43:00Z">
                  <w:rPr>
                    <w:b/>
                    <w:color w:val="000000"/>
                    <w:highlight w:val="none"/>
                  </w:rPr>
                </w:rPrChange>
              </w:rPr>
              <w:t xml:space="preserve">inflación </w:t>
            </w:r>
            <w:r w:rsidRPr="00DD6B12">
              <w:rPr>
                <w:rFonts w:ascii="Times" w:hAnsi="Times"/>
                <w:color w:val="000000"/>
                <w:highlight w:val="none"/>
                <w:rPrChange w:id="254" w:author="Adriana  Casas" w:date="2015-07-08T15:43:00Z">
                  <w:rPr>
                    <w:color w:val="000000"/>
                    <w:highlight w:val="none"/>
                  </w:rPr>
                </w:rPrChange>
              </w:rPr>
              <w:t xml:space="preserve">que se produce cuando los precios suben, </w:t>
            </w:r>
            <w:r w:rsidRPr="00DD6B12">
              <w:rPr>
                <w:rFonts w:ascii="Times" w:hAnsi="Times"/>
                <w:b/>
                <w:color w:val="000000"/>
                <w:highlight w:val="none"/>
                <w:rPrChange w:id="255" w:author="Adriana  Casas" w:date="2015-07-08T15:43:00Z">
                  <w:rPr>
                    <w:b/>
                    <w:color w:val="000000"/>
                    <w:highlight w:val="none"/>
                  </w:rPr>
                </w:rPrChange>
              </w:rPr>
              <w:t>el</w:t>
            </w:r>
            <w:r w:rsidRPr="00DD6B12">
              <w:rPr>
                <w:rFonts w:ascii="Times" w:hAnsi="Times"/>
                <w:color w:val="000000"/>
                <w:highlight w:val="none"/>
                <w:rPrChange w:id="256" w:author="Adriana  Casas" w:date="2015-07-08T15:43:00Z">
                  <w:rPr>
                    <w:color w:val="000000"/>
                    <w:highlight w:val="none"/>
                  </w:rPr>
                </w:rPrChange>
              </w:rPr>
              <w:t xml:space="preserve"> </w:t>
            </w:r>
            <w:r w:rsidRPr="00DD6B12">
              <w:rPr>
                <w:rFonts w:ascii="Times" w:hAnsi="Times"/>
                <w:b/>
                <w:color w:val="000000"/>
                <w:highlight w:val="none"/>
                <w:rPrChange w:id="257" w:author="Adriana  Casas" w:date="2015-07-08T15:43:00Z">
                  <w:rPr>
                    <w:b/>
                    <w:color w:val="000000"/>
                    <w:highlight w:val="none"/>
                  </w:rPr>
                </w:rPrChange>
              </w:rPr>
              <w:t xml:space="preserve">desempleo </w:t>
            </w:r>
            <w:r w:rsidRPr="00DD6B12">
              <w:rPr>
                <w:rFonts w:ascii="Times" w:hAnsi="Times"/>
                <w:color w:val="000000"/>
                <w:highlight w:val="none"/>
                <w:rPrChange w:id="258" w:author="Adriana  Casas" w:date="2015-07-08T15:43:00Z">
                  <w:rPr>
                    <w:color w:val="000000"/>
                    <w:highlight w:val="none"/>
                  </w:rPr>
                </w:rPrChange>
              </w:rPr>
              <w:t>que afecta no solo a los países menos desarrollados sino que es un problema global</w:t>
            </w:r>
            <w:r w:rsidRPr="00DD6B12">
              <w:rPr>
                <w:rFonts w:ascii="Times" w:hAnsi="Times"/>
                <w:b/>
                <w:color w:val="000000"/>
                <w:highlight w:val="none"/>
                <w:rPrChange w:id="259" w:author="Adriana  Casas" w:date="2015-07-08T15:43:00Z">
                  <w:rPr>
                    <w:b/>
                    <w:color w:val="000000"/>
                    <w:highlight w:val="none"/>
                  </w:rPr>
                </w:rPrChange>
              </w:rPr>
              <w:t xml:space="preserve">, el crecimiento económico  </w:t>
            </w:r>
            <w:r w:rsidRPr="00DD6B12">
              <w:rPr>
                <w:rFonts w:ascii="Times" w:hAnsi="Times"/>
                <w:color w:val="000000"/>
                <w:highlight w:val="none"/>
                <w:rPrChange w:id="260" w:author="Adriana  Casas" w:date="2015-07-08T15:43:00Z">
                  <w:rPr>
                    <w:color w:val="000000"/>
                    <w:highlight w:val="none"/>
                  </w:rPr>
                </w:rPrChange>
              </w:rPr>
              <w:t xml:space="preserve">es decir cuando el país logra una mayor producción, o la </w:t>
            </w:r>
            <w:r w:rsidRPr="00DD6B12">
              <w:rPr>
                <w:rFonts w:ascii="Times" w:hAnsi="Times"/>
                <w:b/>
                <w:color w:val="000000"/>
                <w:highlight w:val="none"/>
                <w:rPrChange w:id="261" w:author="Adriana  Casas" w:date="2015-07-08T15:43:00Z">
                  <w:rPr>
                    <w:b/>
                    <w:color w:val="000000"/>
                    <w:highlight w:val="none"/>
                  </w:rPr>
                </w:rPrChange>
              </w:rPr>
              <w:t xml:space="preserve">recesión </w:t>
            </w:r>
            <w:r w:rsidRPr="00DD6B12">
              <w:rPr>
                <w:rFonts w:ascii="Times" w:hAnsi="Times"/>
                <w:color w:val="000000"/>
                <w:highlight w:val="none"/>
                <w:rPrChange w:id="262" w:author="Adriana  Casas" w:date="2015-07-08T15:43:00Z">
                  <w:rPr>
                    <w:color w:val="000000"/>
                    <w:highlight w:val="none"/>
                  </w:rPr>
                </w:rPrChange>
              </w:rPr>
              <w:t>que ocurre cuando la economía deja de crecer y se presenta una gran disminución de la producción</w:t>
            </w:r>
            <w:r w:rsidRPr="00DD6B12">
              <w:rPr>
                <w:rFonts w:ascii="Times" w:hAnsi="Times"/>
                <w:b/>
                <w:color w:val="000000"/>
                <w:highlight w:val="none"/>
                <w:rPrChange w:id="263" w:author="Adriana  Casas" w:date="2015-07-08T15:43:00Z">
                  <w:rPr>
                    <w:b/>
                    <w:color w:val="000000"/>
                    <w:highlight w:val="none"/>
                  </w:rPr>
                </w:rPrChange>
              </w:rPr>
              <w:t>.</w:t>
            </w:r>
          </w:p>
          <w:p w14:paraId="208F39B5" w14:textId="77777777" w:rsidR="006C738E" w:rsidRPr="00DD6B12" w:rsidRDefault="006C738E" w:rsidP="00DD6B12">
            <w:pPr>
              <w:spacing w:line="240" w:lineRule="auto"/>
              <w:rPr>
                <w:rFonts w:ascii="Times" w:hAnsi="Times"/>
                <w:highlight w:val="none"/>
                <w:rPrChange w:id="264" w:author="Adriana  Casas" w:date="2015-07-08T15:43:00Z">
                  <w:rPr>
                    <w:highlight w:val="none"/>
                  </w:rPr>
                </w:rPrChange>
              </w:rPr>
              <w:pPrChange w:id="265" w:author="Adriana  Casas" w:date="2015-07-08T15:43:00Z">
                <w:pPr/>
              </w:pPrChange>
            </w:pPr>
            <w:r w:rsidRPr="00DD6B12">
              <w:rPr>
                <w:rFonts w:ascii="Times" w:hAnsi="Times"/>
                <w:color w:val="000000"/>
                <w:highlight w:val="none"/>
                <w:rPrChange w:id="266" w:author="Adriana  Casas" w:date="2015-07-08T15:43:00Z">
                  <w:rPr>
                    <w:color w:val="000000"/>
                    <w:highlight w:val="none"/>
                  </w:rPr>
                </w:rPrChange>
              </w:rPr>
              <w:t>Mejorar las condiciones de la población, como la eliminación de la pobreza o equilibrar la inflación, entre otros.</w:t>
            </w:r>
          </w:p>
          <w:p w14:paraId="31A5914C" w14:textId="77777777" w:rsidR="006C738E" w:rsidRPr="00DD6B12" w:rsidRDefault="006C738E" w:rsidP="00DD6B12">
            <w:pPr>
              <w:spacing w:line="240" w:lineRule="auto"/>
              <w:rPr>
                <w:rFonts w:ascii="Times" w:hAnsi="Times"/>
                <w:highlight w:val="none"/>
                <w:rPrChange w:id="267" w:author="Adriana  Casas" w:date="2015-07-08T15:43:00Z">
                  <w:rPr>
                    <w:highlight w:val="none"/>
                  </w:rPr>
                </w:rPrChange>
              </w:rPr>
              <w:pPrChange w:id="268" w:author="Adriana  Casas" w:date="2015-07-08T15:43:00Z">
                <w:pPr/>
              </w:pPrChange>
            </w:pPr>
            <w:r w:rsidRPr="00DD6B12">
              <w:rPr>
                <w:rFonts w:ascii="Times" w:hAnsi="Times"/>
                <w:color w:val="000000"/>
                <w:highlight w:val="none"/>
                <w:rPrChange w:id="269" w:author="Adriana  Casas" w:date="2015-07-08T15:43:00Z">
                  <w:rPr>
                    <w:color w:val="000000"/>
                    <w:highlight w:val="none"/>
                  </w:rPr>
                </w:rPrChange>
              </w:rPr>
              <w:t xml:space="preserve"> </w:t>
            </w:r>
          </w:p>
        </w:tc>
      </w:tr>
    </w:tbl>
    <w:p w14:paraId="70AD1EF7" w14:textId="77777777" w:rsidR="006C738E" w:rsidRPr="00DD6B12" w:rsidRDefault="006C738E" w:rsidP="00DD6B12">
      <w:pPr>
        <w:spacing w:line="240" w:lineRule="auto"/>
        <w:rPr>
          <w:rFonts w:ascii="Times" w:hAnsi="Times"/>
          <w:rPrChange w:id="270" w:author="Adriana  Casas" w:date="2015-07-08T15:43:00Z">
            <w:rPr/>
          </w:rPrChange>
        </w:rPr>
        <w:pPrChange w:id="271" w:author="Adriana  Casas" w:date="2015-07-08T15:43:00Z">
          <w:pPr/>
        </w:pPrChange>
      </w:pPr>
      <w:r w:rsidRPr="00DD6B12">
        <w:rPr>
          <w:rFonts w:ascii="Times" w:hAnsi="Times"/>
          <w:color w:val="000000"/>
          <w:rPrChange w:id="272" w:author="Adriana  Casas" w:date="2015-07-08T15:43:00Z">
            <w:rPr>
              <w:color w:val="000000"/>
            </w:rPr>
          </w:rPrChange>
        </w:rPr>
        <w:t xml:space="preserve"> </w:t>
      </w:r>
    </w:p>
    <w:p w14:paraId="3C89E54A" w14:textId="77777777" w:rsidR="004B06A0" w:rsidRPr="00DD6B12" w:rsidRDefault="004B06A0" w:rsidP="00DD6B12">
      <w:pPr>
        <w:spacing w:line="240" w:lineRule="auto"/>
        <w:rPr>
          <w:rFonts w:ascii="Times" w:hAnsi="Times"/>
          <w:color w:val="000000"/>
          <w:rPrChange w:id="273" w:author="Adriana  Casas" w:date="2015-07-08T15:43:00Z">
            <w:rPr>
              <w:color w:val="000000"/>
            </w:rPr>
          </w:rPrChange>
        </w:rPr>
        <w:pPrChange w:id="274" w:author="Adriana  Casas" w:date="2015-07-08T15:43:00Z">
          <w:pPr/>
        </w:pPrChange>
      </w:pPr>
    </w:p>
    <w:p w14:paraId="112E0F98" w14:textId="77777777" w:rsidR="004B06A0" w:rsidRPr="00DD6B12" w:rsidRDefault="004B06A0" w:rsidP="00DD6B12">
      <w:pPr>
        <w:spacing w:line="240" w:lineRule="auto"/>
        <w:rPr>
          <w:rFonts w:ascii="Times" w:hAnsi="Times"/>
          <w:color w:val="000000"/>
          <w:rPrChange w:id="275" w:author="Adriana  Casas" w:date="2015-07-08T15:43:00Z">
            <w:rPr>
              <w:color w:val="000000"/>
            </w:rPr>
          </w:rPrChange>
        </w:rPr>
        <w:pPrChange w:id="276" w:author="Adriana  Casas" w:date="2015-07-08T15:43:00Z">
          <w:pPr/>
        </w:pPrChange>
      </w:pPr>
    </w:p>
    <w:p w14:paraId="2F18E72D" w14:textId="77777777" w:rsidR="004B06A0" w:rsidRPr="00DD6B12" w:rsidRDefault="004B06A0" w:rsidP="00DD6B12">
      <w:pPr>
        <w:spacing w:line="240" w:lineRule="auto"/>
        <w:rPr>
          <w:rFonts w:ascii="Times" w:hAnsi="Times"/>
          <w:color w:val="000000"/>
          <w:rPrChange w:id="277" w:author="Adriana  Casas" w:date="2015-07-08T15:43:00Z">
            <w:rPr>
              <w:color w:val="000000"/>
            </w:rPr>
          </w:rPrChange>
        </w:rPr>
        <w:pPrChange w:id="278" w:author="Adriana  Casas" w:date="2015-07-08T15:43:00Z">
          <w:pPr/>
        </w:pPrChange>
      </w:pPr>
    </w:p>
    <w:p w14:paraId="69698296" w14:textId="77777777" w:rsidR="004B06A0" w:rsidRPr="00DD6B12" w:rsidRDefault="004B06A0" w:rsidP="00DD6B12">
      <w:pPr>
        <w:spacing w:line="240" w:lineRule="auto"/>
        <w:rPr>
          <w:rFonts w:ascii="Times" w:hAnsi="Times"/>
          <w:color w:val="000000"/>
          <w:rPrChange w:id="279" w:author="Adriana  Casas" w:date="2015-07-08T15:43:00Z">
            <w:rPr>
              <w:color w:val="000000"/>
            </w:rPr>
          </w:rPrChange>
        </w:rPr>
        <w:pPrChange w:id="280" w:author="Adriana  Casas" w:date="2015-07-08T15:43:00Z">
          <w:pPr/>
        </w:pPrChange>
      </w:pPr>
    </w:p>
    <w:tbl>
      <w:tblPr>
        <w:tblStyle w:val="91"/>
        <w:tblW w:w="86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895"/>
      </w:tblGrid>
      <w:tr w:rsidR="00FA1C94" w:rsidRPr="00DD6B12" w14:paraId="5E23AE6F" w14:textId="77777777" w:rsidTr="004A769E">
        <w:tc>
          <w:tcPr>
            <w:tcW w:w="862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FC39B26" w14:textId="77777777" w:rsidR="00FA1C94" w:rsidRPr="00DD6B12" w:rsidRDefault="00FA1C94" w:rsidP="00DD6B12">
            <w:pPr>
              <w:spacing w:line="240" w:lineRule="auto"/>
              <w:jc w:val="center"/>
              <w:rPr>
                <w:rFonts w:ascii="Times" w:hAnsi="Times"/>
                <w:rPrChange w:id="281" w:author="Adriana  Casas" w:date="2015-07-08T15:43:00Z">
                  <w:rPr/>
                </w:rPrChange>
              </w:rPr>
              <w:pPrChange w:id="282" w:author="Adriana  Casas" w:date="2015-07-08T15:43:00Z">
                <w:pPr>
                  <w:jc w:val="center"/>
                </w:pPr>
              </w:pPrChange>
            </w:pPr>
            <w:r w:rsidRPr="00DD6B12">
              <w:rPr>
                <w:rFonts w:ascii="Times" w:hAnsi="Times"/>
                <w:b/>
                <w:color w:val="FFFFFF"/>
                <w:highlight w:val="none"/>
                <w:rPrChange w:id="283" w:author="Adriana  Casas" w:date="2015-07-08T15:43:00Z">
                  <w:rPr>
                    <w:b/>
                    <w:color w:val="FFFFFF"/>
                    <w:highlight w:val="none"/>
                  </w:rPr>
                </w:rPrChange>
              </w:rPr>
              <w:t xml:space="preserve">Recuerda   </w:t>
            </w:r>
          </w:p>
        </w:tc>
      </w:tr>
      <w:tr w:rsidR="00FA1C94" w:rsidRPr="00DD6B12" w14:paraId="6B521FCA" w14:textId="77777777" w:rsidTr="004A769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E7C9EB" w14:textId="77777777" w:rsidR="00FA1C94" w:rsidRPr="00DD6B12" w:rsidRDefault="00FA1C94" w:rsidP="00DD6B12">
            <w:pPr>
              <w:spacing w:line="240" w:lineRule="auto"/>
              <w:rPr>
                <w:rFonts w:ascii="Times" w:hAnsi="Times"/>
                <w:rPrChange w:id="284" w:author="Adriana  Casas" w:date="2015-07-08T15:43:00Z">
                  <w:rPr/>
                </w:rPrChange>
              </w:rPr>
              <w:pPrChange w:id="285" w:author="Adriana  Casas" w:date="2015-07-08T15:43:00Z">
                <w:pPr/>
              </w:pPrChange>
            </w:pPr>
            <w:r w:rsidRPr="00DD6B12">
              <w:rPr>
                <w:rFonts w:ascii="Times" w:hAnsi="Times"/>
                <w:color w:val="000000"/>
                <w:rPrChange w:id="286" w:author="Adriana  Casas" w:date="2015-07-08T15:43:00Z">
                  <w:rPr>
                    <w:color w:val="000000"/>
                  </w:rPr>
                </w:rPrChange>
              </w:rPr>
              <w:t>Contenido</w:t>
            </w:r>
          </w:p>
        </w:tc>
        <w:tc>
          <w:tcPr>
            <w:tcW w:w="5895" w:type="dxa"/>
            <w:tcBorders>
              <w:bottom w:val="single" w:sz="8" w:space="0" w:color="000000"/>
              <w:right w:val="single" w:sz="8" w:space="0" w:color="000000"/>
            </w:tcBorders>
            <w:tcMar>
              <w:top w:w="100" w:type="dxa"/>
              <w:left w:w="100" w:type="dxa"/>
              <w:bottom w:w="100" w:type="dxa"/>
              <w:right w:w="100" w:type="dxa"/>
            </w:tcMar>
          </w:tcPr>
          <w:p w14:paraId="6C39FDEE" w14:textId="77777777" w:rsidR="00FA1C94" w:rsidRPr="00DD6B12" w:rsidRDefault="00FA1C94" w:rsidP="00DD6B12">
            <w:pPr>
              <w:spacing w:line="240" w:lineRule="auto"/>
              <w:rPr>
                <w:rFonts w:ascii="Times" w:hAnsi="Times"/>
                <w:rPrChange w:id="287" w:author="Adriana  Casas" w:date="2015-07-08T15:43:00Z">
                  <w:rPr/>
                </w:rPrChange>
              </w:rPr>
              <w:pPrChange w:id="288" w:author="Adriana  Casas" w:date="2015-07-08T15:43:00Z">
                <w:pPr/>
              </w:pPrChange>
            </w:pPr>
            <w:r w:rsidRPr="00DD6B12">
              <w:rPr>
                <w:rFonts w:ascii="Times" w:hAnsi="Times"/>
                <w:color w:val="000000"/>
                <w:rPrChange w:id="289" w:author="Adriana  Casas" w:date="2015-07-08T15:43:00Z">
                  <w:rPr>
                    <w:color w:val="000000"/>
                  </w:rPr>
                </w:rPrChange>
              </w:rPr>
              <w:t>La economía se centra en el análisis de:</w:t>
            </w:r>
          </w:p>
          <w:p w14:paraId="07CF9132" w14:textId="77777777" w:rsidR="00FA1C94" w:rsidRPr="00DD6B12" w:rsidRDefault="00FA1C94" w:rsidP="00DD6B12">
            <w:pPr>
              <w:spacing w:line="240" w:lineRule="auto"/>
              <w:rPr>
                <w:rFonts w:ascii="Times" w:hAnsi="Times"/>
                <w:rPrChange w:id="290" w:author="Adriana  Casas" w:date="2015-07-08T15:43:00Z">
                  <w:rPr/>
                </w:rPrChange>
              </w:rPr>
              <w:pPrChange w:id="291" w:author="Adriana  Casas" w:date="2015-07-08T15:43:00Z">
                <w:pPr/>
              </w:pPrChange>
            </w:pPr>
            <w:r w:rsidRPr="00DD6B12">
              <w:rPr>
                <w:rFonts w:ascii="Times" w:hAnsi="Times"/>
                <w:color w:val="000000"/>
                <w:rPrChange w:id="292" w:author="Adriana  Casas" w:date="2015-07-08T15:43:00Z">
                  <w:rPr>
                    <w:color w:val="000000"/>
                  </w:rPr>
                </w:rPrChange>
              </w:rPr>
              <w:t>·         Qué se produce.</w:t>
            </w:r>
          </w:p>
          <w:p w14:paraId="4101D6D9" w14:textId="77777777" w:rsidR="00FA1C94" w:rsidRPr="00DD6B12" w:rsidRDefault="00FA1C94" w:rsidP="00DD6B12">
            <w:pPr>
              <w:spacing w:line="240" w:lineRule="auto"/>
              <w:rPr>
                <w:rFonts w:ascii="Times" w:hAnsi="Times"/>
                <w:rPrChange w:id="293" w:author="Adriana  Casas" w:date="2015-07-08T15:43:00Z">
                  <w:rPr/>
                </w:rPrChange>
              </w:rPr>
              <w:pPrChange w:id="294" w:author="Adriana  Casas" w:date="2015-07-08T15:43:00Z">
                <w:pPr/>
              </w:pPrChange>
            </w:pPr>
            <w:r w:rsidRPr="00DD6B12">
              <w:rPr>
                <w:rFonts w:ascii="Times" w:hAnsi="Times"/>
                <w:color w:val="000000"/>
                <w:rPrChange w:id="295" w:author="Adriana  Casas" w:date="2015-07-08T15:43:00Z">
                  <w:rPr>
                    <w:color w:val="000000"/>
                  </w:rPr>
                </w:rPrChange>
              </w:rPr>
              <w:t>·         Cómo se produce.</w:t>
            </w:r>
          </w:p>
          <w:p w14:paraId="7E9C18B2" w14:textId="77777777" w:rsidR="00FA1C94" w:rsidRPr="00DD6B12" w:rsidRDefault="00FA1C94" w:rsidP="00DD6B12">
            <w:pPr>
              <w:spacing w:line="240" w:lineRule="auto"/>
              <w:rPr>
                <w:rFonts w:ascii="Times" w:hAnsi="Times"/>
                <w:rPrChange w:id="296" w:author="Adriana  Casas" w:date="2015-07-08T15:43:00Z">
                  <w:rPr/>
                </w:rPrChange>
              </w:rPr>
              <w:pPrChange w:id="297" w:author="Adriana  Casas" w:date="2015-07-08T15:43:00Z">
                <w:pPr/>
              </w:pPrChange>
            </w:pPr>
            <w:r w:rsidRPr="00DD6B12">
              <w:rPr>
                <w:rFonts w:ascii="Times" w:hAnsi="Times"/>
                <w:color w:val="000000"/>
                <w:rPrChange w:id="298" w:author="Adriana  Casas" w:date="2015-07-08T15:43:00Z">
                  <w:rPr>
                    <w:color w:val="000000"/>
                  </w:rPr>
                </w:rPrChange>
              </w:rPr>
              <w:t>·         Para quién se produce.</w:t>
            </w:r>
          </w:p>
          <w:p w14:paraId="456C6B03" w14:textId="77777777" w:rsidR="00FA1C94" w:rsidRPr="00DD6B12" w:rsidRDefault="00FA1C94" w:rsidP="00DD6B12">
            <w:pPr>
              <w:spacing w:line="240" w:lineRule="auto"/>
              <w:rPr>
                <w:rFonts w:ascii="Times" w:hAnsi="Times"/>
                <w:rPrChange w:id="299" w:author="Adriana  Casas" w:date="2015-07-08T15:43:00Z">
                  <w:rPr/>
                </w:rPrChange>
              </w:rPr>
              <w:pPrChange w:id="300" w:author="Adriana  Casas" w:date="2015-07-08T15:43:00Z">
                <w:pPr/>
              </w:pPrChange>
            </w:pPr>
          </w:p>
        </w:tc>
      </w:tr>
    </w:tbl>
    <w:p w14:paraId="489A7015" w14:textId="77777777" w:rsidR="004B06A0" w:rsidRPr="00DD6B12" w:rsidRDefault="004B06A0" w:rsidP="00DD6B12">
      <w:pPr>
        <w:spacing w:line="240" w:lineRule="auto"/>
        <w:rPr>
          <w:rFonts w:ascii="Times" w:hAnsi="Times"/>
          <w:color w:val="000000"/>
          <w:rPrChange w:id="301" w:author="Adriana  Casas" w:date="2015-07-08T15:43:00Z">
            <w:rPr>
              <w:color w:val="000000"/>
            </w:rPr>
          </w:rPrChange>
        </w:rPr>
        <w:pPrChange w:id="302" w:author="Adriana  Casas" w:date="2015-07-08T15:43:00Z">
          <w:pPr/>
        </w:pPrChange>
      </w:pPr>
    </w:p>
    <w:p w14:paraId="67CABE74" w14:textId="77777777" w:rsidR="006C738E" w:rsidRPr="00DD6B12" w:rsidRDefault="006C738E" w:rsidP="00DD6B12">
      <w:pPr>
        <w:spacing w:line="240" w:lineRule="auto"/>
        <w:rPr>
          <w:rFonts w:ascii="Times" w:hAnsi="Times"/>
          <w:rPrChange w:id="303" w:author="Adriana  Casas" w:date="2015-07-08T15:43:00Z">
            <w:rPr/>
          </w:rPrChange>
        </w:rPr>
        <w:pPrChange w:id="304" w:author="Adriana  Casas" w:date="2015-07-08T15:43:00Z">
          <w:pPr/>
        </w:pPrChange>
      </w:pPr>
    </w:p>
    <w:tbl>
      <w:tblPr>
        <w:tblStyle w:val="101"/>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610EA439"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7F94666" w14:textId="77777777" w:rsidR="006C738E" w:rsidRPr="00DD6B12" w:rsidRDefault="00D311F9" w:rsidP="00DD6B12">
            <w:pPr>
              <w:spacing w:line="240" w:lineRule="auto"/>
              <w:ind w:left="-120"/>
              <w:jc w:val="center"/>
              <w:rPr>
                <w:rFonts w:ascii="Times" w:hAnsi="Times"/>
                <w:color w:val="FFFFFF" w:themeColor="background1"/>
                <w:highlight w:val="none"/>
                <w:rPrChange w:id="305" w:author="Adriana  Casas" w:date="2015-07-08T15:43:00Z">
                  <w:rPr>
                    <w:color w:val="FFFFFF" w:themeColor="background1"/>
                    <w:highlight w:val="none"/>
                  </w:rPr>
                </w:rPrChange>
              </w:rPr>
              <w:pPrChange w:id="306" w:author="Adriana  Casas" w:date="2015-07-08T15:43:00Z">
                <w:pPr>
                  <w:ind w:left="-120"/>
                  <w:jc w:val="center"/>
                </w:pPr>
              </w:pPrChange>
            </w:pPr>
            <w:r w:rsidRPr="00DD6B12">
              <w:rPr>
                <w:rFonts w:ascii="Times" w:hAnsi="Times"/>
                <w:b/>
                <w:color w:val="FFFFFF" w:themeColor="background1"/>
                <w:highlight w:val="none"/>
                <w:rPrChange w:id="307" w:author="Adriana  Casas" w:date="2015-07-08T15:43:00Z">
                  <w:rPr>
                    <w:b/>
                    <w:color w:val="FFFFFF" w:themeColor="background1"/>
                    <w:highlight w:val="none"/>
                  </w:rPr>
                </w:rPrChange>
              </w:rPr>
              <w:t>Practica: recurso nuevo</w:t>
            </w:r>
          </w:p>
        </w:tc>
      </w:tr>
      <w:tr w:rsidR="006C738E" w:rsidRPr="00DD6B12" w14:paraId="1850CC64"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BF1180" w14:textId="77777777" w:rsidR="006C738E" w:rsidRPr="00DD6B12" w:rsidRDefault="006C738E" w:rsidP="00DD6B12">
            <w:pPr>
              <w:spacing w:line="240" w:lineRule="auto"/>
              <w:ind w:left="-120"/>
              <w:rPr>
                <w:rFonts w:ascii="Times" w:hAnsi="Times"/>
                <w:highlight w:val="none"/>
                <w:rPrChange w:id="308" w:author="Adriana  Casas" w:date="2015-07-08T15:43:00Z">
                  <w:rPr>
                    <w:highlight w:val="none"/>
                  </w:rPr>
                </w:rPrChange>
              </w:rPr>
              <w:pPrChange w:id="309" w:author="Adriana  Casas" w:date="2015-07-08T15:43:00Z">
                <w:pPr>
                  <w:ind w:left="-120"/>
                </w:pPr>
              </w:pPrChange>
            </w:pPr>
            <w:r w:rsidRPr="00DD6B12">
              <w:rPr>
                <w:rFonts w:ascii="Times" w:hAnsi="Times"/>
                <w:b/>
                <w:color w:val="000000"/>
                <w:highlight w:val="none"/>
                <w:rPrChange w:id="310" w:author="Adriana  Casas" w:date="2015-07-08T15:43:00Z">
                  <w:rPr>
                    <w:b/>
                    <w:color w:val="000000"/>
                    <w:highlight w:val="none"/>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020F1978" w14:textId="77777777" w:rsidR="006C738E" w:rsidRPr="00DD6B12" w:rsidRDefault="006C738E" w:rsidP="00DD6B12">
            <w:pPr>
              <w:spacing w:line="240" w:lineRule="auto"/>
              <w:ind w:left="-120"/>
              <w:rPr>
                <w:rFonts w:ascii="Times" w:hAnsi="Times"/>
                <w:highlight w:val="none"/>
                <w:rPrChange w:id="311" w:author="Adriana  Casas" w:date="2015-07-08T15:43:00Z">
                  <w:rPr>
                    <w:highlight w:val="none"/>
                  </w:rPr>
                </w:rPrChange>
              </w:rPr>
              <w:pPrChange w:id="312" w:author="Adriana  Casas" w:date="2015-07-08T15:43:00Z">
                <w:pPr>
                  <w:ind w:left="-120"/>
                </w:pPr>
              </w:pPrChange>
            </w:pPr>
            <w:r w:rsidRPr="00DD6B12">
              <w:rPr>
                <w:rFonts w:ascii="Times" w:hAnsi="Times"/>
                <w:color w:val="000000"/>
                <w:highlight w:val="none"/>
                <w:rPrChange w:id="313" w:author="Adriana  Casas" w:date="2015-07-08T15:43:00Z">
                  <w:rPr>
                    <w:color w:val="000000"/>
                    <w:highlight w:val="none"/>
                  </w:rPr>
                </w:rPrChange>
              </w:rPr>
              <w:t>CS_10_0</w:t>
            </w:r>
            <w:r w:rsidR="00E50C5F" w:rsidRPr="00DD6B12">
              <w:rPr>
                <w:rFonts w:ascii="Times" w:hAnsi="Times"/>
                <w:color w:val="000000"/>
                <w:highlight w:val="none"/>
                <w:rPrChange w:id="314" w:author="Adriana  Casas" w:date="2015-07-08T15:43:00Z">
                  <w:rPr>
                    <w:color w:val="000000"/>
                    <w:highlight w:val="none"/>
                  </w:rPr>
                </w:rPrChange>
              </w:rPr>
              <w:t>5</w:t>
            </w:r>
            <w:r w:rsidRPr="00DD6B12">
              <w:rPr>
                <w:rFonts w:ascii="Times" w:hAnsi="Times"/>
                <w:color w:val="000000"/>
                <w:highlight w:val="none"/>
                <w:rPrChange w:id="315" w:author="Adriana  Casas" w:date="2015-07-08T15:43:00Z">
                  <w:rPr>
                    <w:color w:val="000000"/>
                    <w:highlight w:val="none"/>
                  </w:rPr>
                </w:rPrChange>
              </w:rPr>
              <w:t>_CO REC10</w:t>
            </w:r>
          </w:p>
        </w:tc>
      </w:tr>
      <w:tr w:rsidR="006C738E" w:rsidRPr="00DD6B12" w14:paraId="4D4E5ED5"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BDC9DB" w14:textId="77777777" w:rsidR="006C738E" w:rsidRPr="00DD6B12" w:rsidRDefault="006C738E" w:rsidP="00DD6B12">
            <w:pPr>
              <w:spacing w:line="240" w:lineRule="auto"/>
              <w:ind w:left="-120"/>
              <w:rPr>
                <w:rFonts w:ascii="Times" w:hAnsi="Times"/>
                <w:highlight w:val="none"/>
                <w:rPrChange w:id="316" w:author="Adriana  Casas" w:date="2015-07-08T15:43:00Z">
                  <w:rPr>
                    <w:highlight w:val="none"/>
                  </w:rPr>
                </w:rPrChange>
              </w:rPr>
              <w:pPrChange w:id="317" w:author="Adriana  Casas" w:date="2015-07-08T15:43:00Z">
                <w:pPr>
                  <w:ind w:left="-120"/>
                </w:pPr>
              </w:pPrChange>
            </w:pPr>
            <w:r w:rsidRPr="00DD6B12">
              <w:rPr>
                <w:rFonts w:ascii="Times" w:hAnsi="Times"/>
                <w:b/>
                <w:color w:val="000000"/>
                <w:highlight w:val="none"/>
                <w:rPrChange w:id="318" w:author="Adriana  Casas" w:date="2015-07-08T15:43:00Z">
                  <w:rPr>
                    <w:b/>
                    <w:color w:val="000000"/>
                    <w:highlight w:val="none"/>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01F5C9E1" w14:textId="77777777" w:rsidR="006C738E" w:rsidRPr="00DD6B12" w:rsidRDefault="006C738E" w:rsidP="00DD6B12">
            <w:pPr>
              <w:spacing w:line="240" w:lineRule="auto"/>
              <w:ind w:left="-120"/>
              <w:rPr>
                <w:rFonts w:ascii="Times" w:hAnsi="Times"/>
                <w:highlight w:val="none"/>
                <w:rPrChange w:id="319" w:author="Adriana  Casas" w:date="2015-07-08T15:43:00Z">
                  <w:rPr>
                    <w:highlight w:val="none"/>
                  </w:rPr>
                </w:rPrChange>
              </w:rPr>
              <w:pPrChange w:id="320" w:author="Adriana  Casas" w:date="2015-07-08T15:43:00Z">
                <w:pPr>
                  <w:ind w:left="-120"/>
                </w:pPr>
              </w:pPrChange>
            </w:pPr>
            <w:r w:rsidRPr="00DD6B12">
              <w:rPr>
                <w:rFonts w:ascii="Times" w:hAnsi="Times"/>
                <w:b/>
                <w:color w:val="000000"/>
                <w:highlight w:val="none"/>
                <w:rPrChange w:id="321" w:author="Adriana  Casas" w:date="2015-07-08T15:43:00Z">
                  <w:rPr>
                    <w:b/>
                    <w:color w:val="000000"/>
                    <w:highlight w:val="none"/>
                  </w:rPr>
                </w:rPrChange>
              </w:rPr>
              <w:t>Refuerza tu aprendizaje</w:t>
            </w:r>
            <w:r w:rsidRPr="00DD6B12">
              <w:rPr>
                <w:rFonts w:ascii="Times" w:hAnsi="Times"/>
                <w:color w:val="000000"/>
                <w:highlight w:val="none"/>
                <w:rPrChange w:id="322" w:author="Adriana  Casas" w:date="2015-07-08T15:43:00Z">
                  <w:rPr>
                    <w:color w:val="000000"/>
                    <w:highlight w:val="none"/>
                  </w:rPr>
                </w:rPrChange>
              </w:rPr>
              <w:t xml:space="preserve">: </w:t>
            </w:r>
            <w:r w:rsidR="00F96430" w:rsidRPr="00DD6B12">
              <w:rPr>
                <w:rFonts w:ascii="Times" w:hAnsi="Times"/>
                <w:color w:val="000000"/>
                <w:highlight w:val="none"/>
                <w:rPrChange w:id="323" w:author="Adriana  Casas" w:date="2015-07-08T15:43:00Z">
                  <w:rPr>
                    <w:color w:val="000000"/>
                    <w:highlight w:val="none"/>
                  </w:rPr>
                </w:rPrChange>
              </w:rPr>
              <w:t>Importancia de la economía.</w:t>
            </w:r>
          </w:p>
        </w:tc>
      </w:tr>
      <w:tr w:rsidR="006C738E" w:rsidRPr="00DD6B12" w14:paraId="37FF2DEE"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98DDA8" w14:textId="77777777" w:rsidR="006C738E" w:rsidRPr="00DD6B12" w:rsidRDefault="006C738E" w:rsidP="00DD6B12">
            <w:pPr>
              <w:spacing w:line="240" w:lineRule="auto"/>
              <w:ind w:left="-120"/>
              <w:rPr>
                <w:rFonts w:ascii="Times" w:hAnsi="Times"/>
                <w:highlight w:val="none"/>
                <w:rPrChange w:id="324" w:author="Adriana  Casas" w:date="2015-07-08T15:43:00Z">
                  <w:rPr>
                    <w:highlight w:val="none"/>
                  </w:rPr>
                </w:rPrChange>
              </w:rPr>
              <w:pPrChange w:id="325" w:author="Adriana  Casas" w:date="2015-07-08T15:43:00Z">
                <w:pPr>
                  <w:ind w:left="-120"/>
                </w:pPr>
              </w:pPrChange>
            </w:pPr>
            <w:r w:rsidRPr="00DD6B12">
              <w:rPr>
                <w:rFonts w:ascii="Times" w:hAnsi="Times"/>
                <w:b/>
                <w:color w:val="000000"/>
                <w:highlight w:val="none"/>
                <w:rPrChange w:id="326" w:author="Adriana  Casas" w:date="2015-07-08T15:43:00Z">
                  <w:rPr>
                    <w:b/>
                    <w:color w:val="000000"/>
                    <w:highlight w:val="none"/>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4D7C636D" w14:textId="77777777" w:rsidR="006C738E" w:rsidRPr="00DD6B12" w:rsidRDefault="006C738E" w:rsidP="00DD6B12">
            <w:pPr>
              <w:spacing w:line="240" w:lineRule="auto"/>
              <w:ind w:left="-120"/>
              <w:rPr>
                <w:rFonts w:ascii="Times" w:hAnsi="Times"/>
                <w:highlight w:val="none"/>
                <w:rPrChange w:id="327" w:author="Adriana  Casas" w:date="2015-07-08T15:43:00Z">
                  <w:rPr>
                    <w:highlight w:val="none"/>
                  </w:rPr>
                </w:rPrChange>
              </w:rPr>
              <w:pPrChange w:id="328" w:author="Adriana  Casas" w:date="2015-07-08T15:43:00Z">
                <w:pPr>
                  <w:ind w:left="-120"/>
                </w:pPr>
              </w:pPrChange>
            </w:pPr>
            <w:r w:rsidRPr="00DD6B12">
              <w:rPr>
                <w:rFonts w:ascii="Times" w:hAnsi="Times"/>
                <w:color w:val="000000"/>
                <w:highlight w:val="none"/>
                <w:rPrChange w:id="329" w:author="Adriana  Casas" w:date="2015-07-08T15:43:00Z">
                  <w:rPr>
                    <w:color w:val="000000"/>
                    <w:highlight w:val="none"/>
                  </w:rPr>
                </w:rPrChange>
              </w:rPr>
              <w:t>Actividad que incluye motor de respuesta abierta sobre la importancia de la economía.</w:t>
            </w:r>
          </w:p>
        </w:tc>
      </w:tr>
    </w:tbl>
    <w:p w14:paraId="5391DB6D" w14:textId="77777777" w:rsidR="006C738E" w:rsidRPr="00DD6B12" w:rsidRDefault="006C738E" w:rsidP="00DD6B12">
      <w:pPr>
        <w:spacing w:line="240" w:lineRule="auto"/>
        <w:rPr>
          <w:rFonts w:ascii="Times" w:hAnsi="Times"/>
          <w:rPrChange w:id="330" w:author="Adriana  Casas" w:date="2015-07-08T15:43:00Z">
            <w:rPr/>
          </w:rPrChange>
        </w:rPr>
        <w:pPrChange w:id="331" w:author="Adriana  Casas" w:date="2015-07-08T15:43:00Z">
          <w:pPr/>
        </w:pPrChange>
      </w:pPr>
    </w:p>
    <w:p w14:paraId="1D9BC7E1" w14:textId="77777777" w:rsidR="006C738E" w:rsidRPr="00DD6B12" w:rsidRDefault="006C738E" w:rsidP="00DD6B12">
      <w:pPr>
        <w:spacing w:line="240" w:lineRule="auto"/>
        <w:rPr>
          <w:rFonts w:ascii="Times" w:hAnsi="Times"/>
          <w:rPrChange w:id="332" w:author="Adriana  Casas" w:date="2015-07-08T15:43:00Z">
            <w:rPr/>
          </w:rPrChange>
        </w:rPr>
        <w:pPrChange w:id="333" w:author="Adriana  Casas" w:date="2015-07-08T15:43:00Z">
          <w:pPr/>
        </w:pPrChange>
      </w:pPr>
      <w:r w:rsidRPr="00DD6B12">
        <w:rPr>
          <w:rFonts w:ascii="Times" w:hAnsi="Times"/>
          <w:color w:val="000000"/>
          <w:rPrChange w:id="334" w:author="Adriana  Casas" w:date="2015-07-08T15:43:00Z">
            <w:rPr>
              <w:color w:val="000000"/>
            </w:rPr>
          </w:rPrChange>
        </w:rPr>
        <w:t xml:space="preserve"> </w:t>
      </w:r>
      <w:r w:rsidRPr="00DD6B12">
        <w:rPr>
          <w:rFonts w:ascii="Times" w:hAnsi="Times"/>
          <w:b/>
          <w:color w:val="000000"/>
          <w:rPrChange w:id="335" w:author="Adriana  Casas" w:date="2015-07-08T15:43:00Z">
            <w:rPr>
              <w:b/>
              <w:color w:val="000000"/>
            </w:rPr>
          </w:rPrChange>
        </w:rPr>
        <w:t xml:space="preserve"> </w:t>
      </w:r>
    </w:p>
    <w:p w14:paraId="7C4FD010" w14:textId="4A3566B6" w:rsidR="006C738E" w:rsidDel="0051291C" w:rsidRDefault="006C738E" w:rsidP="00DD6B12">
      <w:pPr>
        <w:spacing w:line="240" w:lineRule="auto"/>
        <w:rPr>
          <w:del w:id="336" w:author="Adriana  Casas" w:date="2015-07-08T16:14:00Z"/>
          <w:rFonts w:ascii="Times" w:hAnsi="Times"/>
          <w:b/>
          <w:color w:val="000000"/>
        </w:rPr>
        <w:pPrChange w:id="337" w:author="Adriana  Casas" w:date="2015-07-08T15:43:00Z">
          <w:pPr/>
        </w:pPrChange>
      </w:pPr>
      <w:del w:id="338" w:author="Adriana  Casas" w:date="2015-07-08T16:14:00Z">
        <w:r w:rsidRPr="00DD6B12" w:rsidDel="0051291C">
          <w:rPr>
            <w:rFonts w:ascii="Times" w:hAnsi="Times"/>
            <w:b/>
            <w:color w:val="000000"/>
            <w:rPrChange w:id="339" w:author="Adriana  Casas" w:date="2015-07-08T15:43:00Z">
              <w:rPr>
                <w:b/>
                <w:color w:val="000000"/>
              </w:rPr>
            </w:rPrChange>
          </w:rPr>
          <w:delText xml:space="preserve"> </w:delText>
        </w:r>
      </w:del>
      <w:r w:rsidRPr="00DD6B12">
        <w:rPr>
          <w:rFonts w:ascii="Times" w:hAnsi="Times"/>
          <w:b/>
          <w:rPrChange w:id="340" w:author="Adriana  Casas" w:date="2015-07-08T15:43:00Z">
            <w:rPr>
              <w:b/>
            </w:rPr>
          </w:rPrChange>
        </w:rPr>
        <w:t xml:space="preserve">[SECCIÓN 2] </w:t>
      </w:r>
      <w:r w:rsidRPr="00DD6B12">
        <w:rPr>
          <w:rFonts w:ascii="Times" w:hAnsi="Times"/>
          <w:b/>
          <w:color w:val="000000"/>
          <w:rPrChange w:id="341" w:author="Adriana  Casas" w:date="2015-07-08T15:43:00Z">
            <w:rPr>
              <w:b/>
              <w:color w:val="000000"/>
            </w:rPr>
          </w:rPrChange>
        </w:rPr>
        <w:t>1.2</w:t>
      </w:r>
      <w:r w:rsidRPr="00DD6B12">
        <w:rPr>
          <w:rFonts w:ascii="Times" w:hAnsi="Times"/>
          <w:color w:val="000000"/>
          <w:rPrChange w:id="342" w:author="Adriana  Casas" w:date="2015-07-08T15:43:00Z">
            <w:rPr>
              <w:color w:val="000000"/>
            </w:rPr>
          </w:rPrChange>
        </w:rPr>
        <w:t xml:space="preserve">   </w:t>
      </w:r>
      <w:r w:rsidRPr="00DD6B12">
        <w:rPr>
          <w:rFonts w:ascii="Times" w:hAnsi="Times"/>
          <w:b/>
          <w:color w:val="000000"/>
          <w:rPrChange w:id="343" w:author="Adriana  Casas" w:date="2015-07-08T15:43:00Z">
            <w:rPr>
              <w:b/>
              <w:color w:val="000000"/>
            </w:rPr>
          </w:rPrChange>
        </w:rPr>
        <w:t>La economía en nuestras vidas</w:t>
      </w:r>
      <w:ins w:id="344" w:author="Adriana  Casas" w:date="2015-07-08T16:14:00Z">
        <w:r w:rsidR="0051291C">
          <w:rPr>
            <w:rFonts w:ascii="Times" w:hAnsi="Times"/>
            <w:b/>
            <w:color w:val="000000"/>
          </w:rPr>
          <w:t xml:space="preserve"> </w:t>
        </w:r>
      </w:ins>
    </w:p>
    <w:p w14:paraId="3D9CFA26" w14:textId="77777777" w:rsidR="0051291C" w:rsidRPr="00DD6B12" w:rsidRDefault="0051291C" w:rsidP="00DD6B12">
      <w:pPr>
        <w:spacing w:line="240" w:lineRule="auto"/>
        <w:rPr>
          <w:ins w:id="345" w:author="Adriana  Casas" w:date="2015-07-08T16:14:00Z"/>
          <w:rFonts w:ascii="Times" w:hAnsi="Times"/>
          <w:rPrChange w:id="346" w:author="Adriana  Casas" w:date="2015-07-08T15:43:00Z">
            <w:rPr>
              <w:ins w:id="347" w:author="Adriana  Casas" w:date="2015-07-08T16:14:00Z"/>
            </w:rPr>
          </w:rPrChange>
        </w:rPr>
        <w:pPrChange w:id="348" w:author="Adriana  Casas" w:date="2015-07-08T15:43:00Z">
          <w:pPr/>
        </w:pPrChange>
      </w:pPr>
    </w:p>
    <w:p w14:paraId="1CEDE10A" w14:textId="6E567DEC" w:rsidR="006C738E" w:rsidRPr="00DD6B12" w:rsidDel="0051291C" w:rsidRDefault="006C738E" w:rsidP="00DD6B12">
      <w:pPr>
        <w:spacing w:line="240" w:lineRule="auto"/>
        <w:rPr>
          <w:del w:id="349" w:author="Adriana  Casas" w:date="2015-07-08T16:14:00Z"/>
          <w:rFonts w:ascii="Times" w:hAnsi="Times"/>
          <w:rPrChange w:id="350" w:author="Adriana  Casas" w:date="2015-07-08T15:43:00Z">
            <w:rPr>
              <w:del w:id="351" w:author="Adriana  Casas" w:date="2015-07-08T16:14:00Z"/>
            </w:rPr>
          </w:rPrChange>
        </w:rPr>
        <w:pPrChange w:id="352" w:author="Adriana  Casas" w:date="2015-07-08T15:43:00Z">
          <w:pPr/>
        </w:pPrChange>
      </w:pPr>
      <w:del w:id="353" w:author="Adriana  Casas" w:date="2015-07-08T16:14:00Z">
        <w:r w:rsidRPr="00DD6B12" w:rsidDel="0051291C">
          <w:rPr>
            <w:rFonts w:ascii="Times" w:hAnsi="Times"/>
            <w:color w:val="000000"/>
            <w:rPrChange w:id="354" w:author="Adriana  Casas" w:date="2015-07-08T15:43:00Z">
              <w:rPr>
                <w:color w:val="000000"/>
              </w:rPr>
            </w:rPrChange>
          </w:rPr>
          <w:delText>Recuerda que la economía busca estudiar la forma de obtener los recursos, para satisfacer las necesidades de la población.</w:delText>
        </w:r>
      </w:del>
    </w:p>
    <w:p w14:paraId="6CDEED69" w14:textId="77777777" w:rsidR="006C738E" w:rsidRPr="00DD6B12" w:rsidRDefault="006C738E" w:rsidP="00DD6B12">
      <w:pPr>
        <w:spacing w:line="240" w:lineRule="auto"/>
        <w:rPr>
          <w:rFonts w:ascii="Times" w:hAnsi="Times"/>
          <w:rPrChange w:id="355" w:author="Adriana  Casas" w:date="2015-07-08T15:43:00Z">
            <w:rPr/>
          </w:rPrChange>
        </w:rPr>
        <w:pPrChange w:id="356" w:author="Adriana  Casas" w:date="2015-07-08T15:43:00Z">
          <w:pPr/>
        </w:pPrChange>
      </w:pPr>
      <w:r w:rsidRPr="00DD6B12">
        <w:rPr>
          <w:rFonts w:ascii="Times" w:hAnsi="Times"/>
          <w:color w:val="000000"/>
          <w:rPrChange w:id="357" w:author="Adriana  Casas" w:date="2015-07-08T15:43:00Z">
            <w:rPr>
              <w:color w:val="000000"/>
            </w:rPr>
          </w:rPrChange>
        </w:rPr>
        <w:t xml:space="preserve">Todos en nuestra vida diaria tenemos diversas necesidades que debemos satisfacer. Las necesidades </w:t>
      </w:r>
      <w:r w:rsidRPr="00DD6B12">
        <w:rPr>
          <w:rFonts w:ascii="Times" w:hAnsi="Times"/>
          <w:b/>
          <w:color w:val="000000"/>
          <w:rPrChange w:id="358" w:author="Adriana  Casas" w:date="2015-07-08T15:43:00Z">
            <w:rPr>
              <w:b/>
              <w:color w:val="000000"/>
            </w:rPr>
          </w:rPrChange>
        </w:rPr>
        <w:t>inmediatas</w:t>
      </w:r>
      <w:r w:rsidRPr="00DD6B12">
        <w:rPr>
          <w:rFonts w:ascii="Times" w:hAnsi="Times"/>
          <w:color w:val="000000"/>
          <w:rPrChange w:id="359" w:author="Adriana  Casas" w:date="2015-07-08T15:43:00Z">
            <w:rPr>
              <w:color w:val="000000"/>
            </w:rPr>
          </w:rPrChange>
        </w:rPr>
        <w:t xml:space="preserve"> o </w:t>
      </w:r>
      <w:r w:rsidRPr="00DD6B12">
        <w:rPr>
          <w:rFonts w:ascii="Times" w:hAnsi="Times"/>
          <w:b/>
          <w:color w:val="000000"/>
          <w:rPrChange w:id="360" w:author="Adriana  Casas" w:date="2015-07-08T15:43:00Z">
            <w:rPr>
              <w:b/>
              <w:color w:val="000000"/>
            </w:rPr>
          </w:rPrChange>
        </w:rPr>
        <w:t xml:space="preserve">primarias </w:t>
      </w:r>
      <w:r w:rsidRPr="00DD6B12">
        <w:rPr>
          <w:rFonts w:ascii="Times" w:hAnsi="Times"/>
          <w:color w:val="000000"/>
          <w:rPrChange w:id="361" w:author="Adriana  Casas" w:date="2015-07-08T15:43:00Z">
            <w:rPr>
              <w:color w:val="000000"/>
            </w:rPr>
          </w:rPrChange>
        </w:rPr>
        <w:t>son las que depende la vida de los seres humanos, como la necesidad de alimentarse, vestirse, la salud o tener una casa.</w:t>
      </w:r>
    </w:p>
    <w:p w14:paraId="3F46B880" w14:textId="77777777" w:rsidR="006C738E" w:rsidRPr="00DD6B12" w:rsidRDefault="006C738E" w:rsidP="00DD6B12">
      <w:pPr>
        <w:spacing w:line="240" w:lineRule="auto"/>
        <w:rPr>
          <w:rFonts w:ascii="Times" w:hAnsi="Times"/>
          <w:rPrChange w:id="362" w:author="Adriana  Casas" w:date="2015-07-08T15:43:00Z">
            <w:rPr/>
          </w:rPrChange>
        </w:rPr>
        <w:pPrChange w:id="363" w:author="Adriana  Casas" w:date="2015-07-08T15:43:00Z">
          <w:pPr/>
        </w:pPrChange>
      </w:pPr>
      <w:r w:rsidRPr="00DD6B12">
        <w:rPr>
          <w:rFonts w:ascii="Times" w:hAnsi="Times"/>
          <w:color w:val="000000"/>
          <w:rPrChange w:id="364" w:author="Adriana  Casas" w:date="2015-07-08T15:43:00Z">
            <w:rPr>
              <w:color w:val="000000"/>
            </w:rPr>
          </w:rPrChange>
        </w:rPr>
        <w:t xml:space="preserve">Las necesidades </w:t>
      </w:r>
      <w:r w:rsidRPr="00DD6B12">
        <w:rPr>
          <w:rFonts w:ascii="Times" w:hAnsi="Times"/>
          <w:b/>
          <w:color w:val="000000"/>
          <w:rPrChange w:id="365" w:author="Adriana  Casas" w:date="2015-07-08T15:43:00Z">
            <w:rPr>
              <w:b/>
              <w:color w:val="000000"/>
            </w:rPr>
          </w:rPrChange>
        </w:rPr>
        <w:t>secundarias</w:t>
      </w:r>
      <w:r w:rsidRPr="00DD6B12">
        <w:rPr>
          <w:rFonts w:ascii="Times" w:hAnsi="Times"/>
          <w:color w:val="000000"/>
          <w:rPrChange w:id="366" w:author="Adriana  Casas" w:date="2015-07-08T15:43:00Z">
            <w:rPr>
              <w:color w:val="000000"/>
            </w:rPr>
          </w:rPrChange>
        </w:rPr>
        <w:t xml:space="preserve"> o </w:t>
      </w:r>
      <w:r w:rsidRPr="00DD6B12">
        <w:rPr>
          <w:rFonts w:ascii="Times" w:hAnsi="Times"/>
          <w:b/>
          <w:color w:val="000000"/>
          <w:rPrChange w:id="367" w:author="Adriana  Casas" w:date="2015-07-08T15:43:00Z">
            <w:rPr>
              <w:b/>
              <w:color w:val="000000"/>
            </w:rPr>
          </w:rPrChange>
        </w:rPr>
        <w:t xml:space="preserve">culturales </w:t>
      </w:r>
      <w:r w:rsidRPr="00DD6B12">
        <w:rPr>
          <w:rFonts w:ascii="Times" w:hAnsi="Times"/>
          <w:color w:val="000000"/>
          <w:rPrChange w:id="368" w:author="Adriana  Casas" w:date="2015-07-08T15:43:00Z">
            <w:rPr>
              <w:color w:val="000000"/>
            </w:rPr>
          </w:rPrChange>
        </w:rPr>
        <w:t>son las que surgen de vivir en una sociedad, como la educación, la recreación y el disfrute de la expresión artística.</w:t>
      </w:r>
    </w:p>
    <w:p w14:paraId="1720DAF2" w14:textId="77777777" w:rsidR="006C738E" w:rsidRPr="00DD6B12" w:rsidRDefault="006C738E" w:rsidP="00DD6B12">
      <w:pPr>
        <w:spacing w:line="240" w:lineRule="auto"/>
        <w:rPr>
          <w:rFonts w:ascii="Times" w:hAnsi="Times"/>
          <w:rPrChange w:id="369" w:author="Adriana  Casas" w:date="2015-07-08T15:43:00Z">
            <w:rPr/>
          </w:rPrChange>
        </w:rPr>
        <w:pPrChange w:id="370" w:author="Adriana  Casas" w:date="2015-07-08T15:43:00Z">
          <w:pPr/>
        </w:pPrChange>
      </w:pPr>
      <w:r w:rsidRPr="00DD6B12">
        <w:rPr>
          <w:rFonts w:ascii="Times" w:hAnsi="Times"/>
          <w:color w:val="000000"/>
          <w:rPrChange w:id="371" w:author="Adriana  Casas" w:date="2015-07-08T15:43:00Z">
            <w:rPr>
              <w:color w:val="000000"/>
            </w:rPr>
          </w:rPrChange>
        </w:rPr>
        <w:t xml:space="preserve"> </w:t>
      </w:r>
    </w:p>
    <w:tbl>
      <w:tblPr>
        <w:tblStyle w:val="100"/>
        <w:tblW w:w="79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25"/>
        <w:gridCol w:w="5895"/>
      </w:tblGrid>
      <w:tr w:rsidR="006C738E" w:rsidRPr="00DD6B12" w14:paraId="5460240E" w14:textId="77777777" w:rsidTr="006C738E">
        <w:tc>
          <w:tcPr>
            <w:tcW w:w="792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27C4496" w14:textId="77777777" w:rsidR="006C738E" w:rsidRPr="00DD6B12" w:rsidRDefault="006C738E" w:rsidP="00DD6B12">
            <w:pPr>
              <w:spacing w:line="240" w:lineRule="auto"/>
              <w:jc w:val="center"/>
              <w:rPr>
                <w:rFonts w:ascii="Times" w:hAnsi="Times"/>
                <w:rPrChange w:id="372" w:author="Adriana  Casas" w:date="2015-07-08T15:43:00Z">
                  <w:rPr/>
                </w:rPrChange>
              </w:rPr>
              <w:pPrChange w:id="373" w:author="Adriana  Casas" w:date="2015-07-08T15:43:00Z">
                <w:pPr>
                  <w:jc w:val="center"/>
                </w:pPr>
              </w:pPrChange>
            </w:pPr>
            <w:r w:rsidRPr="00DD6B12">
              <w:rPr>
                <w:rFonts w:ascii="Times" w:hAnsi="Times"/>
                <w:b/>
                <w:color w:val="FFFFFF"/>
                <w:highlight w:val="none"/>
                <w:rPrChange w:id="374" w:author="Adriana  Casas" w:date="2015-07-08T15:43:00Z">
                  <w:rPr>
                    <w:b/>
                    <w:color w:val="FFFFFF"/>
                    <w:highlight w:val="none"/>
                  </w:rPr>
                </w:rPrChange>
              </w:rPr>
              <w:t>Imagen (Dibujo)Recurso nuevo</w:t>
            </w:r>
          </w:p>
        </w:tc>
      </w:tr>
      <w:tr w:rsidR="006C738E" w:rsidRPr="00DD6B12" w14:paraId="20EAB849" w14:textId="77777777"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5406B4" w14:textId="77777777" w:rsidR="006C738E" w:rsidRPr="00DD6B12" w:rsidRDefault="006C738E" w:rsidP="00DD6B12">
            <w:pPr>
              <w:spacing w:line="240" w:lineRule="auto"/>
              <w:rPr>
                <w:rFonts w:ascii="Times" w:hAnsi="Times"/>
                <w:rPrChange w:id="375" w:author="Adriana  Casas" w:date="2015-07-08T15:43:00Z">
                  <w:rPr/>
                </w:rPrChange>
              </w:rPr>
              <w:pPrChange w:id="376" w:author="Adriana  Casas" w:date="2015-07-08T15:43:00Z">
                <w:pPr/>
              </w:pPrChange>
            </w:pPr>
            <w:r w:rsidRPr="00DD6B12">
              <w:rPr>
                <w:rFonts w:ascii="Times" w:hAnsi="Times"/>
                <w:b/>
                <w:color w:val="000000"/>
                <w:rPrChange w:id="377" w:author="Adriana  Casas" w:date="2015-07-08T15:43:00Z">
                  <w:rPr>
                    <w:b/>
                    <w:color w:val="000000"/>
                  </w:rPr>
                </w:rPrChange>
              </w:rPr>
              <w:t xml:space="preserve"> </w:t>
            </w:r>
          </w:p>
        </w:tc>
        <w:tc>
          <w:tcPr>
            <w:tcW w:w="5895" w:type="dxa"/>
            <w:tcBorders>
              <w:bottom w:val="single" w:sz="8" w:space="0" w:color="000000"/>
              <w:right w:val="single" w:sz="8" w:space="0" w:color="000000"/>
            </w:tcBorders>
            <w:tcMar>
              <w:top w:w="100" w:type="dxa"/>
              <w:left w:w="100" w:type="dxa"/>
              <w:bottom w:w="100" w:type="dxa"/>
              <w:right w:w="100" w:type="dxa"/>
            </w:tcMar>
          </w:tcPr>
          <w:p w14:paraId="3D91E428" w14:textId="7DB224F6" w:rsidR="006C738E" w:rsidRPr="00DD6B12" w:rsidRDefault="00E50C5F" w:rsidP="00DD6B12">
            <w:pPr>
              <w:spacing w:line="240" w:lineRule="auto"/>
              <w:rPr>
                <w:rFonts w:ascii="Times" w:hAnsi="Times"/>
                <w:rPrChange w:id="378" w:author="Adriana  Casas" w:date="2015-07-08T15:43:00Z">
                  <w:rPr/>
                </w:rPrChange>
              </w:rPr>
              <w:pPrChange w:id="379" w:author="Adriana  Casas" w:date="2015-07-08T15:43:00Z">
                <w:pPr/>
              </w:pPrChange>
            </w:pPr>
            <w:r w:rsidRPr="00DD6B12">
              <w:rPr>
                <w:rFonts w:ascii="Times" w:hAnsi="Times"/>
                <w:b/>
                <w:color w:val="000000"/>
                <w:rPrChange w:id="380" w:author="Adriana  Casas" w:date="2015-07-08T15:43:00Z">
                  <w:rPr>
                    <w:b/>
                    <w:color w:val="000000"/>
                  </w:rPr>
                </w:rPrChange>
              </w:rPr>
              <w:t>CS_10_05</w:t>
            </w:r>
            <w:r w:rsidR="006C738E" w:rsidRPr="00DD6B12">
              <w:rPr>
                <w:rFonts w:ascii="Times" w:hAnsi="Times"/>
                <w:b/>
                <w:color w:val="000000"/>
                <w:rPrChange w:id="381" w:author="Adriana  Casas" w:date="2015-07-08T15:43:00Z">
                  <w:rPr>
                    <w:b/>
                    <w:color w:val="000000"/>
                  </w:rPr>
                </w:rPrChange>
              </w:rPr>
              <w:t>_CO</w:t>
            </w:r>
            <w:ins w:id="382" w:author="Adriana  Casas" w:date="2015-07-08T16:16:00Z">
              <w:r w:rsidR="0051291C">
                <w:rPr>
                  <w:rFonts w:ascii="Times" w:hAnsi="Times"/>
                  <w:b/>
                  <w:color w:val="000000"/>
                </w:rPr>
                <w:t>_</w:t>
              </w:r>
            </w:ins>
            <w:del w:id="383" w:author="Adriana  Casas" w:date="2015-07-08T16:16:00Z">
              <w:r w:rsidR="006C738E" w:rsidRPr="00DD6B12" w:rsidDel="0051291C">
                <w:rPr>
                  <w:rFonts w:ascii="Times" w:hAnsi="Times"/>
                  <w:b/>
                  <w:color w:val="000000"/>
                  <w:rPrChange w:id="384" w:author="Adriana  Casas" w:date="2015-07-08T15:43:00Z">
                    <w:rPr>
                      <w:b/>
                      <w:color w:val="000000"/>
                    </w:rPr>
                  </w:rPrChange>
                </w:rPr>
                <w:delText xml:space="preserve">  </w:delText>
              </w:r>
            </w:del>
            <w:r w:rsidR="006C738E" w:rsidRPr="00DD6B12">
              <w:rPr>
                <w:rFonts w:ascii="Times" w:hAnsi="Times"/>
                <w:b/>
                <w:color w:val="000000"/>
                <w:rPrChange w:id="385" w:author="Adriana  Casas" w:date="2015-07-08T15:43:00Z">
                  <w:rPr>
                    <w:b/>
                    <w:color w:val="000000"/>
                  </w:rPr>
                </w:rPrChange>
              </w:rPr>
              <w:t>IMG</w:t>
            </w:r>
            <w:r w:rsidRPr="00DD6B12">
              <w:rPr>
                <w:rFonts w:ascii="Times" w:hAnsi="Times"/>
                <w:b/>
                <w:color w:val="000000"/>
                <w:rPrChange w:id="386" w:author="Adriana  Casas" w:date="2015-07-08T15:43:00Z">
                  <w:rPr>
                    <w:b/>
                    <w:color w:val="000000"/>
                  </w:rPr>
                </w:rPrChange>
              </w:rPr>
              <w:t>0</w:t>
            </w:r>
            <w:r w:rsidR="006C738E" w:rsidRPr="00DD6B12">
              <w:rPr>
                <w:rFonts w:ascii="Times" w:hAnsi="Times"/>
                <w:b/>
                <w:color w:val="000000"/>
                <w:rPrChange w:id="387" w:author="Adriana  Casas" w:date="2015-07-08T15:43:00Z">
                  <w:rPr>
                    <w:b/>
                    <w:color w:val="000000"/>
                  </w:rPr>
                </w:rPrChange>
              </w:rPr>
              <w:t>2</w:t>
            </w:r>
          </w:p>
        </w:tc>
      </w:tr>
      <w:tr w:rsidR="006C738E" w:rsidRPr="00DD6B12" w14:paraId="641FA1B2" w14:textId="77777777"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AC959E" w14:textId="77777777" w:rsidR="006C738E" w:rsidRPr="00DD6B12" w:rsidRDefault="006C738E" w:rsidP="00DD6B12">
            <w:pPr>
              <w:spacing w:line="240" w:lineRule="auto"/>
              <w:rPr>
                <w:rFonts w:ascii="Times" w:hAnsi="Times"/>
                <w:rPrChange w:id="388" w:author="Adriana  Casas" w:date="2015-07-08T15:43:00Z">
                  <w:rPr/>
                </w:rPrChange>
              </w:rPr>
              <w:pPrChange w:id="389" w:author="Adriana  Casas" w:date="2015-07-08T15:43:00Z">
                <w:pPr/>
              </w:pPrChange>
            </w:pPr>
            <w:r w:rsidRPr="00DD6B12">
              <w:rPr>
                <w:rFonts w:ascii="Times" w:hAnsi="Times"/>
                <w:b/>
                <w:color w:val="000000"/>
                <w:rPrChange w:id="390" w:author="Adriana  Casas" w:date="2015-07-08T15:43:00Z">
                  <w:rPr>
                    <w:b/>
                    <w:color w:val="000000"/>
                  </w:rPr>
                </w:rPrChange>
              </w:rPr>
              <w:t>Descripción</w:t>
            </w:r>
          </w:p>
        </w:tc>
        <w:tc>
          <w:tcPr>
            <w:tcW w:w="5895" w:type="dxa"/>
            <w:tcBorders>
              <w:bottom w:val="single" w:sz="8" w:space="0" w:color="000000"/>
              <w:right w:val="single" w:sz="8" w:space="0" w:color="000000"/>
            </w:tcBorders>
            <w:tcMar>
              <w:top w:w="100" w:type="dxa"/>
              <w:left w:w="100" w:type="dxa"/>
              <w:bottom w:w="100" w:type="dxa"/>
              <w:right w:w="100" w:type="dxa"/>
            </w:tcMar>
          </w:tcPr>
          <w:p w14:paraId="62F4CB14" w14:textId="77777777" w:rsidR="006C738E" w:rsidRPr="00DD6B12" w:rsidRDefault="006C738E" w:rsidP="00DD6B12">
            <w:pPr>
              <w:spacing w:line="240" w:lineRule="auto"/>
              <w:rPr>
                <w:rFonts w:ascii="Times" w:hAnsi="Times"/>
                <w:rPrChange w:id="391" w:author="Adriana  Casas" w:date="2015-07-08T15:43:00Z">
                  <w:rPr/>
                </w:rPrChange>
              </w:rPr>
              <w:pPrChange w:id="392" w:author="Adriana  Casas" w:date="2015-07-08T15:43:00Z">
                <w:pPr/>
              </w:pPrChange>
            </w:pPr>
            <w:r w:rsidRPr="00DD6B12">
              <w:rPr>
                <w:rFonts w:ascii="Times" w:hAnsi="Times"/>
                <w:b/>
                <w:color w:val="000000"/>
                <w:rPrChange w:id="393" w:author="Adriana  Casas" w:date="2015-07-08T15:43:00Z">
                  <w:rPr>
                    <w:b/>
                    <w:color w:val="000000"/>
                  </w:rPr>
                </w:rPrChange>
              </w:rPr>
              <w:t xml:space="preserve"> </w:t>
            </w:r>
            <w:r w:rsidRPr="00DD6B12">
              <w:rPr>
                <w:rFonts w:ascii="Times" w:hAnsi="Times"/>
                <w:noProof/>
                <w:lang w:val="es-ES" w:eastAsia="es-ES"/>
                <w:rPrChange w:id="394" w:author="Adriana  Casas" w:date="2015-07-08T15:43:00Z">
                  <w:rPr>
                    <w:noProof/>
                    <w:lang w:val="es-ES" w:eastAsia="es-ES"/>
                  </w:rPr>
                </w:rPrChange>
              </w:rPr>
              <w:drawing>
                <wp:inline distT="114300" distB="114300" distL="114300" distR="114300" wp14:anchorId="376DE9E0" wp14:editId="0EB20713">
                  <wp:extent cx="2015106" cy="1420984"/>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2015106" cy="1420984"/>
                          </a:xfrm>
                          <a:prstGeom prst="rect">
                            <a:avLst/>
                          </a:prstGeom>
                          <a:ln/>
                        </pic:spPr>
                      </pic:pic>
                    </a:graphicData>
                  </a:graphic>
                </wp:inline>
              </w:drawing>
            </w:r>
          </w:p>
        </w:tc>
      </w:tr>
      <w:tr w:rsidR="006C738E" w:rsidRPr="00DD6B12" w14:paraId="42096615" w14:textId="77777777"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8B04EE" w14:textId="77777777" w:rsidR="006C738E" w:rsidRPr="00DD6B12" w:rsidRDefault="006C738E" w:rsidP="00DD6B12">
            <w:pPr>
              <w:spacing w:line="240" w:lineRule="auto"/>
              <w:rPr>
                <w:rFonts w:ascii="Times" w:hAnsi="Times"/>
                <w:rPrChange w:id="395" w:author="Adriana  Casas" w:date="2015-07-08T15:43:00Z">
                  <w:rPr/>
                </w:rPrChange>
              </w:rPr>
              <w:pPrChange w:id="396" w:author="Adriana  Casas" w:date="2015-07-08T15:43:00Z">
                <w:pPr/>
              </w:pPrChange>
            </w:pPr>
            <w:r w:rsidRPr="00DD6B12">
              <w:rPr>
                <w:rFonts w:ascii="Times" w:hAnsi="Times"/>
                <w:b/>
                <w:color w:val="000000"/>
                <w:rPrChange w:id="397" w:author="Adriana  Casas" w:date="2015-07-08T15:43:00Z">
                  <w:rPr>
                    <w:b/>
                    <w:color w:val="000000"/>
                  </w:rPr>
                </w:rPrChange>
              </w:rPr>
              <w:t>Código Shutterstock (o URL o ruta en Aula planeta)</w:t>
            </w:r>
          </w:p>
        </w:tc>
        <w:tc>
          <w:tcPr>
            <w:tcW w:w="5895" w:type="dxa"/>
            <w:tcBorders>
              <w:bottom w:val="single" w:sz="8" w:space="0" w:color="000000"/>
              <w:right w:val="single" w:sz="8" w:space="0" w:color="000000"/>
            </w:tcBorders>
            <w:tcMar>
              <w:top w:w="100" w:type="dxa"/>
              <w:left w:w="100" w:type="dxa"/>
              <w:bottom w:w="100" w:type="dxa"/>
              <w:right w:w="100" w:type="dxa"/>
            </w:tcMar>
          </w:tcPr>
          <w:p w14:paraId="6C48DB13" w14:textId="77777777" w:rsidR="006C738E" w:rsidRPr="00DD6B12" w:rsidRDefault="009D3AFD" w:rsidP="00DD6B12">
            <w:pPr>
              <w:spacing w:line="240" w:lineRule="auto"/>
              <w:rPr>
                <w:rFonts w:ascii="Times" w:hAnsi="Times"/>
                <w:rPrChange w:id="398" w:author="Adriana  Casas" w:date="2015-07-08T15:43:00Z">
                  <w:rPr/>
                </w:rPrChange>
              </w:rPr>
              <w:pPrChange w:id="399" w:author="Adriana  Casas" w:date="2015-07-08T15:43:00Z">
                <w:pPr/>
              </w:pPrChange>
            </w:pPr>
            <w:r w:rsidRPr="00DD6B12">
              <w:rPr>
                <w:rFonts w:ascii="Times" w:hAnsi="Times"/>
                <w:rPrChange w:id="400" w:author="Adriana  Casas" w:date="2015-07-08T15:43:00Z">
                  <w:rPr/>
                </w:rPrChange>
              </w:rPr>
              <w:fldChar w:fldCharType="begin"/>
            </w:r>
            <w:r w:rsidRPr="00DD6B12">
              <w:rPr>
                <w:rFonts w:ascii="Times" w:hAnsi="Times"/>
                <w:rPrChange w:id="401" w:author="Adriana  Casas" w:date="2015-07-08T15:43:00Z">
                  <w:rPr/>
                </w:rPrChange>
              </w:rPr>
              <w:instrText xml:space="preserve"> HYPERLINK "http://image.shutterstock.com/display_pic_with_logo/603946/249406468/stock-photo-closeup-on-money-in-piggy-bank-and-purchases-from-local-market-on-table-249406468.jpg" \h </w:instrText>
            </w:r>
            <w:r w:rsidRPr="00DD6B12">
              <w:rPr>
                <w:rFonts w:ascii="Times" w:hAnsi="Times"/>
                <w:rPrChange w:id="402" w:author="Adriana  Casas" w:date="2015-07-08T15:43:00Z">
                  <w:rPr/>
                </w:rPrChange>
              </w:rPr>
              <w:fldChar w:fldCharType="separate"/>
            </w:r>
            <w:r w:rsidR="006C738E" w:rsidRPr="00DD6B12">
              <w:rPr>
                <w:rFonts w:ascii="Times" w:hAnsi="Times"/>
                <w:b/>
                <w:color w:val="1155CC"/>
                <w:u w:val="single"/>
                <w:rPrChange w:id="403" w:author="Adriana  Casas" w:date="2015-07-08T15:43:00Z">
                  <w:rPr>
                    <w:b/>
                    <w:color w:val="1155CC"/>
                    <w:u w:val="single"/>
                  </w:rPr>
                </w:rPrChange>
              </w:rPr>
              <w:t>http://image.shutterstock.com/display_pic_with_logo/603946/249406468/stock-photo-closeup-on-money-in-piggy-bank-and-purchases-from-local-market-on-table-249406468.jpg</w:t>
            </w:r>
            <w:r w:rsidRPr="00DD6B12">
              <w:rPr>
                <w:rFonts w:ascii="Times" w:hAnsi="Times"/>
                <w:b/>
                <w:color w:val="1155CC"/>
                <w:u w:val="single"/>
                <w:rPrChange w:id="404" w:author="Adriana  Casas" w:date="2015-07-08T15:43:00Z">
                  <w:rPr>
                    <w:b/>
                    <w:color w:val="1155CC"/>
                    <w:u w:val="single"/>
                  </w:rPr>
                </w:rPrChange>
              </w:rPr>
              <w:fldChar w:fldCharType="end"/>
            </w:r>
            <w:r w:rsidRPr="00DD6B12">
              <w:rPr>
                <w:rFonts w:ascii="Times" w:hAnsi="Times"/>
                <w:rPrChange w:id="405" w:author="Adriana  Casas" w:date="2015-07-08T15:43:00Z">
                  <w:rPr/>
                </w:rPrChange>
              </w:rPr>
              <w:fldChar w:fldCharType="begin"/>
            </w:r>
            <w:r w:rsidRPr="00DD6B12">
              <w:rPr>
                <w:rFonts w:ascii="Times" w:hAnsi="Times"/>
                <w:rPrChange w:id="406" w:author="Adriana  Casas" w:date="2015-07-08T15:43:00Z">
                  <w:rPr/>
                </w:rPrChange>
              </w:rPr>
              <w:instrText xml:space="preserve"> HYPERLINK "http://image.shutterstock.com/display_pic_with_logo/603946/249406468/stock-photo-closeup-on-money-in-piggy-bank-and-purchases-from-local-market-on-table-249406468.jpg" \h </w:instrText>
            </w:r>
            <w:r w:rsidRPr="00DD6B12">
              <w:rPr>
                <w:rFonts w:ascii="Times" w:hAnsi="Times"/>
                <w:rPrChange w:id="407" w:author="Adriana  Casas" w:date="2015-07-08T15:43:00Z">
                  <w:rPr/>
                </w:rPrChange>
              </w:rPr>
              <w:fldChar w:fldCharType="separate"/>
            </w:r>
            <w:r w:rsidRPr="00DD6B12">
              <w:rPr>
                <w:rFonts w:ascii="Times" w:hAnsi="Times"/>
                <w:rPrChange w:id="408" w:author="Adriana  Casas" w:date="2015-07-08T15:43:00Z">
                  <w:rPr/>
                </w:rPrChange>
              </w:rPr>
              <w:fldChar w:fldCharType="end"/>
            </w:r>
          </w:p>
        </w:tc>
      </w:tr>
      <w:tr w:rsidR="006C738E" w:rsidRPr="00DD6B12" w14:paraId="32E5E6CE" w14:textId="77777777"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9E08F8" w14:textId="77777777" w:rsidR="006C738E" w:rsidRPr="00DD6B12" w:rsidRDefault="006C738E" w:rsidP="00DD6B12">
            <w:pPr>
              <w:spacing w:line="240" w:lineRule="auto"/>
              <w:rPr>
                <w:rFonts w:ascii="Times" w:hAnsi="Times"/>
                <w:rPrChange w:id="409" w:author="Adriana  Casas" w:date="2015-07-08T15:43:00Z">
                  <w:rPr/>
                </w:rPrChange>
              </w:rPr>
              <w:pPrChange w:id="410" w:author="Adriana  Casas" w:date="2015-07-08T15:43:00Z">
                <w:pPr/>
              </w:pPrChange>
            </w:pPr>
            <w:r w:rsidRPr="00DD6B12">
              <w:rPr>
                <w:rFonts w:ascii="Times" w:hAnsi="Times"/>
                <w:b/>
                <w:color w:val="000000"/>
                <w:rPrChange w:id="411" w:author="Adriana  Casas" w:date="2015-07-08T15:43:00Z">
                  <w:rPr>
                    <w:b/>
                    <w:color w:val="000000"/>
                  </w:rPr>
                </w:rPrChange>
              </w:rPr>
              <w:t>Pie de imagen</w:t>
            </w:r>
          </w:p>
        </w:tc>
        <w:tc>
          <w:tcPr>
            <w:tcW w:w="5895" w:type="dxa"/>
            <w:tcBorders>
              <w:bottom w:val="single" w:sz="8" w:space="0" w:color="000000"/>
              <w:right w:val="single" w:sz="8" w:space="0" w:color="000000"/>
            </w:tcBorders>
            <w:tcMar>
              <w:top w:w="100" w:type="dxa"/>
              <w:left w:w="100" w:type="dxa"/>
              <w:bottom w:w="100" w:type="dxa"/>
              <w:right w:w="100" w:type="dxa"/>
            </w:tcMar>
          </w:tcPr>
          <w:p w14:paraId="32CB0E07" w14:textId="0EF7786A" w:rsidR="006C738E" w:rsidRPr="00124144" w:rsidRDefault="0051291C" w:rsidP="00124144">
            <w:pPr>
              <w:spacing w:after="100" w:line="240" w:lineRule="auto"/>
              <w:rPr>
                <w:rFonts w:ascii="Times" w:hAnsi="Times"/>
                <w:color w:val="000000"/>
                <w:rPrChange w:id="412" w:author="Adriana  Casas" w:date="2015-07-08T16:19:00Z">
                  <w:rPr/>
                </w:rPrChange>
              </w:rPr>
              <w:pPrChange w:id="413" w:author="Adriana  Casas" w:date="2015-07-08T16:20:00Z">
                <w:pPr>
                  <w:spacing w:after="100"/>
                </w:pPr>
              </w:pPrChange>
            </w:pPr>
            <w:ins w:id="414" w:author="Adriana  Casas" w:date="2015-07-08T16:18:00Z">
              <w:r>
                <w:rPr>
                  <w:rFonts w:ascii="Times" w:hAnsi="Times"/>
                  <w:color w:val="000000"/>
                </w:rPr>
                <w:t xml:space="preserve">Todos los días participamos en diversas activdades económicas para satisfacer nuestras necesidades. </w:t>
              </w:r>
            </w:ins>
            <w:ins w:id="415" w:author="Adriana  Casas" w:date="2015-07-08T16:20:00Z">
              <w:r w:rsidR="00124144">
                <w:rPr>
                  <w:rFonts w:ascii="Times" w:hAnsi="Times"/>
                  <w:color w:val="000000"/>
                </w:rPr>
                <w:t>A diario consumes muchos productos</w:t>
              </w:r>
            </w:ins>
            <w:ins w:id="416" w:author="Adriana  Casas" w:date="2015-07-08T16:18:00Z">
              <w:r w:rsidR="00124144">
                <w:rPr>
                  <w:rFonts w:ascii="Times" w:hAnsi="Times"/>
                  <w:color w:val="000000"/>
                </w:rPr>
                <w:t xml:space="preserve"> en tu hogar y en el colegio, como el agua, la energ</w:t>
              </w:r>
            </w:ins>
            <w:ins w:id="417" w:author="Adriana  Casas" w:date="2015-07-08T16:19:00Z">
              <w:r w:rsidR="00124144">
                <w:rPr>
                  <w:rFonts w:ascii="Times" w:hAnsi="Times"/>
                  <w:color w:val="000000"/>
                </w:rPr>
                <w:t>ía eléctrica, alimentos, ropa y muchos otros</w:t>
              </w:r>
            </w:ins>
            <w:del w:id="418" w:author="Adriana  Casas" w:date="2015-07-08T16:19:00Z">
              <w:r w:rsidR="006C738E" w:rsidRPr="00DD6B12" w:rsidDel="00124144">
                <w:rPr>
                  <w:rFonts w:ascii="Times" w:hAnsi="Times"/>
                  <w:color w:val="000000"/>
                  <w:rPrChange w:id="419" w:author="Adriana  Casas" w:date="2015-07-08T15:43:00Z">
                    <w:rPr>
                      <w:color w:val="000000"/>
                    </w:rPr>
                  </w:rPrChange>
                </w:rPr>
                <w:delText>En nuestra vida diaria participamos</w:delText>
              </w:r>
            </w:del>
            <w:del w:id="420" w:author="Adriana  Casas" w:date="2015-07-08T16:16:00Z">
              <w:r w:rsidR="006C738E" w:rsidRPr="00DD6B12" w:rsidDel="0051291C">
                <w:rPr>
                  <w:rFonts w:ascii="Times" w:hAnsi="Times"/>
                  <w:color w:val="000000"/>
                  <w:rPrChange w:id="421" w:author="Adriana  Casas" w:date="2015-07-08T15:43:00Z">
                    <w:rPr>
                      <w:color w:val="000000"/>
                    </w:rPr>
                  </w:rPrChange>
                </w:rPr>
                <w:delText xml:space="preserve"> de alguna forma </w:delText>
              </w:r>
            </w:del>
            <w:del w:id="422" w:author="Adriana  Casas" w:date="2015-07-08T16:19:00Z">
              <w:r w:rsidR="006C738E" w:rsidRPr="00DD6B12" w:rsidDel="00124144">
                <w:rPr>
                  <w:rFonts w:ascii="Times" w:hAnsi="Times"/>
                  <w:color w:val="000000"/>
                  <w:rPrChange w:id="423" w:author="Adriana  Casas" w:date="2015-07-08T15:43:00Z">
                    <w:rPr>
                      <w:color w:val="000000"/>
                    </w:rPr>
                  </w:rPrChange>
                </w:rPr>
                <w:delText xml:space="preserve">en </w:delText>
              </w:r>
            </w:del>
            <w:del w:id="424" w:author="Adriana  Casas" w:date="2015-07-08T16:17:00Z">
              <w:r w:rsidR="006C738E" w:rsidRPr="00DD6B12" w:rsidDel="0051291C">
                <w:rPr>
                  <w:rFonts w:ascii="Times" w:hAnsi="Times"/>
                  <w:color w:val="000000"/>
                  <w:rPrChange w:id="425" w:author="Adriana  Casas" w:date="2015-07-08T15:43:00Z">
                    <w:rPr>
                      <w:color w:val="000000"/>
                    </w:rPr>
                  </w:rPrChange>
                </w:rPr>
                <w:delText xml:space="preserve">las actividades económicas que buscan satisfacer las necesidades propias. </w:delText>
              </w:r>
            </w:del>
            <w:del w:id="426" w:author="Adriana  Casas" w:date="2015-07-08T16:19:00Z">
              <w:r w:rsidR="006C738E" w:rsidRPr="00DD6B12" w:rsidDel="00124144">
                <w:rPr>
                  <w:rFonts w:ascii="Times" w:hAnsi="Times"/>
                  <w:color w:val="000000"/>
                  <w:rPrChange w:id="427" w:author="Adriana  Casas" w:date="2015-07-08T15:43:00Z">
                    <w:rPr>
                      <w:color w:val="000000"/>
                    </w:rPr>
                  </w:rPrChange>
                </w:rPr>
                <w:delText>La economía la hacemos todos, por eso debemos preocuparnos por mejorarla para bien de toda la población.</w:delText>
              </w:r>
            </w:del>
          </w:p>
        </w:tc>
      </w:tr>
    </w:tbl>
    <w:p w14:paraId="38D43285" w14:textId="77777777" w:rsidR="006C738E" w:rsidRPr="00DD6B12" w:rsidRDefault="006C738E" w:rsidP="00DD6B12">
      <w:pPr>
        <w:spacing w:line="240" w:lineRule="auto"/>
        <w:rPr>
          <w:rFonts w:ascii="Times" w:hAnsi="Times"/>
          <w:rPrChange w:id="428" w:author="Adriana  Casas" w:date="2015-07-08T15:43:00Z">
            <w:rPr/>
          </w:rPrChange>
        </w:rPr>
        <w:pPrChange w:id="429" w:author="Adriana  Casas" w:date="2015-07-08T15:43:00Z">
          <w:pPr/>
        </w:pPrChange>
      </w:pPr>
      <w:r w:rsidRPr="00DD6B12">
        <w:rPr>
          <w:rFonts w:ascii="Times" w:hAnsi="Times"/>
          <w:color w:val="000000"/>
          <w:rPrChange w:id="430" w:author="Adriana  Casas" w:date="2015-07-08T15:43:00Z">
            <w:rPr>
              <w:color w:val="000000"/>
            </w:rPr>
          </w:rPrChange>
        </w:rPr>
        <w:t xml:space="preserve"> </w:t>
      </w:r>
    </w:p>
    <w:p w14:paraId="3FA2EF4F" w14:textId="77777777" w:rsidR="006C738E" w:rsidRPr="00DD6B12" w:rsidDel="00124144" w:rsidRDefault="006C738E" w:rsidP="00DD6B12">
      <w:pPr>
        <w:spacing w:line="240" w:lineRule="auto"/>
        <w:rPr>
          <w:del w:id="431" w:author="Adriana  Casas" w:date="2015-07-08T16:20:00Z"/>
          <w:rFonts w:ascii="Times" w:hAnsi="Times"/>
          <w:rPrChange w:id="432" w:author="Adriana  Casas" w:date="2015-07-08T15:43:00Z">
            <w:rPr>
              <w:del w:id="433" w:author="Adriana  Casas" w:date="2015-07-08T16:20:00Z"/>
            </w:rPr>
          </w:rPrChange>
        </w:rPr>
        <w:pPrChange w:id="434" w:author="Adriana  Casas" w:date="2015-07-08T15:43:00Z">
          <w:pPr/>
        </w:pPrChange>
      </w:pPr>
      <w:r w:rsidRPr="00DD6B12">
        <w:rPr>
          <w:rFonts w:ascii="Times" w:hAnsi="Times"/>
          <w:color w:val="000000"/>
          <w:rPrChange w:id="435" w:author="Adriana  Casas" w:date="2015-07-08T15:43:00Z">
            <w:rPr>
              <w:color w:val="000000"/>
            </w:rPr>
          </w:rPrChange>
        </w:rPr>
        <w:t xml:space="preserve"> </w:t>
      </w:r>
    </w:p>
    <w:p w14:paraId="68C37F1E" w14:textId="645AD6A3" w:rsidR="006C738E" w:rsidRPr="00DD6B12" w:rsidDel="00124144" w:rsidRDefault="006C738E" w:rsidP="00DD6B12">
      <w:pPr>
        <w:spacing w:line="240" w:lineRule="auto"/>
        <w:rPr>
          <w:del w:id="436" w:author="Adriana  Casas" w:date="2015-07-08T16:20:00Z"/>
          <w:rFonts w:ascii="Times" w:hAnsi="Times"/>
          <w:color w:val="000000"/>
          <w:rPrChange w:id="437" w:author="Adriana  Casas" w:date="2015-07-08T15:43:00Z">
            <w:rPr>
              <w:del w:id="438" w:author="Adriana  Casas" w:date="2015-07-08T16:20:00Z"/>
              <w:color w:val="000000"/>
            </w:rPr>
          </w:rPrChange>
        </w:rPr>
        <w:pPrChange w:id="439" w:author="Adriana  Casas" w:date="2015-07-08T15:43:00Z">
          <w:pPr/>
        </w:pPrChange>
      </w:pPr>
      <w:del w:id="440" w:author="Adriana  Casas" w:date="2015-07-08T16:20:00Z">
        <w:r w:rsidRPr="00DD6B12" w:rsidDel="00124144">
          <w:rPr>
            <w:rFonts w:ascii="Times" w:hAnsi="Times"/>
            <w:color w:val="000000"/>
            <w:rPrChange w:id="441" w:author="Adriana  Casas" w:date="2015-07-08T15:43:00Z">
              <w:rPr>
                <w:color w:val="000000"/>
              </w:rPr>
            </w:rPrChange>
          </w:rPr>
          <w:delText>La economía, como lo has visto no es una ciencia ajena a nuestras vidas, todos cotidianamente desarrollamos diversas actividades económicas, necesarias para la satisfacción de nuestras necesidades. Piensa en todos los bienes que consumes en tu hogar, en la calle y en el colegio, van desde el agua, la energía eléctrica, los alimentos, la ropa, libros, electrodomésticos, el computador, los docentes, los libros y muchos etcéteras.</w:delText>
        </w:r>
      </w:del>
    </w:p>
    <w:p w14:paraId="2EF07E70" w14:textId="77777777" w:rsidR="006C738E" w:rsidRPr="00DD6B12" w:rsidRDefault="006C738E" w:rsidP="00DD6B12">
      <w:pPr>
        <w:spacing w:line="240" w:lineRule="auto"/>
        <w:rPr>
          <w:rFonts w:ascii="Times" w:hAnsi="Times"/>
          <w:rPrChange w:id="442" w:author="Adriana  Casas" w:date="2015-07-08T15:43:00Z">
            <w:rPr/>
          </w:rPrChange>
        </w:rPr>
        <w:pPrChange w:id="443" w:author="Adriana  Casas" w:date="2015-07-08T15:43:00Z">
          <w:pPr/>
        </w:pPrChange>
      </w:pPr>
    </w:p>
    <w:p w14:paraId="5B2F4EAD" w14:textId="77AC4B8C" w:rsidR="006C738E" w:rsidRPr="00DD6B12" w:rsidRDefault="006C738E" w:rsidP="00DD6B12">
      <w:pPr>
        <w:spacing w:line="240" w:lineRule="auto"/>
        <w:rPr>
          <w:rFonts w:ascii="Times" w:hAnsi="Times"/>
          <w:rPrChange w:id="444" w:author="Adriana  Casas" w:date="2015-07-08T15:43:00Z">
            <w:rPr/>
          </w:rPrChange>
        </w:rPr>
        <w:pPrChange w:id="445" w:author="Adriana  Casas" w:date="2015-07-08T15:43:00Z">
          <w:pPr/>
        </w:pPrChange>
      </w:pPr>
      <w:r w:rsidRPr="00DD6B12">
        <w:rPr>
          <w:rFonts w:ascii="Times" w:hAnsi="Times"/>
          <w:color w:val="000000"/>
          <w:rPrChange w:id="446" w:author="Adriana  Casas" w:date="2015-07-08T15:43:00Z">
            <w:rPr>
              <w:color w:val="000000"/>
            </w:rPr>
          </w:rPrChange>
        </w:rPr>
        <w:t xml:space="preserve">Los </w:t>
      </w:r>
      <w:ins w:id="447" w:author="Adriana  Casas" w:date="2015-07-08T16:21:00Z">
        <w:r w:rsidR="00E92E8A">
          <w:rPr>
            <w:rFonts w:ascii="Times" w:hAnsi="Times"/>
            <w:color w:val="000000"/>
          </w:rPr>
          <w:t xml:space="preserve">productos </w:t>
        </w:r>
      </w:ins>
      <w:del w:id="448" w:author="Adriana  Casas" w:date="2015-07-08T16:21:00Z">
        <w:r w:rsidRPr="00DD6B12" w:rsidDel="00E92E8A">
          <w:rPr>
            <w:rFonts w:ascii="Times" w:hAnsi="Times"/>
            <w:color w:val="000000"/>
            <w:rPrChange w:id="449" w:author="Adriana  Casas" w:date="2015-07-08T15:43:00Z">
              <w:rPr>
                <w:color w:val="000000"/>
              </w:rPr>
            </w:rPrChange>
          </w:rPr>
          <w:delText xml:space="preserve">bienes </w:delText>
        </w:r>
      </w:del>
      <w:r w:rsidRPr="00DD6B12">
        <w:rPr>
          <w:rFonts w:ascii="Times" w:hAnsi="Times"/>
          <w:color w:val="000000"/>
          <w:rPrChange w:id="450" w:author="Adriana  Casas" w:date="2015-07-08T15:43:00Z">
            <w:rPr>
              <w:color w:val="000000"/>
            </w:rPr>
          </w:rPrChange>
        </w:rPr>
        <w:t xml:space="preserve">que utilizas </w:t>
      </w:r>
      <w:ins w:id="451" w:author="Adriana  Casas" w:date="2015-07-08T16:21:00Z">
        <w:r w:rsidR="00E92E8A">
          <w:rPr>
            <w:rFonts w:ascii="Times" w:hAnsi="Times"/>
            <w:color w:val="000000"/>
          </w:rPr>
          <w:t xml:space="preserve">y consumes </w:t>
        </w:r>
      </w:ins>
      <w:r w:rsidRPr="00DD6B12">
        <w:rPr>
          <w:rFonts w:ascii="Times" w:hAnsi="Times"/>
          <w:color w:val="000000"/>
          <w:rPrChange w:id="452" w:author="Adriana  Casas" w:date="2015-07-08T15:43:00Z">
            <w:rPr>
              <w:color w:val="000000"/>
            </w:rPr>
          </w:rPrChange>
        </w:rPr>
        <w:t xml:space="preserve">a diario surgen de un </w:t>
      </w:r>
      <w:r w:rsidRPr="00DD6B12">
        <w:rPr>
          <w:rFonts w:ascii="Times" w:hAnsi="Times"/>
          <w:b/>
          <w:color w:val="000000"/>
          <w:rPrChange w:id="453" w:author="Adriana  Casas" w:date="2015-07-08T15:43:00Z">
            <w:rPr>
              <w:b/>
              <w:color w:val="000000"/>
            </w:rPr>
          </w:rPrChange>
        </w:rPr>
        <w:t>proceso económico</w:t>
      </w:r>
      <w:r w:rsidRPr="00DD6B12">
        <w:rPr>
          <w:rFonts w:ascii="Times" w:hAnsi="Times"/>
          <w:color w:val="000000"/>
          <w:rPrChange w:id="454" w:author="Adriana  Casas" w:date="2015-07-08T15:43:00Z">
            <w:rPr>
              <w:color w:val="000000"/>
            </w:rPr>
          </w:rPrChange>
        </w:rPr>
        <w:t xml:space="preserve"> que se inicia con la explotación de los recursos naturales para la obtención de las </w:t>
      </w:r>
      <w:r w:rsidRPr="00DD6B12">
        <w:rPr>
          <w:rFonts w:ascii="Times" w:hAnsi="Times"/>
          <w:b/>
          <w:color w:val="000000"/>
          <w:rPrChange w:id="455" w:author="Adriana  Casas" w:date="2015-07-08T15:43:00Z">
            <w:rPr>
              <w:b/>
              <w:color w:val="000000"/>
            </w:rPr>
          </w:rPrChange>
        </w:rPr>
        <w:t>materias primas</w:t>
      </w:r>
      <w:r w:rsidRPr="00DD6B12">
        <w:rPr>
          <w:rFonts w:ascii="Times" w:hAnsi="Times"/>
          <w:color w:val="000000"/>
          <w:rPrChange w:id="456" w:author="Adriana  Casas" w:date="2015-07-08T15:43:00Z">
            <w:rPr>
              <w:color w:val="000000"/>
            </w:rPr>
          </w:rPrChange>
        </w:rPr>
        <w:t xml:space="preserve">, </w:t>
      </w:r>
      <w:del w:id="457" w:author="Adriana  Casas" w:date="2015-07-08T16:21:00Z">
        <w:r w:rsidRPr="00DD6B12" w:rsidDel="00E92E8A">
          <w:rPr>
            <w:rFonts w:ascii="Times" w:hAnsi="Times"/>
            <w:color w:val="000000"/>
            <w:rPrChange w:id="458" w:author="Adriana  Casas" w:date="2015-07-08T15:43:00Z">
              <w:rPr>
                <w:color w:val="000000"/>
              </w:rPr>
            </w:rPrChange>
          </w:rPr>
          <w:delText>que se</w:delText>
        </w:r>
      </w:del>
      <w:ins w:id="459" w:author="Adriana  Casas" w:date="2015-07-08T16:21:00Z">
        <w:r w:rsidR="00E92E8A">
          <w:rPr>
            <w:rFonts w:ascii="Times" w:hAnsi="Times"/>
            <w:color w:val="000000"/>
          </w:rPr>
          <w:t>las cuales se</w:t>
        </w:r>
      </w:ins>
      <w:r w:rsidRPr="00DD6B12">
        <w:rPr>
          <w:rFonts w:ascii="Times" w:hAnsi="Times"/>
          <w:color w:val="000000"/>
          <w:rPrChange w:id="460" w:author="Adriana  Casas" w:date="2015-07-08T15:43:00Z">
            <w:rPr>
              <w:color w:val="000000"/>
            </w:rPr>
          </w:rPrChange>
        </w:rPr>
        <w:t xml:space="preserve"> </w:t>
      </w:r>
      <w:r w:rsidRPr="00DD6B12">
        <w:rPr>
          <w:rFonts w:ascii="Times" w:hAnsi="Times"/>
          <w:b/>
          <w:color w:val="000000"/>
          <w:rPrChange w:id="461" w:author="Adriana  Casas" w:date="2015-07-08T15:43:00Z">
            <w:rPr>
              <w:b/>
              <w:color w:val="000000"/>
            </w:rPr>
          </w:rPrChange>
        </w:rPr>
        <w:t>procesa</w:t>
      </w:r>
      <w:ins w:id="462" w:author="Adriana  Casas" w:date="2015-07-08T16:21:00Z">
        <w:r w:rsidR="00E92E8A">
          <w:rPr>
            <w:rFonts w:ascii="Times" w:hAnsi="Times"/>
            <w:b/>
            <w:color w:val="000000"/>
          </w:rPr>
          <w:t>n</w:t>
        </w:r>
      </w:ins>
      <w:del w:id="463" w:author="Adriana  Casas" w:date="2015-07-08T16:21:00Z">
        <w:r w:rsidRPr="00DD6B12" w:rsidDel="00E92E8A">
          <w:rPr>
            <w:rFonts w:ascii="Times" w:hAnsi="Times"/>
            <w:b/>
            <w:color w:val="000000"/>
            <w:rPrChange w:id="464" w:author="Adriana  Casas" w:date="2015-07-08T15:43:00Z">
              <w:rPr>
                <w:b/>
                <w:color w:val="000000"/>
              </w:rPr>
            </w:rPrChange>
          </w:rPr>
          <w:delText>rán</w:delText>
        </w:r>
      </w:del>
      <w:r w:rsidRPr="00DD6B12">
        <w:rPr>
          <w:rFonts w:ascii="Times" w:hAnsi="Times"/>
          <w:color w:val="000000"/>
          <w:rPrChange w:id="465" w:author="Adriana  Casas" w:date="2015-07-08T15:43:00Z">
            <w:rPr>
              <w:color w:val="000000"/>
            </w:rPr>
          </w:rPrChange>
        </w:rPr>
        <w:t xml:space="preserve"> para obtener los bienes a nivel industrial</w:t>
      </w:r>
      <w:ins w:id="466" w:author="Adriana  Casas" w:date="2015-07-08T16:21:00Z">
        <w:r w:rsidR="00E92E8A">
          <w:rPr>
            <w:rFonts w:ascii="Times" w:hAnsi="Times"/>
            <w:color w:val="000000"/>
          </w:rPr>
          <w:t xml:space="preserve"> y</w:t>
        </w:r>
      </w:ins>
      <w:del w:id="467" w:author="Adriana  Casas" w:date="2015-07-08T16:21:00Z">
        <w:r w:rsidRPr="00DD6B12" w:rsidDel="00E92E8A">
          <w:rPr>
            <w:rFonts w:ascii="Times" w:hAnsi="Times"/>
            <w:color w:val="000000"/>
            <w:rPrChange w:id="468" w:author="Adriana  Casas" w:date="2015-07-08T15:43:00Z">
              <w:rPr>
                <w:color w:val="000000"/>
              </w:rPr>
            </w:rPrChange>
          </w:rPr>
          <w:delText>, para</w:delText>
        </w:r>
      </w:del>
      <w:r w:rsidRPr="00DD6B12">
        <w:rPr>
          <w:rFonts w:ascii="Times" w:hAnsi="Times"/>
          <w:color w:val="000000"/>
          <w:rPrChange w:id="469" w:author="Adriana  Casas" w:date="2015-07-08T15:43:00Z">
            <w:rPr>
              <w:color w:val="000000"/>
            </w:rPr>
          </w:rPrChange>
        </w:rPr>
        <w:t xml:space="preserve"> luego </w:t>
      </w:r>
      <w:del w:id="470" w:author="Adriana  Casas" w:date="2015-07-08T16:21:00Z">
        <w:r w:rsidRPr="00DD6B12" w:rsidDel="00E92E8A">
          <w:rPr>
            <w:rFonts w:ascii="Times" w:hAnsi="Times"/>
            <w:color w:val="000000"/>
            <w:rPrChange w:id="471" w:author="Adriana  Casas" w:date="2015-07-08T15:43:00Z">
              <w:rPr>
                <w:color w:val="000000"/>
              </w:rPr>
            </w:rPrChange>
          </w:rPr>
          <w:delText>llegar a</w:delText>
        </w:r>
      </w:del>
      <w:ins w:id="472" w:author="Adriana  Casas" w:date="2015-07-08T16:21:00Z">
        <w:r w:rsidR="00E92E8A">
          <w:rPr>
            <w:rFonts w:ascii="Times" w:hAnsi="Times"/>
            <w:color w:val="000000"/>
          </w:rPr>
          <w:t>ser enviados a</w:t>
        </w:r>
      </w:ins>
      <w:r w:rsidRPr="00DD6B12">
        <w:rPr>
          <w:rFonts w:ascii="Times" w:hAnsi="Times"/>
          <w:color w:val="000000"/>
          <w:rPrChange w:id="473" w:author="Adriana  Casas" w:date="2015-07-08T15:43:00Z">
            <w:rPr>
              <w:color w:val="000000"/>
            </w:rPr>
          </w:rPrChange>
        </w:rPr>
        <w:t xml:space="preserve"> nuestros hogares </w:t>
      </w:r>
      <w:del w:id="474" w:author="Adriana  Casas" w:date="2015-07-08T16:22:00Z">
        <w:r w:rsidRPr="00DD6B12" w:rsidDel="00E92E8A">
          <w:rPr>
            <w:rFonts w:ascii="Times" w:hAnsi="Times"/>
            <w:color w:val="000000"/>
            <w:rPrChange w:id="475" w:author="Adriana  Casas" w:date="2015-07-08T15:43:00Z">
              <w:rPr>
                <w:color w:val="000000"/>
              </w:rPr>
            </w:rPrChange>
          </w:rPr>
          <w:delText>a través</w:delText>
        </w:r>
      </w:del>
      <w:ins w:id="476" w:author="Adriana  Casas" w:date="2015-07-08T16:22:00Z">
        <w:r w:rsidR="00E92E8A">
          <w:rPr>
            <w:rFonts w:ascii="Times" w:hAnsi="Times"/>
            <w:color w:val="000000"/>
          </w:rPr>
          <w:t>por medio</w:t>
        </w:r>
      </w:ins>
      <w:r w:rsidRPr="00DD6B12">
        <w:rPr>
          <w:rFonts w:ascii="Times" w:hAnsi="Times"/>
          <w:color w:val="000000"/>
          <w:rPrChange w:id="477" w:author="Adriana  Casas" w:date="2015-07-08T15:43:00Z">
            <w:rPr>
              <w:color w:val="000000"/>
            </w:rPr>
          </w:rPrChange>
        </w:rPr>
        <w:t xml:space="preserve"> de la </w:t>
      </w:r>
      <w:r w:rsidRPr="00DD6B12">
        <w:rPr>
          <w:rFonts w:ascii="Times" w:hAnsi="Times"/>
          <w:b/>
          <w:color w:val="000000"/>
          <w:rPrChange w:id="478" w:author="Adriana  Casas" w:date="2015-07-08T15:43:00Z">
            <w:rPr>
              <w:b/>
              <w:color w:val="000000"/>
            </w:rPr>
          </w:rPrChange>
        </w:rPr>
        <w:t>distribución</w:t>
      </w:r>
      <w:r w:rsidRPr="00DD6B12">
        <w:rPr>
          <w:rFonts w:ascii="Times" w:hAnsi="Times"/>
          <w:color w:val="000000"/>
          <w:rPrChange w:id="479" w:author="Adriana  Casas" w:date="2015-07-08T15:43:00Z">
            <w:rPr>
              <w:color w:val="000000"/>
            </w:rPr>
          </w:rPrChange>
        </w:rPr>
        <w:t xml:space="preserve"> o comercialización.</w:t>
      </w:r>
    </w:p>
    <w:p w14:paraId="40EA2155" w14:textId="77777777" w:rsidR="006C738E" w:rsidRPr="00DD6B12" w:rsidRDefault="006C738E" w:rsidP="00DD6B12">
      <w:pPr>
        <w:spacing w:line="240" w:lineRule="auto"/>
        <w:rPr>
          <w:rFonts w:ascii="Times" w:hAnsi="Times"/>
          <w:rPrChange w:id="480" w:author="Adriana  Casas" w:date="2015-07-08T15:43:00Z">
            <w:rPr/>
          </w:rPrChange>
        </w:rPr>
        <w:pPrChange w:id="481" w:author="Adriana  Casas" w:date="2015-07-08T15:43:00Z">
          <w:pPr/>
        </w:pPrChange>
      </w:pPr>
    </w:p>
    <w:p w14:paraId="710D9597" w14:textId="77777777" w:rsidR="006C738E" w:rsidRPr="00DD6B12" w:rsidRDefault="006C738E" w:rsidP="00DD6B12">
      <w:pPr>
        <w:spacing w:line="240" w:lineRule="auto"/>
        <w:rPr>
          <w:rFonts w:ascii="Times" w:hAnsi="Times"/>
          <w:rPrChange w:id="482" w:author="Adriana  Casas" w:date="2015-07-08T15:43:00Z">
            <w:rPr/>
          </w:rPrChange>
        </w:rPr>
        <w:pPrChange w:id="483" w:author="Adriana  Casas" w:date="2015-07-08T15:43:00Z">
          <w:pPr/>
        </w:pPrChange>
      </w:pPr>
      <w:r w:rsidRPr="00DD6B12">
        <w:rPr>
          <w:rFonts w:ascii="Times" w:hAnsi="Times"/>
          <w:b/>
          <w:rPrChange w:id="484" w:author="Adriana  Casas" w:date="2015-07-08T15:43:00Z">
            <w:rPr>
              <w:b/>
            </w:rPr>
          </w:rPrChange>
        </w:rPr>
        <w:t>[SECCIÓN 2] 1</w:t>
      </w:r>
      <w:r w:rsidRPr="00DD6B12">
        <w:rPr>
          <w:rFonts w:ascii="Times" w:hAnsi="Times"/>
          <w:b/>
          <w:color w:val="000000"/>
          <w:rPrChange w:id="485" w:author="Adriana  Casas" w:date="2015-07-08T15:43:00Z">
            <w:rPr>
              <w:b/>
              <w:color w:val="000000"/>
            </w:rPr>
          </w:rPrChange>
        </w:rPr>
        <w:t>.3</w:t>
      </w:r>
      <w:r w:rsidRPr="00DD6B12">
        <w:rPr>
          <w:rFonts w:ascii="Times" w:hAnsi="Times"/>
          <w:color w:val="000000"/>
          <w:rPrChange w:id="486" w:author="Adriana  Casas" w:date="2015-07-08T15:43:00Z">
            <w:rPr>
              <w:color w:val="000000"/>
            </w:rPr>
          </w:rPrChange>
        </w:rPr>
        <w:t xml:space="preserve"> </w:t>
      </w:r>
      <w:r w:rsidRPr="00DD6B12">
        <w:rPr>
          <w:rFonts w:ascii="Times" w:hAnsi="Times"/>
          <w:b/>
          <w:color w:val="000000"/>
          <w:rPrChange w:id="487" w:author="Adriana  Casas" w:date="2015-07-08T15:43:00Z">
            <w:rPr>
              <w:b/>
              <w:color w:val="000000"/>
            </w:rPr>
          </w:rPrChange>
        </w:rPr>
        <w:t>Consolidación</w:t>
      </w:r>
    </w:p>
    <w:p w14:paraId="3130A849" w14:textId="77777777" w:rsidR="006C738E" w:rsidRPr="00DD6B12" w:rsidRDefault="006C738E" w:rsidP="00DD6B12">
      <w:pPr>
        <w:spacing w:line="240" w:lineRule="auto"/>
        <w:rPr>
          <w:rFonts w:ascii="Times" w:hAnsi="Times"/>
          <w:rPrChange w:id="488" w:author="Adriana  Casas" w:date="2015-07-08T15:43:00Z">
            <w:rPr/>
          </w:rPrChange>
        </w:rPr>
        <w:pPrChange w:id="489" w:author="Adriana  Casas" w:date="2015-07-08T15:43:00Z">
          <w:pPr/>
        </w:pPrChange>
      </w:pPr>
      <w:r w:rsidRPr="00DD6B12">
        <w:rPr>
          <w:rFonts w:ascii="Times" w:hAnsi="Times"/>
          <w:color w:val="000000"/>
          <w:rPrChange w:id="490" w:author="Adriana  Casas" w:date="2015-07-08T15:43:00Z">
            <w:rPr>
              <w:color w:val="000000"/>
            </w:rPr>
          </w:rPrChange>
        </w:rPr>
        <w:t xml:space="preserve"> </w:t>
      </w:r>
    </w:p>
    <w:p w14:paraId="32B4B7AF" w14:textId="68B75F7A" w:rsidR="006C738E" w:rsidRPr="00DD6B12" w:rsidRDefault="006C738E" w:rsidP="00DD6B12">
      <w:pPr>
        <w:spacing w:line="240" w:lineRule="auto"/>
        <w:rPr>
          <w:rFonts w:ascii="Times" w:hAnsi="Times"/>
          <w:rPrChange w:id="491" w:author="Adriana  Casas" w:date="2015-07-08T15:43:00Z">
            <w:rPr/>
          </w:rPrChange>
        </w:rPr>
        <w:pPrChange w:id="492" w:author="Adriana  Casas" w:date="2015-07-08T15:43:00Z">
          <w:pPr/>
        </w:pPrChange>
      </w:pPr>
      <w:r w:rsidRPr="00DD6B12">
        <w:rPr>
          <w:rFonts w:ascii="Times" w:hAnsi="Times"/>
          <w:color w:val="000000"/>
          <w:rPrChange w:id="493" w:author="Adriana  Casas" w:date="2015-07-08T15:43:00Z">
            <w:rPr>
              <w:color w:val="000000"/>
            </w:rPr>
          </w:rPrChange>
        </w:rPr>
        <w:t xml:space="preserve">Realiza la siguiente actividad para consolidar lo que has aprendido en </w:t>
      </w:r>
      <w:ins w:id="494" w:author="Adriana  Casas" w:date="2015-07-08T16:23:00Z">
        <w:r w:rsidR="007E3BCA">
          <w:rPr>
            <w:rFonts w:ascii="Times" w:hAnsi="Times"/>
            <w:color w:val="000000"/>
          </w:rPr>
          <w:t>e</w:t>
        </w:r>
      </w:ins>
      <w:del w:id="495" w:author="Adriana  Casas" w:date="2015-07-08T16:23:00Z">
        <w:r w:rsidRPr="00DD6B12" w:rsidDel="007E3BCA">
          <w:rPr>
            <w:rFonts w:ascii="Times" w:hAnsi="Times"/>
            <w:color w:val="000000"/>
            <w:rPrChange w:id="496" w:author="Adriana  Casas" w:date="2015-07-08T15:43:00Z">
              <w:rPr>
                <w:color w:val="000000"/>
              </w:rPr>
            </w:rPrChange>
          </w:rPr>
          <w:delText>é</w:delText>
        </w:r>
      </w:del>
      <w:r w:rsidRPr="00DD6B12">
        <w:rPr>
          <w:rFonts w:ascii="Times" w:hAnsi="Times"/>
          <w:color w:val="000000"/>
          <w:rPrChange w:id="497" w:author="Adriana  Casas" w:date="2015-07-08T15:43:00Z">
            <w:rPr>
              <w:color w:val="000000"/>
            </w:rPr>
          </w:rPrChange>
        </w:rPr>
        <w:t>sta sección.</w:t>
      </w:r>
    </w:p>
    <w:p w14:paraId="59F79322" w14:textId="77777777" w:rsidR="006C738E" w:rsidRPr="00DD6B12" w:rsidRDefault="006C738E" w:rsidP="00DD6B12">
      <w:pPr>
        <w:spacing w:line="240" w:lineRule="auto"/>
        <w:rPr>
          <w:rFonts w:ascii="Times" w:hAnsi="Times"/>
          <w:rPrChange w:id="498" w:author="Adriana  Casas" w:date="2015-07-08T15:43:00Z">
            <w:rPr/>
          </w:rPrChange>
        </w:rPr>
        <w:pPrChange w:id="499" w:author="Adriana  Casas" w:date="2015-07-08T15:43:00Z">
          <w:pPr/>
        </w:pPrChange>
      </w:pPr>
    </w:p>
    <w:tbl>
      <w:tblPr>
        <w:tblStyle w:val="99"/>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33C1AF37"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9D46209" w14:textId="77777777" w:rsidR="006C738E" w:rsidRPr="00DD6B12" w:rsidRDefault="006C738E" w:rsidP="00DD6B12">
            <w:pPr>
              <w:spacing w:line="240" w:lineRule="auto"/>
              <w:ind w:left="-120"/>
              <w:jc w:val="center"/>
              <w:rPr>
                <w:rFonts w:ascii="Times" w:hAnsi="Times"/>
                <w:rPrChange w:id="500" w:author="Adriana  Casas" w:date="2015-07-08T15:43:00Z">
                  <w:rPr/>
                </w:rPrChange>
              </w:rPr>
              <w:pPrChange w:id="501" w:author="Adriana  Casas" w:date="2015-07-08T15:43:00Z">
                <w:pPr>
                  <w:ind w:left="-120"/>
                  <w:jc w:val="center"/>
                </w:pPr>
              </w:pPrChange>
            </w:pPr>
            <w:r w:rsidRPr="00DD6B12">
              <w:rPr>
                <w:rFonts w:ascii="Times" w:hAnsi="Times"/>
                <w:b/>
                <w:color w:val="FFFFFF" w:themeColor="background1"/>
                <w:highlight w:val="none"/>
                <w:rPrChange w:id="502" w:author="Adriana  Casas" w:date="2015-07-08T15:43:00Z">
                  <w:rPr>
                    <w:b/>
                    <w:color w:val="FFFFFF" w:themeColor="background1"/>
                    <w:highlight w:val="none"/>
                  </w:rPr>
                </w:rPrChange>
              </w:rPr>
              <w:t>Practica: recurso aprovechado</w:t>
            </w:r>
          </w:p>
        </w:tc>
      </w:tr>
      <w:tr w:rsidR="006C738E" w:rsidRPr="00DD6B12" w14:paraId="7B571C3D"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6B9072" w14:textId="77777777" w:rsidR="006C738E" w:rsidRPr="00DD6B12" w:rsidRDefault="006C738E" w:rsidP="00DD6B12">
            <w:pPr>
              <w:spacing w:line="240" w:lineRule="auto"/>
              <w:ind w:left="-120"/>
              <w:rPr>
                <w:rFonts w:ascii="Times" w:hAnsi="Times"/>
                <w:rPrChange w:id="503" w:author="Adriana  Casas" w:date="2015-07-08T15:43:00Z">
                  <w:rPr/>
                </w:rPrChange>
              </w:rPr>
              <w:pPrChange w:id="504" w:author="Adriana  Casas" w:date="2015-07-08T15:43:00Z">
                <w:pPr>
                  <w:ind w:left="-120"/>
                </w:pPr>
              </w:pPrChange>
            </w:pPr>
            <w:r w:rsidRPr="00DD6B12">
              <w:rPr>
                <w:rFonts w:ascii="Times" w:hAnsi="Times"/>
                <w:b/>
                <w:color w:val="000000"/>
                <w:rPrChange w:id="505"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4191397C" w14:textId="5DD6B3D8" w:rsidR="006C738E" w:rsidRPr="00DD6B12" w:rsidRDefault="00E50C5F" w:rsidP="00DD6B12">
            <w:pPr>
              <w:spacing w:line="240" w:lineRule="auto"/>
              <w:ind w:left="-120"/>
              <w:rPr>
                <w:rFonts w:ascii="Times" w:hAnsi="Times"/>
                <w:rPrChange w:id="506" w:author="Adriana  Casas" w:date="2015-07-08T15:43:00Z">
                  <w:rPr/>
                </w:rPrChange>
              </w:rPr>
              <w:pPrChange w:id="507" w:author="Adriana  Casas" w:date="2015-07-08T15:43:00Z">
                <w:pPr>
                  <w:ind w:left="-120"/>
                </w:pPr>
              </w:pPrChange>
            </w:pPr>
            <w:r w:rsidRPr="00DD6B12">
              <w:rPr>
                <w:rFonts w:ascii="Times" w:hAnsi="Times"/>
                <w:color w:val="000000"/>
                <w:rPrChange w:id="508" w:author="Adriana  Casas" w:date="2015-07-08T15:43:00Z">
                  <w:rPr>
                    <w:color w:val="000000"/>
                  </w:rPr>
                </w:rPrChange>
              </w:rPr>
              <w:t>CS_10_05</w:t>
            </w:r>
            <w:r w:rsidR="006C738E" w:rsidRPr="00DD6B12">
              <w:rPr>
                <w:rFonts w:ascii="Times" w:hAnsi="Times"/>
                <w:color w:val="000000"/>
                <w:rPrChange w:id="509" w:author="Adriana  Casas" w:date="2015-07-08T15:43:00Z">
                  <w:rPr>
                    <w:color w:val="000000"/>
                  </w:rPr>
                </w:rPrChange>
              </w:rPr>
              <w:t>_CO</w:t>
            </w:r>
            <w:ins w:id="510" w:author="Adriana  Casas" w:date="2015-07-08T16:23:00Z">
              <w:r w:rsidR="007E3BCA">
                <w:rPr>
                  <w:rFonts w:ascii="Times" w:hAnsi="Times"/>
                  <w:color w:val="000000"/>
                </w:rPr>
                <w:t>_</w:t>
              </w:r>
            </w:ins>
            <w:del w:id="511" w:author="Adriana  Casas" w:date="2015-07-08T16:23:00Z">
              <w:r w:rsidR="006C738E" w:rsidRPr="00DD6B12" w:rsidDel="007E3BCA">
                <w:rPr>
                  <w:rFonts w:ascii="Times" w:hAnsi="Times"/>
                  <w:color w:val="000000"/>
                  <w:rPrChange w:id="512" w:author="Adriana  Casas" w:date="2015-07-08T15:43:00Z">
                    <w:rPr>
                      <w:color w:val="000000"/>
                    </w:rPr>
                  </w:rPrChange>
                </w:rPr>
                <w:delText xml:space="preserve"> </w:delText>
              </w:r>
            </w:del>
            <w:r w:rsidR="006C738E" w:rsidRPr="00DD6B12">
              <w:rPr>
                <w:rFonts w:ascii="Times" w:hAnsi="Times"/>
                <w:color w:val="000000"/>
                <w:rPrChange w:id="513" w:author="Adriana  Casas" w:date="2015-07-08T15:43:00Z">
                  <w:rPr>
                    <w:color w:val="000000"/>
                  </w:rPr>
                </w:rPrChange>
              </w:rPr>
              <w:t>REC20</w:t>
            </w:r>
          </w:p>
        </w:tc>
      </w:tr>
      <w:tr w:rsidR="006C738E" w:rsidRPr="00DD6B12" w14:paraId="3A9B525A"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E35A54" w14:textId="77777777" w:rsidR="006C738E" w:rsidRPr="00DD6B12" w:rsidRDefault="006C738E" w:rsidP="00DD6B12">
            <w:pPr>
              <w:spacing w:line="240" w:lineRule="auto"/>
              <w:ind w:left="-120"/>
              <w:rPr>
                <w:rFonts w:ascii="Times" w:hAnsi="Times"/>
                <w:rPrChange w:id="514" w:author="Adriana  Casas" w:date="2015-07-08T15:43:00Z">
                  <w:rPr/>
                </w:rPrChange>
              </w:rPr>
              <w:pPrChange w:id="515" w:author="Adriana  Casas" w:date="2015-07-08T15:43:00Z">
                <w:pPr>
                  <w:ind w:left="-120"/>
                </w:pPr>
              </w:pPrChange>
            </w:pPr>
            <w:r w:rsidRPr="00DD6B12">
              <w:rPr>
                <w:rFonts w:ascii="Times" w:hAnsi="Times"/>
                <w:b/>
                <w:color w:val="000000"/>
                <w:rPrChange w:id="516"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480D2042" w14:textId="77777777" w:rsidR="006C738E" w:rsidRPr="00DD6B12" w:rsidRDefault="006C738E" w:rsidP="00DD6B12">
            <w:pPr>
              <w:spacing w:line="240" w:lineRule="auto"/>
              <w:ind w:left="-120"/>
              <w:rPr>
                <w:rFonts w:ascii="Times" w:hAnsi="Times"/>
                <w:rPrChange w:id="517" w:author="Adriana  Casas" w:date="2015-07-08T15:43:00Z">
                  <w:rPr/>
                </w:rPrChange>
              </w:rPr>
              <w:pPrChange w:id="518" w:author="Adriana  Casas" w:date="2015-07-08T15:43:00Z">
                <w:pPr>
                  <w:ind w:left="-120"/>
                </w:pPr>
              </w:pPrChange>
            </w:pPr>
            <w:r w:rsidRPr="00DD6B12">
              <w:rPr>
                <w:rFonts w:ascii="Times" w:hAnsi="Times"/>
                <w:b/>
                <w:color w:val="000000"/>
                <w:rPrChange w:id="519" w:author="Adriana  Casas" w:date="2015-07-08T15:43:00Z">
                  <w:rPr>
                    <w:b/>
                    <w:color w:val="000000"/>
                  </w:rPr>
                </w:rPrChange>
              </w:rPr>
              <w:t>Refuerza tu aprendizaje</w:t>
            </w:r>
            <w:r w:rsidRPr="00DD6B12">
              <w:rPr>
                <w:rFonts w:ascii="Times" w:hAnsi="Times"/>
                <w:color w:val="000000"/>
                <w:rPrChange w:id="520" w:author="Adriana  Casas" w:date="2015-07-08T15:43:00Z">
                  <w:rPr>
                    <w:color w:val="000000"/>
                  </w:rPr>
                </w:rPrChange>
              </w:rPr>
              <w:t>: La economía en nuestras vidas</w:t>
            </w:r>
          </w:p>
        </w:tc>
      </w:tr>
      <w:tr w:rsidR="006C738E" w:rsidRPr="00DD6B12" w14:paraId="032869AA"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B32062" w14:textId="77777777" w:rsidR="006C738E" w:rsidRPr="00DD6B12" w:rsidRDefault="006C738E" w:rsidP="00DD6B12">
            <w:pPr>
              <w:spacing w:line="240" w:lineRule="auto"/>
              <w:ind w:left="-120"/>
              <w:rPr>
                <w:rFonts w:ascii="Times" w:hAnsi="Times"/>
                <w:rPrChange w:id="521" w:author="Adriana  Casas" w:date="2015-07-08T15:43:00Z">
                  <w:rPr/>
                </w:rPrChange>
              </w:rPr>
              <w:pPrChange w:id="522" w:author="Adriana  Casas" w:date="2015-07-08T15:43:00Z">
                <w:pPr>
                  <w:ind w:left="-120"/>
                </w:pPr>
              </w:pPrChange>
            </w:pPr>
            <w:r w:rsidRPr="00DD6B12">
              <w:rPr>
                <w:rFonts w:ascii="Times" w:hAnsi="Times"/>
                <w:b/>
                <w:color w:val="000000"/>
                <w:rPrChange w:id="523" w:author="Adriana  Casas" w:date="2015-07-08T15:43:00Z">
                  <w:rPr>
                    <w:b/>
                    <w:color w:val="000000"/>
                  </w:rPr>
                </w:rPrChange>
              </w:rPr>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39EE39B3" w14:textId="722D7764" w:rsidR="006C738E" w:rsidRPr="00DD6B12" w:rsidRDefault="006C738E" w:rsidP="00DD6B12">
            <w:pPr>
              <w:spacing w:line="240" w:lineRule="auto"/>
              <w:ind w:left="-120"/>
              <w:rPr>
                <w:rFonts w:ascii="Times" w:hAnsi="Times"/>
                <w:rPrChange w:id="524" w:author="Adriana  Casas" w:date="2015-07-08T15:43:00Z">
                  <w:rPr/>
                </w:rPrChange>
              </w:rPr>
              <w:pPrChange w:id="525" w:author="Adriana  Casas" w:date="2015-07-08T15:43:00Z">
                <w:pPr>
                  <w:ind w:left="-120"/>
                </w:pPr>
              </w:pPrChange>
            </w:pPr>
            <w:r w:rsidRPr="00DD6B12">
              <w:rPr>
                <w:rFonts w:ascii="Times" w:hAnsi="Times"/>
                <w:b/>
                <w:color w:val="000000"/>
                <w:rPrChange w:id="526" w:author="Adriana  Casas" w:date="2015-07-08T15:43:00Z">
                  <w:rPr>
                    <w:b/>
                    <w:color w:val="000000"/>
                  </w:rPr>
                </w:rPrChange>
              </w:rPr>
              <w:t>6</w:t>
            </w:r>
            <w:ins w:id="527" w:author="Adriana  Casas" w:date="2015-07-08T16:28:00Z">
              <w:r w:rsidR="00BE6FCA">
                <w:rPr>
                  <w:rFonts w:ascii="Times" w:hAnsi="Times"/>
                  <w:b/>
                  <w:color w:val="000000"/>
                </w:rPr>
                <w:t>º</w:t>
              </w:r>
            </w:ins>
            <w:r w:rsidRPr="00DD6B12">
              <w:rPr>
                <w:rFonts w:ascii="Times" w:hAnsi="Times"/>
                <w:color w:val="000000"/>
                <w:rPrChange w:id="528" w:author="Adriana  Casas" w:date="2015-07-08T15:43:00Z">
                  <w:rPr>
                    <w:color w:val="000000"/>
                  </w:rPr>
                </w:rPrChange>
              </w:rPr>
              <w:t>primaria/Ciencias sociales/La vida económica/La economía en nuestras vidas.</w:t>
            </w:r>
          </w:p>
        </w:tc>
      </w:tr>
      <w:tr w:rsidR="006C738E" w:rsidRPr="00DD6B12" w14:paraId="5B674107"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6A45DF" w14:textId="77777777" w:rsidR="006C738E" w:rsidRPr="00DD6B12" w:rsidRDefault="006C738E" w:rsidP="00DD6B12">
            <w:pPr>
              <w:spacing w:line="240" w:lineRule="auto"/>
              <w:ind w:left="-120"/>
              <w:rPr>
                <w:rFonts w:ascii="Times" w:hAnsi="Times"/>
                <w:rPrChange w:id="529" w:author="Adriana  Casas" w:date="2015-07-08T15:43:00Z">
                  <w:rPr/>
                </w:rPrChange>
              </w:rPr>
              <w:pPrChange w:id="530" w:author="Adriana  Casas" w:date="2015-07-08T15:43:00Z">
                <w:pPr>
                  <w:ind w:left="-120"/>
                </w:pPr>
              </w:pPrChange>
            </w:pPr>
            <w:r w:rsidRPr="00DD6B12">
              <w:rPr>
                <w:rFonts w:ascii="Times" w:hAnsi="Times"/>
                <w:b/>
                <w:color w:val="000000"/>
                <w:rPrChange w:id="531"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48074ECF" w14:textId="3C3E0670" w:rsidR="006C738E" w:rsidRPr="00DD6B12" w:rsidRDefault="006C738E" w:rsidP="00DD6B12">
            <w:pPr>
              <w:spacing w:line="240" w:lineRule="auto"/>
              <w:ind w:left="-120"/>
              <w:rPr>
                <w:rFonts w:ascii="Times" w:hAnsi="Times"/>
                <w:rPrChange w:id="532" w:author="Adriana  Casas" w:date="2015-07-08T15:43:00Z">
                  <w:rPr/>
                </w:rPrChange>
              </w:rPr>
              <w:pPrChange w:id="533" w:author="Adriana  Casas" w:date="2015-07-08T15:43:00Z">
                <w:pPr>
                  <w:ind w:left="-120"/>
                </w:pPr>
              </w:pPrChange>
            </w:pPr>
            <w:del w:id="534" w:author="Adriana  Casas" w:date="2015-07-08T16:29:00Z">
              <w:r w:rsidRPr="00DD6B12" w:rsidDel="00BE6FCA">
                <w:rPr>
                  <w:rFonts w:ascii="Times" w:hAnsi="Times"/>
                  <w:color w:val="000000"/>
                  <w:rPrChange w:id="535" w:author="Adriana  Casas" w:date="2015-07-08T15:43:00Z">
                    <w:rPr>
                      <w:color w:val="000000"/>
                    </w:rPr>
                  </w:rPrChange>
                </w:rPr>
                <w:delText xml:space="preserve">Actividades </w:delText>
              </w:r>
            </w:del>
            <w:ins w:id="536" w:author="Adriana  Casas" w:date="2015-07-08T16:29:00Z">
              <w:r w:rsidR="00BE6FCA">
                <w:rPr>
                  <w:rFonts w:ascii="Times" w:hAnsi="Times"/>
                  <w:color w:val="000000"/>
                </w:rPr>
                <w:t>Actividad</w:t>
              </w:r>
              <w:r w:rsidR="00BE6FCA" w:rsidRPr="00DD6B12">
                <w:rPr>
                  <w:rFonts w:ascii="Times" w:hAnsi="Times"/>
                  <w:color w:val="000000"/>
                  <w:rPrChange w:id="537" w:author="Adriana  Casas" w:date="2015-07-08T15:43:00Z">
                    <w:rPr>
                      <w:color w:val="000000"/>
                    </w:rPr>
                  </w:rPrChange>
                </w:rPr>
                <w:t xml:space="preserve"> </w:t>
              </w:r>
            </w:ins>
            <w:r w:rsidRPr="00DD6B12">
              <w:rPr>
                <w:rFonts w:ascii="Times" w:hAnsi="Times"/>
                <w:color w:val="000000"/>
                <w:rPrChange w:id="538" w:author="Adriana  Casas" w:date="2015-07-08T15:43:00Z">
                  <w:rPr>
                    <w:color w:val="000000"/>
                  </w:rPr>
                </w:rPrChange>
              </w:rPr>
              <w:t xml:space="preserve">sobre </w:t>
            </w:r>
            <w:ins w:id="539" w:author="Adriana  Casas" w:date="2015-07-08T16:29:00Z">
              <w:r w:rsidR="00BE6FCA">
                <w:rPr>
                  <w:rFonts w:ascii="Times" w:hAnsi="Times"/>
                  <w:color w:val="000000"/>
                </w:rPr>
                <w:t>L</w:t>
              </w:r>
            </w:ins>
            <w:del w:id="540" w:author="Adriana  Casas" w:date="2015-07-08T16:29:00Z">
              <w:r w:rsidRPr="00DD6B12" w:rsidDel="00BE6FCA">
                <w:rPr>
                  <w:rFonts w:ascii="Times" w:hAnsi="Times"/>
                  <w:color w:val="000000"/>
                  <w:rPrChange w:id="541" w:author="Adriana  Casas" w:date="2015-07-08T15:43:00Z">
                    <w:rPr>
                      <w:color w:val="000000"/>
                    </w:rPr>
                  </w:rPrChange>
                </w:rPr>
                <w:delText>l</w:delText>
              </w:r>
            </w:del>
            <w:r w:rsidRPr="00DD6B12">
              <w:rPr>
                <w:rFonts w:ascii="Times" w:hAnsi="Times"/>
                <w:color w:val="000000"/>
                <w:rPrChange w:id="542" w:author="Adriana  Casas" w:date="2015-07-08T15:43:00Z">
                  <w:rPr>
                    <w:color w:val="000000"/>
                  </w:rPr>
                </w:rPrChange>
              </w:rPr>
              <w:t>a economía en nuestras vidas</w:t>
            </w:r>
          </w:p>
        </w:tc>
      </w:tr>
    </w:tbl>
    <w:p w14:paraId="23367D9D" w14:textId="77777777" w:rsidR="006C738E" w:rsidRPr="00DD6B12" w:rsidRDefault="006C738E" w:rsidP="00DD6B12">
      <w:pPr>
        <w:spacing w:line="240" w:lineRule="auto"/>
        <w:rPr>
          <w:rFonts w:ascii="Times" w:hAnsi="Times"/>
          <w:rPrChange w:id="543" w:author="Adriana  Casas" w:date="2015-07-08T15:43:00Z">
            <w:rPr/>
          </w:rPrChange>
        </w:rPr>
        <w:pPrChange w:id="544" w:author="Adriana  Casas" w:date="2015-07-08T15:43:00Z">
          <w:pPr/>
        </w:pPrChange>
      </w:pPr>
      <w:r w:rsidRPr="00DD6B12">
        <w:rPr>
          <w:rFonts w:ascii="Times" w:hAnsi="Times"/>
          <w:b/>
          <w:color w:val="000000"/>
          <w:rPrChange w:id="545" w:author="Adriana  Casas" w:date="2015-07-08T15:43:00Z">
            <w:rPr>
              <w:b/>
              <w:color w:val="000000"/>
            </w:rPr>
          </w:rPrChange>
        </w:rPr>
        <w:t xml:space="preserve"> </w:t>
      </w:r>
    </w:p>
    <w:tbl>
      <w:tblPr>
        <w:tblStyle w:val="98"/>
        <w:tblW w:w="86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6555"/>
      </w:tblGrid>
      <w:tr w:rsidR="006C738E" w:rsidRPr="00DD6B12" w:rsidDel="006E29D3" w14:paraId="7F91353C" w14:textId="3744103A" w:rsidTr="006C738E">
        <w:trPr>
          <w:del w:id="546" w:author="Adriana  Casas" w:date="2015-07-09T10:25:00Z"/>
        </w:trPr>
        <w:tc>
          <w:tcPr>
            <w:tcW w:w="868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C7DC23A" w14:textId="44DEED58" w:rsidR="006C738E" w:rsidRPr="00DD6B12" w:rsidDel="006E29D3" w:rsidRDefault="006C738E" w:rsidP="00DD6B12">
            <w:pPr>
              <w:spacing w:line="240" w:lineRule="auto"/>
              <w:jc w:val="center"/>
              <w:rPr>
                <w:del w:id="547" w:author="Adriana  Casas" w:date="2015-07-09T10:25:00Z"/>
                <w:rFonts w:ascii="Times" w:hAnsi="Times"/>
                <w:rPrChange w:id="548" w:author="Adriana  Casas" w:date="2015-07-08T15:43:00Z">
                  <w:rPr>
                    <w:del w:id="549" w:author="Adriana  Casas" w:date="2015-07-09T10:25:00Z"/>
                  </w:rPr>
                </w:rPrChange>
              </w:rPr>
              <w:pPrChange w:id="550" w:author="Adriana  Casas" w:date="2015-07-08T15:43:00Z">
                <w:pPr>
                  <w:jc w:val="center"/>
                </w:pPr>
              </w:pPrChange>
            </w:pPr>
            <w:del w:id="551" w:author="Adriana  Casas" w:date="2015-07-09T10:25:00Z">
              <w:r w:rsidRPr="00DD6B12" w:rsidDel="006E29D3">
                <w:rPr>
                  <w:rFonts w:ascii="Times" w:hAnsi="Times"/>
                  <w:b/>
                  <w:color w:val="FFFFFF" w:themeColor="background1"/>
                  <w:highlight w:val="none"/>
                  <w:rPrChange w:id="552" w:author="Adriana  Casas" w:date="2015-07-08T15:43:00Z">
                    <w:rPr>
                      <w:b/>
                      <w:color w:val="FFFFFF" w:themeColor="background1"/>
                      <w:highlight w:val="none"/>
                    </w:rPr>
                  </w:rPrChange>
                </w:rPr>
                <w:delText>Practica:  Recurso Nuevo</w:delText>
              </w:r>
            </w:del>
          </w:p>
        </w:tc>
      </w:tr>
      <w:tr w:rsidR="006C738E" w:rsidRPr="00DD6B12" w:rsidDel="006E29D3" w14:paraId="672C4ECE" w14:textId="40956475" w:rsidTr="006C738E">
        <w:trPr>
          <w:del w:id="553" w:author="Adriana  Casas" w:date="2015-07-09T10:25:00Z"/>
        </w:trPr>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B43CE8" w14:textId="37411F84" w:rsidR="006C738E" w:rsidRPr="00DD6B12" w:rsidDel="006E29D3" w:rsidRDefault="006C738E" w:rsidP="00DD6B12">
            <w:pPr>
              <w:spacing w:line="240" w:lineRule="auto"/>
              <w:rPr>
                <w:del w:id="554" w:author="Adriana  Casas" w:date="2015-07-09T10:25:00Z"/>
                <w:rFonts w:ascii="Times" w:hAnsi="Times"/>
                <w:rPrChange w:id="555" w:author="Adriana  Casas" w:date="2015-07-08T15:43:00Z">
                  <w:rPr>
                    <w:del w:id="556" w:author="Adriana  Casas" w:date="2015-07-09T10:25:00Z"/>
                  </w:rPr>
                </w:rPrChange>
              </w:rPr>
              <w:pPrChange w:id="557" w:author="Adriana  Casas" w:date="2015-07-08T15:43:00Z">
                <w:pPr/>
              </w:pPrChange>
            </w:pPr>
            <w:del w:id="558" w:author="Adriana  Casas" w:date="2015-07-09T10:25:00Z">
              <w:r w:rsidRPr="00DD6B12" w:rsidDel="006E29D3">
                <w:rPr>
                  <w:rFonts w:ascii="Times" w:hAnsi="Times"/>
                  <w:b/>
                  <w:color w:val="000000"/>
                  <w:rPrChange w:id="559" w:author="Adriana  Casas" w:date="2015-07-08T15:43:00Z">
                    <w:rPr>
                      <w:b/>
                      <w:color w:val="000000"/>
                    </w:rPr>
                  </w:rPrChange>
                </w:rPr>
                <w:delText>Código</w:delText>
              </w:r>
            </w:del>
          </w:p>
        </w:tc>
        <w:tc>
          <w:tcPr>
            <w:tcW w:w="6555" w:type="dxa"/>
            <w:tcBorders>
              <w:bottom w:val="single" w:sz="8" w:space="0" w:color="000000"/>
              <w:right w:val="single" w:sz="8" w:space="0" w:color="000000"/>
            </w:tcBorders>
            <w:tcMar>
              <w:top w:w="100" w:type="dxa"/>
              <w:left w:w="100" w:type="dxa"/>
              <w:bottom w:w="100" w:type="dxa"/>
              <w:right w:w="100" w:type="dxa"/>
            </w:tcMar>
          </w:tcPr>
          <w:p w14:paraId="1D91385F" w14:textId="3B337828" w:rsidR="006C738E" w:rsidRPr="00DD6B12" w:rsidDel="006E29D3" w:rsidRDefault="00E50C5F" w:rsidP="00DD6B12">
            <w:pPr>
              <w:spacing w:line="240" w:lineRule="auto"/>
              <w:rPr>
                <w:del w:id="560" w:author="Adriana  Casas" w:date="2015-07-09T10:25:00Z"/>
                <w:rFonts w:ascii="Times" w:hAnsi="Times"/>
                <w:rPrChange w:id="561" w:author="Adriana  Casas" w:date="2015-07-08T15:43:00Z">
                  <w:rPr>
                    <w:del w:id="562" w:author="Adriana  Casas" w:date="2015-07-09T10:25:00Z"/>
                  </w:rPr>
                </w:rPrChange>
              </w:rPr>
              <w:pPrChange w:id="563" w:author="Adriana  Casas" w:date="2015-07-08T15:43:00Z">
                <w:pPr/>
              </w:pPrChange>
            </w:pPr>
            <w:del w:id="564" w:author="Adriana  Casas" w:date="2015-07-09T10:25:00Z">
              <w:r w:rsidRPr="00DD6B12" w:rsidDel="006E29D3">
                <w:rPr>
                  <w:rFonts w:ascii="Times" w:hAnsi="Times"/>
                  <w:b/>
                  <w:color w:val="000000"/>
                  <w:rPrChange w:id="565" w:author="Adriana  Casas" w:date="2015-07-08T15:43:00Z">
                    <w:rPr>
                      <w:b/>
                      <w:color w:val="000000"/>
                    </w:rPr>
                  </w:rPrChange>
                </w:rPr>
                <w:delText>CS_10_05</w:delText>
              </w:r>
              <w:r w:rsidR="006C738E" w:rsidRPr="00DD6B12" w:rsidDel="006E29D3">
                <w:rPr>
                  <w:rFonts w:ascii="Times" w:hAnsi="Times"/>
                  <w:b/>
                  <w:color w:val="000000"/>
                  <w:rPrChange w:id="566" w:author="Adriana  Casas" w:date="2015-07-08T15:43:00Z">
                    <w:rPr>
                      <w:b/>
                      <w:color w:val="000000"/>
                    </w:rPr>
                  </w:rPrChange>
                </w:rPr>
                <w:delText>_CO   REC30      M101</w:delText>
              </w:r>
            </w:del>
          </w:p>
        </w:tc>
      </w:tr>
      <w:tr w:rsidR="006C738E" w:rsidRPr="00DD6B12" w:rsidDel="006E29D3" w14:paraId="11B9B1A5" w14:textId="2F1E3B21" w:rsidTr="006C738E">
        <w:trPr>
          <w:del w:id="567" w:author="Adriana  Casas" w:date="2015-07-09T10:25:00Z"/>
        </w:trPr>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D82651" w14:textId="134525DA" w:rsidR="006C738E" w:rsidRPr="00DD6B12" w:rsidDel="006E29D3" w:rsidRDefault="006C738E" w:rsidP="00DD6B12">
            <w:pPr>
              <w:spacing w:line="240" w:lineRule="auto"/>
              <w:rPr>
                <w:del w:id="568" w:author="Adriana  Casas" w:date="2015-07-09T10:25:00Z"/>
                <w:rFonts w:ascii="Times" w:hAnsi="Times"/>
                <w:rPrChange w:id="569" w:author="Adriana  Casas" w:date="2015-07-08T15:43:00Z">
                  <w:rPr>
                    <w:del w:id="570" w:author="Adriana  Casas" w:date="2015-07-09T10:25:00Z"/>
                  </w:rPr>
                </w:rPrChange>
              </w:rPr>
              <w:pPrChange w:id="571" w:author="Adriana  Casas" w:date="2015-07-08T15:43:00Z">
                <w:pPr/>
              </w:pPrChange>
            </w:pPr>
            <w:del w:id="572" w:author="Adriana  Casas" w:date="2015-07-09T10:25:00Z">
              <w:r w:rsidRPr="00DD6B12" w:rsidDel="006E29D3">
                <w:rPr>
                  <w:rFonts w:ascii="Times" w:hAnsi="Times"/>
                  <w:b/>
                  <w:color w:val="000000"/>
                  <w:rPrChange w:id="573" w:author="Adriana  Casas" w:date="2015-07-08T15:43:00Z">
                    <w:rPr>
                      <w:b/>
                      <w:color w:val="000000"/>
                    </w:rPr>
                  </w:rPrChange>
                </w:rPr>
                <w:delText>Título</w:delText>
              </w:r>
            </w:del>
          </w:p>
        </w:tc>
        <w:tc>
          <w:tcPr>
            <w:tcW w:w="6555" w:type="dxa"/>
            <w:tcBorders>
              <w:bottom w:val="single" w:sz="8" w:space="0" w:color="000000"/>
              <w:right w:val="single" w:sz="8" w:space="0" w:color="000000"/>
            </w:tcBorders>
            <w:tcMar>
              <w:top w:w="100" w:type="dxa"/>
              <w:left w:w="100" w:type="dxa"/>
              <w:bottom w:w="100" w:type="dxa"/>
              <w:right w:w="100" w:type="dxa"/>
            </w:tcMar>
          </w:tcPr>
          <w:p w14:paraId="6442BBC1" w14:textId="00058197" w:rsidR="006C738E" w:rsidRPr="00DD6B12" w:rsidDel="006E29D3" w:rsidRDefault="006C738E" w:rsidP="00DD6B12">
            <w:pPr>
              <w:spacing w:after="520" w:line="240" w:lineRule="auto"/>
              <w:rPr>
                <w:del w:id="574" w:author="Adriana  Casas" w:date="2015-07-09T10:25:00Z"/>
                <w:rFonts w:ascii="Times" w:hAnsi="Times"/>
                <w:b/>
                <w:rPrChange w:id="575" w:author="Adriana  Casas" w:date="2015-07-08T15:43:00Z">
                  <w:rPr>
                    <w:del w:id="576" w:author="Adriana  Casas" w:date="2015-07-09T10:25:00Z"/>
                    <w:b/>
                  </w:rPr>
                </w:rPrChange>
              </w:rPr>
              <w:pPrChange w:id="577" w:author="Adriana  Casas" w:date="2015-07-08T15:43:00Z">
                <w:pPr>
                  <w:spacing w:after="520"/>
                </w:pPr>
              </w:pPrChange>
            </w:pPr>
            <w:del w:id="578" w:author="Adriana  Casas" w:date="2015-07-09T10:25:00Z">
              <w:r w:rsidRPr="00DD6B12" w:rsidDel="006E29D3">
                <w:rPr>
                  <w:rFonts w:ascii="Times" w:hAnsi="Times"/>
                  <w:b/>
                  <w:color w:val="000000"/>
                  <w:rPrChange w:id="579" w:author="Adriana  Casas" w:date="2015-07-08T15:43:00Z">
                    <w:rPr>
                      <w:b/>
                      <w:color w:val="000000"/>
                    </w:rPr>
                  </w:rPrChange>
                </w:rPr>
                <w:delText>Refuerza tu aprendizaje: La economía</w:delText>
              </w:r>
            </w:del>
          </w:p>
          <w:p w14:paraId="6F29BC25" w14:textId="092FD8F8" w:rsidR="006C738E" w:rsidRPr="00DD6B12" w:rsidDel="006E29D3" w:rsidRDefault="006C738E" w:rsidP="00DD6B12">
            <w:pPr>
              <w:spacing w:after="520" w:line="240" w:lineRule="auto"/>
              <w:rPr>
                <w:del w:id="580" w:author="Adriana  Casas" w:date="2015-07-09T10:25:00Z"/>
                <w:rFonts w:ascii="Times" w:hAnsi="Times"/>
                <w:rPrChange w:id="581" w:author="Adriana  Casas" w:date="2015-07-08T15:43:00Z">
                  <w:rPr>
                    <w:del w:id="582" w:author="Adriana  Casas" w:date="2015-07-09T10:25:00Z"/>
                  </w:rPr>
                </w:rPrChange>
              </w:rPr>
              <w:pPrChange w:id="583" w:author="Adriana  Casas" w:date="2015-07-08T15:43:00Z">
                <w:pPr>
                  <w:spacing w:after="520"/>
                </w:pPr>
              </w:pPrChange>
            </w:pPr>
            <w:del w:id="584" w:author="Adriana  Casas" w:date="2015-07-09T10:25:00Z">
              <w:r w:rsidRPr="00DD6B12" w:rsidDel="006E29D3">
                <w:rPr>
                  <w:rFonts w:ascii="Times" w:hAnsi="Times"/>
                  <w:color w:val="000000"/>
                  <w:rPrChange w:id="585" w:author="Adriana  Casas" w:date="2015-07-08T15:43:00Z">
                    <w:rPr>
                      <w:color w:val="000000"/>
                    </w:rPr>
                  </w:rPrChange>
                </w:rPr>
                <w:delText>Responde las siguientes preguntas:</w:delText>
              </w:r>
            </w:del>
          </w:p>
          <w:p w14:paraId="2F23B9E6" w14:textId="15418644" w:rsidR="006C738E" w:rsidRPr="00DD6B12" w:rsidDel="006E29D3" w:rsidRDefault="006C738E" w:rsidP="00DD6B12">
            <w:pPr>
              <w:spacing w:after="520" w:line="240" w:lineRule="auto"/>
              <w:rPr>
                <w:del w:id="586" w:author="Adriana  Casas" w:date="2015-07-09T10:25:00Z"/>
                <w:rFonts w:ascii="Times" w:hAnsi="Times"/>
                <w:rPrChange w:id="587" w:author="Adriana  Casas" w:date="2015-07-08T15:43:00Z">
                  <w:rPr>
                    <w:del w:id="588" w:author="Adriana  Casas" w:date="2015-07-09T10:25:00Z"/>
                  </w:rPr>
                </w:rPrChange>
              </w:rPr>
              <w:pPrChange w:id="589" w:author="Adriana  Casas" w:date="2015-07-08T15:43:00Z">
                <w:pPr>
                  <w:spacing w:after="520"/>
                </w:pPr>
              </w:pPrChange>
            </w:pPr>
            <w:del w:id="590" w:author="Adriana  Casas" w:date="2015-07-09T10:25:00Z">
              <w:r w:rsidRPr="00DD6B12" w:rsidDel="006E29D3">
                <w:rPr>
                  <w:rFonts w:ascii="Times" w:hAnsi="Times"/>
                  <w:color w:val="000000"/>
                  <w:rPrChange w:id="591" w:author="Adriana  Casas" w:date="2015-07-08T15:43:00Z">
                    <w:rPr>
                      <w:color w:val="000000"/>
                    </w:rPr>
                  </w:rPrChange>
                </w:rPr>
                <w:delText xml:space="preserve">1. </w:delText>
              </w:r>
              <w:r w:rsidRPr="00DD6B12" w:rsidDel="006E29D3">
                <w:rPr>
                  <w:rFonts w:ascii="Times" w:hAnsi="Times"/>
                  <w:color w:val="000000"/>
                  <w:rPrChange w:id="592" w:author="Adriana  Casas" w:date="2015-07-08T15:43:00Z">
                    <w:rPr>
                      <w:color w:val="000000"/>
                    </w:rPr>
                  </w:rPrChange>
                </w:rPr>
                <w:tab/>
                <w:delText>Enumera cinco actividades económicas en la que participes en tu vida cotidiana.</w:delText>
              </w:r>
            </w:del>
          </w:p>
          <w:p w14:paraId="089F7A1C" w14:textId="34B26745" w:rsidR="006C738E" w:rsidRPr="00DD6B12" w:rsidDel="006E29D3" w:rsidRDefault="006C738E" w:rsidP="00DD6B12">
            <w:pPr>
              <w:spacing w:after="520" w:line="240" w:lineRule="auto"/>
              <w:rPr>
                <w:del w:id="593" w:author="Adriana  Casas" w:date="2015-07-09T10:25:00Z"/>
                <w:rFonts w:ascii="Times" w:hAnsi="Times"/>
                <w:rPrChange w:id="594" w:author="Adriana  Casas" w:date="2015-07-08T15:43:00Z">
                  <w:rPr>
                    <w:del w:id="595" w:author="Adriana  Casas" w:date="2015-07-09T10:25:00Z"/>
                  </w:rPr>
                </w:rPrChange>
              </w:rPr>
              <w:pPrChange w:id="596" w:author="Adriana  Casas" w:date="2015-07-08T15:43:00Z">
                <w:pPr>
                  <w:spacing w:after="520"/>
                </w:pPr>
              </w:pPrChange>
            </w:pPr>
            <w:del w:id="597" w:author="Adriana  Casas" w:date="2015-07-09T10:25:00Z">
              <w:r w:rsidRPr="00DD6B12" w:rsidDel="006E29D3">
                <w:rPr>
                  <w:rFonts w:ascii="Times" w:hAnsi="Times"/>
                  <w:color w:val="000000"/>
                  <w:rPrChange w:id="598" w:author="Adriana  Casas" w:date="2015-07-08T15:43:00Z">
                    <w:rPr>
                      <w:color w:val="000000"/>
                    </w:rPr>
                  </w:rPrChange>
                </w:rPr>
                <w:delText xml:space="preserve">2. </w:delText>
              </w:r>
              <w:r w:rsidRPr="00DD6B12" w:rsidDel="006E29D3">
                <w:rPr>
                  <w:rFonts w:ascii="Times" w:hAnsi="Times"/>
                  <w:color w:val="000000"/>
                  <w:rPrChange w:id="599" w:author="Adriana  Casas" w:date="2015-07-08T15:43:00Z">
                    <w:rPr>
                      <w:color w:val="000000"/>
                    </w:rPr>
                  </w:rPrChange>
                </w:rPr>
                <w:tab/>
                <w:delText>Consideras que la educación y la salud deben ser consideradas como necesidades básicas. Justifica tu respuesta.</w:delText>
              </w:r>
            </w:del>
          </w:p>
          <w:p w14:paraId="691C3792" w14:textId="51951391" w:rsidR="006C738E" w:rsidRPr="00DD6B12" w:rsidDel="006E29D3" w:rsidRDefault="006C738E" w:rsidP="00DD6B12">
            <w:pPr>
              <w:spacing w:after="520" w:line="240" w:lineRule="auto"/>
              <w:rPr>
                <w:del w:id="600" w:author="Adriana  Casas" w:date="2015-07-09T10:25:00Z"/>
                <w:rFonts w:ascii="Times" w:hAnsi="Times"/>
                <w:rPrChange w:id="601" w:author="Adriana  Casas" w:date="2015-07-08T15:43:00Z">
                  <w:rPr>
                    <w:del w:id="602" w:author="Adriana  Casas" w:date="2015-07-09T10:25:00Z"/>
                  </w:rPr>
                </w:rPrChange>
              </w:rPr>
              <w:pPrChange w:id="603" w:author="Adriana  Casas" w:date="2015-07-08T15:43:00Z">
                <w:pPr>
                  <w:spacing w:after="520"/>
                </w:pPr>
              </w:pPrChange>
            </w:pPr>
            <w:del w:id="604" w:author="Adriana  Casas" w:date="2015-07-09T10:25:00Z">
              <w:r w:rsidRPr="00DD6B12" w:rsidDel="006E29D3">
                <w:rPr>
                  <w:rFonts w:ascii="Times" w:hAnsi="Times"/>
                  <w:color w:val="000000"/>
                  <w:rPrChange w:id="605" w:author="Adriana  Casas" w:date="2015-07-08T15:43:00Z">
                    <w:rPr>
                      <w:color w:val="000000"/>
                    </w:rPr>
                  </w:rPrChange>
                </w:rPr>
                <w:delText xml:space="preserve">3. </w:delText>
              </w:r>
              <w:r w:rsidRPr="00DD6B12" w:rsidDel="006E29D3">
                <w:rPr>
                  <w:rFonts w:ascii="Times" w:hAnsi="Times"/>
                  <w:color w:val="000000"/>
                  <w:rPrChange w:id="606" w:author="Adriana  Casas" w:date="2015-07-08T15:43:00Z">
                    <w:rPr>
                      <w:color w:val="000000"/>
                    </w:rPr>
                  </w:rPrChange>
                </w:rPr>
                <w:tab/>
                <w:delText>Compara las necesidades habituales de un joven del sector rural con un joven de la ciudad.</w:delText>
              </w:r>
            </w:del>
          </w:p>
          <w:p w14:paraId="7A8CCD1A" w14:textId="63762038" w:rsidR="006C738E" w:rsidRPr="00DD6B12" w:rsidDel="006E29D3" w:rsidRDefault="006C738E" w:rsidP="00DD6B12">
            <w:pPr>
              <w:spacing w:after="520" w:line="240" w:lineRule="auto"/>
              <w:rPr>
                <w:del w:id="607" w:author="Adriana  Casas" w:date="2015-07-09T10:25:00Z"/>
                <w:rFonts w:ascii="Times" w:hAnsi="Times"/>
                <w:rPrChange w:id="608" w:author="Adriana  Casas" w:date="2015-07-08T15:43:00Z">
                  <w:rPr>
                    <w:del w:id="609" w:author="Adriana  Casas" w:date="2015-07-09T10:25:00Z"/>
                  </w:rPr>
                </w:rPrChange>
              </w:rPr>
              <w:pPrChange w:id="610" w:author="Adriana  Casas" w:date="2015-07-08T15:43:00Z">
                <w:pPr>
                  <w:spacing w:after="520"/>
                </w:pPr>
              </w:pPrChange>
            </w:pPr>
            <w:del w:id="611" w:author="Adriana  Casas" w:date="2015-07-09T10:25:00Z">
              <w:r w:rsidRPr="00DD6B12" w:rsidDel="006E29D3">
                <w:rPr>
                  <w:rFonts w:ascii="Times" w:hAnsi="Times"/>
                  <w:color w:val="000000"/>
                  <w:rPrChange w:id="612" w:author="Adriana  Casas" w:date="2015-07-08T15:43:00Z">
                    <w:rPr>
                      <w:color w:val="000000"/>
                    </w:rPr>
                  </w:rPrChange>
                </w:rPr>
                <w:delText xml:space="preserve">4. </w:delText>
              </w:r>
              <w:r w:rsidRPr="00DD6B12" w:rsidDel="006E29D3">
                <w:rPr>
                  <w:rFonts w:ascii="Times" w:hAnsi="Times"/>
                  <w:color w:val="000000"/>
                  <w:rPrChange w:id="613" w:author="Adriana  Casas" w:date="2015-07-08T15:43:00Z">
                    <w:rPr>
                      <w:color w:val="000000"/>
                    </w:rPr>
                  </w:rPrChange>
                </w:rPr>
                <w:tab/>
                <w:delText>Realiza un listado de tus habituales necesidades primarias y secundarias.</w:delText>
              </w:r>
            </w:del>
          </w:p>
          <w:p w14:paraId="06A56253" w14:textId="7D9DF072" w:rsidR="006C738E" w:rsidRPr="00DD6B12" w:rsidDel="006E29D3" w:rsidRDefault="006C738E" w:rsidP="00DD6B12">
            <w:pPr>
              <w:spacing w:after="520" w:line="240" w:lineRule="auto"/>
              <w:rPr>
                <w:del w:id="614" w:author="Adriana  Casas" w:date="2015-07-09T10:25:00Z"/>
                <w:rFonts w:ascii="Times" w:hAnsi="Times"/>
                <w:rPrChange w:id="615" w:author="Adriana  Casas" w:date="2015-07-08T15:43:00Z">
                  <w:rPr>
                    <w:del w:id="616" w:author="Adriana  Casas" w:date="2015-07-09T10:25:00Z"/>
                  </w:rPr>
                </w:rPrChange>
              </w:rPr>
              <w:pPrChange w:id="617" w:author="Adriana  Casas" w:date="2015-07-08T15:43:00Z">
                <w:pPr>
                  <w:spacing w:after="520"/>
                </w:pPr>
              </w:pPrChange>
            </w:pPr>
            <w:del w:id="618" w:author="Adriana  Casas" w:date="2015-07-09T10:25:00Z">
              <w:r w:rsidRPr="00DD6B12" w:rsidDel="006E29D3">
                <w:rPr>
                  <w:rFonts w:ascii="Times" w:hAnsi="Times"/>
                  <w:color w:val="000000"/>
                  <w:rPrChange w:id="619" w:author="Adriana  Casas" w:date="2015-07-08T15:43:00Z">
                    <w:rPr>
                      <w:color w:val="000000"/>
                    </w:rPr>
                  </w:rPrChange>
                </w:rPr>
                <w:delText xml:space="preserve">5. </w:delText>
              </w:r>
              <w:r w:rsidRPr="00DD6B12" w:rsidDel="006E29D3">
                <w:rPr>
                  <w:rFonts w:ascii="Times" w:hAnsi="Times"/>
                  <w:color w:val="000000"/>
                  <w:rPrChange w:id="620" w:author="Adriana  Casas" w:date="2015-07-08T15:43:00Z">
                    <w:rPr>
                      <w:color w:val="000000"/>
                    </w:rPr>
                  </w:rPrChange>
                </w:rPr>
                <w:tab/>
                <w:delText>Expresa tu opinión sobre si la música, es una necesidad básica.</w:delText>
              </w:r>
            </w:del>
          </w:p>
        </w:tc>
      </w:tr>
      <w:tr w:rsidR="006C738E" w:rsidRPr="00DD6B12" w:rsidDel="006E29D3" w14:paraId="12F4974E" w14:textId="159AB0C0" w:rsidTr="006C738E">
        <w:trPr>
          <w:del w:id="621" w:author="Adriana  Casas" w:date="2015-07-09T10:25:00Z"/>
        </w:trPr>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E0AFDB" w14:textId="6661D31B" w:rsidR="006C738E" w:rsidRPr="00DD6B12" w:rsidDel="006E29D3" w:rsidRDefault="006C738E" w:rsidP="00DD6B12">
            <w:pPr>
              <w:spacing w:line="240" w:lineRule="auto"/>
              <w:rPr>
                <w:del w:id="622" w:author="Adriana  Casas" w:date="2015-07-09T10:25:00Z"/>
                <w:rFonts w:ascii="Times" w:hAnsi="Times"/>
                <w:rPrChange w:id="623" w:author="Adriana  Casas" w:date="2015-07-08T15:43:00Z">
                  <w:rPr>
                    <w:del w:id="624" w:author="Adriana  Casas" w:date="2015-07-09T10:25:00Z"/>
                  </w:rPr>
                </w:rPrChange>
              </w:rPr>
              <w:pPrChange w:id="625" w:author="Adriana  Casas" w:date="2015-07-08T15:43:00Z">
                <w:pPr/>
              </w:pPrChange>
            </w:pPr>
            <w:del w:id="626" w:author="Adriana  Casas" w:date="2015-07-09T10:25:00Z">
              <w:r w:rsidRPr="00DD6B12" w:rsidDel="006E29D3">
                <w:rPr>
                  <w:rFonts w:ascii="Times" w:hAnsi="Times"/>
                  <w:b/>
                  <w:color w:val="000000"/>
                  <w:rPrChange w:id="627" w:author="Adriana  Casas" w:date="2015-07-08T15:43:00Z">
                    <w:rPr>
                      <w:b/>
                      <w:color w:val="000000"/>
                    </w:rPr>
                  </w:rPrChange>
                </w:rPr>
                <w:delText>Descripción</w:delText>
              </w:r>
            </w:del>
          </w:p>
        </w:tc>
        <w:tc>
          <w:tcPr>
            <w:tcW w:w="6555" w:type="dxa"/>
            <w:tcBorders>
              <w:bottom w:val="single" w:sz="8" w:space="0" w:color="000000"/>
              <w:right w:val="single" w:sz="8" w:space="0" w:color="000000"/>
            </w:tcBorders>
            <w:tcMar>
              <w:top w:w="100" w:type="dxa"/>
              <w:left w:w="100" w:type="dxa"/>
              <w:bottom w:w="100" w:type="dxa"/>
              <w:right w:w="100" w:type="dxa"/>
            </w:tcMar>
          </w:tcPr>
          <w:p w14:paraId="15C71EC8" w14:textId="7C243F3B" w:rsidR="006C738E" w:rsidRPr="00DD6B12" w:rsidDel="006E29D3" w:rsidRDefault="006C738E" w:rsidP="00DD6B12">
            <w:pPr>
              <w:spacing w:line="240" w:lineRule="auto"/>
              <w:rPr>
                <w:del w:id="628" w:author="Adriana  Casas" w:date="2015-07-09T10:25:00Z"/>
                <w:rFonts w:ascii="Times" w:hAnsi="Times"/>
                <w:rPrChange w:id="629" w:author="Adriana  Casas" w:date="2015-07-08T15:43:00Z">
                  <w:rPr>
                    <w:del w:id="630" w:author="Adriana  Casas" w:date="2015-07-09T10:25:00Z"/>
                  </w:rPr>
                </w:rPrChange>
              </w:rPr>
              <w:pPrChange w:id="631" w:author="Adriana  Casas" w:date="2015-07-08T15:43:00Z">
                <w:pPr/>
              </w:pPrChange>
            </w:pPr>
            <w:del w:id="632" w:author="Adriana  Casas" w:date="2015-07-09T10:25:00Z">
              <w:r w:rsidRPr="00DD6B12" w:rsidDel="006E29D3">
                <w:rPr>
                  <w:rFonts w:ascii="Times" w:hAnsi="Times"/>
                  <w:color w:val="000000"/>
                  <w:rPrChange w:id="633" w:author="Adriana  Casas" w:date="2015-07-08T15:43:00Z">
                    <w:rPr>
                      <w:color w:val="000000"/>
                    </w:rPr>
                  </w:rPrChange>
                </w:rPr>
                <w:delText>Actividad que incluye motor de respuesta abierta sobre la economía en nuestras vidas.</w:delText>
              </w:r>
            </w:del>
          </w:p>
        </w:tc>
      </w:tr>
    </w:tbl>
    <w:p w14:paraId="4C5D4B19" w14:textId="77777777" w:rsidR="006C738E" w:rsidRPr="00DD6B12" w:rsidRDefault="006C738E" w:rsidP="00DD6B12">
      <w:pPr>
        <w:spacing w:line="240" w:lineRule="auto"/>
        <w:rPr>
          <w:rFonts w:ascii="Times" w:hAnsi="Times"/>
          <w:rPrChange w:id="634" w:author="Adriana  Casas" w:date="2015-07-08T15:43:00Z">
            <w:rPr/>
          </w:rPrChange>
        </w:rPr>
        <w:pPrChange w:id="635" w:author="Adriana  Casas" w:date="2015-07-08T15:43:00Z">
          <w:pPr/>
        </w:pPrChange>
      </w:pPr>
      <w:r w:rsidRPr="00DD6B12">
        <w:rPr>
          <w:rFonts w:ascii="Times" w:hAnsi="Times"/>
          <w:b/>
          <w:color w:val="000000"/>
          <w:rPrChange w:id="636" w:author="Adriana  Casas" w:date="2015-07-08T15:43:00Z">
            <w:rPr>
              <w:b/>
              <w:color w:val="000000"/>
            </w:rPr>
          </w:rPrChange>
        </w:rPr>
        <w:t xml:space="preserve"> </w:t>
      </w:r>
    </w:p>
    <w:p w14:paraId="3216EE07" w14:textId="77777777" w:rsidR="006C738E" w:rsidRPr="00DD6B12" w:rsidRDefault="006C738E" w:rsidP="00DD6B12">
      <w:pPr>
        <w:spacing w:line="240" w:lineRule="auto"/>
        <w:rPr>
          <w:rFonts w:ascii="Times" w:hAnsi="Times"/>
          <w:rPrChange w:id="637" w:author="Adriana  Casas" w:date="2015-07-08T15:43:00Z">
            <w:rPr/>
          </w:rPrChange>
        </w:rPr>
        <w:pPrChange w:id="638" w:author="Adriana  Casas" w:date="2015-07-08T15:43:00Z">
          <w:pPr/>
        </w:pPrChange>
      </w:pPr>
      <w:r w:rsidRPr="00DD6B12">
        <w:rPr>
          <w:rFonts w:ascii="Times" w:hAnsi="Times"/>
          <w:b/>
          <w:color w:val="000000"/>
          <w:rPrChange w:id="639" w:author="Adriana  Casas" w:date="2015-07-08T15:43:00Z">
            <w:rPr>
              <w:b/>
              <w:color w:val="000000"/>
            </w:rPr>
          </w:rPrChange>
        </w:rPr>
        <w:t xml:space="preserve"> </w:t>
      </w:r>
    </w:p>
    <w:p w14:paraId="34B64442" w14:textId="77777777" w:rsidR="006C738E" w:rsidRPr="00DD6B12" w:rsidRDefault="006C738E" w:rsidP="00DD6B12">
      <w:pPr>
        <w:spacing w:line="240" w:lineRule="auto"/>
        <w:rPr>
          <w:rFonts w:ascii="Times" w:hAnsi="Times"/>
          <w:rPrChange w:id="640" w:author="Adriana  Casas" w:date="2015-07-08T15:43:00Z">
            <w:rPr/>
          </w:rPrChange>
        </w:rPr>
        <w:pPrChange w:id="641" w:author="Adriana  Casas" w:date="2015-07-08T15:43:00Z">
          <w:pPr/>
        </w:pPrChange>
      </w:pPr>
      <w:r w:rsidRPr="00DD6B12">
        <w:rPr>
          <w:rFonts w:ascii="Times" w:hAnsi="Times"/>
          <w:b/>
          <w:rPrChange w:id="642" w:author="Adriana  Casas" w:date="2015-07-08T15:43:00Z">
            <w:rPr>
              <w:b/>
            </w:rPr>
          </w:rPrChange>
        </w:rPr>
        <w:t xml:space="preserve">[SECCIÓN 1] </w:t>
      </w:r>
      <w:r w:rsidRPr="00DD6B12">
        <w:rPr>
          <w:rFonts w:ascii="Times" w:hAnsi="Times"/>
          <w:b/>
          <w:color w:val="000000"/>
          <w:rPrChange w:id="643" w:author="Adriana  Casas" w:date="2015-07-08T15:43:00Z">
            <w:rPr>
              <w:b/>
              <w:color w:val="000000"/>
            </w:rPr>
          </w:rPrChange>
        </w:rPr>
        <w:t>2. La economía a lo largo de la historia</w:t>
      </w:r>
    </w:p>
    <w:p w14:paraId="4F6556EA" w14:textId="77777777" w:rsidR="006C738E" w:rsidRPr="00DD6B12" w:rsidRDefault="006C738E" w:rsidP="00DD6B12">
      <w:pPr>
        <w:spacing w:line="240" w:lineRule="auto"/>
        <w:rPr>
          <w:rFonts w:ascii="Times" w:hAnsi="Times"/>
          <w:rPrChange w:id="644" w:author="Adriana  Casas" w:date="2015-07-08T15:43:00Z">
            <w:rPr/>
          </w:rPrChange>
        </w:rPr>
        <w:pPrChange w:id="645" w:author="Adriana  Casas" w:date="2015-07-08T15:43:00Z">
          <w:pPr/>
        </w:pPrChange>
      </w:pPr>
    </w:p>
    <w:p w14:paraId="7DC43F06" w14:textId="03070FFD" w:rsidR="006C738E" w:rsidRPr="00DD6B12" w:rsidRDefault="006C738E" w:rsidP="00DD6B12">
      <w:pPr>
        <w:spacing w:line="240" w:lineRule="auto"/>
        <w:rPr>
          <w:rFonts w:ascii="Times" w:hAnsi="Times"/>
          <w:rPrChange w:id="646" w:author="Adriana  Casas" w:date="2015-07-08T15:43:00Z">
            <w:rPr/>
          </w:rPrChange>
        </w:rPr>
        <w:pPrChange w:id="647" w:author="Adriana  Casas" w:date="2015-07-08T15:43:00Z">
          <w:pPr/>
        </w:pPrChange>
      </w:pPr>
      <w:r w:rsidRPr="00DD6B12">
        <w:rPr>
          <w:rFonts w:ascii="Times" w:hAnsi="Times"/>
          <w:color w:val="000000"/>
          <w:rPrChange w:id="648" w:author="Adriana  Casas" w:date="2015-07-08T15:43:00Z">
            <w:rPr>
              <w:color w:val="000000"/>
            </w:rPr>
          </w:rPrChange>
        </w:rPr>
        <w:t xml:space="preserve">En cada época, </w:t>
      </w:r>
      <w:del w:id="649" w:author="Adriana  Casas" w:date="2015-07-09T10:31:00Z">
        <w:r w:rsidRPr="00DD6B12" w:rsidDel="004B48BE">
          <w:rPr>
            <w:rFonts w:ascii="Times" w:hAnsi="Times"/>
            <w:color w:val="000000"/>
            <w:rPrChange w:id="650" w:author="Adriana  Casas" w:date="2015-07-08T15:43:00Z">
              <w:rPr>
                <w:color w:val="000000"/>
              </w:rPr>
            </w:rPrChange>
          </w:rPr>
          <w:delText xml:space="preserve">de acuerdo con los avances técnicos, tecnológicos y científicos, </w:delText>
        </w:r>
      </w:del>
      <w:r w:rsidRPr="00DD6B12">
        <w:rPr>
          <w:rFonts w:ascii="Times" w:hAnsi="Times"/>
          <w:color w:val="000000"/>
          <w:rPrChange w:id="651" w:author="Adriana  Casas" w:date="2015-07-08T15:43:00Z">
            <w:rPr>
              <w:color w:val="000000"/>
            </w:rPr>
          </w:rPrChange>
        </w:rPr>
        <w:t>los seres humanos han desarrollado actividades económicas para suplir sus necesidades</w:t>
      </w:r>
      <w:ins w:id="652" w:author="Adriana  Casas" w:date="2015-07-09T10:31:00Z">
        <w:r w:rsidR="004B48BE">
          <w:rPr>
            <w:rFonts w:ascii="Times" w:hAnsi="Times"/>
            <w:color w:val="000000"/>
          </w:rPr>
          <w:t xml:space="preserve"> según los avances técnicos, tecnológicos y científicos</w:t>
        </w:r>
      </w:ins>
      <w:r w:rsidRPr="00DD6B12">
        <w:rPr>
          <w:rFonts w:ascii="Times" w:hAnsi="Times"/>
          <w:color w:val="000000"/>
          <w:rPrChange w:id="653" w:author="Adriana  Casas" w:date="2015-07-08T15:43:00Z">
            <w:rPr>
              <w:color w:val="000000"/>
            </w:rPr>
          </w:rPrChange>
        </w:rPr>
        <w:t xml:space="preserve">. El desarrollo de estas actividades ha tenido características muy especiales a medida que las sociedades </w:t>
      </w:r>
      <w:del w:id="654" w:author="Adriana  Casas" w:date="2015-07-09T10:31:00Z">
        <w:r w:rsidRPr="00DD6B12" w:rsidDel="004B48BE">
          <w:rPr>
            <w:rFonts w:ascii="Times" w:hAnsi="Times"/>
            <w:color w:val="000000"/>
            <w:rPrChange w:id="655" w:author="Adriana  Casas" w:date="2015-07-08T15:43:00Z">
              <w:rPr>
                <w:color w:val="000000"/>
              </w:rPr>
            </w:rPrChange>
          </w:rPr>
          <w:delText>han alcanzado</w:delText>
        </w:r>
      </w:del>
      <w:ins w:id="656" w:author="Adriana  Casas" w:date="2015-07-09T10:31:00Z">
        <w:r w:rsidR="004B48BE">
          <w:rPr>
            <w:rFonts w:ascii="Times" w:hAnsi="Times"/>
            <w:color w:val="000000"/>
          </w:rPr>
          <w:t>alcanzan</w:t>
        </w:r>
      </w:ins>
      <w:r w:rsidRPr="00DD6B12">
        <w:rPr>
          <w:rFonts w:ascii="Times" w:hAnsi="Times"/>
          <w:color w:val="000000"/>
          <w:rPrChange w:id="657" w:author="Adriana  Casas" w:date="2015-07-08T15:43:00Z">
            <w:rPr>
              <w:color w:val="000000"/>
            </w:rPr>
          </w:rPrChange>
        </w:rPr>
        <w:t xml:space="preserve"> mayores grados de desarrollo.</w:t>
      </w:r>
    </w:p>
    <w:p w14:paraId="6CB2B839" w14:textId="17F0961D" w:rsidR="006C738E" w:rsidRDefault="006C738E" w:rsidP="00DD6B12">
      <w:pPr>
        <w:spacing w:line="240" w:lineRule="auto"/>
        <w:rPr>
          <w:ins w:id="658" w:author="Adriana  Casas" w:date="2015-07-09T10:28:00Z"/>
          <w:rFonts w:ascii="Times" w:hAnsi="Times"/>
          <w:color w:val="000000"/>
        </w:rPr>
        <w:pPrChange w:id="659" w:author="Adriana  Casas" w:date="2015-07-08T15:43:00Z">
          <w:pPr/>
        </w:pPrChange>
      </w:pPr>
      <w:r w:rsidRPr="00DD6B12">
        <w:rPr>
          <w:rFonts w:ascii="Times" w:hAnsi="Times"/>
          <w:color w:val="000000"/>
          <w:rPrChange w:id="660" w:author="Adriana  Casas" w:date="2015-07-08T15:43:00Z">
            <w:rPr>
              <w:color w:val="000000"/>
            </w:rPr>
          </w:rPrChange>
        </w:rPr>
        <w:t>De esta manera</w:t>
      </w:r>
      <w:ins w:id="661" w:author="Adriana  Casas" w:date="2015-07-09T10:29:00Z">
        <w:r w:rsidR="004B48BE">
          <w:rPr>
            <w:rFonts w:ascii="Times" w:hAnsi="Times"/>
            <w:color w:val="000000"/>
          </w:rPr>
          <w:t>,</w:t>
        </w:r>
      </w:ins>
      <w:r w:rsidRPr="00DD6B12">
        <w:rPr>
          <w:rFonts w:ascii="Times" w:hAnsi="Times"/>
          <w:color w:val="000000"/>
          <w:rPrChange w:id="662" w:author="Adriana  Casas" w:date="2015-07-08T15:43:00Z">
            <w:rPr>
              <w:color w:val="000000"/>
            </w:rPr>
          </w:rPrChange>
        </w:rPr>
        <w:t xml:space="preserve"> a lo largo de la historia han existido distintos </w:t>
      </w:r>
      <w:r w:rsidRPr="00DD6B12">
        <w:rPr>
          <w:rFonts w:ascii="Times" w:hAnsi="Times"/>
          <w:b/>
          <w:color w:val="000000"/>
          <w:rPrChange w:id="663" w:author="Adriana  Casas" w:date="2015-07-08T15:43:00Z">
            <w:rPr>
              <w:b/>
              <w:color w:val="000000"/>
            </w:rPr>
          </w:rPrChange>
        </w:rPr>
        <w:t>modos de producción</w:t>
      </w:r>
      <w:r w:rsidRPr="00DD6B12">
        <w:rPr>
          <w:rFonts w:ascii="Times" w:hAnsi="Times"/>
          <w:color w:val="000000"/>
          <w:rPrChange w:id="664" w:author="Adriana  Casas" w:date="2015-07-08T15:43:00Z">
            <w:rPr>
              <w:color w:val="000000"/>
            </w:rPr>
          </w:rPrChange>
        </w:rPr>
        <w:t xml:space="preserve"> que han condicionado las características la economía de cada momento. Por ejemplo, la economía no funcionaba igual en el Antiguo Egipto que en la Francia medieval o en la Inglaterra del siglo XIX. La economía, al igual que la ciencia y la tecnología, ha ido evolucionando a lo largo de los siglos.</w:t>
      </w:r>
    </w:p>
    <w:p w14:paraId="6E7A8900" w14:textId="77777777" w:rsidR="004B48BE" w:rsidRPr="00DD6B12" w:rsidRDefault="004B48BE" w:rsidP="00DD6B12">
      <w:pPr>
        <w:spacing w:line="240" w:lineRule="auto"/>
        <w:rPr>
          <w:rFonts w:ascii="Times" w:hAnsi="Times"/>
          <w:rPrChange w:id="665" w:author="Adriana  Casas" w:date="2015-07-08T15:43:00Z">
            <w:rPr/>
          </w:rPrChange>
        </w:rPr>
        <w:pPrChange w:id="666" w:author="Adriana  Casas" w:date="2015-07-08T15:43:00Z">
          <w:pPr/>
        </w:pPrChange>
      </w:pPr>
    </w:p>
    <w:tbl>
      <w:tblPr>
        <w:tblStyle w:val="97"/>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90"/>
        <w:gridCol w:w="5985"/>
      </w:tblGrid>
      <w:tr w:rsidR="006C738E" w:rsidRPr="00DD6B12" w14:paraId="32090BAD" w14:textId="77777777" w:rsidTr="006C738E">
        <w:tc>
          <w:tcPr>
            <w:tcW w:w="877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F52440B" w14:textId="77777777" w:rsidR="006C738E" w:rsidRPr="00DD6B12" w:rsidRDefault="006C738E" w:rsidP="00DD6B12">
            <w:pPr>
              <w:spacing w:line="240" w:lineRule="auto"/>
              <w:jc w:val="center"/>
              <w:rPr>
                <w:rFonts w:ascii="Times" w:hAnsi="Times"/>
                <w:rPrChange w:id="667" w:author="Adriana  Casas" w:date="2015-07-08T15:43:00Z">
                  <w:rPr/>
                </w:rPrChange>
              </w:rPr>
              <w:pPrChange w:id="668" w:author="Adriana  Casas" w:date="2015-07-08T15:43:00Z">
                <w:pPr>
                  <w:jc w:val="center"/>
                </w:pPr>
              </w:pPrChange>
            </w:pPr>
            <w:r w:rsidRPr="00DD6B12">
              <w:rPr>
                <w:rFonts w:ascii="Times" w:hAnsi="Times"/>
                <w:b/>
                <w:color w:val="FFFFFF"/>
                <w:highlight w:val="none"/>
                <w:rPrChange w:id="669" w:author="Adriana  Casas" w:date="2015-07-08T15:43:00Z">
                  <w:rPr>
                    <w:b/>
                    <w:color w:val="FFFFFF"/>
                    <w:highlight w:val="none"/>
                  </w:rPr>
                </w:rPrChange>
              </w:rPr>
              <w:t>Imagen</w:t>
            </w:r>
            <w:r w:rsidRPr="00DD6B12">
              <w:rPr>
                <w:rFonts w:ascii="Times" w:hAnsi="Times"/>
                <w:b/>
                <w:color w:val="000000"/>
                <w:rPrChange w:id="670" w:author="Adriana  Casas" w:date="2015-07-08T15:43:00Z">
                  <w:rPr>
                    <w:b/>
                    <w:color w:val="000000"/>
                  </w:rPr>
                </w:rPrChange>
              </w:rPr>
              <w:t xml:space="preserve"> Recurso nuevo</w:t>
            </w:r>
          </w:p>
        </w:tc>
      </w:tr>
      <w:tr w:rsidR="006C738E" w:rsidRPr="00DD6B12" w:rsidDel="00DA5954" w14:paraId="5A748219" w14:textId="04E67733" w:rsidTr="006C738E">
        <w:trPr>
          <w:del w:id="671" w:author="Adriana  Casas" w:date="2015-07-09T11:04:00Z"/>
        </w:trPr>
        <w:tc>
          <w:tcPr>
            <w:tcW w:w="877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011AFBC" w14:textId="131AF103" w:rsidR="006C738E" w:rsidRPr="00DD6B12" w:rsidDel="00DA5954" w:rsidRDefault="006C738E" w:rsidP="00DD6B12">
            <w:pPr>
              <w:spacing w:line="240" w:lineRule="auto"/>
              <w:rPr>
                <w:del w:id="672" w:author="Adriana  Casas" w:date="2015-07-09T11:04:00Z"/>
                <w:rFonts w:ascii="Times" w:hAnsi="Times"/>
                <w:rPrChange w:id="673" w:author="Adriana  Casas" w:date="2015-07-08T15:43:00Z">
                  <w:rPr>
                    <w:del w:id="674" w:author="Adriana  Casas" w:date="2015-07-09T11:04:00Z"/>
                  </w:rPr>
                </w:rPrChange>
              </w:rPr>
              <w:pPrChange w:id="675" w:author="Adriana  Casas" w:date="2015-07-08T15:43:00Z">
                <w:pPr/>
              </w:pPrChange>
            </w:pPr>
            <w:del w:id="676" w:author="Adriana  Casas" w:date="2015-07-09T11:04:00Z">
              <w:r w:rsidRPr="00DD6B12" w:rsidDel="00DA5954">
                <w:rPr>
                  <w:rFonts w:ascii="Times" w:hAnsi="Times"/>
                  <w:b/>
                  <w:color w:val="000000"/>
                  <w:rPrChange w:id="677" w:author="Adriana  Casas" w:date="2015-07-08T15:43:00Z">
                    <w:rPr>
                      <w:b/>
                      <w:color w:val="000000"/>
                    </w:rPr>
                  </w:rPrChange>
                </w:rPr>
                <w:delText xml:space="preserve"> </w:delText>
              </w:r>
            </w:del>
          </w:p>
          <w:p w14:paraId="618F8880" w14:textId="46BABCB6" w:rsidR="006C738E" w:rsidRPr="00DD6B12" w:rsidDel="00DA5954" w:rsidRDefault="00E50C5F" w:rsidP="00DD6B12">
            <w:pPr>
              <w:spacing w:line="240" w:lineRule="auto"/>
              <w:rPr>
                <w:del w:id="678" w:author="Adriana  Casas" w:date="2015-07-09T11:04:00Z"/>
                <w:rFonts w:ascii="Times" w:hAnsi="Times"/>
                <w:rPrChange w:id="679" w:author="Adriana  Casas" w:date="2015-07-08T15:43:00Z">
                  <w:rPr>
                    <w:del w:id="680" w:author="Adriana  Casas" w:date="2015-07-09T11:04:00Z"/>
                  </w:rPr>
                </w:rPrChange>
              </w:rPr>
              <w:pPrChange w:id="681" w:author="Adriana  Casas" w:date="2015-07-08T15:43:00Z">
                <w:pPr/>
              </w:pPrChange>
            </w:pPr>
            <w:del w:id="682" w:author="Adriana  Casas" w:date="2015-07-09T11:04:00Z">
              <w:r w:rsidRPr="00DD6B12" w:rsidDel="00DA5954">
                <w:rPr>
                  <w:rFonts w:ascii="Times" w:hAnsi="Times"/>
                  <w:b/>
                  <w:color w:val="000000"/>
                  <w:rPrChange w:id="683" w:author="Adriana  Casas" w:date="2015-07-08T15:43:00Z">
                    <w:rPr>
                      <w:b/>
                      <w:color w:val="000000"/>
                    </w:rPr>
                  </w:rPrChange>
                </w:rPr>
                <w:delText>CS_10_05</w:delText>
              </w:r>
              <w:r w:rsidR="006C738E" w:rsidRPr="00DD6B12" w:rsidDel="00DA5954">
                <w:rPr>
                  <w:rFonts w:ascii="Times" w:hAnsi="Times"/>
                  <w:b/>
                  <w:color w:val="000000"/>
                  <w:rPrChange w:id="684" w:author="Adriana  Casas" w:date="2015-07-08T15:43:00Z">
                    <w:rPr>
                      <w:b/>
                      <w:color w:val="000000"/>
                    </w:rPr>
                  </w:rPrChange>
                </w:rPr>
                <w:delText>_CO  IMG</w:delText>
              </w:r>
              <w:r w:rsidRPr="00DD6B12" w:rsidDel="00DA5954">
                <w:rPr>
                  <w:rFonts w:ascii="Times" w:hAnsi="Times"/>
                  <w:b/>
                  <w:color w:val="000000"/>
                  <w:rPrChange w:id="685" w:author="Adriana  Casas" w:date="2015-07-08T15:43:00Z">
                    <w:rPr>
                      <w:b/>
                      <w:color w:val="000000"/>
                    </w:rPr>
                  </w:rPrChange>
                </w:rPr>
                <w:delText>0</w:delText>
              </w:r>
              <w:r w:rsidR="006C738E" w:rsidRPr="00DD6B12" w:rsidDel="00DA5954">
                <w:rPr>
                  <w:rFonts w:ascii="Times" w:hAnsi="Times"/>
                  <w:b/>
                  <w:color w:val="000000"/>
                  <w:rPrChange w:id="686" w:author="Adriana  Casas" w:date="2015-07-08T15:43:00Z">
                    <w:rPr>
                      <w:b/>
                      <w:color w:val="000000"/>
                    </w:rPr>
                  </w:rPrChange>
                </w:rPr>
                <w:delText>3</w:delText>
              </w:r>
            </w:del>
          </w:p>
        </w:tc>
      </w:tr>
      <w:tr w:rsidR="00DA5954" w:rsidRPr="00DA5954" w14:paraId="1204226A" w14:textId="77777777" w:rsidTr="006C738E">
        <w:trPr>
          <w:ins w:id="687" w:author="Adriana  Casas" w:date="2015-07-09T11:03:00Z"/>
        </w:trPr>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88C967" w14:textId="77777777" w:rsidR="00DA5954" w:rsidRPr="00DA5954" w:rsidRDefault="00DA5954" w:rsidP="00DD6B12">
            <w:pPr>
              <w:spacing w:line="240" w:lineRule="auto"/>
              <w:rPr>
                <w:ins w:id="688" w:author="Adriana  Casas" w:date="2015-07-09T11:03:00Z"/>
                <w:rFonts w:ascii="Times" w:hAnsi="Times"/>
                <w:b/>
                <w:color w:val="000000"/>
              </w:rPr>
            </w:pPr>
          </w:p>
        </w:tc>
        <w:tc>
          <w:tcPr>
            <w:tcW w:w="5985" w:type="dxa"/>
            <w:tcBorders>
              <w:bottom w:val="single" w:sz="8" w:space="0" w:color="000000"/>
              <w:right w:val="single" w:sz="8" w:space="0" w:color="000000"/>
            </w:tcBorders>
            <w:tcMar>
              <w:top w:w="100" w:type="dxa"/>
              <w:left w:w="100" w:type="dxa"/>
              <w:bottom w:w="100" w:type="dxa"/>
              <w:right w:w="100" w:type="dxa"/>
            </w:tcMar>
          </w:tcPr>
          <w:p w14:paraId="00A34113" w14:textId="1F415A67" w:rsidR="00DA5954" w:rsidRPr="00DA5954" w:rsidRDefault="00DA5954" w:rsidP="00DD6B12">
            <w:pPr>
              <w:spacing w:line="240" w:lineRule="auto"/>
              <w:rPr>
                <w:ins w:id="689" w:author="Adriana  Casas" w:date="2015-07-09T11:03:00Z"/>
                <w:rFonts w:ascii="Times" w:hAnsi="Times"/>
                <w:b/>
                <w:color w:val="000000"/>
              </w:rPr>
            </w:pPr>
            <w:ins w:id="690" w:author="Adriana  Casas" w:date="2015-07-09T11:03:00Z">
              <w:r>
                <w:rPr>
                  <w:rFonts w:ascii="Times" w:hAnsi="Times"/>
                  <w:b/>
                  <w:color w:val="000000"/>
                </w:rPr>
                <w:t>CS_10_05_CO_IMG03</w:t>
              </w:r>
            </w:ins>
          </w:p>
        </w:tc>
      </w:tr>
      <w:tr w:rsidR="006C738E" w:rsidRPr="00DD6B12" w14:paraId="53DE6940"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AFCCA1" w14:textId="5A37136B" w:rsidR="00DA5954" w:rsidRDefault="006C738E" w:rsidP="00DD6B12">
            <w:pPr>
              <w:spacing w:line="240" w:lineRule="auto"/>
              <w:rPr>
                <w:ins w:id="691" w:author="Adriana  Casas" w:date="2015-07-09T11:03:00Z"/>
                <w:rFonts w:ascii="Times" w:hAnsi="Times"/>
              </w:rPr>
            </w:pPr>
            <w:r w:rsidRPr="00DD6B12">
              <w:rPr>
                <w:rFonts w:ascii="Times" w:hAnsi="Times"/>
                <w:b/>
                <w:color w:val="000000"/>
                <w:rPrChange w:id="692" w:author="Adriana  Casas" w:date="2015-07-08T15:43:00Z">
                  <w:rPr>
                    <w:b/>
                    <w:color w:val="000000"/>
                  </w:rPr>
                </w:rPrChange>
              </w:rPr>
              <w:t>Descripción</w:t>
            </w:r>
          </w:p>
          <w:p w14:paraId="0DF0E3DD" w14:textId="6D624FA7" w:rsidR="00DA5954" w:rsidRDefault="00DA5954" w:rsidP="00DA5954">
            <w:pPr>
              <w:rPr>
                <w:ins w:id="693" w:author="Adriana  Casas" w:date="2015-07-09T11:03:00Z"/>
                <w:rFonts w:ascii="Times" w:hAnsi="Times"/>
              </w:rPr>
            </w:pPr>
          </w:p>
          <w:p w14:paraId="6F96A69C" w14:textId="77777777" w:rsidR="006C738E" w:rsidRPr="00DA5954" w:rsidRDefault="006C738E" w:rsidP="00DA5954">
            <w:pPr>
              <w:ind w:firstLine="708"/>
              <w:rPr>
                <w:rFonts w:ascii="Times" w:hAnsi="Times"/>
                <w:rPrChange w:id="694" w:author="Adriana  Casas" w:date="2015-07-09T11:03:00Z">
                  <w:rPr/>
                </w:rPrChange>
              </w:rPr>
              <w:pPrChange w:id="695" w:author="Adriana  Casas" w:date="2015-07-09T11:03:00Z">
                <w:pPr/>
              </w:pPrChange>
            </w:pPr>
          </w:p>
        </w:tc>
        <w:tc>
          <w:tcPr>
            <w:tcW w:w="5985" w:type="dxa"/>
            <w:tcBorders>
              <w:bottom w:val="single" w:sz="8" w:space="0" w:color="000000"/>
              <w:right w:val="single" w:sz="8" w:space="0" w:color="000000"/>
            </w:tcBorders>
            <w:tcMar>
              <w:top w:w="100" w:type="dxa"/>
              <w:left w:w="100" w:type="dxa"/>
              <w:bottom w:w="100" w:type="dxa"/>
              <w:right w:w="100" w:type="dxa"/>
            </w:tcMar>
          </w:tcPr>
          <w:p w14:paraId="6D4A0444" w14:textId="00636B0E" w:rsidR="006C738E" w:rsidRPr="00DD6B12" w:rsidRDefault="006C738E" w:rsidP="00DD6B12">
            <w:pPr>
              <w:spacing w:line="240" w:lineRule="auto"/>
              <w:rPr>
                <w:rFonts w:ascii="Times" w:hAnsi="Times"/>
                <w:rPrChange w:id="696" w:author="Adriana  Casas" w:date="2015-07-08T15:43:00Z">
                  <w:rPr/>
                </w:rPrChange>
              </w:rPr>
              <w:pPrChange w:id="697" w:author="Adriana  Casas" w:date="2015-07-08T15:43:00Z">
                <w:pPr/>
              </w:pPrChange>
            </w:pPr>
            <w:r w:rsidRPr="00DD6B12">
              <w:rPr>
                <w:rFonts w:ascii="Times" w:hAnsi="Times"/>
                <w:b/>
                <w:color w:val="000000"/>
                <w:rPrChange w:id="698" w:author="Adriana  Casas" w:date="2015-07-08T15:43:00Z">
                  <w:rPr>
                    <w:b/>
                    <w:color w:val="000000"/>
                  </w:rPr>
                </w:rPrChange>
              </w:rPr>
              <w:t xml:space="preserve">  </w:t>
            </w:r>
            <w:del w:id="699" w:author="Adriana  Casas" w:date="2015-07-09T10:41:00Z">
              <w:r w:rsidRPr="00DD6B12" w:rsidDel="00E04CBD">
                <w:rPr>
                  <w:rFonts w:ascii="Times" w:hAnsi="Times"/>
                  <w:noProof/>
                  <w:lang w:val="es-ES" w:eastAsia="es-ES"/>
                  <w:rPrChange w:id="700" w:author="Adriana  Casas" w:date="2015-07-08T15:43:00Z">
                    <w:rPr>
                      <w:noProof/>
                      <w:lang w:val="es-ES" w:eastAsia="es-ES"/>
                    </w:rPr>
                  </w:rPrChange>
                </w:rPr>
                <w:drawing>
                  <wp:inline distT="114300" distB="114300" distL="114300" distR="114300" wp14:anchorId="5EC62F6E" wp14:editId="3B7DB873">
                    <wp:extent cx="1333500" cy="12192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1333500" cy="1219200"/>
                            </a:xfrm>
                            <a:prstGeom prst="rect">
                              <a:avLst/>
                            </a:prstGeom>
                            <a:ln/>
                          </pic:spPr>
                        </pic:pic>
                      </a:graphicData>
                    </a:graphic>
                  </wp:inline>
                </w:drawing>
              </w:r>
            </w:del>
            <w:ins w:id="701" w:author="Adriana  Casas" w:date="2015-07-09T10:41:00Z">
              <w:r w:rsidR="00E04CBD">
                <w:t xml:space="preserve"> </w:t>
              </w:r>
              <w:r w:rsidR="00E04CBD">
                <w:rPr>
                  <w:rFonts w:ascii="Times" w:hAnsi="Times"/>
                  <w:b/>
                  <w:noProof/>
                  <w:color w:val="000000"/>
                  <w:highlight w:val="none"/>
                  <w:lang w:val="es-ES" w:eastAsia="es-ES"/>
                </w:rPr>
                <w:drawing>
                  <wp:inline distT="0" distB="0" distL="0" distR="0" wp14:anchorId="2739A1D5" wp14:editId="7DF82199">
                    <wp:extent cx="1770735" cy="950595"/>
                    <wp:effectExtent l="0" t="0" r="7620" b="0"/>
                    <wp:docPr id="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0822" cy="950641"/>
                            </a:xfrm>
                            <a:prstGeom prst="rect">
                              <a:avLst/>
                            </a:prstGeom>
                            <a:noFill/>
                            <a:ln>
                              <a:noFill/>
                            </a:ln>
                          </pic:spPr>
                        </pic:pic>
                      </a:graphicData>
                    </a:graphic>
                  </wp:inline>
                </w:drawing>
              </w:r>
            </w:ins>
          </w:p>
          <w:p w14:paraId="4B92A55B" w14:textId="77777777" w:rsidR="006C738E" w:rsidRPr="00DD6B12" w:rsidRDefault="006C738E" w:rsidP="00DD6B12">
            <w:pPr>
              <w:spacing w:line="240" w:lineRule="auto"/>
              <w:rPr>
                <w:rFonts w:ascii="Times" w:hAnsi="Times"/>
                <w:rPrChange w:id="702" w:author="Adriana  Casas" w:date="2015-07-08T15:43:00Z">
                  <w:rPr/>
                </w:rPrChange>
              </w:rPr>
              <w:pPrChange w:id="703" w:author="Adriana  Casas" w:date="2015-07-08T15:43:00Z">
                <w:pPr/>
              </w:pPrChange>
            </w:pPr>
            <w:r w:rsidRPr="00DD6B12">
              <w:rPr>
                <w:rFonts w:ascii="Times" w:hAnsi="Times"/>
                <w:b/>
                <w:color w:val="000000"/>
                <w:rPrChange w:id="704" w:author="Adriana  Casas" w:date="2015-07-08T15:43:00Z">
                  <w:rPr>
                    <w:b/>
                    <w:color w:val="000000"/>
                  </w:rPr>
                </w:rPrChange>
              </w:rPr>
              <w:t xml:space="preserve"> </w:t>
            </w:r>
          </w:p>
        </w:tc>
      </w:tr>
      <w:tr w:rsidR="006C738E" w:rsidRPr="00DD6B12" w14:paraId="4F77A485"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78AA3F" w14:textId="77777777" w:rsidR="006C738E" w:rsidRPr="00DD6B12" w:rsidRDefault="006C738E" w:rsidP="00DD6B12">
            <w:pPr>
              <w:spacing w:line="240" w:lineRule="auto"/>
              <w:rPr>
                <w:rFonts w:ascii="Times" w:hAnsi="Times"/>
                <w:rPrChange w:id="705" w:author="Adriana  Casas" w:date="2015-07-08T15:43:00Z">
                  <w:rPr/>
                </w:rPrChange>
              </w:rPr>
              <w:pPrChange w:id="706" w:author="Adriana  Casas" w:date="2015-07-08T15:43:00Z">
                <w:pPr/>
              </w:pPrChange>
            </w:pPr>
            <w:r w:rsidRPr="00DD6B12">
              <w:rPr>
                <w:rFonts w:ascii="Times" w:hAnsi="Times"/>
                <w:b/>
                <w:color w:val="000000"/>
                <w:rPrChange w:id="707" w:author="Adriana  Casas" w:date="2015-07-08T15:43:00Z">
                  <w:rPr>
                    <w:b/>
                    <w:color w:val="000000"/>
                  </w:rPr>
                </w:rPrChange>
              </w:rPr>
              <w:t>Código Shutterstock (o URL o ruta en Aula planeta)</w:t>
            </w:r>
          </w:p>
        </w:tc>
        <w:tc>
          <w:tcPr>
            <w:tcW w:w="5985" w:type="dxa"/>
            <w:tcBorders>
              <w:bottom w:val="single" w:sz="8" w:space="0" w:color="000000"/>
              <w:right w:val="single" w:sz="8" w:space="0" w:color="000000"/>
            </w:tcBorders>
            <w:tcMar>
              <w:top w:w="100" w:type="dxa"/>
              <w:left w:w="100" w:type="dxa"/>
              <w:bottom w:w="100" w:type="dxa"/>
              <w:right w:w="100" w:type="dxa"/>
            </w:tcMar>
          </w:tcPr>
          <w:p w14:paraId="2E27FF3D" w14:textId="7F8993BE" w:rsidR="006C738E" w:rsidRPr="00E04CBD" w:rsidRDefault="00E04CBD" w:rsidP="00DD6B12">
            <w:pPr>
              <w:spacing w:line="240" w:lineRule="auto"/>
              <w:rPr>
                <w:rFonts w:ascii="Times" w:hAnsi="Times"/>
                <w:color w:val="auto"/>
                <w:rPrChange w:id="708" w:author="Adriana  Casas" w:date="2015-07-09T10:40:00Z">
                  <w:rPr/>
                </w:rPrChange>
              </w:rPr>
              <w:pPrChange w:id="709" w:author="Adriana  Casas" w:date="2015-07-08T15:43:00Z">
                <w:pPr/>
              </w:pPrChange>
            </w:pPr>
            <w:ins w:id="710" w:author="Adriana  Casas" w:date="2015-07-09T10:40:00Z">
              <w:r w:rsidRPr="00E04CBD">
                <w:rPr>
                  <w:rFonts w:ascii="Times" w:eastAsia="Times New Roman" w:hAnsi="Times" w:cs="Times New Roman"/>
                  <w:color w:val="auto"/>
                  <w:rPrChange w:id="711" w:author="Adriana  Casas" w:date="2015-07-09T10:40:00Z">
                    <w:rPr>
                      <w:rFonts w:eastAsia="Times New Roman" w:cs="Times New Roman"/>
                    </w:rPr>
                  </w:rPrChange>
                </w:rPr>
                <w:fldChar w:fldCharType="begin"/>
              </w:r>
              <w:r w:rsidRPr="00E04CBD">
                <w:rPr>
                  <w:rFonts w:ascii="Times" w:eastAsia="Times New Roman" w:hAnsi="Times" w:cs="Times New Roman"/>
                  <w:color w:val="auto"/>
                  <w:rPrChange w:id="712" w:author="Adriana  Casas" w:date="2015-07-09T10:40:00Z">
                    <w:rPr>
                      <w:rFonts w:eastAsia="Times New Roman" w:cs="Times New Roman"/>
                    </w:rPr>
                  </w:rPrChange>
                </w:rPr>
                <w:instrText xml:space="preserve"> HYPERLINK "http://www.shutterstock.com/pic-65792590/stock-vector-homo-sapiens-technology.html?src=pp-photo-264009812-Vadbep4AozbDQfPwBh091g-5" </w:instrText>
              </w:r>
            </w:ins>
            <w:r w:rsidRPr="00E04CBD">
              <w:rPr>
                <w:rFonts w:ascii="Times" w:eastAsia="Times New Roman" w:hAnsi="Times" w:cs="Times New Roman"/>
                <w:color w:val="auto"/>
                <w:rPrChange w:id="713" w:author="Adriana  Casas" w:date="2015-07-09T10:40:00Z">
                  <w:rPr>
                    <w:rFonts w:eastAsia="Times New Roman" w:cs="Times New Roman"/>
                  </w:rPr>
                </w:rPrChange>
              </w:rPr>
            </w:r>
            <w:ins w:id="714" w:author="Adriana  Casas" w:date="2015-07-09T10:40:00Z">
              <w:r w:rsidRPr="00E04CBD">
                <w:rPr>
                  <w:rFonts w:ascii="Times" w:eastAsia="Times New Roman" w:hAnsi="Times" w:cs="Times New Roman"/>
                  <w:color w:val="auto"/>
                  <w:rPrChange w:id="715" w:author="Adriana  Casas" w:date="2015-07-09T10:40:00Z">
                    <w:rPr>
                      <w:rFonts w:eastAsia="Times New Roman" w:cs="Times New Roman"/>
                    </w:rPr>
                  </w:rPrChange>
                </w:rPr>
                <w:fldChar w:fldCharType="separate"/>
              </w:r>
              <w:r w:rsidRPr="00E04CBD">
                <w:rPr>
                  <w:rStyle w:val="Hipervnculo"/>
                  <w:rFonts w:ascii="Times" w:eastAsia="Times New Roman" w:hAnsi="Times" w:cs="Times New Roman"/>
                  <w:color w:val="auto"/>
                  <w:rPrChange w:id="716" w:author="Adriana  Casas" w:date="2015-07-09T10:40:00Z">
                    <w:rPr>
                      <w:rStyle w:val="Hipervnculo"/>
                      <w:rFonts w:eastAsia="Times New Roman" w:cs="Times New Roman"/>
                    </w:rPr>
                  </w:rPrChange>
                </w:rPr>
                <w:t>65792590</w:t>
              </w:r>
              <w:r w:rsidRPr="00E04CBD">
                <w:rPr>
                  <w:rFonts w:ascii="Times" w:eastAsia="Times New Roman" w:hAnsi="Times" w:cs="Times New Roman"/>
                  <w:color w:val="auto"/>
                  <w:rPrChange w:id="717" w:author="Adriana  Casas" w:date="2015-07-09T10:40:00Z">
                    <w:rPr>
                      <w:rFonts w:eastAsia="Times New Roman" w:cs="Times New Roman"/>
                    </w:rPr>
                  </w:rPrChange>
                </w:rPr>
                <w:fldChar w:fldCharType="end"/>
              </w:r>
            </w:ins>
            <w:del w:id="718" w:author="Adriana  Casas" w:date="2015-07-09T10:40:00Z">
              <w:r w:rsidR="009D3AFD" w:rsidRPr="00E04CBD" w:rsidDel="00E04CBD">
                <w:rPr>
                  <w:rFonts w:ascii="Times" w:hAnsi="Times"/>
                  <w:color w:val="auto"/>
                  <w:rPrChange w:id="719" w:author="Adriana  Casas" w:date="2015-07-09T10:40:00Z">
                    <w:rPr/>
                  </w:rPrChange>
                </w:rPr>
                <w:fldChar w:fldCharType="begin"/>
              </w:r>
              <w:r w:rsidR="009D3AFD" w:rsidRPr="00E04CBD" w:rsidDel="00E04CBD">
                <w:rPr>
                  <w:rFonts w:ascii="Times" w:hAnsi="Times"/>
                  <w:color w:val="auto"/>
                  <w:rPrChange w:id="720" w:author="Adriana  Casas" w:date="2015-07-09T10:40:00Z">
                    <w:rPr/>
                  </w:rPrChange>
                </w:rPr>
                <w:delInstrText xml:space="preserve"> HYPERLINK "http://image.shutterstock.com/display_pic_with_logo/881425/146825492/stock-photo-evolution-of-business-concept-146825492.jpg" \h </w:delInstrText>
              </w:r>
              <w:r w:rsidR="009D3AFD" w:rsidRPr="00E04CBD" w:rsidDel="00E04CBD">
                <w:rPr>
                  <w:rFonts w:ascii="Times" w:hAnsi="Times"/>
                  <w:color w:val="auto"/>
                  <w:rPrChange w:id="721" w:author="Adriana  Casas" w:date="2015-07-09T10:40:00Z">
                    <w:rPr/>
                  </w:rPrChange>
                </w:rPr>
                <w:fldChar w:fldCharType="separate"/>
              </w:r>
              <w:r w:rsidR="006C738E" w:rsidRPr="00E04CBD" w:rsidDel="00E04CBD">
                <w:rPr>
                  <w:rFonts w:ascii="Times" w:hAnsi="Times"/>
                  <w:b/>
                  <w:color w:val="auto"/>
                  <w:u w:val="single"/>
                  <w:rPrChange w:id="722" w:author="Adriana  Casas" w:date="2015-07-09T10:40:00Z">
                    <w:rPr>
                      <w:b/>
                      <w:color w:val="1155CC"/>
                      <w:u w:val="single"/>
                    </w:rPr>
                  </w:rPrChange>
                </w:rPr>
                <w:delText>http://image.shutterstock.com/display_pic_with_logo/881425/146825492/stock-photo-evolution-of-business-concept-146825492.jpg</w:delText>
              </w:r>
              <w:r w:rsidR="009D3AFD" w:rsidRPr="00E04CBD" w:rsidDel="00E04CBD">
                <w:rPr>
                  <w:rFonts w:ascii="Times" w:hAnsi="Times"/>
                  <w:b/>
                  <w:color w:val="auto"/>
                  <w:u w:val="single"/>
                  <w:rPrChange w:id="723" w:author="Adriana  Casas" w:date="2015-07-09T10:40:00Z">
                    <w:rPr>
                      <w:b/>
                      <w:color w:val="1155CC"/>
                      <w:u w:val="single"/>
                    </w:rPr>
                  </w:rPrChange>
                </w:rPr>
                <w:fldChar w:fldCharType="end"/>
              </w:r>
            </w:del>
            <w:r w:rsidR="009D3AFD" w:rsidRPr="00E04CBD">
              <w:rPr>
                <w:rFonts w:ascii="Times" w:hAnsi="Times"/>
                <w:color w:val="auto"/>
                <w:rPrChange w:id="724" w:author="Adriana  Casas" w:date="2015-07-09T10:40:00Z">
                  <w:rPr/>
                </w:rPrChange>
              </w:rPr>
              <w:fldChar w:fldCharType="begin"/>
            </w:r>
            <w:r w:rsidR="009D3AFD" w:rsidRPr="00E04CBD">
              <w:rPr>
                <w:rFonts w:ascii="Times" w:hAnsi="Times"/>
                <w:color w:val="auto"/>
                <w:rPrChange w:id="725" w:author="Adriana  Casas" w:date="2015-07-09T10:40:00Z">
                  <w:rPr/>
                </w:rPrChange>
              </w:rPr>
              <w:instrText xml:space="preserve"> HYPERLINK "http://image.shutterstock.com/display_pic_with_logo/881425/146825492/stock-photo-evolution-of-business-concept-146825492.jpg" \h </w:instrText>
            </w:r>
            <w:r w:rsidR="009D3AFD" w:rsidRPr="00E04CBD">
              <w:rPr>
                <w:rFonts w:ascii="Times" w:hAnsi="Times"/>
                <w:color w:val="auto"/>
                <w:rPrChange w:id="726" w:author="Adriana  Casas" w:date="2015-07-09T10:40:00Z">
                  <w:rPr/>
                </w:rPrChange>
              </w:rPr>
              <w:fldChar w:fldCharType="separate"/>
            </w:r>
            <w:r w:rsidR="009D3AFD" w:rsidRPr="00E04CBD">
              <w:rPr>
                <w:rFonts w:ascii="Times" w:hAnsi="Times"/>
                <w:color w:val="auto"/>
                <w:rPrChange w:id="727" w:author="Adriana  Casas" w:date="2015-07-09T10:40:00Z">
                  <w:rPr/>
                </w:rPrChange>
              </w:rPr>
              <w:fldChar w:fldCharType="end"/>
            </w:r>
          </w:p>
        </w:tc>
      </w:tr>
      <w:tr w:rsidR="006C738E" w:rsidRPr="00DD6B12" w14:paraId="274E1A22"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EF6898" w14:textId="77777777" w:rsidR="006C738E" w:rsidRPr="00DD6B12" w:rsidRDefault="006C738E" w:rsidP="00DD6B12">
            <w:pPr>
              <w:spacing w:line="240" w:lineRule="auto"/>
              <w:rPr>
                <w:rFonts w:ascii="Times" w:hAnsi="Times"/>
                <w:rPrChange w:id="728" w:author="Adriana  Casas" w:date="2015-07-08T15:43:00Z">
                  <w:rPr/>
                </w:rPrChange>
              </w:rPr>
              <w:pPrChange w:id="729" w:author="Adriana  Casas" w:date="2015-07-08T15:43:00Z">
                <w:pPr/>
              </w:pPrChange>
            </w:pPr>
            <w:r w:rsidRPr="00DD6B12">
              <w:rPr>
                <w:rFonts w:ascii="Times" w:hAnsi="Times"/>
                <w:b/>
                <w:color w:val="000000"/>
                <w:rPrChange w:id="730" w:author="Adriana  Casas" w:date="2015-07-08T15:43:00Z">
                  <w:rPr>
                    <w:b/>
                    <w:color w:val="000000"/>
                  </w:rPr>
                </w:rPrChange>
              </w:rPr>
              <w:t>Pie de imagen</w:t>
            </w:r>
          </w:p>
        </w:tc>
        <w:tc>
          <w:tcPr>
            <w:tcW w:w="5985" w:type="dxa"/>
            <w:tcBorders>
              <w:bottom w:val="single" w:sz="8" w:space="0" w:color="000000"/>
              <w:right w:val="single" w:sz="8" w:space="0" w:color="000000"/>
            </w:tcBorders>
            <w:tcMar>
              <w:top w:w="100" w:type="dxa"/>
              <w:left w:w="100" w:type="dxa"/>
              <w:bottom w:w="100" w:type="dxa"/>
              <w:right w:w="100" w:type="dxa"/>
            </w:tcMar>
          </w:tcPr>
          <w:p w14:paraId="6A8C66BC" w14:textId="77777777" w:rsidR="006C738E" w:rsidRPr="00DD6B12" w:rsidRDefault="006C738E" w:rsidP="00DD6B12">
            <w:pPr>
              <w:spacing w:after="100" w:line="240" w:lineRule="auto"/>
              <w:rPr>
                <w:rFonts w:ascii="Times" w:hAnsi="Times"/>
                <w:rPrChange w:id="731" w:author="Adriana  Casas" w:date="2015-07-08T15:43:00Z">
                  <w:rPr/>
                </w:rPrChange>
              </w:rPr>
              <w:pPrChange w:id="732" w:author="Adriana  Casas" w:date="2015-07-08T15:43:00Z">
                <w:pPr>
                  <w:spacing w:after="100"/>
                </w:pPr>
              </w:pPrChange>
            </w:pPr>
            <w:r w:rsidRPr="00DD6B12">
              <w:rPr>
                <w:rFonts w:ascii="Times" w:hAnsi="Times"/>
                <w:color w:val="000000"/>
                <w:rPrChange w:id="733" w:author="Adriana  Casas" w:date="2015-07-08T15:43:00Z">
                  <w:rPr>
                    <w:color w:val="000000"/>
                  </w:rPr>
                </w:rPrChange>
              </w:rPr>
              <w:t>Las actividades científicas y tecnológicas van de la mano con la evolución de las sociedades y su impacto en la economía.</w:t>
            </w:r>
          </w:p>
        </w:tc>
      </w:tr>
    </w:tbl>
    <w:p w14:paraId="7A4D4A0A" w14:textId="77777777" w:rsidR="006C738E" w:rsidRPr="00DD6B12" w:rsidRDefault="006C738E" w:rsidP="00DD6B12">
      <w:pPr>
        <w:spacing w:line="240" w:lineRule="auto"/>
        <w:rPr>
          <w:rFonts w:ascii="Times" w:hAnsi="Times"/>
          <w:rPrChange w:id="734" w:author="Adriana  Casas" w:date="2015-07-08T15:43:00Z">
            <w:rPr/>
          </w:rPrChange>
        </w:rPr>
        <w:pPrChange w:id="735" w:author="Adriana  Casas" w:date="2015-07-08T15:43:00Z">
          <w:pPr/>
        </w:pPrChange>
      </w:pPr>
      <w:r w:rsidRPr="00DD6B12">
        <w:rPr>
          <w:rFonts w:ascii="Times" w:hAnsi="Times"/>
          <w:color w:val="000000"/>
          <w:shd w:val="clear" w:color="auto" w:fill="EFECE6"/>
          <w:rPrChange w:id="736" w:author="Adriana  Casas" w:date="2015-07-08T15:43:00Z">
            <w:rPr>
              <w:color w:val="000000"/>
              <w:shd w:val="clear" w:color="auto" w:fill="EFECE6"/>
            </w:rPr>
          </w:rPrChange>
        </w:rPr>
        <w:t xml:space="preserve"> </w:t>
      </w:r>
    </w:p>
    <w:tbl>
      <w:tblPr>
        <w:tblStyle w:val="96"/>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5895"/>
      </w:tblGrid>
      <w:tr w:rsidR="006C738E" w:rsidRPr="00DD6B12" w14:paraId="115301AB"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1E4A9D" w14:textId="77777777" w:rsidR="006C738E" w:rsidRPr="00DD6B12" w:rsidRDefault="006C738E" w:rsidP="00DD6B12">
            <w:pPr>
              <w:spacing w:line="240" w:lineRule="auto"/>
              <w:rPr>
                <w:rFonts w:ascii="Times" w:hAnsi="Times"/>
                <w:rPrChange w:id="737" w:author="Adriana  Casas" w:date="2015-07-08T15:43:00Z">
                  <w:rPr/>
                </w:rPrChange>
              </w:rPr>
              <w:pPrChange w:id="738" w:author="Adriana  Casas" w:date="2015-07-08T15:43:00Z">
                <w:pPr/>
              </w:pPrChange>
            </w:pPr>
          </w:p>
        </w:tc>
        <w:tc>
          <w:tcPr>
            <w:tcW w:w="5895" w:type="dxa"/>
            <w:tcBorders>
              <w:bottom w:val="single" w:sz="8" w:space="0" w:color="000000"/>
              <w:right w:val="single" w:sz="8" w:space="0" w:color="000000"/>
            </w:tcBorders>
            <w:tcMar>
              <w:top w:w="100" w:type="dxa"/>
              <w:left w:w="100" w:type="dxa"/>
              <w:bottom w:w="100" w:type="dxa"/>
              <w:right w:w="100" w:type="dxa"/>
            </w:tcMar>
          </w:tcPr>
          <w:p w14:paraId="5F210894" w14:textId="77777777" w:rsidR="006C738E" w:rsidRPr="00DD6B12" w:rsidRDefault="006C738E" w:rsidP="00DD6B12">
            <w:pPr>
              <w:spacing w:line="240" w:lineRule="auto"/>
              <w:rPr>
                <w:rFonts w:ascii="Times" w:hAnsi="Times"/>
                <w:b/>
                <w:rPrChange w:id="739" w:author="Adriana  Casas" w:date="2015-07-08T15:43:00Z">
                  <w:rPr>
                    <w:b/>
                  </w:rPr>
                </w:rPrChange>
              </w:rPr>
              <w:pPrChange w:id="740" w:author="Adriana  Casas" w:date="2015-07-08T15:43:00Z">
                <w:pPr/>
              </w:pPrChange>
            </w:pPr>
            <w:r w:rsidRPr="00DD6B12">
              <w:rPr>
                <w:rFonts w:ascii="Times" w:hAnsi="Times"/>
                <w:b/>
                <w:color w:val="000000"/>
                <w:rPrChange w:id="741" w:author="Adriana  Casas" w:date="2015-07-08T15:43:00Z">
                  <w:rPr>
                    <w:b/>
                    <w:color w:val="000000"/>
                  </w:rPr>
                </w:rPrChange>
              </w:rPr>
              <w:t>Destacado Recurso aprovechado</w:t>
            </w:r>
          </w:p>
        </w:tc>
      </w:tr>
      <w:tr w:rsidR="00E04CBD" w:rsidRPr="00E04CBD" w14:paraId="53DB3B4B" w14:textId="77777777" w:rsidTr="006C738E">
        <w:trPr>
          <w:ins w:id="742" w:author="Adriana  Casas" w:date="2015-07-09T10:48:00Z"/>
        </w:trPr>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FA8FDC" w14:textId="1EF15E9F" w:rsidR="00E04CBD" w:rsidRPr="00E04CBD" w:rsidRDefault="00E04CBD" w:rsidP="00DD6B12">
            <w:pPr>
              <w:spacing w:line="240" w:lineRule="auto"/>
              <w:rPr>
                <w:ins w:id="743" w:author="Adriana  Casas" w:date="2015-07-09T10:48:00Z"/>
                <w:rFonts w:ascii="Times" w:hAnsi="Times"/>
                <w:color w:val="000000"/>
              </w:rPr>
            </w:pPr>
            <w:ins w:id="744" w:author="Adriana  Casas" w:date="2015-07-09T10:48:00Z">
              <w:r>
                <w:rPr>
                  <w:rFonts w:ascii="Times" w:hAnsi="Times"/>
                  <w:color w:val="000000"/>
                </w:rPr>
                <w:t>Título</w:t>
              </w:r>
            </w:ins>
          </w:p>
        </w:tc>
        <w:tc>
          <w:tcPr>
            <w:tcW w:w="5895" w:type="dxa"/>
            <w:tcBorders>
              <w:bottom w:val="single" w:sz="8" w:space="0" w:color="000000"/>
              <w:right w:val="single" w:sz="8" w:space="0" w:color="000000"/>
            </w:tcBorders>
            <w:tcMar>
              <w:top w:w="100" w:type="dxa"/>
              <w:left w:w="100" w:type="dxa"/>
              <w:bottom w:w="100" w:type="dxa"/>
              <w:right w:w="100" w:type="dxa"/>
            </w:tcMar>
          </w:tcPr>
          <w:p w14:paraId="476DA18B" w14:textId="641C2F1F" w:rsidR="00E04CBD" w:rsidRPr="00E04CBD" w:rsidRDefault="00E04CBD" w:rsidP="00DD6B12">
            <w:pPr>
              <w:spacing w:line="240" w:lineRule="auto"/>
              <w:rPr>
                <w:ins w:id="745" w:author="Adriana  Casas" w:date="2015-07-09T10:48:00Z"/>
                <w:rFonts w:ascii="Times" w:hAnsi="Times"/>
                <w:b/>
                <w:color w:val="000000"/>
                <w:rPrChange w:id="746" w:author="Adriana  Casas" w:date="2015-07-09T10:48:00Z">
                  <w:rPr>
                    <w:ins w:id="747" w:author="Adriana  Casas" w:date="2015-07-09T10:48:00Z"/>
                    <w:rFonts w:ascii="Times" w:hAnsi="Times"/>
                    <w:color w:val="000000"/>
                  </w:rPr>
                </w:rPrChange>
              </w:rPr>
            </w:pPr>
            <w:ins w:id="748" w:author="Adriana  Casas" w:date="2015-07-09T10:48:00Z">
              <w:r>
                <w:rPr>
                  <w:rFonts w:ascii="Times" w:hAnsi="Times"/>
                  <w:b/>
                  <w:color w:val="000000"/>
                </w:rPr>
                <w:t>Recuerda</w:t>
              </w:r>
            </w:ins>
          </w:p>
        </w:tc>
      </w:tr>
      <w:tr w:rsidR="006C738E" w:rsidRPr="00DD6B12" w14:paraId="12067EEE"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73B6D1" w14:textId="77777777" w:rsidR="006C738E" w:rsidRPr="00DD6B12" w:rsidRDefault="006C738E" w:rsidP="00DD6B12">
            <w:pPr>
              <w:spacing w:line="240" w:lineRule="auto"/>
              <w:rPr>
                <w:rFonts w:ascii="Times" w:hAnsi="Times"/>
                <w:rPrChange w:id="749" w:author="Adriana  Casas" w:date="2015-07-08T15:43:00Z">
                  <w:rPr/>
                </w:rPrChange>
              </w:rPr>
              <w:pPrChange w:id="750" w:author="Adriana  Casas" w:date="2015-07-08T15:43:00Z">
                <w:pPr/>
              </w:pPrChange>
            </w:pPr>
            <w:r w:rsidRPr="00DD6B12">
              <w:rPr>
                <w:rFonts w:ascii="Times" w:hAnsi="Times"/>
                <w:color w:val="000000"/>
                <w:rPrChange w:id="751" w:author="Adriana  Casas" w:date="2015-07-08T15:43:00Z">
                  <w:rPr>
                    <w:color w:val="000000"/>
                  </w:rPr>
                </w:rPrChange>
              </w:rPr>
              <w:t>Contenido</w:t>
            </w:r>
          </w:p>
        </w:tc>
        <w:tc>
          <w:tcPr>
            <w:tcW w:w="5895" w:type="dxa"/>
            <w:tcBorders>
              <w:bottom w:val="single" w:sz="8" w:space="0" w:color="000000"/>
              <w:right w:val="single" w:sz="8" w:space="0" w:color="000000"/>
            </w:tcBorders>
            <w:tcMar>
              <w:top w:w="100" w:type="dxa"/>
              <w:left w:w="100" w:type="dxa"/>
              <w:bottom w:w="100" w:type="dxa"/>
              <w:right w:w="100" w:type="dxa"/>
            </w:tcMar>
          </w:tcPr>
          <w:p w14:paraId="4A394485" w14:textId="7F936952" w:rsidR="006C738E" w:rsidRPr="00DD6B12" w:rsidRDefault="006C738E" w:rsidP="00E058D9">
            <w:pPr>
              <w:spacing w:line="240" w:lineRule="auto"/>
              <w:rPr>
                <w:rFonts w:ascii="Times" w:hAnsi="Times"/>
                <w:rPrChange w:id="752" w:author="Adriana  Casas" w:date="2015-07-08T15:43:00Z">
                  <w:rPr/>
                </w:rPrChange>
              </w:rPr>
              <w:pPrChange w:id="753" w:author="Adriana  Casas" w:date="2015-07-09T10:52:00Z">
                <w:pPr/>
              </w:pPrChange>
            </w:pPr>
            <w:r w:rsidRPr="00DD6B12">
              <w:rPr>
                <w:rFonts w:ascii="Times" w:hAnsi="Times"/>
                <w:color w:val="000000"/>
                <w:rPrChange w:id="754" w:author="Adriana  Casas" w:date="2015-07-08T15:43:00Z">
                  <w:rPr>
                    <w:color w:val="000000"/>
                  </w:rPr>
                </w:rPrChange>
              </w:rPr>
              <w:t xml:space="preserve">Los </w:t>
            </w:r>
            <w:r w:rsidRPr="00E058D9">
              <w:rPr>
                <w:rFonts w:ascii="Times" w:hAnsi="Times"/>
                <w:b/>
                <w:color w:val="000000"/>
                <w:rPrChange w:id="755" w:author="Adriana  Casas" w:date="2015-07-09T10:52:00Z">
                  <w:rPr>
                    <w:color w:val="000000"/>
                  </w:rPr>
                </w:rPrChange>
              </w:rPr>
              <w:t>modos de producción</w:t>
            </w:r>
            <w:r w:rsidRPr="00DD6B12">
              <w:rPr>
                <w:rFonts w:ascii="Times" w:hAnsi="Times"/>
                <w:color w:val="000000"/>
                <w:rPrChange w:id="756" w:author="Adriana  Casas" w:date="2015-07-08T15:43:00Z">
                  <w:rPr>
                    <w:color w:val="000000"/>
                  </w:rPr>
                </w:rPrChange>
              </w:rPr>
              <w:t xml:space="preserve"> o sistemas económicos son las distintas formas que han existido a lo largo de la historia para llevar a cabo </w:t>
            </w:r>
            <w:del w:id="757" w:author="Adriana  Casas" w:date="2015-07-09T10:52:00Z">
              <w:r w:rsidRPr="00DD6B12" w:rsidDel="00E058D9">
                <w:rPr>
                  <w:rFonts w:ascii="Times" w:hAnsi="Times"/>
                  <w:color w:val="000000"/>
                  <w:rPrChange w:id="758" w:author="Adriana  Casas" w:date="2015-07-08T15:43:00Z">
                    <w:rPr>
                      <w:color w:val="000000"/>
                    </w:rPr>
                  </w:rPrChange>
                </w:rPr>
                <w:delText xml:space="preserve">las </w:delText>
              </w:r>
            </w:del>
            <w:r w:rsidRPr="00DD6B12">
              <w:rPr>
                <w:rFonts w:ascii="Times" w:hAnsi="Times"/>
                <w:color w:val="000000"/>
                <w:rPrChange w:id="759" w:author="Adriana  Casas" w:date="2015-07-08T15:43:00Z">
                  <w:rPr>
                    <w:color w:val="000000"/>
                  </w:rPr>
                </w:rPrChange>
              </w:rPr>
              <w:t>actividades de producción y distribución. Al mismo tiempo, estos modos de producción han determinado la organización política de la sociedad</w:t>
            </w:r>
            <w:ins w:id="760" w:author="Adriana  Casas" w:date="2015-07-09T10:52:00Z">
              <w:r w:rsidR="00E058D9">
                <w:rPr>
                  <w:rFonts w:ascii="Times" w:hAnsi="Times"/>
                  <w:color w:val="000000"/>
                </w:rPr>
                <w:t>.</w:t>
              </w:r>
            </w:ins>
            <w:r w:rsidRPr="00DD6B12">
              <w:rPr>
                <w:rFonts w:ascii="Times" w:hAnsi="Times"/>
                <w:color w:val="000000"/>
                <w:rPrChange w:id="761" w:author="Adriana  Casas" w:date="2015-07-08T15:43:00Z">
                  <w:rPr>
                    <w:color w:val="000000"/>
                  </w:rPr>
                </w:rPrChange>
              </w:rPr>
              <w:t xml:space="preserve"> </w:t>
            </w:r>
          </w:p>
        </w:tc>
      </w:tr>
    </w:tbl>
    <w:p w14:paraId="1E40376C" w14:textId="77777777" w:rsidR="006C738E" w:rsidRPr="00DD6B12" w:rsidRDefault="006C738E" w:rsidP="00DD6B12">
      <w:pPr>
        <w:spacing w:line="240" w:lineRule="auto"/>
        <w:rPr>
          <w:rFonts w:ascii="Times" w:hAnsi="Times"/>
          <w:rPrChange w:id="762" w:author="Adriana  Casas" w:date="2015-07-08T15:43:00Z">
            <w:rPr/>
          </w:rPrChange>
        </w:rPr>
        <w:pPrChange w:id="763" w:author="Adriana  Casas" w:date="2015-07-08T15:43:00Z">
          <w:pPr/>
        </w:pPrChange>
      </w:pPr>
      <w:r w:rsidRPr="00DD6B12">
        <w:rPr>
          <w:rFonts w:ascii="Times" w:hAnsi="Times"/>
          <w:color w:val="000000"/>
          <w:shd w:val="clear" w:color="auto" w:fill="EFECE6"/>
          <w:rPrChange w:id="764" w:author="Adriana  Casas" w:date="2015-07-08T15:43:00Z">
            <w:rPr>
              <w:color w:val="000000"/>
              <w:shd w:val="clear" w:color="auto" w:fill="EFECE6"/>
            </w:rPr>
          </w:rPrChange>
        </w:rPr>
        <w:t xml:space="preserve"> </w:t>
      </w:r>
    </w:p>
    <w:p w14:paraId="209ADE3D" w14:textId="77777777" w:rsidR="006C738E" w:rsidRPr="00DD6B12" w:rsidRDefault="006C738E" w:rsidP="00DD6B12">
      <w:pPr>
        <w:spacing w:line="240" w:lineRule="auto"/>
        <w:rPr>
          <w:rFonts w:ascii="Times" w:hAnsi="Times"/>
          <w:rPrChange w:id="765" w:author="Adriana  Casas" w:date="2015-07-08T15:43:00Z">
            <w:rPr/>
          </w:rPrChange>
        </w:rPr>
        <w:pPrChange w:id="766" w:author="Adriana  Casas" w:date="2015-07-08T15:43:00Z">
          <w:pPr/>
        </w:pPrChange>
      </w:pPr>
    </w:p>
    <w:p w14:paraId="704C7FE2" w14:textId="77777777" w:rsidR="006C738E" w:rsidRPr="00DD6B12" w:rsidRDefault="006C738E" w:rsidP="00DD6B12">
      <w:pPr>
        <w:spacing w:line="240" w:lineRule="auto"/>
        <w:rPr>
          <w:rFonts w:ascii="Times" w:hAnsi="Times"/>
          <w:rPrChange w:id="767" w:author="Adriana  Casas" w:date="2015-07-08T15:43:00Z">
            <w:rPr/>
          </w:rPrChange>
        </w:rPr>
        <w:pPrChange w:id="768" w:author="Adriana  Casas" w:date="2015-07-08T15:43:00Z">
          <w:pPr/>
        </w:pPrChange>
      </w:pPr>
      <w:r w:rsidRPr="00DD6B12">
        <w:rPr>
          <w:rFonts w:ascii="Times" w:hAnsi="Times"/>
          <w:b/>
          <w:rPrChange w:id="769" w:author="Adriana  Casas" w:date="2015-07-08T15:43:00Z">
            <w:rPr>
              <w:b/>
            </w:rPr>
          </w:rPrChange>
        </w:rPr>
        <w:t xml:space="preserve">[SECCIÓN 2] </w:t>
      </w:r>
      <w:r w:rsidRPr="00DD6B12">
        <w:rPr>
          <w:rFonts w:ascii="Times" w:hAnsi="Times"/>
          <w:b/>
          <w:color w:val="000000"/>
          <w:rPrChange w:id="770" w:author="Adriana  Casas" w:date="2015-07-08T15:43:00Z">
            <w:rPr>
              <w:b/>
              <w:color w:val="000000"/>
            </w:rPr>
          </w:rPrChange>
        </w:rPr>
        <w:t>2.1 La economía primitiva</w:t>
      </w:r>
    </w:p>
    <w:p w14:paraId="41D2E402" w14:textId="4AA2708F" w:rsidR="004A769E" w:rsidRPr="00DD6B12" w:rsidDel="00530D75" w:rsidRDefault="006C738E" w:rsidP="00530D75">
      <w:pPr>
        <w:spacing w:line="240" w:lineRule="auto"/>
        <w:rPr>
          <w:del w:id="771" w:author="Adriana  Casas" w:date="2015-07-09T11:11:00Z"/>
          <w:rFonts w:ascii="Times" w:hAnsi="Times"/>
          <w:rPrChange w:id="772" w:author="Adriana  Casas" w:date="2015-07-08T15:43:00Z">
            <w:rPr>
              <w:del w:id="773" w:author="Adriana  Casas" w:date="2015-07-09T11:11:00Z"/>
            </w:rPr>
          </w:rPrChange>
        </w:rPr>
        <w:pPrChange w:id="774" w:author="Adriana  Casas" w:date="2015-07-09T11:11:00Z">
          <w:pPr/>
        </w:pPrChange>
      </w:pPr>
      <w:r w:rsidRPr="00DD6B12">
        <w:rPr>
          <w:rFonts w:ascii="Times" w:hAnsi="Times"/>
          <w:color w:val="000000"/>
          <w:rPrChange w:id="775" w:author="Adriana  Casas" w:date="2015-07-08T15:43:00Z">
            <w:rPr>
              <w:color w:val="000000"/>
            </w:rPr>
          </w:rPrChange>
        </w:rPr>
        <w:t>En las comunidades primitivas</w:t>
      </w:r>
      <w:ins w:id="776" w:author="Adriana  Casas" w:date="2015-07-09T11:01:00Z">
        <w:r w:rsidR="00DA5954">
          <w:rPr>
            <w:rFonts w:ascii="Times" w:hAnsi="Times"/>
            <w:color w:val="000000"/>
          </w:rPr>
          <w:t>,</w:t>
        </w:r>
      </w:ins>
      <w:r w:rsidRPr="00DD6B12">
        <w:rPr>
          <w:rFonts w:ascii="Times" w:hAnsi="Times"/>
          <w:color w:val="000000"/>
          <w:rPrChange w:id="777" w:author="Adriana  Casas" w:date="2015-07-08T15:43:00Z">
            <w:rPr>
              <w:color w:val="000000"/>
            </w:rPr>
          </w:rPrChange>
        </w:rPr>
        <w:t xml:space="preserve"> </w:t>
      </w:r>
      <w:del w:id="778" w:author="Adriana  Casas" w:date="2015-07-09T11:01:00Z">
        <w:r w:rsidRPr="00DD6B12" w:rsidDel="00DA5954">
          <w:rPr>
            <w:rFonts w:ascii="Times" w:hAnsi="Times"/>
            <w:color w:val="000000"/>
            <w:rPrChange w:id="779" w:author="Adriana  Casas" w:date="2015-07-08T15:43:00Z">
              <w:rPr>
                <w:color w:val="000000"/>
              </w:rPr>
            </w:rPrChange>
          </w:rPr>
          <w:delText>(</w:delText>
        </w:r>
      </w:del>
      <w:r w:rsidRPr="00DD6B12">
        <w:rPr>
          <w:rFonts w:ascii="Times" w:hAnsi="Times"/>
          <w:color w:val="000000"/>
          <w:rPrChange w:id="780" w:author="Adriana  Casas" w:date="2015-07-08T15:43:00Z">
            <w:rPr>
              <w:color w:val="000000"/>
            </w:rPr>
          </w:rPrChange>
        </w:rPr>
        <w:t>desde los primeros años del homo sapiens hasta los inicios de la civilización</w:t>
      </w:r>
      <w:ins w:id="781" w:author="Adriana  Casas" w:date="2015-07-09T11:01:00Z">
        <w:r w:rsidR="00DA5954">
          <w:rPr>
            <w:rFonts w:ascii="Times" w:hAnsi="Times"/>
            <w:color w:val="000000"/>
          </w:rPr>
          <w:t>,</w:t>
        </w:r>
      </w:ins>
      <w:del w:id="782" w:author="Adriana  Casas" w:date="2015-07-09T11:01:00Z">
        <w:r w:rsidRPr="00DD6B12" w:rsidDel="00DA5954">
          <w:rPr>
            <w:rFonts w:ascii="Times" w:hAnsi="Times"/>
            <w:color w:val="000000"/>
            <w:rPrChange w:id="783" w:author="Adriana  Casas" w:date="2015-07-08T15:43:00Z">
              <w:rPr>
                <w:color w:val="000000"/>
              </w:rPr>
            </w:rPrChange>
          </w:rPr>
          <w:delText>)</w:delText>
        </w:r>
      </w:del>
      <w:r w:rsidRPr="00DD6B12">
        <w:rPr>
          <w:rFonts w:ascii="Times" w:hAnsi="Times"/>
          <w:color w:val="000000"/>
          <w:rPrChange w:id="784" w:author="Adriana  Casas" w:date="2015-07-08T15:43:00Z">
            <w:rPr>
              <w:color w:val="000000"/>
            </w:rPr>
          </w:rPrChange>
        </w:rPr>
        <w:t xml:space="preserve"> los seres humanos se dedicaban a la caza, la pesca y la recolección de frutos,</w:t>
      </w:r>
      <w:ins w:id="785" w:author="Adriana  Casas" w:date="2015-07-09T11:01:00Z">
        <w:r w:rsidR="00DA5954">
          <w:rPr>
            <w:rFonts w:ascii="Times" w:hAnsi="Times"/>
            <w:color w:val="000000"/>
          </w:rPr>
          <w:t xml:space="preserve"> </w:t>
        </w:r>
      </w:ins>
      <w:del w:id="786" w:author="Adriana  Casas" w:date="2015-07-09T11:01:00Z">
        <w:r w:rsidRPr="00DD6B12" w:rsidDel="00DA5954">
          <w:rPr>
            <w:rFonts w:ascii="Times" w:hAnsi="Times"/>
            <w:color w:val="000000"/>
            <w:rPrChange w:id="787" w:author="Adriana  Casas" w:date="2015-07-08T15:43:00Z">
              <w:rPr>
                <w:color w:val="000000"/>
              </w:rPr>
            </w:rPrChange>
          </w:rPr>
          <w:delText xml:space="preserve"> lo que les permitía sobrevivir, </w:delText>
        </w:r>
      </w:del>
      <w:r w:rsidRPr="00DD6B12">
        <w:rPr>
          <w:rFonts w:ascii="Times" w:hAnsi="Times"/>
          <w:color w:val="000000"/>
          <w:rPrChange w:id="788" w:author="Adriana  Casas" w:date="2015-07-08T15:43:00Z">
            <w:rPr>
              <w:color w:val="000000"/>
            </w:rPr>
          </w:rPrChange>
        </w:rPr>
        <w:t xml:space="preserve">periodo que corresponde al </w:t>
      </w:r>
      <w:r w:rsidRPr="00DD6B12">
        <w:rPr>
          <w:rFonts w:ascii="Times" w:hAnsi="Times"/>
          <w:b/>
          <w:color w:val="000000"/>
          <w:rPrChange w:id="789" w:author="Adriana  Casas" w:date="2015-07-08T15:43:00Z">
            <w:rPr>
              <w:b/>
              <w:color w:val="000000"/>
            </w:rPr>
          </w:rPrChange>
        </w:rPr>
        <w:t xml:space="preserve">paleolítico </w:t>
      </w:r>
      <w:r w:rsidRPr="00DD6B12">
        <w:rPr>
          <w:rFonts w:ascii="Times" w:hAnsi="Times"/>
          <w:color w:val="000000"/>
          <w:rPrChange w:id="790" w:author="Adriana  Casas" w:date="2015-07-08T15:43:00Z">
            <w:rPr>
              <w:color w:val="000000"/>
            </w:rPr>
          </w:rPrChange>
        </w:rPr>
        <w:t>(2,5 millones-10000 a.C.)</w:t>
      </w:r>
      <w:ins w:id="791" w:author="Adriana  Casas" w:date="2015-07-09T11:02:00Z">
        <w:r w:rsidR="00DA5954">
          <w:rPr>
            <w:rFonts w:ascii="Times" w:hAnsi="Times"/>
            <w:color w:val="000000"/>
          </w:rPr>
          <w:t xml:space="preserve">. </w:t>
        </w:r>
      </w:ins>
      <w:del w:id="792" w:author="Adriana  Casas" w:date="2015-07-09T11:02:00Z">
        <w:r w:rsidRPr="00DD6B12" w:rsidDel="00DA5954">
          <w:rPr>
            <w:rFonts w:ascii="Times" w:hAnsi="Times"/>
            <w:color w:val="000000"/>
            <w:rPrChange w:id="793" w:author="Adriana  Casas" w:date="2015-07-08T15:43:00Z">
              <w:rPr>
                <w:color w:val="000000"/>
              </w:rPr>
            </w:rPrChange>
          </w:rPr>
          <w:delText xml:space="preserve"> Se pueden identificar las siguientes </w:delText>
        </w:r>
      </w:del>
      <w:del w:id="794" w:author="Adriana  Casas" w:date="2015-07-09T11:11:00Z">
        <w:r w:rsidRPr="00DD6B12" w:rsidDel="00530D75">
          <w:rPr>
            <w:rFonts w:ascii="Times" w:hAnsi="Times"/>
            <w:color w:val="000000"/>
            <w:rPrChange w:id="795" w:author="Adriana  Casas" w:date="2015-07-08T15:43:00Z">
              <w:rPr>
                <w:color w:val="000000"/>
              </w:rPr>
            </w:rPrChange>
          </w:rPr>
          <w:delText>características en la economía primitiva:</w:delText>
        </w:r>
      </w:del>
    </w:p>
    <w:p w14:paraId="5281F193" w14:textId="6BB63FEE" w:rsidR="006C738E" w:rsidRPr="00DD6B12" w:rsidDel="00530D75" w:rsidRDefault="006C738E" w:rsidP="00530D75">
      <w:pPr>
        <w:spacing w:line="240" w:lineRule="auto"/>
        <w:rPr>
          <w:del w:id="796" w:author="Adriana  Casas" w:date="2015-07-09T11:11:00Z"/>
          <w:rFonts w:ascii="Times" w:hAnsi="Times"/>
          <w:rPrChange w:id="797" w:author="Adriana  Casas" w:date="2015-07-08T15:43:00Z">
            <w:rPr>
              <w:del w:id="798" w:author="Adriana  Casas" w:date="2015-07-09T11:11:00Z"/>
              <w:sz w:val="24"/>
              <w:szCs w:val="24"/>
            </w:rPr>
          </w:rPrChange>
        </w:rPr>
        <w:pPrChange w:id="799" w:author="Adriana  Casas" w:date="2015-07-09T11:11:00Z">
          <w:pPr>
            <w:pStyle w:val="Prrafodelista"/>
            <w:numPr>
              <w:numId w:val="30"/>
            </w:numPr>
            <w:ind w:hanging="360"/>
          </w:pPr>
        </w:pPrChange>
      </w:pPr>
      <w:del w:id="800" w:author="Adriana  Casas" w:date="2015-07-09T11:02:00Z">
        <w:r w:rsidRPr="00DD6B12" w:rsidDel="00DA5954">
          <w:rPr>
            <w:rFonts w:ascii="Times" w:hAnsi="Times"/>
            <w:color w:val="000000"/>
            <w:rPrChange w:id="801" w:author="Adriana  Casas" w:date="2015-07-08T15:43:00Z">
              <w:rPr>
                <w:color w:val="000000"/>
                <w:sz w:val="24"/>
                <w:szCs w:val="24"/>
              </w:rPr>
            </w:rPrChange>
          </w:rPr>
          <w:delText>Durante la etapa primitiva l</w:delText>
        </w:r>
      </w:del>
      <w:del w:id="802" w:author="Adriana  Casas" w:date="2015-07-09T11:11:00Z">
        <w:r w:rsidRPr="00DD6B12" w:rsidDel="00530D75">
          <w:rPr>
            <w:rFonts w:ascii="Times" w:hAnsi="Times"/>
            <w:color w:val="000000"/>
            <w:rPrChange w:id="803" w:author="Adriana  Casas" w:date="2015-07-08T15:43:00Z">
              <w:rPr>
                <w:color w:val="000000"/>
                <w:sz w:val="24"/>
                <w:szCs w:val="24"/>
              </w:rPr>
            </w:rPrChange>
          </w:rPr>
          <w:delText>os seres humanos desarrollaron la cooperación para poder sobrevivir.</w:delText>
        </w:r>
      </w:del>
    </w:p>
    <w:p w14:paraId="5E1D6DDD" w14:textId="5800FDF3" w:rsidR="006C738E" w:rsidRPr="00DD6B12" w:rsidDel="00530D75" w:rsidRDefault="006C738E" w:rsidP="00530D75">
      <w:pPr>
        <w:spacing w:line="240" w:lineRule="auto"/>
        <w:rPr>
          <w:del w:id="804" w:author="Adriana  Casas" w:date="2015-07-09T11:11:00Z"/>
          <w:rFonts w:ascii="Times" w:hAnsi="Times"/>
          <w:rPrChange w:id="805" w:author="Adriana  Casas" w:date="2015-07-08T15:43:00Z">
            <w:rPr>
              <w:del w:id="806" w:author="Adriana  Casas" w:date="2015-07-09T11:11:00Z"/>
              <w:sz w:val="24"/>
              <w:szCs w:val="24"/>
            </w:rPr>
          </w:rPrChange>
        </w:rPr>
        <w:pPrChange w:id="807" w:author="Adriana  Casas" w:date="2015-07-09T11:11:00Z">
          <w:pPr>
            <w:pStyle w:val="Prrafodelista"/>
            <w:numPr>
              <w:numId w:val="30"/>
            </w:numPr>
            <w:ind w:hanging="360"/>
          </w:pPr>
        </w:pPrChange>
      </w:pPr>
      <w:del w:id="808" w:author="Adriana  Casas" w:date="2015-07-09T11:11:00Z">
        <w:r w:rsidRPr="00DD6B12" w:rsidDel="00530D75">
          <w:rPr>
            <w:rFonts w:ascii="Times" w:hAnsi="Times"/>
            <w:color w:val="000000"/>
            <w:rPrChange w:id="809" w:author="Adriana  Casas" w:date="2015-07-08T15:43:00Z">
              <w:rPr>
                <w:color w:val="000000"/>
                <w:sz w:val="24"/>
                <w:szCs w:val="24"/>
              </w:rPr>
            </w:rPrChange>
          </w:rPr>
          <w:delText xml:space="preserve">Los alimentos que obtenían </w:delText>
        </w:r>
      </w:del>
      <w:del w:id="810" w:author="Adriana  Casas" w:date="2015-07-09T11:03:00Z">
        <w:r w:rsidRPr="00DD6B12" w:rsidDel="00DA5954">
          <w:rPr>
            <w:rFonts w:ascii="Times" w:hAnsi="Times"/>
            <w:color w:val="000000"/>
            <w:rPrChange w:id="811" w:author="Adriana  Casas" w:date="2015-07-08T15:43:00Z">
              <w:rPr>
                <w:color w:val="000000"/>
                <w:sz w:val="24"/>
                <w:szCs w:val="24"/>
              </w:rPr>
            </w:rPrChange>
          </w:rPr>
          <w:delText xml:space="preserve">las comunidades primitivas </w:delText>
        </w:r>
      </w:del>
      <w:del w:id="812" w:author="Adriana  Casas" w:date="2015-07-09T11:11:00Z">
        <w:r w:rsidRPr="00DD6B12" w:rsidDel="00530D75">
          <w:rPr>
            <w:rFonts w:ascii="Times" w:hAnsi="Times"/>
            <w:color w:val="000000"/>
            <w:rPrChange w:id="813" w:author="Adriana  Casas" w:date="2015-07-08T15:43:00Z">
              <w:rPr>
                <w:color w:val="000000"/>
                <w:sz w:val="24"/>
                <w:szCs w:val="24"/>
              </w:rPr>
            </w:rPrChange>
          </w:rPr>
          <w:delText>de la caza y la recolección era para su consumo inmediato.</w:delText>
        </w:r>
      </w:del>
    </w:p>
    <w:p w14:paraId="2A0CB2D8" w14:textId="7753A8A8" w:rsidR="006C738E" w:rsidRPr="00DD6B12" w:rsidDel="00530D75" w:rsidRDefault="006C738E" w:rsidP="00530D75">
      <w:pPr>
        <w:spacing w:line="240" w:lineRule="auto"/>
        <w:rPr>
          <w:del w:id="814" w:author="Adriana  Casas" w:date="2015-07-09T11:11:00Z"/>
          <w:rFonts w:ascii="Times" w:hAnsi="Times"/>
          <w:rPrChange w:id="815" w:author="Adriana  Casas" w:date="2015-07-08T15:43:00Z">
            <w:rPr>
              <w:del w:id="816" w:author="Adriana  Casas" w:date="2015-07-09T11:11:00Z"/>
              <w:sz w:val="24"/>
              <w:szCs w:val="24"/>
            </w:rPr>
          </w:rPrChange>
        </w:rPr>
        <w:pPrChange w:id="817" w:author="Adriana  Casas" w:date="2015-07-09T11:11:00Z">
          <w:pPr>
            <w:pStyle w:val="Prrafodelista"/>
            <w:numPr>
              <w:numId w:val="30"/>
            </w:numPr>
            <w:ind w:hanging="360"/>
          </w:pPr>
        </w:pPrChange>
      </w:pPr>
      <w:del w:id="818" w:author="Adriana  Casas" w:date="2015-07-09T11:11:00Z">
        <w:r w:rsidRPr="00DD6B12" w:rsidDel="00530D75">
          <w:rPr>
            <w:rFonts w:ascii="Times" w:hAnsi="Times"/>
            <w:color w:val="000000"/>
            <w:rPrChange w:id="819" w:author="Adriana  Casas" w:date="2015-07-08T15:43:00Z">
              <w:rPr>
                <w:color w:val="000000"/>
                <w:sz w:val="24"/>
                <w:szCs w:val="24"/>
              </w:rPr>
            </w:rPrChange>
          </w:rPr>
          <w:delText>Cada grupo fabricaba sus propias herramientas e indumentaria.</w:delText>
        </w:r>
      </w:del>
    </w:p>
    <w:p w14:paraId="4435D01A" w14:textId="6D36BDAE" w:rsidR="006C738E" w:rsidRPr="00DD6B12" w:rsidDel="00530D75" w:rsidRDefault="006C738E" w:rsidP="00530D75">
      <w:pPr>
        <w:spacing w:line="240" w:lineRule="auto"/>
        <w:rPr>
          <w:del w:id="820" w:author="Adriana  Casas" w:date="2015-07-09T11:11:00Z"/>
          <w:rFonts w:ascii="Times" w:hAnsi="Times"/>
          <w:rPrChange w:id="821" w:author="Adriana  Casas" w:date="2015-07-08T15:43:00Z">
            <w:rPr>
              <w:del w:id="822" w:author="Adriana  Casas" w:date="2015-07-09T11:11:00Z"/>
              <w:sz w:val="24"/>
              <w:szCs w:val="24"/>
            </w:rPr>
          </w:rPrChange>
        </w:rPr>
        <w:pPrChange w:id="823" w:author="Adriana  Casas" w:date="2015-07-09T11:11:00Z">
          <w:pPr>
            <w:pStyle w:val="Prrafodelista"/>
            <w:numPr>
              <w:numId w:val="30"/>
            </w:numPr>
            <w:ind w:hanging="360"/>
          </w:pPr>
        </w:pPrChange>
      </w:pPr>
      <w:del w:id="824" w:author="Adriana  Casas" w:date="2015-07-09T11:11:00Z">
        <w:r w:rsidRPr="00DD6B12" w:rsidDel="00530D75">
          <w:rPr>
            <w:rFonts w:ascii="Times" w:hAnsi="Times"/>
            <w:color w:val="000000"/>
            <w:rPrChange w:id="825" w:author="Adriana  Casas" w:date="2015-07-08T15:43:00Z">
              <w:rPr>
                <w:color w:val="000000"/>
                <w:sz w:val="24"/>
                <w:szCs w:val="24"/>
              </w:rPr>
            </w:rPrChange>
          </w:rPr>
          <w:delText>No se producían excedentes económicos o utilidades.</w:delText>
        </w:r>
      </w:del>
    </w:p>
    <w:p w14:paraId="5F7D41CC" w14:textId="6D0C5539" w:rsidR="006C738E" w:rsidRPr="00DD6B12" w:rsidDel="00530D75" w:rsidRDefault="006C738E" w:rsidP="00530D75">
      <w:pPr>
        <w:spacing w:line="240" w:lineRule="auto"/>
        <w:rPr>
          <w:del w:id="826" w:author="Adriana  Casas" w:date="2015-07-09T11:11:00Z"/>
          <w:rFonts w:ascii="Times" w:hAnsi="Times"/>
          <w:rPrChange w:id="827" w:author="Adriana  Casas" w:date="2015-07-08T15:43:00Z">
            <w:rPr>
              <w:del w:id="828" w:author="Adriana  Casas" w:date="2015-07-09T11:11:00Z"/>
              <w:sz w:val="24"/>
              <w:szCs w:val="24"/>
            </w:rPr>
          </w:rPrChange>
        </w:rPr>
        <w:pPrChange w:id="829" w:author="Adriana  Casas" w:date="2015-07-09T11:11:00Z">
          <w:pPr>
            <w:pStyle w:val="Prrafodelista"/>
            <w:numPr>
              <w:numId w:val="30"/>
            </w:numPr>
            <w:ind w:hanging="360"/>
          </w:pPr>
        </w:pPrChange>
      </w:pPr>
      <w:del w:id="830" w:author="Adriana  Casas" w:date="2015-07-09T11:11:00Z">
        <w:r w:rsidRPr="00DD6B12" w:rsidDel="00530D75">
          <w:rPr>
            <w:rFonts w:ascii="Times" w:hAnsi="Times"/>
            <w:color w:val="000000"/>
            <w:rPrChange w:id="831" w:author="Adriana  Casas" w:date="2015-07-08T15:43:00Z">
              <w:rPr>
                <w:color w:val="000000"/>
                <w:sz w:val="24"/>
                <w:szCs w:val="24"/>
              </w:rPr>
            </w:rPrChange>
          </w:rPr>
          <w:delText>La división del trabajo se presenta en forma natural.</w:delText>
        </w:r>
      </w:del>
    </w:p>
    <w:p w14:paraId="63520C78" w14:textId="0D2E5090" w:rsidR="006C738E" w:rsidRPr="00DD6B12" w:rsidRDefault="006C738E" w:rsidP="00530D75">
      <w:pPr>
        <w:spacing w:line="240" w:lineRule="auto"/>
        <w:rPr>
          <w:rFonts w:ascii="Times" w:hAnsi="Times"/>
          <w:rPrChange w:id="832" w:author="Adriana  Casas" w:date="2015-07-08T15:43:00Z">
            <w:rPr>
              <w:sz w:val="24"/>
              <w:szCs w:val="24"/>
            </w:rPr>
          </w:rPrChange>
        </w:rPr>
        <w:pPrChange w:id="833" w:author="Adriana  Casas" w:date="2015-07-09T11:11:00Z">
          <w:pPr>
            <w:pStyle w:val="Prrafodelista"/>
            <w:numPr>
              <w:numId w:val="30"/>
            </w:numPr>
            <w:ind w:hanging="360"/>
          </w:pPr>
        </w:pPrChange>
      </w:pPr>
      <w:del w:id="834" w:author="Adriana  Casas" w:date="2015-07-09T11:11:00Z">
        <w:r w:rsidRPr="00DD6B12" w:rsidDel="00530D75">
          <w:rPr>
            <w:rFonts w:ascii="Times" w:hAnsi="Times"/>
            <w:color w:val="000000"/>
            <w:rPrChange w:id="835" w:author="Adriana  Casas" w:date="2015-07-08T15:43:00Z">
              <w:rPr>
                <w:color w:val="000000"/>
                <w:sz w:val="24"/>
                <w:szCs w:val="24"/>
              </w:rPr>
            </w:rPrChange>
          </w:rPr>
          <w:delText>Al no existir la propiedad privada no se dio la explotación del hombre por el hombre.</w:delText>
        </w:r>
      </w:del>
    </w:p>
    <w:p w14:paraId="5DB53DDF" w14:textId="77777777" w:rsidR="006C738E" w:rsidRPr="00DD6B12" w:rsidRDefault="006C738E" w:rsidP="00DD6B12">
      <w:pPr>
        <w:spacing w:line="240" w:lineRule="auto"/>
        <w:rPr>
          <w:rFonts w:ascii="Times" w:hAnsi="Times"/>
          <w:rPrChange w:id="836" w:author="Adriana  Casas" w:date="2015-07-08T15:43:00Z">
            <w:rPr/>
          </w:rPrChange>
        </w:rPr>
        <w:pPrChange w:id="837" w:author="Adriana  Casas" w:date="2015-07-08T15:43:00Z">
          <w:pPr/>
        </w:pPrChange>
      </w:pPr>
      <w:r w:rsidRPr="00DD6B12">
        <w:rPr>
          <w:rFonts w:ascii="Times" w:hAnsi="Times"/>
          <w:color w:val="000000"/>
          <w:rPrChange w:id="838" w:author="Adriana  Casas" w:date="2015-07-08T15:43:00Z">
            <w:rPr>
              <w:color w:val="000000"/>
            </w:rPr>
          </w:rPrChange>
        </w:rPr>
        <w:t xml:space="preserve"> </w:t>
      </w:r>
    </w:p>
    <w:tbl>
      <w:tblPr>
        <w:tblStyle w:val="95"/>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5880"/>
      </w:tblGrid>
      <w:tr w:rsidR="006C738E" w:rsidRPr="00DD6B12" w14:paraId="3D10F9E0"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D136B88" w14:textId="77777777" w:rsidR="006C738E" w:rsidRPr="00DD6B12" w:rsidRDefault="006C738E" w:rsidP="00DD6B12">
            <w:pPr>
              <w:spacing w:line="240" w:lineRule="auto"/>
              <w:jc w:val="center"/>
              <w:rPr>
                <w:rFonts w:ascii="Times" w:hAnsi="Times"/>
                <w:rPrChange w:id="839" w:author="Adriana  Casas" w:date="2015-07-08T15:43:00Z">
                  <w:rPr/>
                </w:rPrChange>
              </w:rPr>
              <w:pPrChange w:id="840" w:author="Adriana  Casas" w:date="2015-07-08T15:43:00Z">
                <w:pPr>
                  <w:jc w:val="center"/>
                </w:pPr>
              </w:pPrChange>
            </w:pPr>
            <w:r w:rsidRPr="00DD6B12">
              <w:rPr>
                <w:rFonts w:ascii="Times" w:hAnsi="Times"/>
                <w:b/>
                <w:color w:val="FFFFFF"/>
                <w:highlight w:val="none"/>
                <w:rPrChange w:id="841" w:author="Adriana  Casas" w:date="2015-07-08T15:43:00Z">
                  <w:rPr>
                    <w:b/>
                    <w:color w:val="FFFFFF"/>
                    <w:highlight w:val="none"/>
                  </w:rPr>
                </w:rPrChange>
              </w:rPr>
              <w:t>Imagen (Dibujo)Recurso aprovechado</w:t>
            </w:r>
          </w:p>
        </w:tc>
      </w:tr>
      <w:tr w:rsidR="006C738E" w:rsidRPr="00DD6B12" w14:paraId="69299F3C"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4EEC6D" w14:textId="77777777" w:rsidR="006C738E" w:rsidRPr="00DD6B12" w:rsidRDefault="006C738E" w:rsidP="00DD6B12">
            <w:pPr>
              <w:spacing w:line="240" w:lineRule="auto"/>
              <w:rPr>
                <w:rFonts w:ascii="Times" w:hAnsi="Times"/>
                <w:rPrChange w:id="842" w:author="Adriana  Casas" w:date="2015-07-08T15:43:00Z">
                  <w:rPr/>
                </w:rPrChange>
              </w:rPr>
              <w:pPrChange w:id="843" w:author="Adriana  Casas" w:date="2015-07-08T15:43:00Z">
                <w:pPr/>
              </w:pPrChange>
            </w:pPr>
            <w:r w:rsidRPr="00DD6B12">
              <w:rPr>
                <w:rFonts w:ascii="Times" w:hAnsi="Times"/>
                <w:b/>
                <w:color w:val="000000"/>
                <w:rPrChange w:id="844" w:author="Adriana  Casas" w:date="2015-07-08T15:43:00Z">
                  <w:rPr>
                    <w:b/>
                    <w:color w:val="000000"/>
                  </w:rPr>
                </w:rPrChange>
              </w:rPr>
              <w:t xml:space="preserve"> </w:t>
            </w:r>
          </w:p>
        </w:tc>
        <w:tc>
          <w:tcPr>
            <w:tcW w:w="5880" w:type="dxa"/>
            <w:tcBorders>
              <w:bottom w:val="single" w:sz="8" w:space="0" w:color="000000"/>
              <w:right w:val="single" w:sz="8" w:space="0" w:color="000000"/>
            </w:tcBorders>
            <w:tcMar>
              <w:top w:w="100" w:type="dxa"/>
              <w:left w:w="100" w:type="dxa"/>
              <w:bottom w:w="100" w:type="dxa"/>
              <w:right w:w="100" w:type="dxa"/>
            </w:tcMar>
          </w:tcPr>
          <w:p w14:paraId="21D0FA93" w14:textId="63B1E068" w:rsidR="006C738E" w:rsidRPr="00DD6B12" w:rsidRDefault="00E50C5F" w:rsidP="00DD6B12">
            <w:pPr>
              <w:spacing w:line="240" w:lineRule="auto"/>
              <w:rPr>
                <w:rFonts w:ascii="Times" w:hAnsi="Times"/>
                <w:rPrChange w:id="845" w:author="Adriana  Casas" w:date="2015-07-08T15:43:00Z">
                  <w:rPr/>
                </w:rPrChange>
              </w:rPr>
              <w:pPrChange w:id="846" w:author="Adriana  Casas" w:date="2015-07-08T15:43:00Z">
                <w:pPr/>
              </w:pPrChange>
            </w:pPr>
            <w:r w:rsidRPr="00DD6B12">
              <w:rPr>
                <w:rFonts w:ascii="Times" w:hAnsi="Times"/>
                <w:b/>
                <w:color w:val="000000"/>
                <w:rPrChange w:id="847" w:author="Adriana  Casas" w:date="2015-07-08T15:43:00Z">
                  <w:rPr>
                    <w:b/>
                    <w:color w:val="000000"/>
                  </w:rPr>
                </w:rPrChange>
              </w:rPr>
              <w:t>CS_10_05</w:t>
            </w:r>
            <w:r w:rsidR="006C738E" w:rsidRPr="00DD6B12">
              <w:rPr>
                <w:rFonts w:ascii="Times" w:hAnsi="Times"/>
                <w:b/>
                <w:color w:val="000000"/>
                <w:rPrChange w:id="848" w:author="Adriana  Casas" w:date="2015-07-08T15:43:00Z">
                  <w:rPr>
                    <w:b/>
                    <w:color w:val="000000"/>
                  </w:rPr>
                </w:rPrChange>
              </w:rPr>
              <w:t>_CO</w:t>
            </w:r>
            <w:ins w:id="849" w:author="Adriana  Casas" w:date="2015-07-09T11:03:00Z">
              <w:r w:rsidR="00DA5954">
                <w:rPr>
                  <w:rFonts w:ascii="Times" w:hAnsi="Times"/>
                  <w:b/>
                  <w:color w:val="000000"/>
                </w:rPr>
                <w:t>_</w:t>
              </w:r>
            </w:ins>
            <w:del w:id="850" w:author="Adriana  Casas" w:date="2015-07-09T11:03:00Z">
              <w:r w:rsidR="006C738E" w:rsidRPr="00DD6B12" w:rsidDel="00DA5954">
                <w:rPr>
                  <w:rFonts w:ascii="Times" w:hAnsi="Times"/>
                  <w:b/>
                  <w:color w:val="000000"/>
                  <w:rPrChange w:id="851" w:author="Adriana  Casas" w:date="2015-07-08T15:43:00Z">
                    <w:rPr>
                      <w:b/>
                      <w:color w:val="000000"/>
                    </w:rPr>
                  </w:rPrChange>
                </w:rPr>
                <w:delText xml:space="preserve">  </w:delText>
              </w:r>
            </w:del>
            <w:r w:rsidR="006C738E" w:rsidRPr="00DD6B12">
              <w:rPr>
                <w:rFonts w:ascii="Times" w:hAnsi="Times"/>
                <w:b/>
                <w:color w:val="000000"/>
                <w:rPrChange w:id="852" w:author="Adriana  Casas" w:date="2015-07-08T15:43:00Z">
                  <w:rPr>
                    <w:b/>
                    <w:color w:val="000000"/>
                  </w:rPr>
                </w:rPrChange>
              </w:rPr>
              <w:t>IMG</w:t>
            </w:r>
            <w:r w:rsidRPr="00DD6B12">
              <w:rPr>
                <w:rFonts w:ascii="Times" w:hAnsi="Times"/>
                <w:b/>
                <w:color w:val="000000"/>
                <w:rPrChange w:id="853" w:author="Adriana  Casas" w:date="2015-07-08T15:43:00Z">
                  <w:rPr>
                    <w:b/>
                    <w:color w:val="000000"/>
                  </w:rPr>
                </w:rPrChange>
              </w:rPr>
              <w:t>0</w:t>
            </w:r>
            <w:r w:rsidR="006C738E" w:rsidRPr="00DD6B12">
              <w:rPr>
                <w:rFonts w:ascii="Times" w:hAnsi="Times"/>
                <w:b/>
                <w:color w:val="000000"/>
                <w:rPrChange w:id="854" w:author="Adriana  Casas" w:date="2015-07-08T15:43:00Z">
                  <w:rPr>
                    <w:b/>
                    <w:color w:val="000000"/>
                  </w:rPr>
                </w:rPrChange>
              </w:rPr>
              <w:t>4</w:t>
            </w:r>
          </w:p>
        </w:tc>
      </w:tr>
      <w:tr w:rsidR="006C738E" w:rsidRPr="00DD6B12" w14:paraId="2B8885D3"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CEA5B9" w14:textId="77777777" w:rsidR="006C738E" w:rsidRPr="00DD6B12" w:rsidRDefault="006C738E" w:rsidP="00DD6B12">
            <w:pPr>
              <w:spacing w:line="240" w:lineRule="auto"/>
              <w:rPr>
                <w:rFonts w:ascii="Times" w:hAnsi="Times"/>
                <w:rPrChange w:id="855" w:author="Adriana  Casas" w:date="2015-07-08T15:43:00Z">
                  <w:rPr/>
                </w:rPrChange>
              </w:rPr>
              <w:pPrChange w:id="856" w:author="Adriana  Casas" w:date="2015-07-08T15:43:00Z">
                <w:pPr/>
              </w:pPrChange>
            </w:pPr>
            <w:r w:rsidRPr="00DD6B12">
              <w:rPr>
                <w:rFonts w:ascii="Times" w:hAnsi="Times"/>
                <w:b/>
                <w:color w:val="000000"/>
                <w:rPrChange w:id="857" w:author="Adriana  Casas" w:date="2015-07-08T15:43:00Z">
                  <w:rPr>
                    <w:b/>
                    <w:color w:val="000000"/>
                  </w:rPr>
                </w:rPrChange>
              </w:rPr>
              <w:t>Descripción</w:t>
            </w:r>
          </w:p>
        </w:tc>
        <w:tc>
          <w:tcPr>
            <w:tcW w:w="5880" w:type="dxa"/>
            <w:tcBorders>
              <w:bottom w:val="single" w:sz="8" w:space="0" w:color="000000"/>
              <w:right w:val="single" w:sz="8" w:space="0" w:color="000000"/>
            </w:tcBorders>
            <w:tcMar>
              <w:top w:w="100" w:type="dxa"/>
              <w:left w:w="100" w:type="dxa"/>
              <w:bottom w:w="100" w:type="dxa"/>
              <w:right w:w="100" w:type="dxa"/>
            </w:tcMar>
          </w:tcPr>
          <w:p w14:paraId="1EB89DC0" w14:textId="05CE93F8" w:rsidR="006C738E" w:rsidRPr="00DD6B12" w:rsidRDefault="006C738E" w:rsidP="00DD6B12">
            <w:pPr>
              <w:spacing w:line="240" w:lineRule="auto"/>
              <w:rPr>
                <w:rFonts w:ascii="Times" w:hAnsi="Times"/>
                <w:rPrChange w:id="858" w:author="Adriana  Casas" w:date="2015-07-08T15:43:00Z">
                  <w:rPr/>
                </w:rPrChange>
              </w:rPr>
              <w:pPrChange w:id="859" w:author="Adriana  Casas" w:date="2015-07-08T15:43:00Z">
                <w:pPr/>
              </w:pPrChange>
            </w:pPr>
            <w:del w:id="860" w:author="Adriana  Casas" w:date="2015-07-09T11:07:00Z">
              <w:r w:rsidRPr="00DD6B12" w:rsidDel="003C5E08">
                <w:rPr>
                  <w:rFonts w:ascii="Times" w:hAnsi="Times"/>
                  <w:noProof/>
                  <w:lang w:val="es-ES" w:eastAsia="es-ES"/>
                  <w:rPrChange w:id="861" w:author="Adriana  Casas" w:date="2015-07-08T15:43:00Z">
                    <w:rPr>
                      <w:noProof/>
                      <w:lang w:val="es-ES" w:eastAsia="es-ES"/>
                    </w:rPr>
                  </w:rPrChange>
                </w:rPr>
                <w:drawing>
                  <wp:inline distT="114300" distB="114300" distL="114300" distR="114300" wp14:anchorId="1B494BF0" wp14:editId="10DA56BA">
                    <wp:extent cx="1076325" cy="1171575"/>
                    <wp:effectExtent l="0" t="0" r="0" b="0"/>
                    <wp:docPr id="1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1076325" cy="1171575"/>
                            </a:xfrm>
                            <a:prstGeom prst="rect">
                              <a:avLst/>
                            </a:prstGeom>
                            <a:ln/>
                          </pic:spPr>
                        </pic:pic>
                      </a:graphicData>
                    </a:graphic>
                  </wp:inline>
                </w:drawing>
              </w:r>
            </w:del>
            <w:ins w:id="862" w:author="Adriana  Casas" w:date="2015-07-09T11:08:00Z">
              <w:r w:rsidR="00985EC8">
                <w:t xml:space="preserve"> </w:t>
              </w:r>
              <w:r w:rsidR="00985EC8">
                <w:rPr>
                  <w:rFonts w:ascii="Times" w:hAnsi="Times"/>
                  <w:noProof/>
                  <w:highlight w:val="none"/>
                  <w:lang w:val="es-ES" w:eastAsia="es-ES"/>
                </w:rPr>
                <w:drawing>
                  <wp:inline distT="0" distB="0" distL="0" distR="0" wp14:anchorId="63B315A7" wp14:editId="13D2B52F">
                    <wp:extent cx="1926393" cy="1246928"/>
                    <wp:effectExtent l="0" t="0" r="4445" b="0"/>
                    <wp:docPr id="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7287" cy="1247507"/>
                            </a:xfrm>
                            <a:prstGeom prst="rect">
                              <a:avLst/>
                            </a:prstGeom>
                            <a:noFill/>
                            <a:ln>
                              <a:noFill/>
                            </a:ln>
                          </pic:spPr>
                        </pic:pic>
                      </a:graphicData>
                    </a:graphic>
                  </wp:inline>
                </w:drawing>
              </w:r>
            </w:ins>
          </w:p>
        </w:tc>
      </w:tr>
      <w:tr w:rsidR="006C738E" w:rsidRPr="00DD6B12" w14:paraId="01B22078"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82B689" w14:textId="77777777" w:rsidR="006C738E" w:rsidRPr="00DD6B12" w:rsidRDefault="006C738E" w:rsidP="00DD6B12">
            <w:pPr>
              <w:spacing w:line="240" w:lineRule="auto"/>
              <w:rPr>
                <w:rFonts w:ascii="Times" w:hAnsi="Times"/>
                <w:rPrChange w:id="863" w:author="Adriana  Casas" w:date="2015-07-08T15:43:00Z">
                  <w:rPr/>
                </w:rPrChange>
              </w:rPr>
              <w:pPrChange w:id="864" w:author="Adriana  Casas" w:date="2015-07-08T15:43:00Z">
                <w:pPr/>
              </w:pPrChange>
            </w:pPr>
            <w:r w:rsidRPr="00DD6B12">
              <w:rPr>
                <w:rFonts w:ascii="Times" w:hAnsi="Times"/>
                <w:b/>
                <w:color w:val="000000"/>
                <w:rPrChange w:id="865" w:author="Adriana  Casas" w:date="2015-07-08T15:43:00Z">
                  <w:rPr>
                    <w:b/>
                    <w:color w:val="000000"/>
                  </w:rPr>
                </w:rPrChange>
              </w:rPr>
              <w:t>Código Shutterstock (o URL o ruta en Aula planeta)</w:t>
            </w:r>
          </w:p>
        </w:tc>
        <w:tc>
          <w:tcPr>
            <w:tcW w:w="5880" w:type="dxa"/>
            <w:tcBorders>
              <w:bottom w:val="single" w:sz="8" w:space="0" w:color="000000"/>
              <w:right w:val="single" w:sz="8" w:space="0" w:color="000000"/>
            </w:tcBorders>
            <w:tcMar>
              <w:top w:w="100" w:type="dxa"/>
              <w:left w:w="100" w:type="dxa"/>
              <w:bottom w:w="100" w:type="dxa"/>
              <w:right w:w="100" w:type="dxa"/>
            </w:tcMar>
          </w:tcPr>
          <w:p w14:paraId="44A1792A" w14:textId="7465F3CA" w:rsidR="006C738E" w:rsidRPr="00DD6B12" w:rsidRDefault="003C5E08" w:rsidP="00DD6B12">
            <w:pPr>
              <w:spacing w:line="240" w:lineRule="auto"/>
              <w:rPr>
                <w:rFonts w:ascii="Times" w:hAnsi="Times"/>
                <w:rPrChange w:id="866" w:author="Adriana  Casas" w:date="2015-07-08T15:43:00Z">
                  <w:rPr/>
                </w:rPrChange>
              </w:rPr>
              <w:pPrChange w:id="867" w:author="Adriana  Casas" w:date="2015-07-08T15:43:00Z">
                <w:pPr/>
              </w:pPrChange>
            </w:pPr>
            <w:ins w:id="868" w:author="Adriana  Casas" w:date="2015-07-09T11:05:00Z">
              <w:r w:rsidRPr="003C5E08">
                <w:rPr>
                  <w:rFonts w:ascii="Times" w:hAnsi="Times"/>
                </w:rPr>
                <w:t>http://profesores.aulaplaneta.com/DNNPlayerPackages/Package14805/InfoGuion/cuadernoestudio/images_xml/MS_3C_24_02_small.jpg</w:t>
              </w:r>
            </w:ins>
            <w:del w:id="869" w:author="Adriana  Casas" w:date="2015-07-09T11:05:00Z">
              <w:r w:rsidR="009D3AFD" w:rsidRPr="00DD6B12" w:rsidDel="003C5E08">
                <w:rPr>
                  <w:rFonts w:ascii="Times" w:hAnsi="Times"/>
                  <w:rPrChange w:id="870" w:author="Adriana  Casas" w:date="2015-07-08T15:43:00Z">
                    <w:rPr/>
                  </w:rPrChange>
                </w:rPr>
                <w:fldChar w:fldCharType="begin"/>
              </w:r>
              <w:r w:rsidR="009D3AFD" w:rsidRPr="00DD6B12" w:rsidDel="003C5E08">
                <w:rPr>
                  <w:rFonts w:ascii="Times" w:hAnsi="Times"/>
                  <w:rPrChange w:id="871" w:author="Adriana  Casas" w:date="2015-07-08T15:43:00Z">
                    <w:rPr/>
                  </w:rPrChange>
                </w:rPr>
                <w:delInstrText xml:space="preserve"> HYPERLINK "http://thumb7.shutterstock.com/display_pic_with_logo/56826/56826,1315248245,1/stock-photo-famous-prehistoric-rock-paintings-of-tassili-n-ajjer-algeria-84066823.jpg" \h </w:delInstrText>
              </w:r>
              <w:r w:rsidR="009D3AFD" w:rsidRPr="00DD6B12" w:rsidDel="003C5E08">
                <w:rPr>
                  <w:rFonts w:ascii="Times" w:hAnsi="Times"/>
                  <w:rPrChange w:id="872" w:author="Adriana  Casas" w:date="2015-07-08T15:43:00Z">
                    <w:rPr/>
                  </w:rPrChange>
                </w:rPr>
                <w:fldChar w:fldCharType="separate"/>
              </w:r>
              <w:r w:rsidR="006C738E" w:rsidRPr="00DD6B12" w:rsidDel="003C5E08">
                <w:rPr>
                  <w:rFonts w:ascii="Times" w:hAnsi="Times"/>
                  <w:b/>
                  <w:color w:val="1155CC"/>
                  <w:u w:val="single"/>
                  <w:rPrChange w:id="873" w:author="Adriana  Casas" w:date="2015-07-08T15:43:00Z">
                    <w:rPr>
                      <w:b/>
                      <w:color w:val="1155CC"/>
                      <w:u w:val="single"/>
                    </w:rPr>
                  </w:rPrChange>
                </w:rPr>
                <w:delText>http://thumb7.shutterstock.com/display_pic_with_logo/56826/56826,1315248245,1/stock-photo-famous-prehistoric-rock-paintings-of-tassili-n-ajjer-algeria-84066823.jpg</w:delText>
              </w:r>
              <w:r w:rsidR="009D3AFD" w:rsidRPr="00DD6B12" w:rsidDel="003C5E08">
                <w:rPr>
                  <w:rFonts w:ascii="Times" w:hAnsi="Times"/>
                  <w:b/>
                  <w:color w:val="1155CC"/>
                  <w:u w:val="single"/>
                  <w:rPrChange w:id="874" w:author="Adriana  Casas" w:date="2015-07-08T15:43:00Z">
                    <w:rPr>
                      <w:b/>
                      <w:color w:val="1155CC"/>
                      <w:u w:val="single"/>
                    </w:rPr>
                  </w:rPrChange>
                </w:rPr>
                <w:fldChar w:fldCharType="end"/>
              </w:r>
            </w:del>
            <w:r w:rsidR="009D3AFD" w:rsidRPr="00DD6B12">
              <w:rPr>
                <w:rFonts w:ascii="Times" w:hAnsi="Times"/>
                <w:rPrChange w:id="875" w:author="Adriana  Casas" w:date="2015-07-08T15:43:00Z">
                  <w:rPr/>
                </w:rPrChange>
              </w:rPr>
              <w:fldChar w:fldCharType="begin"/>
            </w:r>
            <w:r w:rsidR="009D3AFD" w:rsidRPr="00DD6B12">
              <w:rPr>
                <w:rFonts w:ascii="Times" w:hAnsi="Times"/>
                <w:rPrChange w:id="876" w:author="Adriana  Casas" w:date="2015-07-08T15:43:00Z">
                  <w:rPr/>
                </w:rPrChange>
              </w:rPr>
              <w:instrText xml:space="preserve"> HYPERLINK "http://thumb7.shutterstock.com/display_pic_with_logo/56826/56826,1315248245,1/stock-photo-famous-prehistoric-rock-paintings-of-tassili-n-ajjer-algeria-84066823.jpg" \h </w:instrText>
            </w:r>
            <w:r w:rsidR="009D3AFD" w:rsidRPr="00DD6B12">
              <w:rPr>
                <w:rFonts w:ascii="Times" w:hAnsi="Times"/>
                <w:rPrChange w:id="877" w:author="Adriana  Casas" w:date="2015-07-08T15:43:00Z">
                  <w:rPr/>
                </w:rPrChange>
              </w:rPr>
              <w:fldChar w:fldCharType="separate"/>
            </w:r>
            <w:r w:rsidR="009D3AFD" w:rsidRPr="00DD6B12">
              <w:rPr>
                <w:rFonts w:ascii="Times" w:hAnsi="Times"/>
                <w:rPrChange w:id="878" w:author="Adriana  Casas" w:date="2015-07-08T15:43:00Z">
                  <w:rPr/>
                </w:rPrChange>
              </w:rPr>
              <w:fldChar w:fldCharType="end"/>
            </w:r>
          </w:p>
        </w:tc>
      </w:tr>
      <w:tr w:rsidR="006C738E" w:rsidRPr="00DD6B12" w14:paraId="49FCFE54"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9457C3" w14:textId="77777777" w:rsidR="006C738E" w:rsidRPr="00DD6B12" w:rsidRDefault="006C738E" w:rsidP="00DD6B12">
            <w:pPr>
              <w:spacing w:line="240" w:lineRule="auto"/>
              <w:rPr>
                <w:rFonts w:ascii="Times" w:hAnsi="Times"/>
                <w:rPrChange w:id="879" w:author="Adriana  Casas" w:date="2015-07-08T15:43:00Z">
                  <w:rPr/>
                </w:rPrChange>
              </w:rPr>
              <w:pPrChange w:id="880" w:author="Adriana  Casas" w:date="2015-07-08T15:43:00Z">
                <w:pPr/>
              </w:pPrChange>
            </w:pPr>
            <w:r w:rsidRPr="00DD6B12">
              <w:rPr>
                <w:rFonts w:ascii="Times" w:hAnsi="Times"/>
                <w:b/>
                <w:color w:val="000000"/>
                <w:rPrChange w:id="881" w:author="Adriana  Casas" w:date="2015-07-08T15:43:00Z">
                  <w:rPr>
                    <w:b/>
                    <w:color w:val="000000"/>
                  </w:rPr>
                </w:rPrChange>
              </w:rPr>
              <w:t>Pie de imagen</w:t>
            </w:r>
          </w:p>
        </w:tc>
        <w:tc>
          <w:tcPr>
            <w:tcW w:w="5880" w:type="dxa"/>
            <w:tcBorders>
              <w:bottom w:val="single" w:sz="8" w:space="0" w:color="000000"/>
              <w:right w:val="single" w:sz="8" w:space="0" w:color="000000"/>
            </w:tcBorders>
            <w:tcMar>
              <w:top w:w="100" w:type="dxa"/>
              <w:left w:w="100" w:type="dxa"/>
              <w:bottom w:w="100" w:type="dxa"/>
              <w:right w:w="100" w:type="dxa"/>
            </w:tcMar>
          </w:tcPr>
          <w:p w14:paraId="3AF7A836" w14:textId="6C107E6C" w:rsidR="006C738E" w:rsidRPr="00DD6B12" w:rsidRDefault="006C738E" w:rsidP="00985EC8">
            <w:pPr>
              <w:spacing w:after="100" w:line="240" w:lineRule="auto"/>
              <w:rPr>
                <w:rFonts w:ascii="Times" w:hAnsi="Times"/>
                <w:rPrChange w:id="882" w:author="Adriana  Casas" w:date="2015-07-08T15:43:00Z">
                  <w:rPr/>
                </w:rPrChange>
              </w:rPr>
              <w:pPrChange w:id="883" w:author="Adriana  Casas" w:date="2015-07-09T11:09:00Z">
                <w:pPr>
                  <w:spacing w:after="100"/>
                </w:pPr>
              </w:pPrChange>
            </w:pPr>
            <w:r w:rsidRPr="00DD6B12">
              <w:rPr>
                <w:rFonts w:ascii="Times" w:hAnsi="Times"/>
                <w:color w:val="000000"/>
                <w:rPrChange w:id="884" w:author="Adriana  Casas" w:date="2015-07-08T15:43:00Z">
                  <w:rPr>
                    <w:color w:val="000000"/>
                  </w:rPr>
                </w:rPrChange>
              </w:rPr>
              <w:t>Pintura rupestre</w:t>
            </w:r>
            <w:ins w:id="885" w:author="Adriana  Casas" w:date="2015-07-09T11:09:00Z">
              <w:r w:rsidR="00985EC8">
                <w:rPr>
                  <w:rFonts w:ascii="Times" w:hAnsi="Times"/>
                  <w:color w:val="000000"/>
                </w:rPr>
                <w:t xml:space="preserve"> del abrigo de </w:t>
              </w:r>
              <w:r w:rsidR="00985EC8">
                <w:rPr>
                  <w:rFonts w:ascii="Times" w:hAnsi="Times"/>
                  <w:b/>
                  <w:color w:val="000000"/>
                </w:rPr>
                <w:t>El Cogul</w:t>
              </w:r>
            </w:ins>
            <w:ins w:id="886" w:author="Adriana  Casas" w:date="2015-07-09T11:10:00Z">
              <w:r w:rsidR="00985EC8">
                <w:rPr>
                  <w:rFonts w:ascii="Times" w:hAnsi="Times"/>
                  <w:color w:val="000000"/>
                </w:rPr>
                <w:t xml:space="preserve"> (Lleida). </w:t>
              </w:r>
              <w:r w:rsidR="00530D75">
                <w:rPr>
                  <w:rFonts w:ascii="Times" w:hAnsi="Times"/>
                  <w:color w:val="000000"/>
                </w:rPr>
                <w:t>Durante la economía primitiva, los seres humanos aprendieron a cooperar para sobrevivir, fabricaban sus propias herramientas e indumentarias</w:t>
              </w:r>
            </w:ins>
            <w:ins w:id="887" w:author="Adriana  Casas" w:date="2015-07-09T11:11:00Z">
              <w:r w:rsidR="00530D75">
                <w:rPr>
                  <w:rFonts w:ascii="Times" w:hAnsi="Times"/>
                  <w:color w:val="000000"/>
                </w:rPr>
                <w:t xml:space="preserve"> y los alimentos que obtenían, los consumían de manera imediata. </w:t>
              </w:r>
            </w:ins>
            <w:del w:id="888" w:author="Adriana  Casas" w:date="2015-07-09T11:09:00Z">
              <w:r w:rsidRPr="00DD6B12" w:rsidDel="00985EC8">
                <w:rPr>
                  <w:rFonts w:ascii="Times" w:hAnsi="Times"/>
                  <w:color w:val="000000"/>
                  <w:rPrChange w:id="889" w:author="Adriana  Casas" w:date="2015-07-08T15:43:00Z">
                    <w:rPr>
                      <w:color w:val="000000"/>
                    </w:rPr>
                  </w:rPrChange>
                </w:rPr>
                <w:delText>. Aunque el término ecología empezó a utilizarse a finales del S. XIX, ya los cazadores-recolectores del paleolítico tenían conocimientos empíricos de naturaleza ecológica, ligados esencialmente a la supervivencia.</w:delText>
              </w:r>
            </w:del>
          </w:p>
        </w:tc>
      </w:tr>
    </w:tbl>
    <w:p w14:paraId="09B5A6C6" w14:textId="77777777" w:rsidR="006C738E" w:rsidRPr="00DD6B12" w:rsidRDefault="006C738E" w:rsidP="00DD6B12">
      <w:pPr>
        <w:spacing w:line="240" w:lineRule="auto"/>
        <w:rPr>
          <w:rFonts w:ascii="Times" w:hAnsi="Times"/>
          <w:rPrChange w:id="890" w:author="Adriana  Casas" w:date="2015-07-08T15:43:00Z">
            <w:rPr/>
          </w:rPrChange>
        </w:rPr>
        <w:pPrChange w:id="891" w:author="Adriana  Casas" w:date="2015-07-08T15:43:00Z">
          <w:pPr/>
        </w:pPrChange>
      </w:pPr>
      <w:r w:rsidRPr="00DD6B12">
        <w:rPr>
          <w:rFonts w:ascii="Times" w:hAnsi="Times"/>
          <w:color w:val="000000"/>
          <w:rPrChange w:id="892" w:author="Adriana  Casas" w:date="2015-07-08T15:43:00Z">
            <w:rPr>
              <w:color w:val="000000"/>
            </w:rPr>
          </w:rPrChange>
        </w:rPr>
        <w:t xml:space="preserve"> </w:t>
      </w:r>
    </w:p>
    <w:p w14:paraId="18CBADA2" w14:textId="77777777" w:rsidR="006C738E" w:rsidRPr="00DD6B12" w:rsidRDefault="006C738E" w:rsidP="00DD6B12">
      <w:pPr>
        <w:spacing w:line="240" w:lineRule="auto"/>
        <w:rPr>
          <w:rFonts w:ascii="Times" w:hAnsi="Times"/>
          <w:rPrChange w:id="893" w:author="Adriana  Casas" w:date="2015-07-08T15:43:00Z">
            <w:rPr/>
          </w:rPrChange>
        </w:rPr>
        <w:pPrChange w:id="894" w:author="Adriana  Casas" w:date="2015-07-08T15:43:00Z">
          <w:pPr/>
        </w:pPrChange>
      </w:pPr>
    </w:p>
    <w:tbl>
      <w:tblPr>
        <w:tblStyle w:val="94"/>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6030B933"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8D0E010" w14:textId="6B33C04D" w:rsidR="006C738E" w:rsidRPr="00DD6B12" w:rsidRDefault="006C738E" w:rsidP="00DD6B12">
            <w:pPr>
              <w:spacing w:line="240" w:lineRule="auto"/>
              <w:ind w:left="-120"/>
              <w:jc w:val="center"/>
              <w:rPr>
                <w:rFonts w:ascii="Times" w:hAnsi="Times"/>
                <w:rPrChange w:id="895" w:author="Adriana  Casas" w:date="2015-07-08T15:43:00Z">
                  <w:rPr/>
                </w:rPrChange>
              </w:rPr>
              <w:pPrChange w:id="896" w:author="Adriana  Casas" w:date="2015-07-08T15:43:00Z">
                <w:pPr>
                  <w:ind w:left="-120"/>
                  <w:jc w:val="center"/>
                </w:pPr>
              </w:pPrChange>
            </w:pPr>
            <w:del w:id="897" w:author="Adriana  Casas" w:date="2015-07-09T11:27:00Z">
              <w:r w:rsidRPr="00DD6B12" w:rsidDel="00A74E13">
                <w:rPr>
                  <w:rFonts w:ascii="Times" w:hAnsi="Times"/>
                  <w:b/>
                  <w:color w:val="FFFFFF" w:themeColor="background1"/>
                  <w:highlight w:val="none"/>
                  <w:rPrChange w:id="898" w:author="Adriana  Casas" w:date="2015-07-08T15:43:00Z">
                    <w:rPr>
                      <w:b/>
                      <w:color w:val="FFFFFF" w:themeColor="background1"/>
                      <w:highlight w:val="none"/>
                    </w:rPr>
                  </w:rPrChange>
                </w:rPr>
                <w:delText>Practica: recurso aprovechado</w:delText>
              </w:r>
            </w:del>
            <w:ins w:id="899" w:author="Adriana  Casas" w:date="2015-07-09T11:27:00Z">
              <w:r w:rsidR="00A74E13">
                <w:rPr>
                  <w:rFonts w:ascii="Times" w:hAnsi="Times"/>
                  <w:b/>
                  <w:color w:val="FFFFFF" w:themeColor="background1"/>
                  <w:highlight w:val="none"/>
                </w:rPr>
                <w:t>Profundiza: recurso nuevo</w:t>
              </w:r>
            </w:ins>
          </w:p>
        </w:tc>
      </w:tr>
      <w:tr w:rsidR="006C738E" w:rsidRPr="00DD6B12" w14:paraId="0326A702"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3DCF3D" w14:textId="77777777" w:rsidR="006C738E" w:rsidRPr="00DD6B12" w:rsidRDefault="006C738E" w:rsidP="00DD6B12">
            <w:pPr>
              <w:spacing w:line="240" w:lineRule="auto"/>
              <w:ind w:left="-120"/>
              <w:rPr>
                <w:rFonts w:ascii="Times" w:hAnsi="Times"/>
                <w:rPrChange w:id="900" w:author="Adriana  Casas" w:date="2015-07-08T15:43:00Z">
                  <w:rPr/>
                </w:rPrChange>
              </w:rPr>
              <w:pPrChange w:id="901" w:author="Adriana  Casas" w:date="2015-07-08T15:43:00Z">
                <w:pPr>
                  <w:ind w:left="-120"/>
                </w:pPr>
              </w:pPrChange>
            </w:pPr>
            <w:r w:rsidRPr="00DD6B12">
              <w:rPr>
                <w:rFonts w:ascii="Times" w:hAnsi="Times"/>
                <w:b/>
                <w:color w:val="000000"/>
                <w:rPrChange w:id="902"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06443EB7" w14:textId="3C43B9F6" w:rsidR="006C738E" w:rsidRPr="00DD6B12" w:rsidRDefault="00E50C5F" w:rsidP="00DD6B12">
            <w:pPr>
              <w:spacing w:line="240" w:lineRule="auto"/>
              <w:ind w:left="-120"/>
              <w:rPr>
                <w:rFonts w:ascii="Times" w:hAnsi="Times"/>
                <w:rPrChange w:id="903" w:author="Adriana  Casas" w:date="2015-07-08T15:43:00Z">
                  <w:rPr/>
                </w:rPrChange>
              </w:rPr>
              <w:pPrChange w:id="904" w:author="Adriana  Casas" w:date="2015-07-08T15:43:00Z">
                <w:pPr>
                  <w:ind w:left="-120"/>
                </w:pPr>
              </w:pPrChange>
            </w:pPr>
            <w:r w:rsidRPr="00DD6B12">
              <w:rPr>
                <w:rFonts w:ascii="Times" w:hAnsi="Times"/>
                <w:color w:val="000000"/>
                <w:rPrChange w:id="905" w:author="Adriana  Casas" w:date="2015-07-08T15:43:00Z">
                  <w:rPr>
                    <w:color w:val="000000"/>
                  </w:rPr>
                </w:rPrChange>
              </w:rPr>
              <w:t>CS_10_05</w:t>
            </w:r>
            <w:r w:rsidR="006C738E" w:rsidRPr="00DD6B12">
              <w:rPr>
                <w:rFonts w:ascii="Times" w:hAnsi="Times"/>
                <w:color w:val="000000"/>
                <w:rPrChange w:id="906" w:author="Adriana  Casas" w:date="2015-07-08T15:43:00Z">
                  <w:rPr>
                    <w:color w:val="000000"/>
                  </w:rPr>
                </w:rPrChange>
              </w:rPr>
              <w:t>_CO REC</w:t>
            </w:r>
            <w:ins w:id="907" w:author="Adriana  Casas" w:date="2015-07-09T11:12:00Z">
              <w:r w:rsidR="00E11686">
                <w:rPr>
                  <w:rFonts w:ascii="Times" w:hAnsi="Times"/>
                  <w:color w:val="000000"/>
                </w:rPr>
                <w:t>30</w:t>
              </w:r>
            </w:ins>
            <w:del w:id="908" w:author="Adriana  Casas" w:date="2015-07-09T11:12:00Z">
              <w:r w:rsidR="006C738E" w:rsidRPr="00DD6B12" w:rsidDel="00E11686">
                <w:rPr>
                  <w:rFonts w:ascii="Times" w:hAnsi="Times"/>
                  <w:color w:val="000000"/>
                  <w:rPrChange w:id="909" w:author="Adriana  Casas" w:date="2015-07-08T15:43:00Z">
                    <w:rPr>
                      <w:color w:val="000000"/>
                    </w:rPr>
                  </w:rPrChange>
                </w:rPr>
                <w:delText>40</w:delText>
              </w:r>
            </w:del>
          </w:p>
        </w:tc>
      </w:tr>
      <w:tr w:rsidR="006C738E" w:rsidRPr="00DD6B12" w14:paraId="0AB15B3B"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E1B7DD" w14:textId="77777777" w:rsidR="006C738E" w:rsidRPr="00DD6B12" w:rsidRDefault="006C738E" w:rsidP="00DD6B12">
            <w:pPr>
              <w:spacing w:line="240" w:lineRule="auto"/>
              <w:ind w:left="-120"/>
              <w:rPr>
                <w:rFonts w:ascii="Times" w:hAnsi="Times"/>
                <w:rPrChange w:id="910" w:author="Adriana  Casas" w:date="2015-07-08T15:43:00Z">
                  <w:rPr/>
                </w:rPrChange>
              </w:rPr>
              <w:pPrChange w:id="911" w:author="Adriana  Casas" w:date="2015-07-08T15:43:00Z">
                <w:pPr>
                  <w:ind w:left="-120"/>
                </w:pPr>
              </w:pPrChange>
            </w:pPr>
            <w:r w:rsidRPr="00DD6B12">
              <w:rPr>
                <w:rFonts w:ascii="Times" w:hAnsi="Times"/>
                <w:b/>
                <w:color w:val="000000"/>
                <w:rPrChange w:id="912"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7A5785B5" w14:textId="05E865D1" w:rsidR="006C738E" w:rsidRPr="00DD6B12" w:rsidRDefault="006C738E" w:rsidP="00DD6B12">
            <w:pPr>
              <w:spacing w:line="240" w:lineRule="auto"/>
              <w:ind w:left="-120"/>
              <w:rPr>
                <w:rFonts w:ascii="Times" w:hAnsi="Times"/>
                <w:rPrChange w:id="913" w:author="Adriana  Casas" w:date="2015-07-08T15:43:00Z">
                  <w:rPr/>
                </w:rPrChange>
              </w:rPr>
              <w:pPrChange w:id="914" w:author="Adriana  Casas" w:date="2015-07-08T15:43:00Z">
                <w:pPr>
                  <w:ind w:left="-120"/>
                </w:pPr>
              </w:pPrChange>
            </w:pPr>
            <w:del w:id="915" w:author="Adriana  Casas" w:date="2015-07-10T10:49:00Z">
              <w:r w:rsidRPr="00DD6B12" w:rsidDel="009867E8">
                <w:rPr>
                  <w:rFonts w:ascii="Times" w:hAnsi="Times"/>
                  <w:b/>
                  <w:color w:val="000000"/>
                  <w:rPrChange w:id="916" w:author="Adriana  Casas" w:date="2015-07-08T15:43:00Z">
                    <w:rPr>
                      <w:b/>
                      <w:color w:val="000000"/>
                    </w:rPr>
                  </w:rPrChange>
                </w:rPr>
                <w:delText>Refuerza tu aprendizaje</w:delText>
              </w:r>
              <w:r w:rsidRPr="00DD6B12" w:rsidDel="009867E8">
                <w:rPr>
                  <w:rFonts w:ascii="Times" w:hAnsi="Times"/>
                  <w:color w:val="000000"/>
                  <w:rPrChange w:id="917" w:author="Adriana  Casas" w:date="2015-07-08T15:43:00Z">
                    <w:rPr>
                      <w:color w:val="000000"/>
                    </w:rPr>
                  </w:rPrChange>
                </w:rPr>
                <w:delText>: La prehistoria</w:delText>
              </w:r>
            </w:del>
          </w:p>
        </w:tc>
      </w:tr>
      <w:tr w:rsidR="006C738E" w:rsidRPr="00DD6B12" w:rsidDel="00A74E13" w14:paraId="73A66779" w14:textId="3D2E0F4A" w:rsidTr="006C738E">
        <w:trPr>
          <w:del w:id="918" w:author="Adriana  Casas" w:date="2015-07-09T11:27: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059E41" w14:textId="62DAF1C0" w:rsidR="006C738E" w:rsidRPr="00DD6B12" w:rsidDel="00A74E13" w:rsidRDefault="006C738E" w:rsidP="00DD6B12">
            <w:pPr>
              <w:spacing w:line="240" w:lineRule="auto"/>
              <w:ind w:left="-120"/>
              <w:rPr>
                <w:del w:id="919" w:author="Adriana  Casas" w:date="2015-07-09T11:27:00Z"/>
                <w:rFonts w:ascii="Times" w:hAnsi="Times"/>
                <w:rPrChange w:id="920" w:author="Adriana  Casas" w:date="2015-07-08T15:43:00Z">
                  <w:rPr>
                    <w:del w:id="921" w:author="Adriana  Casas" w:date="2015-07-09T11:27:00Z"/>
                  </w:rPr>
                </w:rPrChange>
              </w:rPr>
              <w:pPrChange w:id="922" w:author="Adriana  Casas" w:date="2015-07-08T15:43:00Z">
                <w:pPr>
                  <w:ind w:left="-120"/>
                </w:pPr>
              </w:pPrChange>
            </w:pPr>
            <w:del w:id="923" w:author="Adriana  Casas" w:date="2015-07-09T11:27:00Z">
              <w:r w:rsidRPr="00DD6B12" w:rsidDel="00A74E13">
                <w:rPr>
                  <w:rFonts w:ascii="Times" w:hAnsi="Times"/>
                  <w:b/>
                  <w:color w:val="000000"/>
                  <w:rPrChange w:id="924" w:author="Adriana  Casas" w:date="2015-07-08T15:43:00Z">
                    <w:rPr>
                      <w:b/>
                      <w:color w:val="000000"/>
                    </w:rPr>
                  </w:rPrChange>
                </w:rPr>
                <w:delText>Ubicación en AulaPlaneta</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5F9509D0" w14:textId="0479513C" w:rsidR="006C738E" w:rsidRPr="00DD6B12" w:rsidDel="00A74E13" w:rsidRDefault="006C738E" w:rsidP="00DD6B12">
            <w:pPr>
              <w:spacing w:line="240" w:lineRule="auto"/>
              <w:ind w:left="-120"/>
              <w:rPr>
                <w:del w:id="925" w:author="Adriana  Casas" w:date="2015-07-09T11:27:00Z"/>
                <w:rFonts w:ascii="Times" w:hAnsi="Times"/>
                <w:rPrChange w:id="926" w:author="Adriana  Casas" w:date="2015-07-08T15:43:00Z">
                  <w:rPr>
                    <w:del w:id="927" w:author="Adriana  Casas" w:date="2015-07-09T11:27:00Z"/>
                  </w:rPr>
                </w:rPrChange>
              </w:rPr>
              <w:pPrChange w:id="928" w:author="Adriana  Casas" w:date="2015-07-08T15:43:00Z">
                <w:pPr>
                  <w:ind w:left="-120"/>
                </w:pPr>
              </w:pPrChange>
            </w:pPr>
            <w:del w:id="929" w:author="Adriana  Casas" w:date="2015-07-09T11:27:00Z">
              <w:r w:rsidRPr="00DD6B12" w:rsidDel="00A74E13">
                <w:rPr>
                  <w:rFonts w:ascii="Times" w:hAnsi="Times"/>
                  <w:color w:val="000000"/>
                  <w:rPrChange w:id="930" w:author="Adriana  Casas" w:date="2015-07-08T15:43:00Z">
                    <w:rPr>
                      <w:color w:val="000000"/>
                    </w:rPr>
                  </w:rPrChange>
                </w:rPr>
                <w:delText>1°ESO/Introducción a la historia y la prehistoria/Refuerza tu aprendizaje/la prehistoria</w:delText>
              </w:r>
            </w:del>
          </w:p>
        </w:tc>
      </w:tr>
      <w:tr w:rsidR="006C738E" w:rsidRPr="00DD6B12" w14:paraId="29217607"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DC70E9" w14:textId="77777777" w:rsidR="006C738E" w:rsidRPr="00DD6B12" w:rsidRDefault="006C738E" w:rsidP="00DD6B12">
            <w:pPr>
              <w:spacing w:line="240" w:lineRule="auto"/>
              <w:ind w:left="-120"/>
              <w:rPr>
                <w:rFonts w:ascii="Times" w:hAnsi="Times"/>
                <w:rPrChange w:id="931" w:author="Adriana  Casas" w:date="2015-07-08T15:43:00Z">
                  <w:rPr/>
                </w:rPrChange>
              </w:rPr>
              <w:pPrChange w:id="932" w:author="Adriana  Casas" w:date="2015-07-08T15:43:00Z">
                <w:pPr>
                  <w:ind w:left="-120"/>
                </w:pPr>
              </w:pPrChange>
            </w:pPr>
            <w:r w:rsidRPr="00DD6B12">
              <w:rPr>
                <w:rFonts w:ascii="Times" w:hAnsi="Times"/>
                <w:b/>
                <w:color w:val="000000"/>
                <w:rPrChange w:id="933"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10E4807A" w14:textId="4F5E480C" w:rsidR="006C738E" w:rsidRPr="00DD6B12" w:rsidRDefault="006C738E" w:rsidP="00DD6B12">
            <w:pPr>
              <w:spacing w:line="240" w:lineRule="auto"/>
              <w:ind w:left="-120"/>
              <w:rPr>
                <w:rFonts w:ascii="Times" w:hAnsi="Times"/>
                <w:rPrChange w:id="934" w:author="Adriana  Casas" w:date="2015-07-08T15:43:00Z">
                  <w:rPr/>
                </w:rPrChange>
              </w:rPr>
              <w:pPrChange w:id="935" w:author="Adriana  Casas" w:date="2015-07-08T15:43:00Z">
                <w:pPr>
                  <w:ind w:left="-120"/>
                </w:pPr>
              </w:pPrChange>
            </w:pPr>
            <w:del w:id="936" w:author="Adriana  Casas" w:date="2015-07-09T11:27:00Z">
              <w:r w:rsidRPr="00DD6B12" w:rsidDel="00A74E13">
                <w:rPr>
                  <w:rFonts w:ascii="Times" w:hAnsi="Times"/>
                  <w:color w:val="000000"/>
                  <w:rPrChange w:id="937" w:author="Adriana  Casas" w:date="2015-07-08T15:43:00Z">
                    <w:rPr>
                      <w:color w:val="000000"/>
                    </w:rPr>
                  </w:rPrChange>
                </w:rPr>
                <w:delText>Actividades sobre la prehistoria</w:delText>
              </w:r>
            </w:del>
          </w:p>
        </w:tc>
      </w:tr>
    </w:tbl>
    <w:p w14:paraId="0B77F074" w14:textId="77777777" w:rsidR="00962D3B" w:rsidRDefault="00962D3B" w:rsidP="00DD6B12">
      <w:pPr>
        <w:spacing w:line="240" w:lineRule="auto"/>
        <w:rPr>
          <w:ins w:id="938" w:author="Adriana  Casas" w:date="2015-07-09T11:30:00Z"/>
          <w:rFonts w:ascii="Times" w:hAnsi="Times"/>
          <w:color w:val="000000"/>
        </w:rPr>
        <w:pPrChange w:id="939" w:author="Adriana  Casas" w:date="2015-07-08T15:43:00Z">
          <w:pPr/>
        </w:pPrChange>
      </w:pPr>
    </w:p>
    <w:p w14:paraId="1350453F" w14:textId="0C4E82EF" w:rsidR="00962D3B" w:rsidRPr="00E0765B" w:rsidRDefault="00962D3B" w:rsidP="00DD6B12">
      <w:pPr>
        <w:spacing w:line="240" w:lineRule="auto"/>
        <w:rPr>
          <w:ins w:id="940" w:author="Adriana  Casas" w:date="2015-07-09T11:30:00Z"/>
          <w:rFonts w:ascii="Times" w:hAnsi="Times"/>
          <w:color w:val="000000"/>
        </w:rPr>
        <w:pPrChange w:id="941" w:author="Adriana  Casas" w:date="2015-07-08T15:43:00Z">
          <w:pPr/>
        </w:pPrChange>
      </w:pPr>
      <w:ins w:id="942" w:author="Adriana  Casas" w:date="2015-07-09T11:30:00Z">
        <w:r>
          <w:rPr>
            <w:rFonts w:ascii="Times" w:hAnsi="Times"/>
            <w:color w:val="000000"/>
          </w:rPr>
          <w:t xml:space="preserve">Luego llegó el </w:t>
        </w:r>
        <w:r>
          <w:rPr>
            <w:rFonts w:ascii="Times" w:hAnsi="Times"/>
            <w:b/>
            <w:color w:val="000000"/>
          </w:rPr>
          <w:t>neolítico</w:t>
        </w:r>
        <w:r>
          <w:rPr>
            <w:rFonts w:ascii="Times" w:hAnsi="Times"/>
            <w:color w:val="000000"/>
          </w:rPr>
          <w:t xml:space="preserve"> (</w:t>
        </w:r>
      </w:ins>
      <w:ins w:id="943" w:author="Adriana  Casas" w:date="2015-07-09T11:31:00Z">
        <w:r>
          <w:rPr>
            <w:rFonts w:ascii="Times" w:hAnsi="Times"/>
            <w:color w:val="000000"/>
          </w:rPr>
          <w:t>10000-5000 a. C.), y las pequeñas comunidades de cazadores y recolectores cambiaron su forma de vida. Los grupos antes nómadas se hicieron sedentarios gracias a la invenci</w:t>
        </w:r>
      </w:ins>
      <w:ins w:id="944" w:author="Adriana  Casas" w:date="2015-07-09T11:32:00Z">
        <w:r>
          <w:rPr>
            <w:rFonts w:ascii="Times" w:hAnsi="Times"/>
            <w:color w:val="000000"/>
          </w:rPr>
          <w:t xml:space="preserve">ón de la </w:t>
        </w:r>
        <w:r>
          <w:rPr>
            <w:rFonts w:ascii="Times" w:hAnsi="Times"/>
            <w:b/>
            <w:color w:val="000000"/>
          </w:rPr>
          <w:t>agricultura</w:t>
        </w:r>
        <w:r>
          <w:rPr>
            <w:rFonts w:ascii="Times" w:hAnsi="Times"/>
            <w:color w:val="000000"/>
          </w:rPr>
          <w:t xml:space="preserve"> y la </w:t>
        </w:r>
        <w:r>
          <w:rPr>
            <w:rFonts w:ascii="Times" w:hAnsi="Times"/>
            <w:b/>
            <w:color w:val="000000"/>
          </w:rPr>
          <w:t>ganadería</w:t>
        </w:r>
        <w:r>
          <w:rPr>
            <w:rFonts w:ascii="Times" w:hAnsi="Times"/>
            <w:color w:val="000000"/>
          </w:rPr>
          <w:t xml:space="preserve">. </w:t>
        </w:r>
      </w:ins>
      <w:ins w:id="945" w:author="Adriana  Casas" w:date="2015-07-09T11:33:00Z">
        <w:r>
          <w:rPr>
            <w:rFonts w:ascii="Times" w:hAnsi="Times"/>
            <w:color w:val="000000"/>
          </w:rPr>
          <w:t>De esta manera, las personas se fueron especializando en tareas concretas, como trabajar la tierra o cuidar del ganado. Gracias a la agricultura y la ganadería había alimentos suficientes para todos, y eso les dio tiempo para dedicarse</w:t>
        </w:r>
      </w:ins>
      <w:ins w:id="946" w:author="Adriana  Casas" w:date="2015-07-09T11:34:00Z">
        <w:r>
          <w:rPr>
            <w:rFonts w:ascii="Times" w:hAnsi="Times"/>
            <w:color w:val="000000"/>
          </w:rPr>
          <w:t xml:space="preserve"> a otras labores, como fabricar herramientas, tejidos y cerámicas. Así fue como nació la </w:t>
        </w:r>
        <w:r>
          <w:rPr>
            <w:rFonts w:ascii="Times" w:hAnsi="Times"/>
            <w:b/>
            <w:color w:val="000000"/>
          </w:rPr>
          <w:t>artesanía</w:t>
        </w:r>
        <w:r>
          <w:rPr>
            <w:rFonts w:ascii="Times" w:hAnsi="Times"/>
            <w:color w:val="000000"/>
          </w:rPr>
          <w:t xml:space="preserve">, y más adelante el </w:t>
        </w:r>
      </w:ins>
      <w:ins w:id="947" w:author="Adriana  Casas" w:date="2015-07-09T11:35:00Z">
        <w:r>
          <w:rPr>
            <w:rFonts w:ascii="Times" w:hAnsi="Times"/>
            <w:b/>
            <w:color w:val="000000"/>
          </w:rPr>
          <w:t>comercio</w:t>
        </w:r>
        <w:r>
          <w:rPr>
            <w:rFonts w:ascii="Times" w:hAnsi="Times"/>
            <w:color w:val="000000"/>
          </w:rPr>
          <w:t xml:space="preserve">. </w:t>
        </w:r>
      </w:ins>
    </w:p>
    <w:p w14:paraId="097D30B8" w14:textId="77777777" w:rsidR="00962D3B" w:rsidRDefault="00962D3B" w:rsidP="00DD6B12">
      <w:pPr>
        <w:spacing w:line="240" w:lineRule="auto"/>
        <w:rPr>
          <w:ins w:id="948" w:author="Adriana  Casas" w:date="2015-07-09T11:30:00Z"/>
          <w:rFonts w:ascii="Times" w:hAnsi="Times"/>
          <w:color w:val="000000"/>
        </w:rPr>
        <w:pPrChange w:id="949" w:author="Adriana  Casas" w:date="2015-07-08T15:43:00Z">
          <w:pPr/>
        </w:pPrChange>
      </w:pPr>
    </w:p>
    <w:p w14:paraId="22C2CA7A" w14:textId="77777777" w:rsidR="00962D3B" w:rsidRDefault="00962D3B" w:rsidP="00DD6B12">
      <w:pPr>
        <w:spacing w:line="240" w:lineRule="auto"/>
        <w:rPr>
          <w:ins w:id="950" w:author="Adriana  Casas" w:date="2015-07-09T11:30:00Z"/>
          <w:rFonts w:ascii="Times" w:hAnsi="Times"/>
          <w:color w:val="000000"/>
        </w:rPr>
        <w:pPrChange w:id="951" w:author="Adriana  Casas" w:date="2015-07-08T15:43:00Z">
          <w:pPr/>
        </w:pPrChange>
      </w:pPr>
    </w:p>
    <w:p w14:paraId="5A012EFF" w14:textId="2EB500AE" w:rsidR="00962D3B" w:rsidRPr="00962D3B" w:rsidRDefault="006C738E" w:rsidP="00DD6B12">
      <w:pPr>
        <w:spacing w:line="240" w:lineRule="auto"/>
        <w:rPr>
          <w:rFonts w:ascii="Times" w:hAnsi="Times"/>
          <w:color w:val="000000"/>
          <w:rPrChange w:id="952" w:author="Adriana  Casas" w:date="2015-07-09T11:30:00Z">
            <w:rPr/>
          </w:rPrChange>
        </w:rPr>
        <w:pPrChange w:id="953" w:author="Adriana  Casas" w:date="2015-07-08T15:43:00Z">
          <w:pPr/>
        </w:pPrChange>
      </w:pPr>
      <w:del w:id="954" w:author="Adriana  Casas" w:date="2015-07-09T11:30:00Z">
        <w:r w:rsidRPr="00DD6B12" w:rsidDel="00962D3B">
          <w:rPr>
            <w:rFonts w:ascii="Times" w:hAnsi="Times"/>
            <w:color w:val="000000"/>
            <w:rPrChange w:id="955" w:author="Adriana  Casas" w:date="2015-07-08T15:43:00Z">
              <w:rPr>
                <w:color w:val="000000"/>
              </w:rPr>
            </w:rPrChange>
          </w:rPr>
          <w:delText xml:space="preserve">. </w:delText>
        </w:r>
      </w:del>
    </w:p>
    <w:tbl>
      <w:tblPr>
        <w:tblStyle w:val="93"/>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910"/>
      </w:tblGrid>
      <w:tr w:rsidR="006C738E" w:rsidRPr="00DD6B12" w14:paraId="67BBE6F8" w14:textId="77777777" w:rsidTr="006C738E">
        <w:tc>
          <w:tcPr>
            <w:tcW w:w="864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78A8278" w14:textId="3AE0CDA7" w:rsidR="006C738E" w:rsidRPr="00DD6B12" w:rsidRDefault="006C738E" w:rsidP="00DD6B12">
            <w:pPr>
              <w:spacing w:line="240" w:lineRule="auto"/>
              <w:jc w:val="center"/>
              <w:rPr>
                <w:rFonts w:ascii="Times" w:hAnsi="Times"/>
                <w:rPrChange w:id="956" w:author="Adriana  Casas" w:date="2015-07-08T15:43:00Z">
                  <w:rPr/>
                </w:rPrChange>
              </w:rPr>
              <w:pPrChange w:id="957" w:author="Adriana  Casas" w:date="2015-07-08T15:43:00Z">
                <w:pPr>
                  <w:jc w:val="center"/>
                </w:pPr>
              </w:pPrChange>
            </w:pPr>
            <w:del w:id="958" w:author="Adriana  Casas" w:date="2015-07-10T18:36:00Z">
              <w:r w:rsidRPr="00DD6B12" w:rsidDel="001B0AE6">
                <w:rPr>
                  <w:rFonts w:ascii="Times" w:hAnsi="Times"/>
                  <w:b/>
                  <w:color w:val="FFFFFF"/>
                  <w:highlight w:val="none"/>
                  <w:rPrChange w:id="959" w:author="Adriana  Casas" w:date="2015-07-08T15:43:00Z">
                    <w:rPr>
                      <w:b/>
                      <w:color w:val="FFFFFF"/>
                      <w:highlight w:val="none"/>
                    </w:rPr>
                  </w:rPrChange>
                </w:rPr>
                <w:delText>Destacado</w:delText>
              </w:r>
            </w:del>
            <w:ins w:id="960" w:author="Adriana  Casas" w:date="2015-07-10T18:36:00Z">
              <w:r w:rsidR="001B0AE6">
                <w:rPr>
                  <w:rFonts w:ascii="Times" w:hAnsi="Times"/>
                  <w:b/>
                  <w:color w:val="FFFFFF"/>
                  <w:highlight w:val="none"/>
                </w:rPr>
                <w:t>Recuerda</w:t>
              </w:r>
            </w:ins>
          </w:p>
        </w:tc>
      </w:tr>
      <w:tr w:rsidR="006C738E" w:rsidRPr="00DD6B12" w14:paraId="406C1346" w14:textId="77777777" w:rsidTr="006C738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98ACD5" w14:textId="77777777" w:rsidR="006C738E" w:rsidRPr="00DD6B12" w:rsidRDefault="006C738E" w:rsidP="00DD6B12">
            <w:pPr>
              <w:spacing w:line="240" w:lineRule="auto"/>
              <w:rPr>
                <w:rFonts w:ascii="Times" w:hAnsi="Times"/>
                <w:rPrChange w:id="961" w:author="Adriana  Casas" w:date="2015-07-08T15:43:00Z">
                  <w:rPr/>
                </w:rPrChange>
              </w:rPr>
              <w:pPrChange w:id="962" w:author="Adriana  Casas" w:date="2015-07-08T15:43:00Z">
                <w:pPr/>
              </w:pPrChange>
            </w:pPr>
            <w:r w:rsidRPr="00DD6B12">
              <w:rPr>
                <w:rFonts w:ascii="Times" w:hAnsi="Times"/>
                <w:b/>
                <w:color w:val="000000"/>
                <w:rPrChange w:id="963" w:author="Adriana  Casas" w:date="2015-07-08T15:43:00Z">
                  <w:rPr>
                    <w:b/>
                    <w:color w:val="000000"/>
                  </w:rPr>
                </w:rPrChange>
              </w:rPr>
              <w:t xml:space="preserve"> Título</w:t>
            </w:r>
          </w:p>
        </w:tc>
        <w:tc>
          <w:tcPr>
            <w:tcW w:w="5910" w:type="dxa"/>
            <w:tcBorders>
              <w:bottom w:val="single" w:sz="8" w:space="0" w:color="000000"/>
              <w:right w:val="single" w:sz="8" w:space="0" w:color="000000"/>
            </w:tcBorders>
            <w:tcMar>
              <w:top w:w="100" w:type="dxa"/>
              <w:left w:w="100" w:type="dxa"/>
              <w:bottom w:w="100" w:type="dxa"/>
              <w:right w:w="100" w:type="dxa"/>
            </w:tcMar>
          </w:tcPr>
          <w:p w14:paraId="322B4112" w14:textId="77777777" w:rsidR="006C738E" w:rsidRPr="00DD6B12" w:rsidRDefault="006C738E" w:rsidP="00DD6B12">
            <w:pPr>
              <w:spacing w:line="240" w:lineRule="auto"/>
              <w:rPr>
                <w:rFonts w:ascii="Times" w:hAnsi="Times"/>
                <w:rPrChange w:id="964" w:author="Adriana  Casas" w:date="2015-07-08T15:43:00Z">
                  <w:rPr/>
                </w:rPrChange>
              </w:rPr>
              <w:pPrChange w:id="965" w:author="Adriana  Casas" w:date="2015-07-08T15:43:00Z">
                <w:pPr/>
              </w:pPrChange>
            </w:pPr>
            <w:r w:rsidRPr="00DD6B12">
              <w:rPr>
                <w:rFonts w:ascii="Times" w:hAnsi="Times"/>
                <w:b/>
                <w:color w:val="000000"/>
                <w:rPrChange w:id="966" w:author="Adriana  Casas" w:date="2015-07-08T15:43:00Z">
                  <w:rPr>
                    <w:b/>
                    <w:color w:val="000000"/>
                  </w:rPr>
                </w:rPrChange>
              </w:rPr>
              <w:t>El trueque</w:t>
            </w:r>
          </w:p>
        </w:tc>
      </w:tr>
      <w:tr w:rsidR="006C738E" w:rsidRPr="00DD6B12" w14:paraId="0E8FF01D" w14:textId="77777777" w:rsidTr="006C738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2C4611" w14:textId="77777777" w:rsidR="006C738E" w:rsidRPr="00DD6B12" w:rsidRDefault="006C738E" w:rsidP="00DD6B12">
            <w:pPr>
              <w:spacing w:line="240" w:lineRule="auto"/>
              <w:rPr>
                <w:rFonts w:ascii="Times" w:hAnsi="Times"/>
                <w:rPrChange w:id="967" w:author="Adriana  Casas" w:date="2015-07-08T15:43:00Z">
                  <w:rPr/>
                </w:rPrChange>
              </w:rPr>
              <w:pPrChange w:id="968" w:author="Adriana  Casas" w:date="2015-07-08T15:43:00Z">
                <w:pPr/>
              </w:pPrChange>
            </w:pPr>
            <w:r w:rsidRPr="00DD6B12">
              <w:rPr>
                <w:rFonts w:ascii="Times" w:hAnsi="Times"/>
                <w:color w:val="000000"/>
                <w:rPrChange w:id="969" w:author="Adriana  Casas" w:date="2015-07-08T15:43:00Z">
                  <w:rPr>
                    <w:color w:val="000000"/>
                  </w:rPr>
                </w:rPrChange>
              </w:rPr>
              <w:t>Contenido</w:t>
            </w:r>
          </w:p>
        </w:tc>
        <w:tc>
          <w:tcPr>
            <w:tcW w:w="5910" w:type="dxa"/>
            <w:tcBorders>
              <w:bottom w:val="single" w:sz="8" w:space="0" w:color="000000"/>
              <w:right w:val="single" w:sz="8" w:space="0" w:color="000000"/>
            </w:tcBorders>
            <w:tcMar>
              <w:top w:w="100" w:type="dxa"/>
              <w:left w:w="100" w:type="dxa"/>
              <w:bottom w:w="100" w:type="dxa"/>
              <w:right w:w="100" w:type="dxa"/>
            </w:tcMar>
          </w:tcPr>
          <w:p w14:paraId="7688A149" w14:textId="35FF901D" w:rsidR="006C738E" w:rsidRPr="00DD6B12" w:rsidRDefault="006C738E" w:rsidP="00DD6B12">
            <w:pPr>
              <w:spacing w:line="240" w:lineRule="auto"/>
              <w:rPr>
                <w:rFonts w:ascii="Times" w:hAnsi="Times"/>
                <w:rPrChange w:id="970" w:author="Adriana  Casas" w:date="2015-07-08T15:43:00Z">
                  <w:rPr/>
                </w:rPrChange>
              </w:rPr>
              <w:pPrChange w:id="971" w:author="Adriana  Casas" w:date="2015-07-08T15:43:00Z">
                <w:pPr/>
              </w:pPrChange>
            </w:pPr>
            <w:del w:id="972" w:author="Adriana  Casas" w:date="2015-07-09T11:15:00Z">
              <w:r w:rsidRPr="00DD6B12" w:rsidDel="00594196">
                <w:rPr>
                  <w:rFonts w:ascii="Times" w:hAnsi="Times"/>
                  <w:color w:val="000000"/>
                  <w:rPrChange w:id="973" w:author="Adriana  Casas" w:date="2015-07-08T15:43:00Z">
                    <w:rPr>
                      <w:color w:val="000000"/>
                    </w:rPr>
                  </w:rPrChange>
                </w:rPr>
                <w:delText xml:space="preserve">Para que se diera el intercambio de productos llamado </w:delText>
              </w:r>
              <w:r w:rsidRPr="00DD6B12" w:rsidDel="00594196">
                <w:rPr>
                  <w:rFonts w:ascii="Times" w:hAnsi="Times"/>
                  <w:b/>
                  <w:color w:val="000000"/>
                  <w:rPrChange w:id="974" w:author="Adriana  Casas" w:date="2015-07-08T15:43:00Z">
                    <w:rPr>
                      <w:b/>
                      <w:color w:val="000000"/>
                    </w:rPr>
                  </w:rPrChange>
                </w:rPr>
                <w:delText xml:space="preserve">trueque </w:delText>
              </w:r>
              <w:r w:rsidRPr="00DD6B12" w:rsidDel="00594196">
                <w:rPr>
                  <w:rFonts w:ascii="Times" w:hAnsi="Times"/>
                  <w:color w:val="000000"/>
                  <w:rPrChange w:id="975" w:author="Adriana  Casas" w:date="2015-07-08T15:43:00Z">
                    <w:rPr>
                      <w:color w:val="000000"/>
                    </w:rPr>
                  </w:rPrChange>
                </w:rPr>
                <w:delText>en las comunidades primitivas se necesitó una condición: la capacidad para producir excedentes. Al poseer excedentes las comunidades podían intercambiarlos por productos que no producían. Durante los primeros tiempos del paleolítico no existía el trueque</w:delText>
              </w:r>
            </w:del>
            <w:ins w:id="976" w:author="Adriana  Casas" w:date="2015-07-09T11:13:00Z">
              <w:r w:rsidR="00594196">
                <w:rPr>
                  <w:rFonts w:ascii="Times" w:hAnsi="Times"/>
                  <w:color w:val="000000"/>
                </w:rPr>
                <w:t>A</w:t>
              </w:r>
            </w:ins>
            <w:del w:id="977" w:author="Adriana  Casas" w:date="2015-07-09T11:13:00Z">
              <w:r w:rsidRPr="00DD6B12" w:rsidDel="00594196">
                <w:rPr>
                  <w:rFonts w:ascii="Times" w:hAnsi="Times"/>
                  <w:color w:val="000000"/>
                  <w:rPrChange w:id="978" w:author="Adriana  Casas" w:date="2015-07-08T15:43:00Z">
                    <w:rPr>
                      <w:color w:val="000000"/>
                    </w:rPr>
                  </w:rPrChange>
                </w:rPr>
                <w:delText>, a</w:delText>
              </w:r>
            </w:del>
            <w:r w:rsidRPr="00DD6B12">
              <w:rPr>
                <w:rFonts w:ascii="Times" w:hAnsi="Times"/>
                <w:color w:val="000000"/>
                <w:rPrChange w:id="979" w:author="Adriana  Casas" w:date="2015-07-08T15:43:00Z">
                  <w:rPr>
                    <w:color w:val="000000"/>
                  </w:rPr>
                </w:rPrChange>
              </w:rPr>
              <w:t xml:space="preserve"> medida que la sociedad primitiva fue </w:t>
            </w:r>
            <w:del w:id="980" w:author="Adriana  Casas" w:date="2015-07-09T11:13:00Z">
              <w:r w:rsidRPr="00DD6B12" w:rsidDel="00594196">
                <w:rPr>
                  <w:rFonts w:ascii="Times" w:hAnsi="Times"/>
                  <w:color w:val="000000"/>
                  <w:rPrChange w:id="981" w:author="Adriana  Casas" w:date="2015-07-08T15:43:00Z">
                    <w:rPr>
                      <w:color w:val="000000"/>
                    </w:rPr>
                  </w:rPrChange>
                </w:rPr>
                <w:delText>avanzando</w:delText>
              </w:r>
            </w:del>
            <w:ins w:id="982" w:author="Adriana  Casas" w:date="2015-07-09T11:13:00Z">
              <w:r w:rsidR="00594196">
                <w:rPr>
                  <w:rFonts w:ascii="Times" w:hAnsi="Times"/>
                  <w:color w:val="000000"/>
                </w:rPr>
                <w:t>evolucionando</w:t>
              </w:r>
            </w:ins>
            <w:r w:rsidRPr="00DD6B12">
              <w:rPr>
                <w:rFonts w:ascii="Times" w:hAnsi="Times"/>
                <w:color w:val="000000"/>
                <w:rPrChange w:id="983" w:author="Adriana  Casas" w:date="2015-07-08T15:43:00Z">
                  <w:rPr>
                    <w:color w:val="000000"/>
                  </w:rPr>
                </w:rPrChange>
              </w:rPr>
              <w:t xml:space="preserve">, el </w:t>
            </w:r>
            <w:del w:id="984" w:author="Adriana  Casas" w:date="2015-07-09T11:14:00Z">
              <w:r w:rsidRPr="00DD6B12" w:rsidDel="00594196">
                <w:rPr>
                  <w:rFonts w:ascii="Times" w:hAnsi="Times"/>
                  <w:color w:val="000000"/>
                  <w:rPrChange w:id="985" w:author="Adriana  Casas" w:date="2015-07-08T15:43:00Z">
                    <w:rPr>
                      <w:color w:val="000000"/>
                    </w:rPr>
                  </w:rPrChange>
                </w:rPr>
                <w:delText>hábito de intercambiar</w:delText>
              </w:r>
            </w:del>
            <w:ins w:id="986" w:author="Adriana  Casas" w:date="2015-07-09T11:14:00Z">
              <w:r w:rsidR="00594196">
                <w:rPr>
                  <w:rFonts w:ascii="Times" w:hAnsi="Times"/>
                  <w:color w:val="000000"/>
                </w:rPr>
                <w:t>intercambio de unas mercancías por otras,</w:t>
              </w:r>
            </w:ins>
            <w:r w:rsidRPr="00DD6B12">
              <w:rPr>
                <w:rFonts w:ascii="Times" w:hAnsi="Times"/>
                <w:color w:val="000000"/>
                <w:rPrChange w:id="987" w:author="Adriana  Casas" w:date="2015-07-08T15:43:00Z">
                  <w:rPr>
                    <w:color w:val="000000"/>
                  </w:rPr>
                </w:rPrChange>
              </w:rPr>
              <w:t xml:space="preserve"> o </w:t>
            </w:r>
            <w:r w:rsidRPr="00594196">
              <w:rPr>
                <w:rFonts w:ascii="Times" w:hAnsi="Times"/>
                <w:b/>
                <w:color w:val="000000"/>
                <w:rPrChange w:id="988" w:author="Adriana  Casas" w:date="2015-07-09T11:13:00Z">
                  <w:rPr>
                    <w:color w:val="000000"/>
                  </w:rPr>
                </w:rPrChange>
              </w:rPr>
              <w:t>trueque</w:t>
            </w:r>
            <w:r w:rsidRPr="00DD6B12">
              <w:rPr>
                <w:rFonts w:ascii="Times" w:hAnsi="Times"/>
                <w:color w:val="000000"/>
                <w:rPrChange w:id="989" w:author="Adriana  Casas" w:date="2015-07-08T15:43:00Z">
                  <w:rPr>
                    <w:color w:val="000000"/>
                  </w:rPr>
                </w:rPrChange>
              </w:rPr>
              <w:t xml:space="preserve"> dio origen a las primeras formas de comercio.</w:t>
            </w:r>
            <w:ins w:id="990" w:author="Adriana  Casas" w:date="2015-07-09T11:14:00Z">
              <w:r w:rsidR="00594196">
                <w:rPr>
                  <w:rFonts w:ascii="Times" w:hAnsi="Times"/>
                  <w:color w:val="000000"/>
                </w:rPr>
                <w:t xml:space="preserve"> Al tener excedentes de algunos productos, las comunidades pod</w:t>
              </w:r>
            </w:ins>
            <w:ins w:id="991" w:author="Adriana  Casas" w:date="2015-07-09T11:15:00Z">
              <w:r w:rsidR="00594196">
                <w:rPr>
                  <w:rFonts w:ascii="Times" w:hAnsi="Times"/>
                  <w:color w:val="000000"/>
                </w:rPr>
                <w:t xml:space="preserve">ían intercambiarlos por otros productos que no producían. </w:t>
              </w:r>
            </w:ins>
          </w:p>
          <w:p w14:paraId="72A066AD" w14:textId="77777777" w:rsidR="006C738E" w:rsidRPr="00DD6B12" w:rsidRDefault="006C738E" w:rsidP="00DD6B12">
            <w:pPr>
              <w:spacing w:line="240" w:lineRule="auto"/>
              <w:rPr>
                <w:rFonts w:ascii="Times" w:hAnsi="Times"/>
                <w:rPrChange w:id="992" w:author="Adriana  Casas" w:date="2015-07-08T15:43:00Z">
                  <w:rPr/>
                </w:rPrChange>
              </w:rPr>
              <w:pPrChange w:id="993" w:author="Adriana  Casas" w:date="2015-07-08T15:43:00Z">
                <w:pPr/>
              </w:pPrChange>
            </w:pPr>
            <w:r w:rsidRPr="00DD6B12">
              <w:rPr>
                <w:rFonts w:ascii="Times" w:hAnsi="Times"/>
                <w:color w:val="000000"/>
                <w:rPrChange w:id="994" w:author="Adriana  Casas" w:date="2015-07-08T15:43:00Z">
                  <w:rPr>
                    <w:color w:val="000000"/>
                  </w:rPr>
                </w:rPrChange>
              </w:rPr>
              <w:t xml:space="preserve"> </w:t>
            </w:r>
          </w:p>
        </w:tc>
      </w:tr>
    </w:tbl>
    <w:p w14:paraId="42FB465A" w14:textId="77777777" w:rsidR="006C738E" w:rsidRPr="00DD6B12" w:rsidRDefault="006C738E" w:rsidP="00DD6B12">
      <w:pPr>
        <w:spacing w:line="240" w:lineRule="auto"/>
        <w:rPr>
          <w:rFonts w:ascii="Times" w:hAnsi="Times"/>
          <w:rPrChange w:id="995" w:author="Adriana  Casas" w:date="2015-07-08T15:43:00Z">
            <w:rPr/>
          </w:rPrChange>
        </w:rPr>
        <w:pPrChange w:id="996" w:author="Adriana  Casas" w:date="2015-07-08T15:43:00Z">
          <w:pPr/>
        </w:pPrChange>
      </w:pPr>
      <w:r w:rsidRPr="00DD6B12">
        <w:rPr>
          <w:rFonts w:ascii="Times" w:hAnsi="Times"/>
          <w:color w:val="000000"/>
          <w:rPrChange w:id="997" w:author="Adriana  Casas" w:date="2015-07-08T15:43:00Z">
            <w:rPr>
              <w:color w:val="000000"/>
            </w:rPr>
          </w:rPrChange>
        </w:rPr>
        <w:t xml:space="preserve"> </w:t>
      </w:r>
    </w:p>
    <w:p w14:paraId="3CC6BEEA" w14:textId="77777777" w:rsidR="006C738E" w:rsidRPr="00DD6B12" w:rsidRDefault="006C738E" w:rsidP="00DD6B12">
      <w:pPr>
        <w:spacing w:line="240" w:lineRule="auto"/>
        <w:rPr>
          <w:rFonts w:ascii="Times" w:hAnsi="Times"/>
          <w:b/>
          <w:color w:val="000000"/>
          <w:rPrChange w:id="998" w:author="Adriana  Casas" w:date="2015-07-08T15:43:00Z">
            <w:rPr>
              <w:b/>
              <w:color w:val="000000"/>
            </w:rPr>
          </w:rPrChange>
        </w:rPr>
        <w:pPrChange w:id="999" w:author="Adriana  Casas" w:date="2015-07-08T15:43:00Z">
          <w:pPr/>
        </w:pPrChange>
      </w:pPr>
      <w:r w:rsidRPr="00DD6B12">
        <w:rPr>
          <w:rFonts w:ascii="Times" w:hAnsi="Times"/>
          <w:b/>
          <w:rPrChange w:id="1000" w:author="Adriana  Casas" w:date="2015-07-08T15:43:00Z">
            <w:rPr>
              <w:b/>
            </w:rPr>
          </w:rPrChange>
        </w:rPr>
        <w:t>[SECCIÓN 2] 2.</w:t>
      </w:r>
      <w:r w:rsidRPr="00DD6B12">
        <w:rPr>
          <w:rFonts w:ascii="Times" w:hAnsi="Times"/>
          <w:b/>
          <w:color w:val="000000"/>
          <w:rPrChange w:id="1001" w:author="Adriana  Casas" w:date="2015-07-08T15:43:00Z">
            <w:rPr>
              <w:b/>
              <w:color w:val="000000"/>
            </w:rPr>
          </w:rPrChange>
        </w:rPr>
        <w:t>2 El modo de producción esclavista</w:t>
      </w:r>
    </w:p>
    <w:p w14:paraId="2F96F724" w14:textId="77777777" w:rsidR="006C738E" w:rsidRPr="00DD6B12" w:rsidRDefault="006C738E" w:rsidP="00DD6B12">
      <w:pPr>
        <w:spacing w:line="240" w:lineRule="auto"/>
        <w:rPr>
          <w:rFonts w:ascii="Times" w:hAnsi="Times"/>
          <w:rPrChange w:id="1002" w:author="Adriana  Casas" w:date="2015-07-08T15:43:00Z">
            <w:rPr/>
          </w:rPrChange>
        </w:rPr>
        <w:pPrChange w:id="1003" w:author="Adriana  Casas" w:date="2015-07-08T15:43:00Z">
          <w:pPr/>
        </w:pPrChange>
      </w:pPr>
    </w:p>
    <w:p w14:paraId="63D8C005" w14:textId="77777777" w:rsidR="00E0765B" w:rsidRDefault="006C738E" w:rsidP="00DD6B12">
      <w:pPr>
        <w:spacing w:line="240" w:lineRule="auto"/>
        <w:rPr>
          <w:ins w:id="1004" w:author="Adriana  Casas" w:date="2015-07-09T11:37:00Z"/>
          <w:rFonts w:ascii="Times" w:hAnsi="Times"/>
          <w:color w:val="000000"/>
        </w:rPr>
        <w:pPrChange w:id="1005" w:author="Adriana  Casas" w:date="2015-07-08T15:43:00Z">
          <w:pPr/>
        </w:pPrChange>
      </w:pPr>
      <w:r w:rsidRPr="00DD6B12">
        <w:rPr>
          <w:rFonts w:ascii="Times" w:hAnsi="Times"/>
          <w:color w:val="000000"/>
          <w:rPrChange w:id="1006" w:author="Adriana  Casas" w:date="2015-07-08T15:43:00Z">
            <w:rPr>
              <w:color w:val="000000"/>
            </w:rPr>
          </w:rPrChange>
        </w:rPr>
        <w:t xml:space="preserve">Con </w:t>
      </w:r>
      <w:ins w:id="1007" w:author="Adriana  Casas" w:date="2015-07-09T11:35:00Z">
        <w:r w:rsidR="00E0765B">
          <w:rPr>
            <w:rFonts w:ascii="Times" w:hAnsi="Times"/>
            <w:color w:val="000000"/>
          </w:rPr>
          <w:t xml:space="preserve">el paso de los siglos, los pequeños poblados se convirtieron en las primeras ciudades. </w:t>
        </w:r>
      </w:ins>
    </w:p>
    <w:p w14:paraId="1E032A55" w14:textId="77777777" w:rsidR="00C8263E" w:rsidRPr="00DD6B12" w:rsidDel="00C8263E" w:rsidRDefault="00C8263E" w:rsidP="00C8263E">
      <w:pPr>
        <w:spacing w:line="240" w:lineRule="auto"/>
        <w:rPr>
          <w:ins w:id="1008" w:author="Adriana  Casas" w:date="2015-07-09T11:43:00Z"/>
          <w:rFonts w:ascii="Times" w:hAnsi="Times"/>
          <w:color w:val="000000"/>
          <w:highlight w:val="none"/>
        </w:rPr>
      </w:pPr>
      <w:ins w:id="1009" w:author="Adriana  Casas" w:date="2015-07-09T11:39:00Z">
        <w:r>
          <w:rPr>
            <w:rFonts w:ascii="Times" w:hAnsi="Times"/>
            <w:color w:val="000000"/>
          </w:rPr>
          <w:t>Gracias a la construcci</w:t>
        </w:r>
      </w:ins>
      <w:ins w:id="1010" w:author="Adriana  Casas" w:date="2015-07-09T11:40:00Z">
        <w:r>
          <w:rPr>
            <w:rFonts w:ascii="Times" w:hAnsi="Times"/>
            <w:color w:val="000000"/>
          </w:rPr>
          <w:t>ón de canales, presas y otras infraestructuras, se consolidaron las grandes civiliz</w:t>
        </w:r>
      </w:ins>
      <w:ins w:id="1011" w:author="Adriana  Casas" w:date="2015-07-09T11:42:00Z">
        <w:r>
          <w:rPr>
            <w:rFonts w:ascii="Times" w:hAnsi="Times"/>
            <w:color w:val="000000"/>
          </w:rPr>
          <w:t>a</w:t>
        </w:r>
      </w:ins>
      <w:ins w:id="1012" w:author="Adriana  Casas" w:date="2015-07-09T11:40:00Z">
        <w:r>
          <w:rPr>
            <w:rFonts w:ascii="Times" w:hAnsi="Times"/>
            <w:color w:val="000000"/>
          </w:rPr>
          <w:t>ciones, como China, India, Mesopotamia y</w:t>
        </w:r>
      </w:ins>
      <w:ins w:id="1013" w:author="Adriana  Casas" w:date="2015-07-09T11:41:00Z">
        <w:r>
          <w:rPr>
            <w:rFonts w:ascii="Times" w:hAnsi="Times"/>
            <w:color w:val="000000"/>
          </w:rPr>
          <w:t xml:space="preserve"> el Antiguo</w:t>
        </w:r>
      </w:ins>
      <w:ins w:id="1014" w:author="Adriana  Casas" w:date="2015-07-09T11:40:00Z">
        <w:r>
          <w:rPr>
            <w:rFonts w:ascii="Times" w:hAnsi="Times"/>
            <w:color w:val="000000"/>
          </w:rPr>
          <w:t xml:space="preserve"> Egipto, y m</w:t>
        </w:r>
      </w:ins>
      <w:ins w:id="1015" w:author="Adriana  Casas" w:date="2015-07-09T11:42:00Z">
        <w:r>
          <w:rPr>
            <w:rFonts w:ascii="Times" w:hAnsi="Times"/>
            <w:color w:val="000000"/>
          </w:rPr>
          <w:t xml:space="preserve">ás adelante Grecia y Roma. Este desarrollo se dio gracias al uso de mano de obra </w:t>
        </w:r>
      </w:ins>
      <w:ins w:id="1016" w:author="Adriana  Casas" w:date="2015-07-09T11:43:00Z">
        <w:r>
          <w:rPr>
            <w:rFonts w:ascii="Times" w:hAnsi="Times"/>
            <w:color w:val="000000"/>
          </w:rPr>
          <w:t xml:space="preserve">de esclavos. </w:t>
        </w:r>
      </w:ins>
    </w:p>
    <w:p w14:paraId="4D93FBA4" w14:textId="761EFE00" w:rsidR="006C738E" w:rsidRPr="00DD6B12" w:rsidRDefault="006C738E" w:rsidP="00DD6B12">
      <w:pPr>
        <w:spacing w:line="240" w:lineRule="auto"/>
        <w:rPr>
          <w:rFonts w:ascii="Times" w:hAnsi="Times"/>
          <w:rPrChange w:id="1017" w:author="Adriana  Casas" w:date="2015-07-08T15:43:00Z">
            <w:rPr/>
          </w:rPrChange>
        </w:rPr>
        <w:pPrChange w:id="1018" w:author="Adriana  Casas" w:date="2015-07-08T15:43:00Z">
          <w:pPr/>
        </w:pPrChange>
      </w:pPr>
      <w:del w:id="1019" w:author="Adriana  Casas" w:date="2015-07-09T11:43:00Z">
        <w:r w:rsidRPr="00DD6B12" w:rsidDel="00C8263E">
          <w:rPr>
            <w:rFonts w:ascii="Times" w:hAnsi="Times"/>
            <w:color w:val="000000"/>
            <w:rPrChange w:id="1020" w:author="Adriana  Casas" w:date="2015-07-08T15:43:00Z">
              <w:rPr>
                <w:color w:val="000000"/>
              </w:rPr>
            </w:rPrChange>
          </w:rPr>
          <w:delText>el desarrollo de la agricultura, llega el Neolítico (10000-5000 a.C.). Los grupos humanos antes nómadas se hicieron sedentarios y fueron la agricultura, la minería y el comercio las actividades que hicieron posible el avance de los grupos sociales que pasaron de la antigua organización tribal a la vida urbana. Las grandes civilizaciones orientales como China, India, Mesopotamia y Egipto y luego las civilizaciones occidentales Grecia y Roma se consolidaron con base en las actividades mencionadas y para ello utilizaron preferentemente mano de obra esclava.</w:delText>
        </w:r>
      </w:del>
    </w:p>
    <w:p w14:paraId="41299B12" w14:textId="4A43E1AD" w:rsidR="006C738E" w:rsidRDefault="006C738E" w:rsidP="00DD6B12">
      <w:pPr>
        <w:spacing w:line="240" w:lineRule="auto"/>
        <w:rPr>
          <w:ins w:id="1021" w:author="Adriana  Casas" w:date="2015-07-09T11:43:00Z"/>
          <w:rFonts w:ascii="Times" w:hAnsi="Times"/>
          <w:color w:val="000000"/>
        </w:rPr>
        <w:pPrChange w:id="1022" w:author="Adriana  Casas" w:date="2015-07-08T15:43:00Z">
          <w:pPr/>
        </w:pPrChange>
      </w:pPr>
      <w:r w:rsidRPr="00DD6B12">
        <w:rPr>
          <w:rFonts w:ascii="Times" w:hAnsi="Times"/>
          <w:color w:val="000000"/>
          <w:rPrChange w:id="1023" w:author="Adriana  Casas" w:date="2015-07-08T15:43:00Z">
            <w:rPr>
              <w:color w:val="000000"/>
            </w:rPr>
          </w:rPrChange>
        </w:rPr>
        <w:t>Los esclavos no eran considerados como seres humanos sino como mercancía que se podía comprar y vender</w:t>
      </w:r>
      <w:ins w:id="1024" w:author="Adriana  Casas" w:date="2015-07-09T11:43:00Z">
        <w:r w:rsidR="00C8263E">
          <w:rPr>
            <w:rFonts w:ascii="Times" w:hAnsi="Times"/>
            <w:color w:val="000000"/>
          </w:rPr>
          <w:t>, al igual que las bestias de carga y las herramientas.</w:t>
        </w:r>
      </w:ins>
      <w:del w:id="1025" w:author="Adriana  Casas" w:date="2015-07-09T11:43:00Z">
        <w:r w:rsidRPr="00DD6B12" w:rsidDel="00C8263E">
          <w:rPr>
            <w:rFonts w:ascii="Times" w:hAnsi="Times"/>
            <w:color w:val="000000"/>
            <w:rPrChange w:id="1026" w:author="Adriana  Casas" w:date="2015-07-08T15:43:00Z">
              <w:rPr>
                <w:color w:val="000000"/>
              </w:rPr>
            </w:rPrChange>
          </w:rPr>
          <w:delText>.</w:delText>
        </w:r>
      </w:del>
      <w:r w:rsidRPr="00DD6B12">
        <w:rPr>
          <w:rFonts w:ascii="Times" w:hAnsi="Times"/>
          <w:color w:val="000000"/>
          <w:rPrChange w:id="1027" w:author="Adriana  Casas" w:date="2015-07-08T15:43:00Z">
            <w:rPr>
              <w:color w:val="000000"/>
            </w:rPr>
          </w:rPrChange>
        </w:rPr>
        <w:t xml:space="preserve"> No tenían derechos, los amos solo los alimentaban para que </w:t>
      </w:r>
      <w:del w:id="1028" w:author="Adriana  Casas" w:date="2015-07-09T11:44:00Z">
        <w:r w:rsidRPr="00DD6B12" w:rsidDel="00C8263E">
          <w:rPr>
            <w:rFonts w:ascii="Times" w:hAnsi="Times"/>
            <w:color w:val="000000"/>
            <w:rPrChange w:id="1029" w:author="Adriana  Casas" w:date="2015-07-08T15:43:00Z">
              <w:rPr>
                <w:color w:val="000000"/>
              </w:rPr>
            </w:rPrChange>
          </w:rPr>
          <w:delText xml:space="preserve">contaran </w:delText>
        </w:r>
      </w:del>
      <w:ins w:id="1030" w:author="Adriana  Casas" w:date="2015-07-09T11:44:00Z">
        <w:r w:rsidR="00C8263E">
          <w:rPr>
            <w:rFonts w:ascii="Times" w:hAnsi="Times"/>
            <w:color w:val="000000"/>
          </w:rPr>
          <w:t>conservaran las</w:t>
        </w:r>
      </w:ins>
      <w:del w:id="1031" w:author="Adriana  Casas" w:date="2015-07-09T11:44:00Z">
        <w:r w:rsidRPr="00DD6B12" w:rsidDel="00C8263E">
          <w:rPr>
            <w:rFonts w:ascii="Times" w:hAnsi="Times"/>
            <w:color w:val="000000"/>
            <w:rPrChange w:id="1032" w:author="Adriana  Casas" w:date="2015-07-08T15:43:00Z">
              <w:rPr>
                <w:color w:val="000000"/>
              </w:rPr>
            </w:rPrChange>
          </w:rPr>
          <w:delText>con las</w:delText>
        </w:r>
      </w:del>
      <w:r w:rsidRPr="00DD6B12">
        <w:rPr>
          <w:rFonts w:ascii="Times" w:hAnsi="Times"/>
          <w:color w:val="000000"/>
          <w:rPrChange w:id="1033" w:author="Adriana  Casas" w:date="2015-07-08T15:43:00Z">
            <w:rPr>
              <w:color w:val="000000"/>
            </w:rPr>
          </w:rPrChange>
        </w:rPr>
        <w:t xml:space="preserve"> fuerzas suficientes para trabajar. </w:t>
      </w:r>
      <w:del w:id="1034" w:author="Adriana  Casas" w:date="2015-07-09T11:54:00Z">
        <w:r w:rsidRPr="00DD6B12" w:rsidDel="0064767E">
          <w:rPr>
            <w:rFonts w:ascii="Times" w:hAnsi="Times"/>
            <w:color w:val="000000"/>
            <w:rPrChange w:id="1035" w:author="Adriana  Casas" w:date="2015-07-08T15:43:00Z">
              <w:rPr>
                <w:color w:val="000000"/>
              </w:rPr>
            </w:rPrChange>
          </w:rPr>
          <w:delText>En las antiguas civilizaciones</w:delText>
        </w:r>
      </w:del>
      <w:del w:id="1036" w:author="Adriana  Casas" w:date="2015-07-09T11:44:00Z">
        <w:r w:rsidRPr="00DD6B12" w:rsidDel="00C8263E">
          <w:rPr>
            <w:rFonts w:ascii="Times" w:hAnsi="Times"/>
            <w:color w:val="000000"/>
            <w:rPrChange w:id="1037" w:author="Adriana  Casas" w:date="2015-07-08T15:43:00Z">
              <w:rPr>
                <w:color w:val="000000"/>
              </w:rPr>
            </w:rPrChange>
          </w:rPr>
          <w:delText xml:space="preserve"> se convertían en esclavos los prisioneros de guerra o los que no podían pagar sus deudas.</w:delText>
        </w:r>
      </w:del>
    </w:p>
    <w:p w14:paraId="1D5238F0" w14:textId="77777777" w:rsidR="00C8263E" w:rsidRPr="00DD6B12" w:rsidRDefault="00C8263E" w:rsidP="00DD6B12">
      <w:pPr>
        <w:spacing w:line="240" w:lineRule="auto"/>
        <w:rPr>
          <w:rFonts w:ascii="Times" w:hAnsi="Times"/>
          <w:rPrChange w:id="1038" w:author="Adriana  Casas" w:date="2015-07-08T15:43:00Z">
            <w:rPr/>
          </w:rPrChange>
        </w:rPr>
        <w:pPrChange w:id="1039" w:author="Adriana  Casas" w:date="2015-07-08T15:43:00Z">
          <w:pPr/>
        </w:pPrChange>
      </w:pPr>
    </w:p>
    <w:tbl>
      <w:tblPr>
        <w:tblStyle w:val="92"/>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5880"/>
      </w:tblGrid>
      <w:tr w:rsidR="006C738E" w:rsidRPr="00DD6B12" w14:paraId="41DCE9DB"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42EC8DE" w14:textId="77777777" w:rsidR="006C738E" w:rsidRPr="00DD6B12" w:rsidRDefault="006C738E" w:rsidP="00DD6B12">
            <w:pPr>
              <w:spacing w:line="240" w:lineRule="auto"/>
              <w:jc w:val="center"/>
              <w:rPr>
                <w:rFonts w:ascii="Times" w:hAnsi="Times"/>
                <w:rPrChange w:id="1040" w:author="Adriana  Casas" w:date="2015-07-08T15:43:00Z">
                  <w:rPr/>
                </w:rPrChange>
              </w:rPr>
              <w:pPrChange w:id="1041" w:author="Adriana  Casas" w:date="2015-07-08T15:43:00Z">
                <w:pPr>
                  <w:jc w:val="center"/>
                </w:pPr>
              </w:pPrChange>
            </w:pPr>
            <w:r w:rsidRPr="00DD6B12">
              <w:rPr>
                <w:rFonts w:ascii="Times" w:hAnsi="Times"/>
                <w:b/>
                <w:color w:val="FFFFFF"/>
                <w:highlight w:val="none"/>
                <w:rPrChange w:id="1042" w:author="Adriana  Casas" w:date="2015-07-08T15:43:00Z">
                  <w:rPr>
                    <w:b/>
                    <w:color w:val="FFFFFF"/>
                    <w:highlight w:val="none"/>
                  </w:rPr>
                </w:rPrChange>
              </w:rPr>
              <w:t>Imagen (Dibujo)Recurso nuevo</w:t>
            </w:r>
          </w:p>
        </w:tc>
      </w:tr>
      <w:tr w:rsidR="006C738E" w:rsidRPr="00DD6B12" w14:paraId="12900DA4"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043E1D" w14:textId="77777777" w:rsidR="006C738E" w:rsidRPr="00DD6B12" w:rsidRDefault="006C738E" w:rsidP="00DD6B12">
            <w:pPr>
              <w:spacing w:line="240" w:lineRule="auto"/>
              <w:rPr>
                <w:rFonts w:ascii="Times" w:hAnsi="Times"/>
                <w:rPrChange w:id="1043" w:author="Adriana  Casas" w:date="2015-07-08T15:43:00Z">
                  <w:rPr/>
                </w:rPrChange>
              </w:rPr>
              <w:pPrChange w:id="1044" w:author="Adriana  Casas" w:date="2015-07-08T15:43:00Z">
                <w:pPr/>
              </w:pPrChange>
            </w:pPr>
            <w:r w:rsidRPr="00DD6B12">
              <w:rPr>
                <w:rFonts w:ascii="Times" w:hAnsi="Times"/>
                <w:b/>
                <w:color w:val="000000"/>
                <w:rPrChange w:id="1045" w:author="Adriana  Casas" w:date="2015-07-08T15:43:00Z">
                  <w:rPr>
                    <w:b/>
                    <w:color w:val="000000"/>
                  </w:rPr>
                </w:rPrChange>
              </w:rPr>
              <w:t xml:space="preserve"> </w:t>
            </w:r>
          </w:p>
        </w:tc>
        <w:tc>
          <w:tcPr>
            <w:tcW w:w="5880" w:type="dxa"/>
            <w:tcBorders>
              <w:bottom w:val="single" w:sz="8" w:space="0" w:color="000000"/>
              <w:right w:val="single" w:sz="8" w:space="0" w:color="000000"/>
            </w:tcBorders>
            <w:tcMar>
              <w:top w:w="100" w:type="dxa"/>
              <w:left w:w="100" w:type="dxa"/>
              <w:bottom w:w="100" w:type="dxa"/>
              <w:right w:w="100" w:type="dxa"/>
            </w:tcMar>
          </w:tcPr>
          <w:p w14:paraId="64CFCA48" w14:textId="64D92A1F" w:rsidR="006C738E" w:rsidRPr="00DD6B12" w:rsidRDefault="00E50C5F" w:rsidP="00DD6B12">
            <w:pPr>
              <w:spacing w:line="240" w:lineRule="auto"/>
              <w:rPr>
                <w:rFonts w:ascii="Times" w:hAnsi="Times"/>
                <w:rPrChange w:id="1046" w:author="Adriana  Casas" w:date="2015-07-08T15:43:00Z">
                  <w:rPr/>
                </w:rPrChange>
              </w:rPr>
              <w:pPrChange w:id="1047" w:author="Adriana  Casas" w:date="2015-07-08T15:43:00Z">
                <w:pPr/>
              </w:pPrChange>
            </w:pPr>
            <w:r w:rsidRPr="00DD6B12">
              <w:rPr>
                <w:rFonts w:ascii="Times" w:hAnsi="Times"/>
                <w:b/>
                <w:color w:val="000000"/>
                <w:rPrChange w:id="1048" w:author="Adriana  Casas" w:date="2015-07-08T15:43:00Z">
                  <w:rPr>
                    <w:b/>
                    <w:color w:val="000000"/>
                  </w:rPr>
                </w:rPrChange>
              </w:rPr>
              <w:t>CS_10_05</w:t>
            </w:r>
            <w:r w:rsidR="006C738E" w:rsidRPr="00DD6B12">
              <w:rPr>
                <w:rFonts w:ascii="Times" w:hAnsi="Times"/>
                <w:b/>
                <w:color w:val="000000"/>
                <w:rPrChange w:id="1049" w:author="Adriana  Casas" w:date="2015-07-08T15:43:00Z">
                  <w:rPr>
                    <w:b/>
                    <w:color w:val="000000"/>
                  </w:rPr>
                </w:rPrChange>
              </w:rPr>
              <w:t xml:space="preserve">_CO </w:t>
            </w:r>
            <w:ins w:id="1050" w:author="Adriana  Casas" w:date="2015-07-09T11:59:00Z">
              <w:r w:rsidR="0015070A">
                <w:rPr>
                  <w:rFonts w:ascii="Times" w:hAnsi="Times"/>
                  <w:b/>
                  <w:color w:val="000000"/>
                </w:rPr>
                <w:t>_</w:t>
              </w:r>
            </w:ins>
            <w:del w:id="1051" w:author="Adriana  Casas" w:date="2015-07-09T11:59:00Z">
              <w:r w:rsidR="006C738E" w:rsidRPr="00DD6B12" w:rsidDel="0015070A">
                <w:rPr>
                  <w:rFonts w:ascii="Times" w:hAnsi="Times"/>
                  <w:b/>
                  <w:color w:val="000000"/>
                  <w:rPrChange w:id="1052" w:author="Adriana  Casas" w:date="2015-07-08T15:43:00Z">
                    <w:rPr>
                      <w:b/>
                      <w:color w:val="000000"/>
                    </w:rPr>
                  </w:rPrChange>
                </w:rPr>
                <w:delText xml:space="preserve"> </w:delText>
              </w:r>
            </w:del>
            <w:r w:rsidR="006C738E" w:rsidRPr="00DD6B12">
              <w:rPr>
                <w:rFonts w:ascii="Times" w:hAnsi="Times"/>
                <w:b/>
                <w:color w:val="000000"/>
                <w:rPrChange w:id="1053" w:author="Adriana  Casas" w:date="2015-07-08T15:43:00Z">
                  <w:rPr>
                    <w:b/>
                    <w:color w:val="000000"/>
                  </w:rPr>
                </w:rPrChange>
              </w:rPr>
              <w:t>IMG</w:t>
            </w:r>
            <w:r w:rsidRPr="00DD6B12">
              <w:rPr>
                <w:rFonts w:ascii="Times" w:hAnsi="Times"/>
                <w:b/>
                <w:color w:val="000000"/>
                <w:rPrChange w:id="1054" w:author="Adriana  Casas" w:date="2015-07-08T15:43:00Z">
                  <w:rPr>
                    <w:b/>
                    <w:color w:val="000000"/>
                  </w:rPr>
                </w:rPrChange>
              </w:rPr>
              <w:t>0</w:t>
            </w:r>
            <w:r w:rsidR="006C738E" w:rsidRPr="00DD6B12">
              <w:rPr>
                <w:rFonts w:ascii="Times" w:hAnsi="Times"/>
                <w:b/>
                <w:color w:val="000000"/>
                <w:rPrChange w:id="1055" w:author="Adriana  Casas" w:date="2015-07-08T15:43:00Z">
                  <w:rPr>
                    <w:b/>
                    <w:color w:val="000000"/>
                  </w:rPr>
                </w:rPrChange>
              </w:rPr>
              <w:t>5</w:t>
            </w:r>
          </w:p>
        </w:tc>
      </w:tr>
      <w:tr w:rsidR="006C738E" w:rsidRPr="00DD6B12" w14:paraId="6D418643"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680C1E" w14:textId="77777777" w:rsidR="006C738E" w:rsidRPr="00DD6B12" w:rsidRDefault="006C738E" w:rsidP="00DD6B12">
            <w:pPr>
              <w:spacing w:line="240" w:lineRule="auto"/>
              <w:rPr>
                <w:rFonts w:ascii="Times" w:hAnsi="Times"/>
                <w:rPrChange w:id="1056" w:author="Adriana  Casas" w:date="2015-07-08T15:43:00Z">
                  <w:rPr/>
                </w:rPrChange>
              </w:rPr>
              <w:pPrChange w:id="1057" w:author="Adriana  Casas" w:date="2015-07-08T15:43:00Z">
                <w:pPr/>
              </w:pPrChange>
            </w:pPr>
            <w:r w:rsidRPr="00DD6B12">
              <w:rPr>
                <w:rFonts w:ascii="Times" w:hAnsi="Times"/>
                <w:b/>
                <w:color w:val="000000"/>
                <w:rPrChange w:id="1058" w:author="Adriana  Casas" w:date="2015-07-08T15:43:00Z">
                  <w:rPr>
                    <w:b/>
                    <w:color w:val="000000"/>
                  </w:rPr>
                </w:rPrChange>
              </w:rPr>
              <w:t>Descripción</w:t>
            </w:r>
          </w:p>
        </w:tc>
        <w:tc>
          <w:tcPr>
            <w:tcW w:w="5880" w:type="dxa"/>
            <w:tcBorders>
              <w:bottom w:val="single" w:sz="8" w:space="0" w:color="000000"/>
              <w:right w:val="single" w:sz="8" w:space="0" w:color="000000"/>
            </w:tcBorders>
            <w:tcMar>
              <w:top w:w="100" w:type="dxa"/>
              <w:left w:w="100" w:type="dxa"/>
              <w:bottom w:w="100" w:type="dxa"/>
              <w:right w:w="100" w:type="dxa"/>
            </w:tcMar>
          </w:tcPr>
          <w:p w14:paraId="21A5B5F0" w14:textId="6992813A" w:rsidR="006C738E" w:rsidRPr="00DD6B12" w:rsidRDefault="0064767E" w:rsidP="00DD6B12">
            <w:pPr>
              <w:spacing w:line="240" w:lineRule="auto"/>
              <w:rPr>
                <w:rFonts w:ascii="Times" w:hAnsi="Times"/>
                <w:rPrChange w:id="1059" w:author="Adriana  Casas" w:date="2015-07-08T15:43:00Z">
                  <w:rPr/>
                </w:rPrChange>
              </w:rPr>
              <w:pPrChange w:id="1060" w:author="Adriana  Casas" w:date="2015-07-08T15:43:00Z">
                <w:pPr/>
              </w:pPrChange>
            </w:pPr>
            <w:ins w:id="1061" w:author="Adriana  Casas" w:date="2015-07-09T11:50:00Z">
              <w:r>
                <w:rPr>
                  <w:rFonts w:ascii="Times" w:hAnsi="Times"/>
                  <w:noProof/>
                  <w:highlight w:val="none"/>
                  <w:lang w:val="es-ES" w:eastAsia="es-ES"/>
                </w:rPr>
                <w:drawing>
                  <wp:inline distT="0" distB="0" distL="0" distR="0" wp14:anchorId="152E4991" wp14:editId="2221DC91">
                    <wp:extent cx="1594407" cy="1069128"/>
                    <wp:effectExtent l="0" t="0" r="6350" b="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4407" cy="1069128"/>
                            </a:xfrm>
                            <a:prstGeom prst="rect">
                              <a:avLst/>
                            </a:prstGeom>
                            <a:noFill/>
                            <a:ln>
                              <a:noFill/>
                            </a:ln>
                          </pic:spPr>
                        </pic:pic>
                      </a:graphicData>
                    </a:graphic>
                  </wp:inline>
                </w:drawing>
              </w:r>
            </w:ins>
            <w:del w:id="1062" w:author="Adriana  Casas" w:date="2015-07-09T11:49:00Z">
              <w:r w:rsidR="006C738E" w:rsidRPr="00DD6B12" w:rsidDel="0064767E">
                <w:rPr>
                  <w:rFonts w:ascii="Times" w:hAnsi="Times"/>
                  <w:noProof/>
                  <w:lang w:val="es-ES" w:eastAsia="es-ES"/>
                  <w:rPrChange w:id="1063" w:author="Adriana  Casas" w:date="2015-07-08T15:43:00Z">
                    <w:rPr>
                      <w:noProof/>
                      <w:lang w:val="es-ES" w:eastAsia="es-ES"/>
                    </w:rPr>
                  </w:rPrChange>
                </w:rPr>
                <w:drawing>
                  <wp:inline distT="114300" distB="114300" distL="114300" distR="114300" wp14:anchorId="37C93914" wp14:editId="696598E4">
                    <wp:extent cx="1638300" cy="1485900"/>
                    <wp:effectExtent l="0" t="0" r="0" b="0"/>
                    <wp:docPr id="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1640493" cy="1487889"/>
                            </a:xfrm>
                            <a:prstGeom prst="rect">
                              <a:avLst/>
                            </a:prstGeom>
                            <a:ln/>
                          </pic:spPr>
                        </pic:pic>
                      </a:graphicData>
                    </a:graphic>
                  </wp:inline>
                </w:drawing>
              </w:r>
            </w:del>
          </w:p>
        </w:tc>
      </w:tr>
      <w:tr w:rsidR="006C738E" w:rsidRPr="00DD6B12" w14:paraId="5C853DC6"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C89C86" w14:textId="77777777" w:rsidR="006C738E" w:rsidRPr="00DD6B12" w:rsidRDefault="006C738E" w:rsidP="00DD6B12">
            <w:pPr>
              <w:spacing w:line="240" w:lineRule="auto"/>
              <w:rPr>
                <w:rFonts w:ascii="Times" w:hAnsi="Times"/>
                <w:rPrChange w:id="1064" w:author="Adriana  Casas" w:date="2015-07-08T15:43:00Z">
                  <w:rPr/>
                </w:rPrChange>
              </w:rPr>
              <w:pPrChange w:id="1065" w:author="Adriana  Casas" w:date="2015-07-08T15:43:00Z">
                <w:pPr/>
              </w:pPrChange>
            </w:pPr>
            <w:r w:rsidRPr="00DD6B12">
              <w:rPr>
                <w:rFonts w:ascii="Times" w:hAnsi="Times"/>
                <w:b/>
                <w:color w:val="000000"/>
                <w:rPrChange w:id="1066" w:author="Adriana  Casas" w:date="2015-07-08T15:43:00Z">
                  <w:rPr>
                    <w:b/>
                    <w:color w:val="000000"/>
                  </w:rPr>
                </w:rPrChange>
              </w:rPr>
              <w:t>Código Shutterstock (o URL o ruta en Aula planeta)</w:t>
            </w:r>
          </w:p>
        </w:tc>
        <w:tc>
          <w:tcPr>
            <w:tcW w:w="5880" w:type="dxa"/>
            <w:tcBorders>
              <w:bottom w:val="single" w:sz="8" w:space="0" w:color="000000"/>
              <w:right w:val="single" w:sz="8" w:space="0" w:color="000000"/>
            </w:tcBorders>
            <w:tcMar>
              <w:top w:w="100" w:type="dxa"/>
              <w:left w:w="100" w:type="dxa"/>
              <w:bottom w:w="100" w:type="dxa"/>
              <w:right w:w="100" w:type="dxa"/>
            </w:tcMar>
          </w:tcPr>
          <w:p w14:paraId="7C296E9B" w14:textId="19BCF8A9" w:rsidR="006C738E" w:rsidRPr="0064767E" w:rsidRDefault="0064767E" w:rsidP="00DD6B12">
            <w:pPr>
              <w:spacing w:line="240" w:lineRule="auto"/>
              <w:rPr>
                <w:rFonts w:ascii="Times" w:hAnsi="Times"/>
                <w:color w:val="auto"/>
                <w:rPrChange w:id="1067" w:author="Adriana  Casas" w:date="2015-07-09T11:49:00Z">
                  <w:rPr/>
                </w:rPrChange>
              </w:rPr>
              <w:pPrChange w:id="1068" w:author="Adriana  Casas" w:date="2015-07-08T15:43:00Z">
                <w:pPr/>
              </w:pPrChange>
            </w:pPr>
            <w:ins w:id="1069" w:author="Adriana  Casas" w:date="2015-07-09T11:49:00Z">
              <w:r w:rsidRPr="0064767E">
                <w:rPr>
                  <w:rFonts w:ascii="Times" w:hAnsi="Times"/>
                  <w:color w:val="auto"/>
                  <w:rPrChange w:id="1070" w:author="Adriana  Casas" w:date="2015-07-09T11:49:00Z">
                    <w:rPr>
                      <w:rFonts w:ascii="Times" w:hAnsi="Times"/>
                    </w:rPr>
                  </w:rPrChange>
                </w:rPr>
                <w:fldChar w:fldCharType="begin"/>
              </w:r>
              <w:r w:rsidRPr="0064767E">
                <w:rPr>
                  <w:rFonts w:ascii="Times" w:hAnsi="Times"/>
                  <w:color w:val="auto"/>
                  <w:rPrChange w:id="1071" w:author="Adriana  Casas" w:date="2015-07-09T11:49:00Z">
                    <w:rPr>
                      <w:rFonts w:ascii="Times" w:hAnsi="Times"/>
                    </w:rPr>
                  </w:rPrChange>
                </w:rPr>
                <w:instrText xml:space="preserve"> HYPERLINK "http://www.shutterstock.com/pic-237236935/stock-photo-captives-are-forced-marched-in-a-coffle-from-the-african-interior-escorted-by-armed-slavers-from.html?src=B6FN04FJJPpXuCLYxHujdA-1-6" </w:instrText>
              </w:r>
            </w:ins>
            <w:r w:rsidRPr="0064767E">
              <w:rPr>
                <w:rFonts w:ascii="Times" w:hAnsi="Times"/>
                <w:color w:val="auto"/>
                <w:rPrChange w:id="1072" w:author="Adriana  Casas" w:date="2015-07-09T11:49:00Z">
                  <w:rPr>
                    <w:rFonts w:ascii="Times" w:hAnsi="Times"/>
                  </w:rPr>
                </w:rPrChange>
              </w:rPr>
            </w:r>
            <w:ins w:id="1073" w:author="Adriana  Casas" w:date="2015-07-09T11:49:00Z">
              <w:r w:rsidRPr="0064767E">
                <w:rPr>
                  <w:rFonts w:ascii="Times" w:hAnsi="Times"/>
                  <w:color w:val="auto"/>
                  <w:rPrChange w:id="1074" w:author="Adriana  Casas" w:date="2015-07-09T11:49:00Z">
                    <w:rPr>
                      <w:rFonts w:ascii="Times" w:hAnsi="Times"/>
                    </w:rPr>
                  </w:rPrChange>
                </w:rPr>
                <w:fldChar w:fldCharType="separate"/>
              </w:r>
              <w:r w:rsidRPr="0064767E">
                <w:rPr>
                  <w:rStyle w:val="Hipervnculo"/>
                  <w:rFonts w:ascii="Times" w:hAnsi="Times"/>
                  <w:color w:val="auto"/>
                  <w:rPrChange w:id="1075" w:author="Adriana  Casas" w:date="2015-07-09T11:49:00Z">
                    <w:rPr>
                      <w:rStyle w:val="Hipervnculo"/>
                      <w:rFonts w:ascii="Times" w:hAnsi="Times"/>
                    </w:rPr>
                  </w:rPrChange>
                </w:rPr>
                <w:t>237236935</w:t>
              </w:r>
              <w:r w:rsidRPr="0064767E">
                <w:rPr>
                  <w:rFonts w:ascii="Times" w:hAnsi="Times"/>
                  <w:color w:val="auto"/>
                  <w:rPrChange w:id="1076" w:author="Adriana  Casas" w:date="2015-07-09T11:49:00Z">
                    <w:rPr>
                      <w:rFonts w:ascii="Times" w:hAnsi="Times"/>
                    </w:rPr>
                  </w:rPrChange>
                </w:rPr>
                <w:fldChar w:fldCharType="end"/>
              </w:r>
            </w:ins>
            <w:del w:id="1077" w:author="Adriana  Casas" w:date="2015-07-09T11:49:00Z">
              <w:r w:rsidR="009D3AFD" w:rsidRPr="0064767E" w:rsidDel="0064767E">
                <w:rPr>
                  <w:rFonts w:ascii="Times" w:hAnsi="Times"/>
                  <w:color w:val="auto"/>
                  <w:rPrChange w:id="1078" w:author="Adriana  Casas" w:date="2015-07-09T11:49:00Z">
                    <w:rPr/>
                  </w:rPrChange>
                </w:rPr>
                <w:fldChar w:fldCharType="begin"/>
              </w:r>
              <w:r w:rsidR="009D3AFD" w:rsidRPr="0064767E" w:rsidDel="0064767E">
                <w:rPr>
                  <w:rFonts w:ascii="Times" w:hAnsi="Times"/>
                  <w:color w:val="auto"/>
                  <w:rPrChange w:id="1079" w:author="Adriana  Casas" w:date="2015-07-09T11:49:00Z">
                    <w:rPr/>
                  </w:rPrChange>
                </w:rPr>
                <w:delInstrText xml:space="preserve"> HYPERLINK "http://thumb7.shutterstock.com/display_pic_with_logo/2733991/237231829/stock-photo-scene-in-the-hold-of-the-blood-stained-gloria-shows-a-sailor-walking-among-african-captives-in-the-237231829.jpg" \h </w:delInstrText>
              </w:r>
              <w:r w:rsidR="009D3AFD" w:rsidRPr="0064767E" w:rsidDel="0064767E">
                <w:rPr>
                  <w:rFonts w:ascii="Times" w:hAnsi="Times"/>
                  <w:color w:val="auto"/>
                  <w:rPrChange w:id="1080" w:author="Adriana  Casas" w:date="2015-07-09T11:49:00Z">
                    <w:rPr/>
                  </w:rPrChange>
                </w:rPr>
                <w:fldChar w:fldCharType="separate"/>
              </w:r>
              <w:r w:rsidR="006C738E" w:rsidRPr="0064767E" w:rsidDel="0064767E">
                <w:rPr>
                  <w:rFonts w:ascii="Times" w:hAnsi="Times"/>
                  <w:b/>
                  <w:color w:val="auto"/>
                  <w:u w:val="single"/>
                  <w:rPrChange w:id="1081" w:author="Adriana  Casas" w:date="2015-07-09T11:49:00Z">
                    <w:rPr>
                      <w:b/>
                      <w:color w:val="1155CC"/>
                      <w:u w:val="single"/>
                    </w:rPr>
                  </w:rPrChange>
                </w:rPr>
                <w:delText>http://thumb7.shutterstock.com/display_pic_with_logo/2733991/237231829/stock-photo-scene-in-the-hold-of-the-blood-stained-gloria-shows-a-sailor-walking-among-african-captives-in-the-237231829.jpg</w:delText>
              </w:r>
              <w:r w:rsidR="009D3AFD" w:rsidRPr="0064767E" w:rsidDel="0064767E">
                <w:rPr>
                  <w:rFonts w:ascii="Times" w:hAnsi="Times"/>
                  <w:b/>
                  <w:color w:val="auto"/>
                  <w:u w:val="single"/>
                  <w:rPrChange w:id="1082" w:author="Adriana  Casas" w:date="2015-07-09T11:49:00Z">
                    <w:rPr>
                      <w:b/>
                      <w:color w:val="1155CC"/>
                      <w:u w:val="single"/>
                    </w:rPr>
                  </w:rPrChange>
                </w:rPr>
                <w:fldChar w:fldCharType="end"/>
              </w:r>
            </w:del>
            <w:r w:rsidR="009D3AFD" w:rsidRPr="0064767E">
              <w:rPr>
                <w:rFonts w:ascii="Times" w:hAnsi="Times"/>
                <w:color w:val="auto"/>
                <w:rPrChange w:id="1083" w:author="Adriana  Casas" w:date="2015-07-09T11:49:00Z">
                  <w:rPr/>
                </w:rPrChange>
              </w:rPr>
              <w:fldChar w:fldCharType="begin"/>
            </w:r>
            <w:r w:rsidR="009D3AFD" w:rsidRPr="0064767E">
              <w:rPr>
                <w:rFonts w:ascii="Times" w:hAnsi="Times"/>
                <w:color w:val="auto"/>
                <w:rPrChange w:id="1084" w:author="Adriana  Casas" w:date="2015-07-09T11:49:00Z">
                  <w:rPr/>
                </w:rPrChange>
              </w:rPr>
              <w:instrText xml:space="preserve"> HYPERLINK "http://thumb7.shutterstock.com/display_pic_with_logo/2733991/237231829/stock-photo-scene-in-the-hold-of-the-blood-stained-gloria-shows-a-sailor-walking-among-african-captives-in-the-237231829.jpg" \h </w:instrText>
            </w:r>
            <w:r w:rsidR="009D3AFD" w:rsidRPr="0064767E">
              <w:rPr>
                <w:rFonts w:ascii="Times" w:hAnsi="Times"/>
                <w:color w:val="auto"/>
                <w:rPrChange w:id="1085" w:author="Adriana  Casas" w:date="2015-07-09T11:49:00Z">
                  <w:rPr/>
                </w:rPrChange>
              </w:rPr>
              <w:fldChar w:fldCharType="separate"/>
            </w:r>
            <w:r w:rsidR="009D3AFD" w:rsidRPr="0064767E">
              <w:rPr>
                <w:rFonts w:ascii="Times" w:hAnsi="Times"/>
                <w:color w:val="auto"/>
                <w:rPrChange w:id="1086" w:author="Adriana  Casas" w:date="2015-07-09T11:49:00Z">
                  <w:rPr/>
                </w:rPrChange>
              </w:rPr>
              <w:fldChar w:fldCharType="end"/>
            </w:r>
          </w:p>
        </w:tc>
      </w:tr>
      <w:tr w:rsidR="006C738E" w:rsidRPr="00DD6B12" w14:paraId="1A69FA33"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9FAC5E" w14:textId="77777777" w:rsidR="006C738E" w:rsidRPr="00DD6B12" w:rsidRDefault="006C738E" w:rsidP="00DD6B12">
            <w:pPr>
              <w:spacing w:line="240" w:lineRule="auto"/>
              <w:rPr>
                <w:rFonts w:ascii="Times" w:hAnsi="Times"/>
                <w:rPrChange w:id="1087" w:author="Adriana  Casas" w:date="2015-07-08T15:43:00Z">
                  <w:rPr/>
                </w:rPrChange>
              </w:rPr>
              <w:pPrChange w:id="1088" w:author="Adriana  Casas" w:date="2015-07-08T15:43:00Z">
                <w:pPr/>
              </w:pPrChange>
            </w:pPr>
            <w:r w:rsidRPr="00DD6B12">
              <w:rPr>
                <w:rFonts w:ascii="Times" w:hAnsi="Times"/>
                <w:b/>
                <w:color w:val="000000"/>
                <w:rPrChange w:id="1089" w:author="Adriana  Casas" w:date="2015-07-08T15:43:00Z">
                  <w:rPr>
                    <w:b/>
                    <w:color w:val="000000"/>
                  </w:rPr>
                </w:rPrChange>
              </w:rPr>
              <w:t>Pie de imagen</w:t>
            </w:r>
          </w:p>
        </w:tc>
        <w:tc>
          <w:tcPr>
            <w:tcW w:w="5880" w:type="dxa"/>
            <w:tcBorders>
              <w:bottom w:val="single" w:sz="8" w:space="0" w:color="000000"/>
              <w:right w:val="single" w:sz="8" w:space="0" w:color="000000"/>
            </w:tcBorders>
            <w:tcMar>
              <w:top w:w="100" w:type="dxa"/>
              <w:left w:w="100" w:type="dxa"/>
              <w:bottom w:w="100" w:type="dxa"/>
              <w:right w:w="100" w:type="dxa"/>
            </w:tcMar>
          </w:tcPr>
          <w:p w14:paraId="4EA49160" w14:textId="63B5A57E" w:rsidR="006C738E" w:rsidRPr="00DD6B12" w:rsidRDefault="006C738E" w:rsidP="00DD6B12">
            <w:pPr>
              <w:spacing w:after="100" w:line="240" w:lineRule="auto"/>
              <w:rPr>
                <w:rFonts w:ascii="Times" w:hAnsi="Times"/>
                <w:rPrChange w:id="1090" w:author="Adriana  Casas" w:date="2015-07-08T15:43:00Z">
                  <w:rPr/>
                </w:rPrChange>
              </w:rPr>
              <w:pPrChange w:id="1091" w:author="Adriana  Casas" w:date="2015-07-08T15:43:00Z">
                <w:pPr>
                  <w:spacing w:after="100"/>
                </w:pPr>
              </w:pPrChange>
            </w:pPr>
            <w:del w:id="1092" w:author="Adriana  Casas" w:date="2015-07-09T11:54:00Z">
              <w:r w:rsidRPr="00DD6B12" w:rsidDel="0064767E">
                <w:rPr>
                  <w:rFonts w:ascii="Times" w:hAnsi="Times"/>
                  <w:color w:val="000000"/>
                  <w:rPrChange w:id="1093" w:author="Adriana  Casas" w:date="2015-07-08T15:43:00Z">
                    <w:rPr>
                      <w:color w:val="000000"/>
                    </w:rPr>
                  </w:rPrChange>
                </w:rPr>
                <w:delText>A los esclavos que sobrevivían a las terribles condiciones de transporte, les esperaban unas duras jornadas de trabajo y un trato inhumano y despiadado.</w:delText>
              </w:r>
            </w:del>
            <w:ins w:id="1094" w:author="Adriana  Casas" w:date="2015-07-09T11:54:00Z">
              <w:r w:rsidR="0064767E">
                <w:rPr>
                  <w:rFonts w:ascii="Times" w:hAnsi="Times"/>
                  <w:color w:val="000000"/>
                </w:rPr>
                <w:t xml:space="preserve">En algunas civilizaciones, los prisioneros de guerra o aquelos que no podían pagar sus deudas se convertían en esclavos. </w:t>
              </w:r>
            </w:ins>
          </w:p>
        </w:tc>
      </w:tr>
    </w:tbl>
    <w:p w14:paraId="6EB046B3" w14:textId="77777777" w:rsidR="006C738E" w:rsidRPr="00DD6B12" w:rsidRDefault="006C738E" w:rsidP="00DD6B12">
      <w:pPr>
        <w:spacing w:line="240" w:lineRule="auto"/>
        <w:rPr>
          <w:rFonts w:ascii="Times" w:hAnsi="Times"/>
          <w:rPrChange w:id="1095" w:author="Adriana  Casas" w:date="2015-07-08T15:43:00Z">
            <w:rPr/>
          </w:rPrChange>
        </w:rPr>
        <w:pPrChange w:id="1096" w:author="Adriana  Casas" w:date="2015-07-08T15:43:00Z">
          <w:pPr/>
        </w:pPrChange>
      </w:pPr>
      <w:r w:rsidRPr="00DD6B12">
        <w:rPr>
          <w:rFonts w:ascii="Times" w:hAnsi="Times"/>
          <w:color w:val="000000"/>
          <w:rPrChange w:id="1097" w:author="Adriana  Casas" w:date="2015-07-08T15:43:00Z">
            <w:rPr>
              <w:color w:val="000000"/>
            </w:rPr>
          </w:rPrChange>
        </w:rPr>
        <w:t xml:space="preserve"> </w:t>
      </w:r>
    </w:p>
    <w:p w14:paraId="7B952880" w14:textId="687F659A" w:rsidR="006C738E" w:rsidRPr="0056272D" w:rsidRDefault="006C738E" w:rsidP="00DD6B12">
      <w:pPr>
        <w:spacing w:line="240" w:lineRule="auto"/>
        <w:rPr>
          <w:rFonts w:ascii="Times" w:hAnsi="Times"/>
          <w:rPrChange w:id="1098" w:author="Adriana  Casas" w:date="2015-07-10T10:50:00Z">
            <w:rPr/>
          </w:rPrChange>
        </w:rPr>
        <w:pPrChange w:id="1099" w:author="Adriana  Casas" w:date="2015-07-08T15:43:00Z">
          <w:pPr/>
        </w:pPrChange>
      </w:pPr>
      <w:del w:id="1100" w:author="Adriana  Casas" w:date="2015-07-09T12:04:00Z">
        <w:r w:rsidRPr="0056272D" w:rsidDel="0015070A">
          <w:rPr>
            <w:rFonts w:ascii="Times" w:hAnsi="Times"/>
            <w:color w:val="000000"/>
            <w:rPrChange w:id="1101" w:author="Adriana  Casas" w:date="2015-07-10T10:50:00Z">
              <w:rPr>
                <w:color w:val="000000"/>
              </w:rPr>
            </w:rPrChange>
          </w:rPr>
          <w:delText>Las características del modo de producción esclavista son:</w:delText>
        </w:r>
      </w:del>
      <w:ins w:id="1102" w:author="Adriana  Casas" w:date="2015-07-09T12:04:00Z">
        <w:r w:rsidR="0015070A" w:rsidRPr="0056272D">
          <w:rPr>
            <w:rFonts w:ascii="Times" w:hAnsi="Times"/>
            <w:color w:val="000000"/>
            <w:rPrChange w:id="1103" w:author="Adriana  Casas" w:date="2015-07-10T10:50:00Z">
              <w:rPr>
                <w:rFonts w:ascii="Times" w:hAnsi="Times"/>
                <w:color w:val="000000"/>
              </w:rPr>
            </w:rPrChange>
          </w:rPr>
          <w:t xml:space="preserve">Estas son algunas de las características del modo de producción esclavista: </w:t>
        </w:r>
      </w:ins>
    </w:p>
    <w:p w14:paraId="243FB0DC" w14:textId="77777777" w:rsidR="006C738E" w:rsidRPr="0056272D" w:rsidRDefault="004A769E" w:rsidP="00DD6B12">
      <w:pPr>
        <w:pStyle w:val="Prrafodelista"/>
        <w:numPr>
          <w:ilvl w:val="0"/>
          <w:numId w:val="31"/>
        </w:numPr>
        <w:spacing w:line="240" w:lineRule="auto"/>
        <w:rPr>
          <w:rFonts w:ascii="Times" w:hAnsi="Times"/>
          <w:sz w:val="24"/>
          <w:szCs w:val="24"/>
          <w:highlight w:val="yellow"/>
          <w:rPrChange w:id="1104" w:author="Adriana  Casas" w:date="2015-07-10T10:50:00Z">
            <w:rPr>
              <w:sz w:val="24"/>
              <w:szCs w:val="24"/>
            </w:rPr>
          </w:rPrChange>
        </w:rPr>
        <w:pPrChange w:id="1105" w:author="Adriana  Casas" w:date="2015-07-08T15:43:00Z">
          <w:pPr>
            <w:pStyle w:val="Prrafodelista"/>
            <w:numPr>
              <w:numId w:val="31"/>
            </w:numPr>
            <w:ind w:hanging="360"/>
          </w:pPr>
        </w:pPrChange>
      </w:pPr>
      <w:r w:rsidRPr="0056272D">
        <w:rPr>
          <w:rFonts w:ascii="Times" w:hAnsi="Times"/>
          <w:color w:val="000000"/>
          <w:sz w:val="24"/>
          <w:szCs w:val="24"/>
          <w:highlight w:val="yellow"/>
          <w:rPrChange w:id="1106" w:author="Adriana  Casas" w:date="2015-07-10T10:50:00Z">
            <w:rPr>
              <w:color w:val="000000"/>
              <w:sz w:val="24"/>
              <w:szCs w:val="24"/>
            </w:rPr>
          </w:rPrChange>
        </w:rPr>
        <w:t>s</w:t>
      </w:r>
      <w:r w:rsidR="006C738E" w:rsidRPr="0056272D">
        <w:rPr>
          <w:rFonts w:ascii="Times" w:hAnsi="Times"/>
          <w:color w:val="000000"/>
          <w:sz w:val="24"/>
          <w:szCs w:val="24"/>
          <w:highlight w:val="yellow"/>
          <w:rPrChange w:id="1107" w:author="Adriana  Casas" w:date="2015-07-10T10:50:00Z">
            <w:rPr>
              <w:color w:val="000000"/>
              <w:sz w:val="24"/>
              <w:szCs w:val="24"/>
            </w:rPr>
          </w:rPrChange>
        </w:rPr>
        <w:t>urge la división de clases sociales.</w:t>
      </w:r>
    </w:p>
    <w:p w14:paraId="3A70B33A" w14:textId="77777777" w:rsidR="006C738E" w:rsidRPr="0056272D" w:rsidRDefault="006C738E" w:rsidP="00DD6B12">
      <w:pPr>
        <w:pStyle w:val="Prrafodelista"/>
        <w:numPr>
          <w:ilvl w:val="0"/>
          <w:numId w:val="31"/>
        </w:numPr>
        <w:spacing w:line="240" w:lineRule="auto"/>
        <w:rPr>
          <w:rFonts w:ascii="Times" w:hAnsi="Times"/>
          <w:sz w:val="24"/>
          <w:szCs w:val="24"/>
          <w:highlight w:val="yellow"/>
          <w:rPrChange w:id="1108" w:author="Adriana  Casas" w:date="2015-07-10T10:50:00Z">
            <w:rPr>
              <w:sz w:val="24"/>
              <w:szCs w:val="24"/>
            </w:rPr>
          </w:rPrChange>
        </w:rPr>
        <w:pPrChange w:id="1109" w:author="Adriana  Casas" w:date="2015-07-08T15:43:00Z">
          <w:pPr>
            <w:pStyle w:val="Prrafodelista"/>
            <w:numPr>
              <w:numId w:val="31"/>
            </w:numPr>
            <w:ind w:hanging="360"/>
          </w:pPr>
        </w:pPrChange>
      </w:pPr>
      <w:r w:rsidRPr="0056272D">
        <w:rPr>
          <w:rFonts w:ascii="Times" w:hAnsi="Times"/>
          <w:color w:val="000000"/>
          <w:sz w:val="24"/>
          <w:szCs w:val="24"/>
          <w:highlight w:val="yellow"/>
          <w:rPrChange w:id="1110" w:author="Adriana  Casas" w:date="2015-07-10T10:50:00Z">
            <w:rPr>
              <w:color w:val="000000"/>
              <w:sz w:val="24"/>
              <w:szCs w:val="24"/>
            </w:rPr>
          </w:rPrChange>
        </w:rPr>
        <w:t>Aparece la propiedad privada.</w:t>
      </w:r>
    </w:p>
    <w:p w14:paraId="1098809B" w14:textId="77777777" w:rsidR="006C738E" w:rsidRPr="0056272D" w:rsidRDefault="006C738E" w:rsidP="00DD6B12">
      <w:pPr>
        <w:pStyle w:val="Prrafodelista"/>
        <w:numPr>
          <w:ilvl w:val="0"/>
          <w:numId w:val="31"/>
        </w:numPr>
        <w:spacing w:line="240" w:lineRule="auto"/>
        <w:rPr>
          <w:rFonts w:ascii="Times" w:hAnsi="Times"/>
          <w:sz w:val="24"/>
          <w:szCs w:val="24"/>
          <w:highlight w:val="yellow"/>
          <w:rPrChange w:id="1111" w:author="Adriana  Casas" w:date="2015-07-10T10:50:00Z">
            <w:rPr>
              <w:sz w:val="24"/>
              <w:szCs w:val="24"/>
            </w:rPr>
          </w:rPrChange>
        </w:rPr>
        <w:pPrChange w:id="1112" w:author="Adriana  Casas" w:date="2015-07-08T15:43:00Z">
          <w:pPr>
            <w:pStyle w:val="Prrafodelista"/>
            <w:numPr>
              <w:numId w:val="31"/>
            </w:numPr>
            <w:ind w:hanging="360"/>
          </w:pPr>
        </w:pPrChange>
      </w:pPr>
      <w:r w:rsidRPr="0056272D">
        <w:rPr>
          <w:rFonts w:ascii="Times" w:hAnsi="Times"/>
          <w:color w:val="000000"/>
          <w:sz w:val="24"/>
          <w:szCs w:val="24"/>
          <w:highlight w:val="yellow"/>
          <w:rPrChange w:id="1113" w:author="Adriana  Casas" w:date="2015-07-10T10:50:00Z">
            <w:rPr>
              <w:color w:val="000000"/>
              <w:sz w:val="24"/>
              <w:szCs w:val="24"/>
            </w:rPr>
          </w:rPrChange>
        </w:rPr>
        <w:t>La existencia de los esclavos permitió la aparición de otras clases sociales que al no tener que trabajar pudieron dedicarse al desarrollo de las matemáticas, la filosofía, la astronomía y otras ciencias, por ello fue una época de gran florecimiento cultural.</w:t>
      </w:r>
    </w:p>
    <w:p w14:paraId="458A6731" w14:textId="77777777" w:rsidR="00FA1C94" w:rsidRPr="0056272D" w:rsidRDefault="006C738E" w:rsidP="00DD6B12">
      <w:pPr>
        <w:pStyle w:val="Prrafodelista"/>
        <w:numPr>
          <w:ilvl w:val="0"/>
          <w:numId w:val="31"/>
        </w:numPr>
        <w:spacing w:line="240" w:lineRule="auto"/>
        <w:rPr>
          <w:rFonts w:ascii="Times" w:hAnsi="Times"/>
          <w:sz w:val="24"/>
          <w:szCs w:val="24"/>
          <w:highlight w:val="yellow"/>
          <w:rPrChange w:id="1114" w:author="Adriana  Casas" w:date="2015-07-10T10:50:00Z">
            <w:rPr>
              <w:sz w:val="24"/>
              <w:szCs w:val="24"/>
            </w:rPr>
          </w:rPrChange>
        </w:rPr>
        <w:pPrChange w:id="1115" w:author="Adriana  Casas" w:date="2015-07-08T15:43:00Z">
          <w:pPr>
            <w:pStyle w:val="Prrafodelista"/>
            <w:numPr>
              <w:numId w:val="31"/>
            </w:numPr>
            <w:ind w:hanging="360"/>
          </w:pPr>
        </w:pPrChange>
      </w:pPr>
      <w:r w:rsidRPr="0056272D">
        <w:rPr>
          <w:rFonts w:ascii="Times" w:hAnsi="Times"/>
          <w:color w:val="000000"/>
          <w:sz w:val="24"/>
          <w:szCs w:val="24"/>
          <w:highlight w:val="yellow"/>
          <w:rPrChange w:id="1116" w:author="Adriana  Casas" w:date="2015-07-10T10:50:00Z">
            <w:rPr>
              <w:color w:val="000000"/>
              <w:sz w:val="24"/>
              <w:szCs w:val="24"/>
            </w:rPr>
          </w:rPrChange>
        </w:rPr>
        <w:t xml:space="preserve">Las principales actividades económicas </w:t>
      </w:r>
      <w:r w:rsidR="004A769E" w:rsidRPr="0056272D">
        <w:rPr>
          <w:rFonts w:ascii="Times" w:hAnsi="Times"/>
          <w:color w:val="000000"/>
          <w:sz w:val="24"/>
          <w:szCs w:val="24"/>
          <w:highlight w:val="yellow"/>
          <w:rPrChange w:id="1117" w:author="Adriana  Casas" w:date="2015-07-10T10:50:00Z">
            <w:rPr>
              <w:color w:val="000000"/>
              <w:sz w:val="24"/>
              <w:szCs w:val="24"/>
            </w:rPr>
          </w:rPrChange>
        </w:rPr>
        <w:t>fueron:</w:t>
      </w:r>
      <w:r w:rsidRPr="0056272D">
        <w:rPr>
          <w:rFonts w:ascii="Times" w:hAnsi="Times"/>
          <w:color w:val="000000"/>
          <w:sz w:val="24"/>
          <w:szCs w:val="24"/>
          <w:highlight w:val="yellow"/>
          <w:rPrChange w:id="1118" w:author="Adriana  Casas" w:date="2015-07-10T10:50:00Z">
            <w:rPr>
              <w:color w:val="000000"/>
              <w:sz w:val="24"/>
              <w:szCs w:val="24"/>
            </w:rPr>
          </w:rPrChange>
        </w:rPr>
        <w:t xml:space="preserve"> la agricultura, la ganadería</w:t>
      </w:r>
      <w:r w:rsidR="004A769E" w:rsidRPr="0056272D">
        <w:rPr>
          <w:rFonts w:ascii="Times" w:hAnsi="Times"/>
          <w:color w:val="000000"/>
          <w:sz w:val="24"/>
          <w:szCs w:val="24"/>
          <w:highlight w:val="yellow"/>
          <w:rPrChange w:id="1119" w:author="Adriana  Casas" w:date="2015-07-10T10:50:00Z">
            <w:rPr>
              <w:color w:val="000000"/>
              <w:sz w:val="24"/>
              <w:szCs w:val="24"/>
            </w:rPr>
          </w:rPrChange>
        </w:rPr>
        <w:t>, la metalurgia</w:t>
      </w:r>
      <w:r w:rsidRPr="0056272D">
        <w:rPr>
          <w:rFonts w:ascii="Times" w:hAnsi="Times"/>
          <w:color w:val="000000"/>
          <w:sz w:val="24"/>
          <w:szCs w:val="24"/>
          <w:highlight w:val="yellow"/>
          <w:rPrChange w:id="1120" w:author="Adriana  Casas" w:date="2015-07-10T10:50:00Z">
            <w:rPr>
              <w:color w:val="000000"/>
              <w:sz w:val="24"/>
              <w:szCs w:val="24"/>
            </w:rPr>
          </w:rPrChange>
        </w:rPr>
        <w:t xml:space="preserve"> y el comercio.</w:t>
      </w:r>
    </w:p>
    <w:p w14:paraId="69A59512" w14:textId="77777777" w:rsidR="006C738E" w:rsidRPr="00DD6B12" w:rsidRDefault="006C738E" w:rsidP="00DD6B12">
      <w:pPr>
        <w:spacing w:line="240" w:lineRule="auto"/>
        <w:rPr>
          <w:rFonts w:ascii="Times" w:hAnsi="Times"/>
          <w:rPrChange w:id="1121" w:author="Adriana  Casas" w:date="2015-07-08T15:43:00Z">
            <w:rPr/>
          </w:rPrChange>
        </w:rPr>
        <w:pPrChange w:id="1122" w:author="Adriana  Casas" w:date="2015-07-08T15:43:00Z">
          <w:pPr/>
        </w:pPrChange>
      </w:pPr>
      <w:r w:rsidRPr="00DD6B12">
        <w:rPr>
          <w:rFonts w:ascii="Times" w:hAnsi="Times"/>
          <w:b/>
          <w:rPrChange w:id="1123" w:author="Adriana  Casas" w:date="2015-07-08T15:43:00Z">
            <w:rPr>
              <w:b/>
            </w:rPr>
          </w:rPrChange>
        </w:rPr>
        <w:t xml:space="preserve">[SECCIÓN 2] </w:t>
      </w:r>
      <w:r w:rsidRPr="00DD6B12">
        <w:rPr>
          <w:rFonts w:ascii="Times" w:hAnsi="Times"/>
          <w:b/>
          <w:color w:val="000000"/>
          <w:rPrChange w:id="1124" w:author="Adriana  Casas" w:date="2015-07-08T15:43:00Z">
            <w:rPr>
              <w:b/>
              <w:color w:val="000000"/>
            </w:rPr>
          </w:rPrChange>
        </w:rPr>
        <w:t>2.3 El modo de producción feudal</w:t>
      </w:r>
    </w:p>
    <w:p w14:paraId="1054BE51" w14:textId="0C323CBC" w:rsidR="006C738E" w:rsidRPr="00DD6B12" w:rsidRDefault="0056272D" w:rsidP="00DD6B12">
      <w:pPr>
        <w:spacing w:line="240" w:lineRule="auto"/>
        <w:rPr>
          <w:rFonts w:ascii="Times" w:hAnsi="Times"/>
          <w:color w:val="000000"/>
          <w:rPrChange w:id="1125" w:author="Adriana  Casas" w:date="2015-07-08T15:43:00Z">
            <w:rPr>
              <w:color w:val="000000"/>
            </w:rPr>
          </w:rPrChange>
        </w:rPr>
        <w:pPrChange w:id="1126" w:author="Adriana  Casas" w:date="2015-07-08T15:43:00Z">
          <w:pPr/>
        </w:pPrChange>
      </w:pPr>
      <w:ins w:id="1127" w:author="Adriana  Casas" w:date="2015-07-10T10:50:00Z">
        <w:r>
          <w:rPr>
            <w:rFonts w:ascii="Times" w:hAnsi="Times"/>
            <w:color w:val="000000"/>
          </w:rPr>
          <w:t>Durante el feudalismo e</w:t>
        </w:r>
      </w:ins>
      <w:del w:id="1128" w:author="Adriana  Casas" w:date="2015-07-10T10:50:00Z">
        <w:r w:rsidR="006C738E" w:rsidRPr="00DD6B12" w:rsidDel="0056272D">
          <w:rPr>
            <w:rFonts w:ascii="Times" w:hAnsi="Times"/>
            <w:color w:val="000000"/>
            <w:rPrChange w:id="1129" w:author="Adriana  Casas" w:date="2015-07-08T15:43:00Z">
              <w:rPr>
                <w:color w:val="000000"/>
              </w:rPr>
            </w:rPrChange>
          </w:rPr>
          <w:delText>E</w:delText>
        </w:r>
      </w:del>
      <w:r w:rsidR="006C738E" w:rsidRPr="00DD6B12">
        <w:rPr>
          <w:rFonts w:ascii="Times" w:hAnsi="Times"/>
          <w:color w:val="000000"/>
          <w:rPrChange w:id="1130" w:author="Adriana  Casas" w:date="2015-07-08T15:43:00Z">
            <w:rPr>
              <w:color w:val="000000"/>
            </w:rPr>
          </w:rPrChange>
        </w:rPr>
        <w:t>n la Edad</w:t>
      </w:r>
      <w:del w:id="1131" w:author="Adriana  Casas" w:date="2015-07-10T10:50:00Z">
        <w:r w:rsidR="006C738E" w:rsidRPr="00DD6B12" w:rsidDel="0056272D">
          <w:rPr>
            <w:rFonts w:ascii="Times" w:hAnsi="Times"/>
            <w:color w:val="000000"/>
            <w:rPrChange w:id="1132" w:author="Adriana  Casas" w:date="2015-07-08T15:43:00Z">
              <w:rPr>
                <w:color w:val="000000"/>
              </w:rPr>
            </w:rPrChange>
          </w:rPr>
          <w:delText xml:space="preserve"> </w:delText>
        </w:r>
      </w:del>
      <w:ins w:id="1133" w:author="Adriana  Casas" w:date="2015-07-10T10:50:00Z">
        <w:r>
          <w:rPr>
            <w:rFonts w:ascii="Times" w:hAnsi="Times"/>
            <w:color w:val="000000"/>
          </w:rPr>
          <w:t xml:space="preserve"> Media</w:t>
        </w:r>
      </w:ins>
      <w:del w:id="1134" w:author="Adriana  Casas" w:date="2015-07-10T10:50:00Z">
        <w:r w:rsidR="006C738E" w:rsidRPr="00DD6B12" w:rsidDel="0056272D">
          <w:rPr>
            <w:rFonts w:ascii="Times" w:hAnsi="Times"/>
            <w:color w:val="000000"/>
            <w:rPrChange w:id="1135" w:author="Adriana  Casas" w:date="2015-07-08T15:43:00Z">
              <w:rPr>
                <w:color w:val="000000"/>
              </w:rPr>
            </w:rPrChange>
          </w:rPr>
          <w:delText>Media (Siglo V a XV), durante el feudalismo</w:delText>
        </w:r>
      </w:del>
      <w:r w:rsidR="006C738E" w:rsidRPr="00DD6B12">
        <w:rPr>
          <w:rFonts w:ascii="Times" w:hAnsi="Times"/>
          <w:color w:val="000000"/>
          <w:rPrChange w:id="1136" w:author="Adriana  Casas" w:date="2015-07-08T15:43:00Z">
            <w:rPr>
              <w:color w:val="000000"/>
            </w:rPr>
          </w:rPrChange>
        </w:rPr>
        <w:t xml:space="preserve">, la mano de obra </w:t>
      </w:r>
      <w:del w:id="1137" w:author="Adriana  Casas" w:date="2015-07-10T10:50:00Z">
        <w:r w:rsidR="006C738E" w:rsidRPr="00DD6B12" w:rsidDel="0056272D">
          <w:rPr>
            <w:rFonts w:ascii="Times" w:hAnsi="Times"/>
            <w:color w:val="000000"/>
            <w:rPrChange w:id="1138" w:author="Adriana  Casas" w:date="2015-07-08T15:43:00Z">
              <w:rPr>
                <w:color w:val="000000"/>
              </w:rPr>
            </w:rPrChange>
          </w:rPr>
          <w:delText xml:space="preserve">esclava </w:delText>
        </w:r>
      </w:del>
      <w:ins w:id="1139" w:author="Adriana  Casas" w:date="2015-07-10T10:50:00Z">
        <w:r>
          <w:rPr>
            <w:rFonts w:ascii="Times" w:hAnsi="Times"/>
            <w:color w:val="000000"/>
          </w:rPr>
          <w:t>esclavizada</w:t>
        </w:r>
        <w:r w:rsidRPr="00DD6B12">
          <w:rPr>
            <w:rFonts w:ascii="Times" w:hAnsi="Times"/>
            <w:color w:val="000000"/>
            <w:rPrChange w:id="1140" w:author="Adriana  Casas" w:date="2015-07-08T15:43:00Z">
              <w:rPr>
                <w:color w:val="000000"/>
              </w:rPr>
            </w:rPrChange>
          </w:rPr>
          <w:t xml:space="preserve"> </w:t>
        </w:r>
      </w:ins>
      <w:r w:rsidR="006C738E" w:rsidRPr="00DD6B12">
        <w:rPr>
          <w:rFonts w:ascii="Times" w:hAnsi="Times"/>
          <w:color w:val="000000"/>
          <w:rPrChange w:id="1141" w:author="Adriana  Casas" w:date="2015-07-08T15:43:00Z">
            <w:rPr>
              <w:color w:val="000000"/>
            </w:rPr>
          </w:rPrChange>
        </w:rPr>
        <w:t xml:space="preserve">fue reemplazada por la servidumbre y la vida económica giró alrededor de la agricultura. </w:t>
      </w:r>
      <w:del w:id="1142" w:author="Adriana  Casas" w:date="2015-07-10T10:51:00Z">
        <w:r w:rsidR="006C738E" w:rsidRPr="00DD6B12" w:rsidDel="0056272D">
          <w:rPr>
            <w:rFonts w:ascii="Times" w:hAnsi="Times"/>
            <w:color w:val="000000"/>
            <w:rPrChange w:id="1143" w:author="Adriana  Casas" w:date="2015-07-08T15:43:00Z">
              <w:rPr>
                <w:color w:val="000000"/>
              </w:rPr>
            </w:rPrChange>
          </w:rPr>
          <w:delText>La riqueza en esta época</w:delText>
        </w:r>
      </w:del>
      <w:ins w:id="1144" w:author="Adriana  Casas" w:date="2015-07-10T10:51:00Z">
        <w:r>
          <w:rPr>
            <w:rFonts w:ascii="Times" w:hAnsi="Times"/>
            <w:color w:val="000000"/>
          </w:rPr>
          <w:t>En aquella época, la riqueza</w:t>
        </w:r>
      </w:ins>
      <w:r w:rsidR="006C738E" w:rsidRPr="00DD6B12">
        <w:rPr>
          <w:rFonts w:ascii="Times" w:hAnsi="Times"/>
          <w:color w:val="000000"/>
          <w:rPrChange w:id="1145" w:author="Adriana  Casas" w:date="2015-07-08T15:43:00Z">
            <w:rPr>
              <w:color w:val="000000"/>
            </w:rPr>
          </w:rPrChange>
        </w:rPr>
        <w:t xml:space="preserve"> se medía en la cantidad de tierras que poseían los señores feudales. Una característic</w:t>
      </w:r>
      <w:ins w:id="1146" w:author="Adriana  Casas" w:date="2015-07-10T10:51:00Z">
        <w:r>
          <w:rPr>
            <w:rFonts w:ascii="Times" w:hAnsi="Times"/>
            <w:color w:val="000000"/>
          </w:rPr>
          <w:t>a</w:t>
        </w:r>
      </w:ins>
      <w:del w:id="1147" w:author="Adriana  Casas" w:date="2015-07-10T10:51:00Z">
        <w:r w:rsidR="006C738E" w:rsidRPr="00DD6B12" w:rsidDel="0056272D">
          <w:rPr>
            <w:rFonts w:ascii="Times" w:hAnsi="Times"/>
            <w:color w:val="000000"/>
            <w:rPrChange w:id="1148" w:author="Adriana  Casas" w:date="2015-07-08T15:43:00Z">
              <w:rPr>
                <w:color w:val="000000"/>
              </w:rPr>
            </w:rPrChange>
          </w:rPr>
          <w:delText>a de esta época</w:delText>
        </w:r>
      </w:del>
      <w:r w:rsidR="006C738E" w:rsidRPr="00DD6B12">
        <w:rPr>
          <w:rFonts w:ascii="Times" w:hAnsi="Times"/>
          <w:color w:val="000000"/>
          <w:rPrChange w:id="1149" w:author="Adriana  Casas" w:date="2015-07-08T15:43:00Z">
            <w:rPr>
              <w:color w:val="000000"/>
            </w:rPr>
          </w:rPrChange>
        </w:rPr>
        <w:t xml:space="preserve"> es que las ciudades tuvieron muy poco desarrollo, ya que la actividad económica y social era básicamente rural.</w:t>
      </w:r>
    </w:p>
    <w:p w14:paraId="1E15D6AF" w14:textId="77777777" w:rsidR="00FA1C94" w:rsidRPr="00DD6B12" w:rsidRDefault="00FA1C94" w:rsidP="00DD6B12">
      <w:pPr>
        <w:spacing w:line="240" w:lineRule="auto"/>
        <w:rPr>
          <w:rFonts w:ascii="Times" w:hAnsi="Times"/>
          <w:color w:val="000000"/>
          <w:rPrChange w:id="1150" w:author="Adriana  Casas" w:date="2015-07-08T15:43:00Z">
            <w:rPr>
              <w:color w:val="000000"/>
            </w:rPr>
          </w:rPrChange>
        </w:rPr>
        <w:pPrChange w:id="1151" w:author="Adriana  Casas" w:date="2015-07-08T15:43:00Z">
          <w:pPr/>
        </w:pPrChange>
      </w:pPr>
    </w:p>
    <w:tbl>
      <w:tblPr>
        <w:tblStyle w:val="90"/>
        <w:tblW w:w="86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60"/>
        <w:gridCol w:w="5865"/>
      </w:tblGrid>
      <w:tr w:rsidR="00FA1C94" w:rsidRPr="00DD6B12" w14:paraId="2B9A3452" w14:textId="77777777" w:rsidTr="004A769E">
        <w:tc>
          <w:tcPr>
            <w:tcW w:w="862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6D9C653" w14:textId="77777777" w:rsidR="00FA1C94" w:rsidRPr="00DD6B12" w:rsidRDefault="00FA1C94" w:rsidP="00DD6B12">
            <w:pPr>
              <w:spacing w:line="240" w:lineRule="auto"/>
              <w:jc w:val="center"/>
              <w:rPr>
                <w:rFonts w:ascii="Times" w:hAnsi="Times"/>
                <w:rPrChange w:id="1152" w:author="Adriana  Casas" w:date="2015-07-08T15:43:00Z">
                  <w:rPr/>
                </w:rPrChange>
              </w:rPr>
              <w:pPrChange w:id="1153" w:author="Adriana  Casas" w:date="2015-07-08T15:43:00Z">
                <w:pPr>
                  <w:jc w:val="center"/>
                </w:pPr>
              </w:pPrChange>
            </w:pPr>
            <w:r w:rsidRPr="00DD6B12">
              <w:rPr>
                <w:rFonts w:ascii="Times" w:hAnsi="Times"/>
                <w:b/>
                <w:color w:val="FFFFFF"/>
                <w:highlight w:val="none"/>
                <w:rPrChange w:id="1154" w:author="Adriana  Casas" w:date="2015-07-08T15:43:00Z">
                  <w:rPr>
                    <w:b/>
                    <w:color w:val="FFFFFF"/>
                    <w:highlight w:val="none"/>
                  </w:rPr>
                </w:rPrChange>
              </w:rPr>
              <w:t>Imagen (Dibujo)Recurso aprovechado</w:t>
            </w:r>
          </w:p>
        </w:tc>
      </w:tr>
      <w:tr w:rsidR="00FA1C94" w:rsidRPr="00DD6B12" w14:paraId="18AD69A1" w14:textId="77777777"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D60348" w14:textId="77777777" w:rsidR="00FA1C94" w:rsidRPr="00DD6B12" w:rsidRDefault="00FA1C94" w:rsidP="00DD6B12">
            <w:pPr>
              <w:spacing w:line="240" w:lineRule="auto"/>
              <w:rPr>
                <w:rFonts w:ascii="Times" w:hAnsi="Times"/>
                <w:rPrChange w:id="1155" w:author="Adriana  Casas" w:date="2015-07-08T15:43:00Z">
                  <w:rPr/>
                </w:rPrChange>
              </w:rPr>
              <w:pPrChange w:id="1156" w:author="Adriana  Casas" w:date="2015-07-08T15:43:00Z">
                <w:pPr/>
              </w:pPrChange>
            </w:pPr>
            <w:r w:rsidRPr="00DD6B12">
              <w:rPr>
                <w:rFonts w:ascii="Times" w:hAnsi="Times"/>
                <w:b/>
                <w:color w:val="000000"/>
                <w:rPrChange w:id="1157" w:author="Adriana  Casas" w:date="2015-07-08T15:43:00Z">
                  <w:rPr>
                    <w:b/>
                    <w:color w:val="000000"/>
                  </w:rPr>
                </w:rPrChange>
              </w:rPr>
              <w:t xml:space="preserve"> </w:t>
            </w:r>
          </w:p>
        </w:tc>
        <w:tc>
          <w:tcPr>
            <w:tcW w:w="5865" w:type="dxa"/>
            <w:tcBorders>
              <w:bottom w:val="single" w:sz="8" w:space="0" w:color="000000"/>
              <w:right w:val="single" w:sz="8" w:space="0" w:color="000000"/>
            </w:tcBorders>
            <w:tcMar>
              <w:top w:w="100" w:type="dxa"/>
              <w:left w:w="100" w:type="dxa"/>
              <w:bottom w:w="100" w:type="dxa"/>
              <w:right w:w="100" w:type="dxa"/>
            </w:tcMar>
          </w:tcPr>
          <w:p w14:paraId="0E48C4AA" w14:textId="7ABEE336" w:rsidR="00FA1C94" w:rsidRPr="00DD6B12" w:rsidRDefault="00FA1C94" w:rsidP="00DD6B12">
            <w:pPr>
              <w:spacing w:line="240" w:lineRule="auto"/>
              <w:rPr>
                <w:rFonts w:ascii="Times" w:hAnsi="Times"/>
                <w:rPrChange w:id="1158" w:author="Adriana  Casas" w:date="2015-07-08T15:43:00Z">
                  <w:rPr/>
                </w:rPrChange>
              </w:rPr>
              <w:pPrChange w:id="1159" w:author="Adriana  Casas" w:date="2015-07-08T15:43:00Z">
                <w:pPr/>
              </w:pPrChange>
            </w:pPr>
            <w:r w:rsidRPr="00DD6B12">
              <w:rPr>
                <w:rFonts w:ascii="Times" w:hAnsi="Times"/>
                <w:b/>
                <w:color w:val="000000"/>
                <w:rPrChange w:id="1160" w:author="Adriana  Casas" w:date="2015-07-08T15:43:00Z">
                  <w:rPr>
                    <w:b/>
                    <w:color w:val="000000"/>
                  </w:rPr>
                </w:rPrChange>
              </w:rPr>
              <w:t>CS_10_0</w:t>
            </w:r>
            <w:r w:rsidR="00E50C5F" w:rsidRPr="00DD6B12">
              <w:rPr>
                <w:rFonts w:ascii="Times" w:hAnsi="Times"/>
                <w:b/>
                <w:color w:val="000000"/>
                <w:rPrChange w:id="1161" w:author="Adriana  Casas" w:date="2015-07-08T15:43:00Z">
                  <w:rPr>
                    <w:b/>
                    <w:color w:val="000000"/>
                  </w:rPr>
                </w:rPrChange>
              </w:rPr>
              <w:t>5</w:t>
            </w:r>
            <w:r w:rsidRPr="00DD6B12">
              <w:rPr>
                <w:rFonts w:ascii="Times" w:hAnsi="Times"/>
                <w:b/>
                <w:color w:val="000000"/>
                <w:rPrChange w:id="1162" w:author="Adriana  Casas" w:date="2015-07-08T15:43:00Z">
                  <w:rPr>
                    <w:b/>
                    <w:color w:val="000000"/>
                  </w:rPr>
                </w:rPrChange>
              </w:rPr>
              <w:t xml:space="preserve">_CO </w:t>
            </w:r>
            <w:ins w:id="1163" w:author="Adriana  Casas" w:date="2015-07-09T12:03:00Z">
              <w:r w:rsidR="0015070A">
                <w:rPr>
                  <w:rFonts w:ascii="Times" w:hAnsi="Times"/>
                  <w:b/>
                  <w:color w:val="000000"/>
                </w:rPr>
                <w:t>_</w:t>
              </w:r>
            </w:ins>
            <w:del w:id="1164" w:author="Adriana  Casas" w:date="2015-07-09T12:03:00Z">
              <w:r w:rsidRPr="00DD6B12" w:rsidDel="0015070A">
                <w:rPr>
                  <w:rFonts w:ascii="Times" w:hAnsi="Times"/>
                  <w:b/>
                  <w:color w:val="000000"/>
                  <w:rPrChange w:id="1165" w:author="Adriana  Casas" w:date="2015-07-08T15:43:00Z">
                    <w:rPr>
                      <w:b/>
                      <w:color w:val="000000"/>
                    </w:rPr>
                  </w:rPrChange>
                </w:rPr>
                <w:delText xml:space="preserve"> </w:delText>
              </w:r>
            </w:del>
            <w:r w:rsidRPr="00DD6B12">
              <w:rPr>
                <w:rFonts w:ascii="Times" w:hAnsi="Times"/>
                <w:b/>
                <w:color w:val="000000"/>
                <w:rPrChange w:id="1166" w:author="Adriana  Casas" w:date="2015-07-08T15:43:00Z">
                  <w:rPr>
                    <w:b/>
                    <w:color w:val="000000"/>
                  </w:rPr>
                </w:rPrChange>
              </w:rPr>
              <w:t>IMG</w:t>
            </w:r>
            <w:r w:rsidR="00E50C5F" w:rsidRPr="00DD6B12">
              <w:rPr>
                <w:rFonts w:ascii="Times" w:hAnsi="Times"/>
                <w:b/>
                <w:color w:val="000000"/>
                <w:rPrChange w:id="1167" w:author="Adriana  Casas" w:date="2015-07-08T15:43:00Z">
                  <w:rPr>
                    <w:b/>
                    <w:color w:val="000000"/>
                  </w:rPr>
                </w:rPrChange>
              </w:rPr>
              <w:t>0</w:t>
            </w:r>
            <w:r w:rsidRPr="00DD6B12">
              <w:rPr>
                <w:rFonts w:ascii="Times" w:hAnsi="Times"/>
                <w:b/>
                <w:color w:val="000000"/>
                <w:rPrChange w:id="1168" w:author="Adriana  Casas" w:date="2015-07-08T15:43:00Z">
                  <w:rPr>
                    <w:b/>
                    <w:color w:val="000000"/>
                  </w:rPr>
                </w:rPrChange>
              </w:rPr>
              <w:t>6</w:t>
            </w:r>
          </w:p>
        </w:tc>
      </w:tr>
      <w:tr w:rsidR="00FA1C94" w:rsidRPr="00DD6B12" w14:paraId="2B5E187C" w14:textId="77777777"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B9FDFC" w14:textId="77777777" w:rsidR="00FA1C94" w:rsidRPr="00DD6B12" w:rsidRDefault="00FA1C94" w:rsidP="00DD6B12">
            <w:pPr>
              <w:spacing w:line="240" w:lineRule="auto"/>
              <w:rPr>
                <w:rFonts w:ascii="Times" w:hAnsi="Times"/>
                <w:rPrChange w:id="1169" w:author="Adriana  Casas" w:date="2015-07-08T15:43:00Z">
                  <w:rPr/>
                </w:rPrChange>
              </w:rPr>
              <w:pPrChange w:id="1170" w:author="Adriana  Casas" w:date="2015-07-08T15:43:00Z">
                <w:pPr/>
              </w:pPrChange>
            </w:pPr>
            <w:r w:rsidRPr="00DD6B12">
              <w:rPr>
                <w:rFonts w:ascii="Times" w:hAnsi="Times"/>
                <w:b/>
                <w:color w:val="000000"/>
                <w:rPrChange w:id="1171" w:author="Adriana  Casas" w:date="2015-07-08T15:43:00Z">
                  <w:rPr>
                    <w:b/>
                    <w:color w:val="000000"/>
                  </w:rPr>
                </w:rPrChange>
              </w:rPr>
              <w:t>Descripción</w:t>
            </w:r>
          </w:p>
        </w:tc>
        <w:tc>
          <w:tcPr>
            <w:tcW w:w="5865" w:type="dxa"/>
            <w:tcBorders>
              <w:bottom w:val="single" w:sz="8" w:space="0" w:color="000000"/>
              <w:right w:val="single" w:sz="8" w:space="0" w:color="000000"/>
            </w:tcBorders>
            <w:tcMar>
              <w:top w:w="100" w:type="dxa"/>
              <w:left w:w="100" w:type="dxa"/>
              <w:bottom w:w="100" w:type="dxa"/>
              <w:right w:w="100" w:type="dxa"/>
            </w:tcMar>
          </w:tcPr>
          <w:p w14:paraId="2D5184BD" w14:textId="77777777" w:rsidR="00FA1C94" w:rsidRPr="00DD6B12" w:rsidRDefault="00FA1C94" w:rsidP="00DD6B12">
            <w:pPr>
              <w:spacing w:line="240" w:lineRule="auto"/>
              <w:rPr>
                <w:rFonts w:ascii="Times" w:hAnsi="Times"/>
                <w:rPrChange w:id="1172" w:author="Adriana  Casas" w:date="2015-07-08T15:43:00Z">
                  <w:rPr/>
                </w:rPrChange>
              </w:rPr>
              <w:pPrChange w:id="1173" w:author="Adriana  Casas" w:date="2015-07-08T15:43:00Z">
                <w:pPr/>
              </w:pPrChange>
            </w:pPr>
            <w:r w:rsidRPr="00DD6B12">
              <w:rPr>
                <w:rFonts w:ascii="Times" w:hAnsi="Times"/>
                <w:b/>
                <w:color w:val="000000"/>
                <w:rPrChange w:id="1174" w:author="Adriana  Casas" w:date="2015-07-08T15:43:00Z">
                  <w:rPr>
                    <w:b/>
                    <w:color w:val="000000"/>
                  </w:rPr>
                </w:rPrChange>
              </w:rPr>
              <w:t xml:space="preserve"> </w:t>
            </w:r>
            <w:r w:rsidRPr="00DD6B12">
              <w:rPr>
                <w:rFonts w:ascii="Times" w:hAnsi="Times"/>
                <w:noProof/>
                <w:lang w:val="es-ES" w:eastAsia="es-ES"/>
                <w:rPrChange w:id="1175" w:author="Adriana  Casas" w:date="2015-07-08T15:43:00Z">
                  <w:rPr>
                    <w:noProof/>
                    <w:lang w:val="es-ES" w:eastAsia="es-ES"/>
                  </w:rPr>
                </w:rPrChange>
              </w:rPr>
              <w:drawing>
                <wp:inline distT="114300" distB="114300" distL="114300" distR="114300" wp14:anchorId="2D2CB2B5" wp14:editId="26D08A6B">
                  <wp:extent cx="1642669" cy="1259039"/>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642669" cy="1259039"/>
                          </a:xfrm>
                          <a:prstGeom prst="rect">
                            <a:avLst/>
                          </a:prstGeom>
                          <a:ln/>
                        </pic:spPr>
                      </pic:pic>
                    </a:graphicData>
                  </a:graphic>
                </wp:inline>
              </w:drawing>
            </w:r>
          </w:p>
        </w:tc>
      </w:tr>
      <w:tr w:rsidR="00FA1C94" w:rsidRPr="00DD6B12" w14:paraId="21025868" w14:textId="77777777"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DE0E02" w14:textId="77777777" w:rsidR="00FA1C94" w:rsidRPr="00DD6B12" w:rsidRDefault="00FA1C94" w:rsidP="006E29D3">
            <w:pPr>
              <w:spacing w:line="240" w:lineRule="auto"/>
              <w:jc w:val="left"/>
              <w:rPr>
                <w:rFonts w:ascii="Times" w:hAnsi="Times"/>
                <w:rPrChange w:id="1176" w:author="Adriana  Casas" w:date="2015-07-08T15:43:00Z">
                  <w:rPr/>
                </w:rPrChange>
              </w:rPr>
            </w:pPr>
            <w:r w:rsidRPr="00DD6B12">
              <w:rPr>
                <w:rFonts w:ascii="Times" w:eastAsia="Calibri" w:hAnsi="Times" w:cs="Calibri"/>
                <w:color w:val="000000"/>
                <w:sz w:val="22"/>
                <w:rPrChange w:id="1177" w:author="Adriana  Casas" w:date="2015-07-08T15:43:00Z">
                  <w:rPr>
                    <w:rFonts w:ascii="Calibri" w:eastAsia="Calibri" w:hAnsi="Calibri" w:cs="Calibri"/>
                    <w:color w:val="000000"/>
                    <w:sz w:val="22"/>
                  </w:rPr>
                </w:rPrChange>
              </w:rPr>
              <w:t>Código Shutterstock (o URL o ruta en Aula planeta)</w:t>
            </w:r>
          </w:p>
        </w:tc>
        <w:tc>
          <w:tcPr>
            <w:tcW w:w="5865" w:type="dxa"/>
            <w:tcBorders>
              <w:bottom w:val="single" w:sz="8" w:space="0" w:color="000000"/>
              <w:right w:val="single" w:sz="8" w:space="0" w:color="000000"/>
            </w:tcBorders>
            <w:tcMar>
              <w:top w:w="100" w:type="dxa"/>
              <w:left w:w="100" w:type="dxa"/>
              <w:bottom w:w="100" w:type="dxa"/>
              <w:right w:w="100" w:type="dxa"/>
            </w:tcMar>
          </w:tcPr>
          <w:p w14:paraId="08CC4F14" w14:textId="77777777" w:rsidR="00FA1C94" w:rsidRPr="00DD6B12" w:rsidRDefault="009D3AFD" w:rsidP="006E29D3">
            <w:pPr>
              <w:spacing w:line="240" w:lineRule="auto"/>
              <w:jc w:val="left"/>
              <w:rPr>
                <w:rFonts w:ascii="Times" w:hAnsi="Times"/>
                <w:rPrChange w:id="1178" w:author="Adriana  Casas" w:date="2015-07-08T15:43:00Z">
                  <w:rPr/>
                </w:rPrChange>
              </w:rPr>
            </w:pPr>
            <w:r w:rsidRPr="00DD6B12">
              <w:rPr>
                <w:rFonts w:ascii="Times" w:hAnsi="Times"/>
                <w:rPrChange w:id="1179" w:author="Adriana  Casas" w:date="2015-07-08T15:43:00Z">
                  <w:rPr/>
                </w:rPrChange>
              </w:rPr>
              <w:fldChar w:fldCharType="begin"/>
            </w:r>
            <w:r w:rsidRPr="00DD6B12">
              <w:rPr>
                <w:rFonts w:ascii="Times" w:hAnsi="Times"/>
                <w:rPrChange w:id="1180" w:author="Adriana  Casas" w:date="2015-07-08T15:43:00Z">
                  <w:rPr/>
                </w:rPrChange>
              </w:rPr>
              <w:instrText xml:space="preserve"> HYPERLINK "http://aulaplaneta.planetasaber.com/encyclopedia/default.asp?idpack=9&amp;idpil=0017VN01&amp;ruta=Buscador" \h </w:instrText>
            </w:r>
            <w:r w:rsidRPr="00DD6B12">
              <w:rPr>
                <w:rFonts w:ascii="Times" w:hAnsi="Times"/>
                <w:rPrChange w:id="1181" w:author="Adriana  Casas" w:date="2015-07-08T15:43:00Z">
                  <w:rPr/>
                </w:rPrChange>
              </w:rPr>
              <w:fldChar w:fldCharType="separate"/>
            </w:r>
            <w:r w:rsidR="00FA1C94" w:rsidRPr="00DD6B12">
              <w:rPr>
                <w:rFonts w:ascii="Times" w:eastAsia="Calibri" w:hAnsi="Times" w:cs="Calibri"/>
                <w:color w:val="1155CC"/>
                <w:sz w:val="22"/>
                <w:u w:val="single"/>
                <w:rPrChange w:id="1182" w:author="Adriana  Casas" w:date="2015-07-08T15:43:00Z">
                  <w:rPr>
                    <w:rFonts w:ascii="Calibri" w:eastAsia="Calibri" w:hAnsi="Calibri" w:cs="Calibri"/>
                    <w:color w:val="1155CC"/>
                    <w:sz w:val="22"/>
                    <w:u w:val="single"/>
                  </w:rPr>
                </w:rPrChange>
              </w:rPr>
              <w:t>http://aulaplaneta.planetasaber.com/encyclopedia/default.asp?idpack=9&amp;idpil=0017VN01&amp;ruta=Buscador</w:t>
            </w:r>
            <w:r w:rsidRPr="00DD6B12">
              <w:rPr>
                <w:rFonts w:ascii="Times" w:eastAsia="Calibri" w:hAnsi="Times" w:cs="Calibri"/>
                <w:color w:val="1155CC"/>
                <w:sz w:val="22"/>
                <w:u w:val="single"/>
                <w:rPrChange w:id="1183" w:author="Adriana  Casas" w:date="2015-07-08T15:43:00Z">
                  <w:rPr>
                    <w:rFonts w:ascii="Calibri" w:eastAsia="Calibri" w:hAnsi="Calibri" w:cs="Calibri"/>
                    <w:color w:val="1155CC"/>
                    <w:sz w:val="22"/>
                    <w:u w:val="single"/>
                  </w:rPr>
                </w:rPrChange>
              </w:rPr>
              <w:fldChar w:fldCharType="end"/>
            </w:r>
            <w:r w:rsidRPr="00DD6B12">
              <w:rPr>
                <w:rFonts w:ascii="Times" w:hAnsi="Times"/>
                <w:rPrChange w:id="1184" w:author="Adriana  Casas" w:date="2015-07-08T15:43:00Z">
                  <w:rPr/>
                </w:rPrChange>
              </w:rPr>
              <w:fldChar w:fldCharType="begin"/>
            </w:r>
            <w:r w:rsidRPr="00DD6B12">
              <w:rPr>
                <w:rFonts w:ascii="Times" w:hAnsi="Times"/>
                <w:rPrChange w:id="1185" w:author="Adriana  Casas" w:date="2015-07-08T15:43:00Z">
                  <w:rPr/>
                </w:rPrChange>
              </w:rPr>
              <w:instrText xml:space="preserve"> HYPERLINK "http://aulaplaneta.planetasaber.com/encyclopedia/default.asp?idpack=9&amp;idpil=0017VN01&amp;ruta=Buscador" \h </w:instrText>
            </w:r>
            <w:r w:rsidRPr="00DD6B12">
              <w:rPr>
                <w:rFonts w:ascii="Times" w:hAnsi="Times"/>
                <w:rPrChange w:id="1186" w:author="Adriana  Casas" w:date="2015-07-08T15:43:00Z">
                  <w:rPr/>
                </w:rPrChange>
              </w:rPr>
              <w:fldChar w:fldCharType="separate"/>
            </w:r>
            <w:r w:rsidRPr="00DD6B12">
              <w:rPr>
                <w:rFonts w:ascii="Times" w:hAnsi="Times"/>
                <w:rPrChange w:id="1187" w:author="Adriana  Casas" w:date="2015-07-08T15:43:00Z">
                  <w:rPr/>
                </w:rPrChange>
              </w:rPr>
              <w:fldChar w:fldCharType="end"/>
            </w:r>
          </w:p>
        </w:tc>
      </w:tr>
      <w:tr w:rsidR="00FA1C94" w:rsidRPr="00DD6B12" w14:paraId="533FE44B" w14:textId="77777777"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0652B6" w14:textId="77777777" w:rsidR="00FA1C94" w:rsidRPr="00DD6B12" w:rsidRDefault="00FA1C94" w:rsidP="006E29D3">
            <w:pPr>
              <w:spacing w:line="240" w:lineRule="auto"/>
              <w:jc w:val="left"/>
              <w:rPr>
                <w:rFonts w:ascii="Times" w:hAnsi="Times"/>
                <w:rPrChange w:id="1188" w:author="Adriana  Casas" w:date="2015-07-08T15:43:00Z">
                  <w:rPr/>
                </w:rPrChange>
              </w:rPr>
            </w:pPr>
            <w:r w:rsidRPr="00DD6B12">
              <w:rPr>
                <w:rFonts w:ascii="Times" w:eastAsia="Calibri" w:hAnsi="Times" w:cs="Calibri"/>
                <w:color w:val="000000"/>
                <w:sz w:val="22"/>
                <w:rPrChange w:id="1189" w:author="Adriana  Casas" w:date="2015-07-08T15:43:00Z">
                  <w:rPr>
                    <w:rFonts w:ascii="Calibri" w:eastAsia="Calibri" w:hAnsi="Calibri" w:cs="Calibri"/>
                    <w:color w:val="000000"/>
                    <w:sz w:val="22"/>
                  </w:rPr>
                </w:rPrChange>
              </w:rPr>
              <w:t>Pie de imagen</w:t>
            </w:r>
          </w:p>
        </w:tc>
        <w:tc>
          <w:tcPr>
            <w:tcW w:w="5865" w:type="dxa"/>
            <w:tcBorders>
              <w:bottom w:val="single" w:sz="8" w:space="0" w:color="000000"/>
              <w:right w:val="single" w:sz="8" w:space="0" w:color="000000"/>
            </w:tcBorders>
            <w:tcMar>
              <w:top w:w="100" w:type="dxa"/>
              <w:left w:w="100" w:type="dxa"/>
              <w:bottom w:w="100" w:type="dxa"/>
              <w:right w:w="100" w:type="dxa"/>
            </w:tcMar>
          </w:tcPr>
          <w:p w14:paraId="77A01483" w14:textId="77777777" w:rsidR="00FA1C94" w:rsidRPr="00DD6B12" w:rsidRDefault="00FA1C94" w:rsidP="006E29D3">
            <w:pPr>
              <w:spacing w:line="240" w:lineRule="auto"/>
              <w:jc w:val="left"/>
              <w:rPr>
                <w:rFonts w:ascii="Times" w:hAnsi="Times"/>
                <w:rPrChange w:id="1190" w:author="Adriana  Casas" w:date="2015-07-08T15:43:00Z">
                  <w:rPr/>
                </w:rPrChange>
              </w:rPr>
            </w:pPr>
            <w:r w:rsidRPr="00DD6B12">
              <w:rPr>
                <w:rFonts w:ascii="Times" w:eastAsia="Calibri" w:hAnsi="Times" w:cs="Calibri"/>
                <w:color w:val="000000"/>
                <w:sz w:val="22"/>
                <w:rPrChange w:id="1191" w:author="Adriana  Casas" w:date="2015-07-08T15:43:00Z">
                  <w:rPr>
                    <w:rFonts w:ascii="Calibri" w:eastAsia="Calibri" w:hAnsi="Calibri" w:cs="Calibri"/>
                    <w:color w:val="000000"/>
                    <w:sz w:val="22"/>
                  </w:rPr>
                </w:rPrChange>
              </w:rPr>
              <w:t>El claustro gótico del monasterio de Santa María la Real de Nieva (Segovia, España), de principios del s. XV, contiene 87 capiteles que representan diversas escenas (de trabajo, caza, torneos, festejos, festejos taurinos, hagiografía…) Relieve en un capitel de un campesino que ara la tierra con dos bueyes.</w:t>
            </w:r>
          </w:p>
        </w:tc>
      </w:tr>
    </w:tbl>
    <w:p w14:paraId="5525F114" w14:textId="77777777" w:rsidR="00FA1C94" w:rsidRPr="00DD6B12" w:rsidRDefault="00FA1C94" w:rsidP="00DD6B12">
      <w:pPr>
        <w:spacing w:line="240" w:lineRule="auto"/>
        <w:rPr>
          <w:rFonts w:ascii="Times" w:hAnsi="Times"/>
          <w:color w:val="000000"/>
          <w:rPrChange w:id="1192" w:author="Adriana  Casas" w:date="2015-07-08T15:43:00Z">
            <w:rPr>
              <w:color w:val="000000"/>
            </w:rPr>
          </w:rPrChange>
        </w:rPr>
        <w:pPrChange w:id="1193" w:author="Adriana  Casas" w:date="2015-07-08T15:43:00Z">
          <w:pPr/>
        </w:pPrChange>
      </w:pPr>
    </w:p>
    <w:p w14:paraId="2B9E7252" w14:textId="77777777" w:rsidR="00FA1C94" w:rsidRPr="00DD6B12" w:rsidRDefault="00FA1C94" w:rsidP="00DD6B12">
      <w:pPr>
        <w:spacing w:line="240" w:lineRule="auto"/>
        <w:rPr>
          <w:rFonts w:ascii="Times" w:hAnsi="Times"/>
          <w:rPrChange w:id="1194" w:author="Adriana  Casas" w:date="2015-07-08T15:43:00Z">
            <w:rPr/>
          </w:rPrChange>
        </w:rPr>
        <w:pPrChange w:id="1195" w:author="Adriana  Casas" w:date="2015-07-08T15:43:00Z">
          <w:pPr/>
        </w:pPrChange>
      </w:pPr>
    </w:p>
    <w:tbl>
      <w:tblPr>
        <w:tblStyle w:val="91"/>
        <w:tblW w:w="86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895"/>
      </w:tblGrid>
      <w:tr w:rsidR="006C738E" w:rsidRPr="00DD6B12" w14:paraId="728F1340" w14:textId="77777777" w:rsidTr="006C738E">
        <w:tc>
          <w:tcPr>
            <w:tcW w:w="862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8947666" w14:textId="77777777" w:rsidR="006C738E" w:rsidRPr="00DD6B12" w:rsidRDefault="006C738E" w:rsidP="00DD6B12">
            <w:pPr>
              <w:spacing w:line="240" w:lineRule="auto"/>
              <w:jc w:val="center"/>
              <w:rPr>
                <w:rFonts w:ascii="Times" w:hAnsi="Times"/>
                <w:rPrChange w:id="1196" w:author="Adriana  Casas" w:date="2015-07-08T15:43:00Z">
                  <w:rPr/>
                </w:rPrChange>
              </w:rPr>
              <w:pPrChange w:id="1197" w:author="Adriana  Casas" w:date="2015-07-08T15:43:00Z">
                <w:pPr>
                  <w:jc w:val="center"/>
                </w:pPr>
              </w:pPrChange>
            </w:pPr>
            <w:r w:rsidRPr="00DD6B12">
              <w:rPr>
                <w:rFonts w:ascii="Times" w:hAnsi="Times"/>
                <w:b/>
                <w:color w:val="FFFFFF"/>
                <w:highlight w:val="none"/>
                <w:rPrChange w:id="1198" w:author="Adriana  Casas" w:date="2015-07-08T15:43:00Z">
                  <w:rPr>
                    <w:b/>
                    <w:color w:val="FFFFFF"/>
                    <w:highlight w:val="none"/>
                  </w:rPr>
                </w:rPrChange>
              </w:rPr>
              <w:t xml:space="preserve">Recuerda   </w:t>
            </w:r>
          </w:p>
        </w:tc>
      </w:tr>
      <w:tr w:rsidR="006C738E" w:rsidRPr="00DD6B12" w14:paraId="7DC793D1" w14:textId="77777777" w:rsidTr="006C738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E2632D" w14:textId="77777777" w:rsidR="006C738E" w:rsidRPr="00DD6B12" w:rsidRDefault="006C738E" w:rsidP="00DD6B12">
            <w:pPr>
              <w:spacing w:line="240" w:lineRule="auto"/>
              <w:rPr>
                <w:rFonts w:ascii="Times" w:hAnsi="Times"/>
                <w:rPrChange w:id="1199" w:author="Adriana  Casas" w:date="2015-07-08T15:43:00Z">
                  <w:rPr/>
                </w:rPrChange>
              </w:rPr>
              <w:pPrChange w:id="1200" w:author="Adriana  Casas" w:date="2015-07-08T15:43:00Z">
                <w:pPr/>
              </w:pPrChange>
            </w:pPr>
            <w:r w:rsidRPr="00DD6B12">
              <w:rPr>
                <w:rFonts w:ascii="Times" w:hAnsi="Times"/>
                <w:color w:val="000000"/>
                <w:rPrChange w:id="1201" w:author="Adriana  Casas" w:date="2015-07-08T15:43:00Z">
                  <w:rPr>
                    <w:color w:val="000000"/>
                  </w:rPr>
                </w:rPrChange>
              </w:rPr>
              <w:t>Contenido</w:t>
            </w:r>
          </w:p>
        </w:tc>
        <w:tc>
          <w:tcPr>
            <w:tcW w:w="5895" w:type="dxa"/>
            <w:tcBorders>
              <w:bottom w:val="single" w:sz="8" w:space="0" w:color="000000"/>
              <w:right w:val="single" w:sz="8" w:space="0" w:color="000000"/>
            </w:tcBorders>
            <w:tcMar>
              <w:top w:w="100" w:type="dxa"/>
              <w:left w:w="100" w:type="dxa"/>
              <w:bottom w:w="100" w:type="dxa"/>
              <w:right w:w="100" w:type="dxa"/>
            </w:tcMar>
          </w:tcPr>
          <w:p w14:paraId="0903A8F7" w14:textId="2288CCA4" w:rsidR="006C738E" w:rsidRPr="00DD6B12" w:rsidRDefault="006C738E" w:rsidP="00DD6B12">
            <w:pPr>
              <w:spacing w:line="240" w:lineRule="auto"/>
              <w:rPr>
                <w:rFonts w:ascii="Times" w:hAnsi="Times"/>
                <w:rPrChange w:id="1202" w:author="Adriana  Casas" w:date="2015-07-08T15:43:00Z">
                  <w:rPr/>
                </w:rPrChange>
              </w:rPr>
              <w:pPrChange w:id="1203" w:author="Adriana  Casas" w:date="2015-07-08T15:43:00Z">
                <w:pPr/>
              </w:pPrChange>
            </w:pPr>
            <w:r w:rsidRPr="00DD6B12">
              <w:rPr>
                <w:rFonts w:ascii="Times" w:hAnsi="Times"/>
                <w:color w:val="000000"/>
                <w:sz w:val="20"/>
                <w:rPrChange w:id="1204" w:author="Adriana  Casas" w:date="2015-07-08T15:43:00Z">
                  <w:rPr>
                    <w:color w:val="000000"/>
                    <w:sz w:val="20"/>
                  </w:rPr>
                </w:rPrChange>
              </w:rPr>
              <w:t xml:space="preserve">Durante el </w:t>
            </w:r>
            <w:del w:id="1205" w:author="Adriana  Casas" w:date="2015-07-10T10:55:00Z">
              <w:r w:rsidRPr="00DD6B12" w:rsidDel="00170A7C">
                <w:rPr>
                  <w:rFonts w:ascii="Times" w:hAnsi="Times"/>
                  <w:color w:val="000000"/>
                  <w:sz w:val="20"/>
                  <w:rPrChange w:id="1206" w:author="Adriana  Casas" w:date="2015-07-08T15:43:00Z">
                    <w:rPr>
                      <w:color w:val="000000"/>
                      <w:sz w:val="20"/>
                    </w:rPr>
                  </w:rPrChange>
                </w:rPr>
                <w:delText>feudalismo se presenta una clara diferenciación social en sentido piramidal. L</w:delText>
              </w:r>
            </w:del>
            <w:ins w:id="1207" w:author="Adriana  Casas" w:date="2015-07-10T10:55:00Z">
              <w:r w:rsidR="00170A7C">
                <w:rPr>
                  <w:rFonts w:ascii="Times" w:hAnsi="Times"/>
                  <w:color w:val="000000"/>
                  <w:sz w:val="20"/>
                </w:rPr>
                <w:t>feudalismo, l</w:t>
              </w:r>
            </w:ins>
            <w:r w:rsidRPr="00DD6B12">
              <w:rPr>
                <w:rFonts w:ascii="Times" w:hAnsi="Times"/>
                <w:color w:val="000000"/>
                <w:sz w:val="20"/>
                <w:rPrChange w:id="1208" w:author="Adriana  Casas" w:date="2015-07-08T15:43:00Z">
                  <w:rPr>
                    <w:color w:val="000000"/>
                    <w:sz w:val="20"/>
                  </w:rPr>
                </w:rPrChange>
              </w:rPr>
              <w:t xml:space="preserve">a clase dominante era la </w:t>
            </w:r>
            <w:r w:rsidRPr="00DD6B12">
              <w:rPr>
                <w:rFonts w:ascii="Times" w:hAnsi="Times"/>
                <w:b/>
                <w:color w:val="000000"/>
                <w:sz w:val="20"/>
                <w:rPrChange w:id="1209" w:author="Adriana  Casas" w:date="2015-07-08T15:43:00Z">
                  <w:rPr>
                    <w:b/>
                    <w:color w:val="000000"/>
                    <w:sz w:val="20"/>
                  </w:rPr>
                </w:rPrChange>
              </w:rPr>
              <w:t xml:space="preserve">nobleza. </w:t>
            </w:r>
            <w:r w:rsidRPr="00DD6B12">
              <w:rPr>
                <w:rFonts w:ascii="Times" w:hAnsi="Times"/>
                <w:color w:val="000000"/>
                <w:sz w:val="20"/>
                <w:rPrChange w:id="1210" w:author="Adriana  Casas" w:date="2015-07-08T15:43:00Z">
                  <w:rPr>
                    <w:color w:val="000000"/>
                    <w:sz w:val="20"/>
                  </w:rPr>
                </w:rPrChange>
              </w:rPr>
              <w:t>El</w:t>
            </w:r>
            <w:r w:rsidRPr="00DD6B12">
              <w:rPr>
                <w:rFonts w:ascii="Times" w:hAnsi="Times"/>
                <w:b/>
                <w:color w:val="000000"/>
                <w:sz w:val="20"/>
                <w:rPrChange w:id="1211" w:author="Adriana  Casas" w:date="2015-07-08T15:43:00Z">
                  <w:rPr>
                    <w:b/>
                    <w:color w:val="000000"/>
                    <w:sz w:val="20"/>
                  </w:rPr>
                </w:rPrChange>
              </w:rPr>
              <w:t xml:space="preserve"> </w:t>
            </w:r>
            <w:ins w:id="1212" w:author="Adriana  Casas" w:date="2015-07-10T10:51:00Z">
              <w:r w:rsidR="0056272D">
                <w:rPr>
                  <w:rFonts w:ascii="Times" w:hAnsi="Times"/>
                  <w:b/>
                  <w:color w:val="000000"/>
                  <w:sz w:val="20"/>
                </w:rPr>
                <w:t>r</w:t>
              </w:r>
            </w:ins>
            <w:del w:id="1213" w:author="Adriana  Casas" w:date="2015-07-10T10:51:00Z">
              <w:r w:rsidRPr="00DD6B12" w:rsidDel="0056272D">
                <w:rPr>
                  <w:rFonts w:ascii="Times" w:hAnsi="Times"/>
                  <w:b/>
                  <w:color w:val="000000"/>
                  <w:sz w:val="20"/>
                  <w:rPrChange w:id="1214" w:author="Adriana  Casas" w:date="2015-07-08T15:43:00Z">
                    <w:rPr>
                      <w:b/>
                      <w:color w:val="000000"/>
                      <w:sz w:val="20"/>
                    </w:rPr>
                  </w:rPrChange>
                </w:rPr>
                <w:delText>R</w:delText>
              </w:r>
            </w:del>
            <w:r w:rsidRPr="00DD6B12">
              <w:rPr>
                <w:rFonts w:ascii="Times" w:hAnsi="Times"/>
                <w:b/>
                <w:color w:val="000000"/>
                <w:sz w:val="20"/>
                <w:rPrChange w:id="1215" w:author="Adriana  Casas" w:date="2015-07-08T15:43:00Z">
                  <w:rPr>
                    <w:b/>
                    <w:color w:val="000000"/>
                    <w:sz w:val="20"/>
                  </w:rPr>
                </w:rPrChange>
              </w:rPr>
              <w:t xml:space="preserve">ey </w:t>
            </w:r>
            <w:r w:rsidRPr="00DD6B12">
              <w:rPr>
                <w:rFonts w:ascii="Times" w:hAnsi="Times"/>
                <w:color w:val="000000"/>
                <w:sz w:val="20"/>
                <w:rPrChange w:id="1216" w:author="Adriana  Casas" w:date="2015-07-08T15:43:00Z">
                  <w:rPr>
                    <w:color w:val="000000"/>
                    <w:sz w:val="20"/>
                  </w:rPr>
                </w:rPrChange>
              </w:rPr>
              <w:t xml:space="preserve">era la institución más importante de la sociedad feudal. Seguían los </w:t>
            </w:r>
            <w:r w:rsidRPr="00DD6B12">
              <w:rPr>
                <w:rFonts w:ascii="Times" w:hAnsi="Times"/>
                <w:b/>
                <w:color w:val="000000"/>
                <w:sz w:val="20"/>
                <w:rPrChange w:id="1217" w:author="Adriana  Casas" w:date="2015-07-08T15:43:00Z">
                  <w:rPr>
                    <w:b/>
                    <w:color w:val="000000"/>
                    <w:sz w:val="20"/>
                  </w:rPr>
                </w:rPrChange>
              </w:rPr>
              <w:t>duques,</w:t>
            </w:r>
            <w:r w:rsidRPr="00DD6B12">
              <w:rPr>
                <w:rFonts w:ascii="Times" w:hAnsi="Times"/>
                <w:color w:val="000000"/>
                <w:sz w:val="20"/>
                <w:rPrChange w:id="1218" w:author="Adriana  Casas" w:date="2015-07-08T15:43:00Z">
                  <w:rPr>
                    <w:color w:val="000000"/>
                    <w:sz w:val="20"/>
                  </w:rPr>
                </w:rPrChange>
              </w:rPr>
              <w:t xml:space="preserve"> </w:t>
            </w:r>
            <w:ins w:id="1219" w:author="Adriana  Casas" w:date="2015-07-10T10:52:00Z">
              <w:r w:rsidR="0056272D">
                <w:rPr>
                  <w:rFonts w:ascii="Times" w:hAnsi="Times"/>
                  <w:color w:val="000000"/>
                  <w:sz w:val="20"/>
                </w:rPr>
                <w:t xml:space="preserve">los </w:t>
              </w:r>
            </w:ins>
            <w:r w:rsidRPr="00DD6B12">
              <w:rPr>
                <w:rFonts w:ascii="Times" w:hAnsi="Times"/>
                <w:b/>
                <w:color w:val="000000"/>
                <w:sz w:val="20"/>
                <w:rPrChange w:id="1220" w:author="Adriana  Casas" w:date="2015-07-08T15:43:00Z">
                  <w:rPr>
                    <w:b/>
                    <w:color w:val="000000"/>
                    <w:sz w:val="20"/>
                  </w:rPr>
                </w:rPrChange>
              </w:rPr>
              <w:t>condes</w:t>
            </w:r>
            <w:r w:rsidRPr="00DD6B12">
              <w:rPr>
                <w:rFonts w:ascii="Times" w:hAnsi="Times"/>
                <w:color w:val="000000"/>
                <w:sz w:val="20"/>
                <w:rPrChange w:id="1221" w:author="Adriana  Casas" w:date="2015-07-08T15:43:00Z">
                  <w:rPr>
                    <w:color w:val="000000"/>
                    <w:sz w:val="20"/>
                  </w:rPr>
                </w:rPrChange>
              </w:rPr>
              <w:t xml:space="preserve"> y el </w:t>
            </w:r>
            <w:r w:rsidRPr="0056272D">
              <w:rPr>
                <w:rFonts w:ascii="Times" w:hAnsi="Times"/>
                <w:b/>
                <w:color w:val="000000"/>
                <w:sz w:val="20"/>
                <w:rPrChange w:id="1222" w:author="Adriana  Casas" w:date="2015-07-10T10:52:00Z">
                  <w:rPr>
                    <w:color w:val="000000"/>
                    <w:sz w:val="20"/>
                  </w:rPr>
                </w:rPrChange>
              </w:rPr>
              <w:t>alto</w:t>
            </w:r>
            <w:r w:rsidRPr="00DD6B12">
              <w:rPr>
                <w:rFonts w:ascii="Times" w:hAnsi="Times"/>
                <w:color w:val="000000"/>
                <w:sz w:val="20"/>
                <w:rPrChange w:id="1223" w:author="Adriana  Casas" w:date="2015-07-08T15:43:00Z">
                  <w:rPr>
                    <w:color w:val="000000"/>
                    <w:sz w:val="20"/>
                  </w:rPr>
                </w:rPrChange>
              </w:rPr>
              <w:t xml:space="preserve"> </w:t>
            </w:r>
            <w:r w:rsidRPr="00DD6B12">
              <w:rPr>
                <w:rFonts w:ascii="Times" w:hAnsi="Times"/>
                <w:b/>
                <w:color w:val="000000"/>
                <w:sz w:val="20"/>
                <w:rPrChange w:id="1224" w:author="Adriana  Casas" w:date="2015-07-08T15:43:00Z">
                  <w:rPr>
                    <w:b/>
                    <w:color w:val="000000"/>
                    <w:sz w:val="20"/>
                  </w:rPr>
                </w:rPrChange>
              </w:rPr>
              <w:t>clero.</w:t>
            </w:r>
          </w:p>
          <w:p w14:paraId="6C75C9B2" w14:textId="400BCD8A" w:rsidR="006C738E" w:rsidRPr="00DD6B12" w:rsidRDefault="006C738E" w:rsidP="0056272D">
            <w:pPr>
              <w:spacing w:line="240" w:lineRule="auto"/>
              <w:rPr>
                <w:rFonts w:ascii="Times" w:hAnsi="Times"/>
                <w:rPrChange w:id="1225" w:author="Adriana  Casas" w:date="2015-07-08T15:43:00Z">
                  <w:rPr/>
                </w:rPrChange>
              </w:rPr>
              <w:pPrChange w:id="1226" w:author="Adriana  Casas" w:date="2015-07-10T10:52:00Z">
                <w:pPr/>
              </w:pPrChange>
            </w:pPr>
            <w:r w:rsidRPr="00DD6B12">
              <w:rPr>
                <w:rFonts w:ascii="Times" w:hAnsi="Times"/>
                <w:color w:val="000000"/>
                <w:sz w:val="20"/>
                <w:rPrChange w:id="1227" w:author="Adriana  Casas" w:date="2015-07-08T15:43:00Z">
                  <w:rPr>
                    <w:color w:val="000000"/>
                    <w:sz w:val="20"/>
                  </w:rPr>
                </w:rPrChange>
              </w:rPr>
              <w:t xml:space="preserve">El tercer estamento lo </w:t>
            </w:r>
            <w:del w:id="1228" w:author="Adriana  Casas" w:date="2015-07-10T10:52:00Z">
              <w:r w:rsidRPr="00DD6B12" w:rsidDel="0056272D">
                <w:rPr>
                  <w:rFonts w:ascii="Times" w:hAnsi="Times"/>
                  <w:color w:val="000000"/>
                  <w:sz w:val="20"/>
                  <w:rPrChange w:id="1229" w:author="Adriana  Casas" w:date="2015-07-08T15:43:00Z">
                    <w:rPr>
                      <w:color w:val="000000"/>
                      <w:sz w:val="20"/>
                    </w:rPr>
                  </w:rPrChange>
                </w:rPr>
                <w:delText xml:space="preserve">conformaban </w:delText>
              </w:r>
            </w:del>
            <w:ins w:id="1230" w:author="Adriana  Casas" w:date="2015-07-10T10:52:00Z">
              <w:r w:rsidR="0056272D">
                <w:rPr>
                  <w:rFonts w:ascii="Times" w:hAnsi="Times"/>
                  <w:color w:val="000000"/>
                  <w:sz w:val="20"/>
                </w:rPr>
                <w:t>formaba</w:t>
              </w:r>
              <w:r w:rsidR="0056272D" w:rsidRPr="00DD6B12">
                <w:rPr>
                  <w:rFonts w:ascii="Times" w:hAnsi="Times"/>
                  <w:color w:val="000000"/>
                  <w:sz w:val="20"/>
                  <w:rPrChange w:id="1231" w:author="Adriana  Casas" w:date="2015-07-08T15:43:00Z">
                    <w:rPr>
                      <w:color w:val="000000"/>
                      <w:sz w:val="20"/>
                    </w:rPr>
                  </w:rPrChange>
                </w:rPr>
                <w:t xml:space="preserve"> </w:t>
              </w:r>
            </w:ins>
            <w:r w:rsidRPr="00DD6B12">
              <w:rPr>
                <w:rFonts w:ascii="Times" w:hAnsi="Times"/>
                <w:color w:val="000000"/>
                <w:sz w:val="20"/>
                <w:rPrChange w:id="1232" w:author="Adriana  Casas" w:date="2015-07-08T15:43:00Z">
                  <w:rPr>
                    <w:color w:val="000000"/>
                    <w:sz w:val="20"/>
                  </w:rPr>
                </w:rPrChange>
              </w:rPr>
              <w:t xml:space="preserve">la baja nobleza: los </w:t>
            </w:r>
            <w:r w:rsidRPr="00DD6B12">
              <w:rPr>
                <w:rFonts w:ascii="Times" w:hAnsi="Times"/>
                <w:b/>
                <w:color w:val="000000"/>
                <w:sz w:val="20"/>
                <w:rPrChange w:id="1233" w:author="Adriana  Casas" w:date="2015-07-08T15:43:00Z">
                  <w:rPr>
                    <w:b/>
                    <w:color w:val="000000"/>
                    <w:sz w:val="20"/>
                  </w:rPr>
                </w:rPrChange>
              </w:rPr>
              <w:t>barones</w:t>
            </w:r>
            <w:r w:rsidRPr="00DD6B12">
              <w:rPr>
                <w:rFonts w:ascii="Times" w:hAnsi="Times"/>
                <w:color w:val="000000"/>
                <w:sz w:val="20"/>
                <w:rPrChange w:id="1234" w:author="Adriana  Casas" w:date="2015-07-08T15:43:00Z">
                  <w:rPr>
                    <w:color w:val="000000"/>
                    <w:sz w:val="20"/>
                  </w:rPr>
                </w:rPrChange>
              </w:rPr>
              <w:t xml:space="preserve"> y </w:t>
            </w:r>
            <w:r w:rsidRPr="00DD6B12">
              <w:rPr>
                <w:rFonts w:ascii="Times" w:hAnsi="Times"/>
                <w:b/>
                <w:color w:val="000000"/>
                <w:sz w:val="20"/>
                <w:rPrChange w:id="1235" w:author="Adriana  Casas" w:date="2015-07-08T15:43:00Z">
                  <w:rPr>
                    <w:b/>
                    <w:color w:val="000000"/>
                    <w:sz w:val="20"/>
                  </w:rPr>
                </w:rPrChange>
              </w:rPr>
              <w:t>caballeros</w:t>
            </w:r>
            <w:ins w:id="1236" w:author="Adriana  Casas" w:date="2015-07-10T10:52:00Z">
              <w:r w:rsidR="0056272D">
                <w:rPr>
                  <w:rFonts w:ascii="Times" w:hAnsi="Times"/>
                  <w:color w:val="000000"/>
                  <w:sz w:val="20"/>
                </w:rPr>
                <w:t>.</w:t>
              </w:r>
            </w:ins>
            <w:del w:id="1237" w:author="Adriana  Casas" w:date="2015-07-10T10:52:00Z">
              <w:r w:rsidRPr="00DD6B12" w:rsidDel="0056272D">
                <w:rPr>
                  <w:rFonts w:ascii="Times" w:hAnsi="Times"/>
                  <w:color w:val="000000"/>
                  <w:sz w:val="20"/>
                  <w:rPrChange w:id="1238" w:author="Adriana  Casas" w:date="2015-07-08T15:43:00Z">
                    <w:rPr>
                      <w:color w:val="000000"/>
                      <w:sz w:val="20"/>
                    </w:rPr>
                  </w:rPrChange>
                </w:rPr>
                <w:delText>,</w:delText>
              </w:r>
            </w:del>
            <w:r w:rsidRPr="00DD6B12">
              <w:rPr>
                <w:rFonts w:ascii="Times" w:hAnsi="Times"/>
                <w:color w:val="000000"/>
                <w:sz w:val="20"/>
                <w:rPrChange w:id="1239" w:author="Adriana  Casas" w:date="2015-07-08T15:43:00Z">
                  <w:rPr>
                    <w:color w:val="000000"/>
                    <w:sz w:val="20"/>
                  </w:rPr>
                </w:rPrChange>
              </w:rPr>
              <w:t xml:space="preserve"> </w:t>
            </w:r>
            <w:ins w:id="1240" w:author="Adriana  Casas" w:date="2015-07-10T10:52:00Z">
              <w:r w:rsidR="0056272D">
                <w:rPr>
                  <w:rFonts w:ascii="Times" w:hAnsi="Times"/>
                  <w:color w:val="000000"/>
                  <w:sz w:val="20"/>
                </w:rPr>
                <w:t>E</w:t>
              </w:r>
            </w:ins>
            <w:del w:id="1241" w:author="Adriana  Casas" w:date="2015-07-10T10:52:00Z">
              <w:r w:rsidRPr="00DD6B12" w:rsidDel="0056272D">
                <w:rPr>
                  <w:rFonts w:ascii="Times" w:hAnsi="Times"/>
                  <w:color w:val="000000"/>
                  <w:sz w:val="20"/>
                  <w:rPrChange w:id="1242" w:author="Adriana  Casas" w:date="2015-07-08T15:43:00Z">
                    <w:rPr>
                      <w:color w:val="000000"/>
                      <w:sz w:val="20"/>
                    </w:rPr>
                  </w:rPrChange>
                </w:rPr>
                <w:delText>e</w:delText>
              </w:r>
            </w:del>
            <w:r w:rsidRPr="00DD6B12">
              <w:rPr>
                <w:rFonts w:ascii="Times" w:hAnsi="Times"/>
                <w:color w:val="000000"/>
                <w:sz w:val="20"/>
                <w:rPrChange w:id="1243" w:author="Adriana  Casas" w:date="2015-07-08T15:43:00Z">
                  <w:rPr>
                    <w:color w:val="000000"/>
                    <w:sz w:val="20"/>
                  </w:rPr>
                </w:rPrChange>
              </w:rPr>
              <w:t xml:space="preserve">n el cuarto estamento estaban los campesinos libres o </w:t>
            </w:r>
            <w:r w:rsidRPr="00DD6B12">
              <w:rPr>
                <w:rFonts w:ascii="Times" w:hAnsi="Times"/>
                <w:b/>
                <w:color w:val="000000"/>
                <w:sz w:val="20"/>
                <w:rPrChange w:id="1244" w:author="Adriana  Casas" w:date="2015-07-08T15:43:00Z">
                  <w:rPr>
                    <w:b/>
                    <w:color w:val="000000"/>
                    <w:sz w:val="20"/>
                  </w:rPr>
                </w:rPrChange>
              </w:rPr>
              <w:t>villanos</w:t>
            </w:r>
            <w:r w:rsidRPr="00DD6B12">
              <w:rPr>
                <w:rFonts w:ascii="Times" w:hAnsi="Times"/>
                <w:color w:val="000000"/>
                <w:sz w:val="20"/>
                <w:rPrChange w:id="1245" w:author="Adriana  Casas" w:date="2015-07-08T15:43:00Z">
                  <w:rPr>
                    <w:color w:val="000000"/>
                    <w:sz w:val="20"/>
                  </w:rPr>
                </w:rPrChange>
              </w:rPr>
              <w:t xml:space="preserve">, </w:t>
            </w:r>
            <w:ins w:id="1246" w:author="Adriana  Casas" w:date="2015-07-10T10:52:00Z">
              <w:r w:rsidR="0056272D">
                <w:rPr>
                  <w:rFonts w:ascii="Times" w:hAnsi="Times"/>
                  <w:color w:val="000000"/>
                  <w:sz w:val="20"/>
                </w:rPr>
                <w:t xml:space="preserve">y </w:t>
              </w:r>
            </w:ins>
            <w:r w:rsidRPr="00DD6B12">
              <w:rPr>
                <w:rFonts w:ascii="Times" w:hAnsi="Times"/>
                <w:color w:val="000000"/>
                <w:sz w:val="20"/>
                <w:rPrChange w:id="1247" w:author="Adriana  Casas" w:date="2015-07-08T15:43:00Z">
                  <w:rPr>
                    <w:color w:val="000000"/>
                    <w:sz w:val="20"/>
                  </w:rPr>
                </w:rPrChange>
              </w:rPr>
              <w:t xml:space="preserve">en el quinto se ubicaban los </w:t>
            </w:r>
            <w:r w:rsidRPr="00DD6B12">
              <w:rPr>
                <w:rFonts w:ascii="Times" w:hAnsi="Times"/>
                <w:b/>
                <w:color w:val="000000"/>
                <w:sz w:val="20"/>
                <w:rPrChange w:id="1248" w:author="Adriana  Casas" w:date="2015-07-08T15:43:00Z">
                  <w:rPr>
                    <w:b/>
                    <w:color w:val="000000"/>
                    <w:sz w:val="20"/>
                  </w:rPr>
                </w:rPrChange>
              </w:rPr>
              <w:t>siervos</w:t>
            </w:r>
            <w:r w:rsidRPr="00DD6B12">
              <w:rPr>
                <w:rFonts w:ascii="Times" w:hAnsi="Times"/>
                <w:color w:val="000000"/>
                <w:sz w:val="20"/>
                <w:rPrChange w:id="1249" w:author="Adriana  Casas" w:date="2015-07-08T15:43:00Z">
                  <w:rPr>
                    <w:color w:val="000000"/>
                    <w:sz w:val="20"/>
                  </w:rPr>
                </w:rPrChange>
              </w:rPr>
              <w:t xml:space="preserve"> de la tierra</w:t>
            </w:r>
            <w:ins w:id="1250" w:author="Adriana  Casas" w:date="2015-07-10T10:52:00Z">
              <w:r w:rsidR="0056272D">
                <w:rPr>
                  <w:rFonts w:ascii="Times" w:hAnsi="Times"/>
                  <w:color w:val="000000"/>
                  <w:sz w:val="20"/>
                </w:rPr>
                <w:t>,</w:t>
              </w:r>
            </w:ins>
            <w:r w:rsidRPr="00DD6B12">
              <w:rPr>
                <w:rFonts w:ascii="Times" w:hAnsi="Times"/>
                <w:color w:val="000000"/>
                <w:sz w:val="20"/>
                <w:rPrChange w:id="1251" w:author="Adriana  Casas" w:date="2015-07-08T15:43:00Z">
                  <w:rPr>
                    <w:color w:val="000000"/>
                    <w:sz w:val="20"/>
                  </w:rPr>
                </w:rPrChange>
              </w:rPr>
              <w:t xml:space="preserve"> obligados a trabajar de por vida </w:t>
            </w:r>
            <w:ins w:id="1252" w:author="Adriana  Casas" w:date="2015-07-10T10:52:00Z">
              <w:r w:rsidR="0056272D">
                <w:rPr>
                  <w:rFonts w:ascii="Times" w:hAnsi="Times"/>
                  <w:color w:val="000000"/>
                  <w:sz w:val="20"/>
                </w:rPr>
                <w:t>para el</w:t>
              </w:r>
            </w:ins>
            <w:del w:id="1253" w:author="Adriana  Casas" w:date="2015-07-10T10:52:00Z">
              <w:r w:rsidRPr="00DD6B12" w:rsidDel="0056272D">
                <w:rPr>
                  <w:rFonts w:ascii="Times" w:hAnsi="Times"/>
                  <w:color w:val="000000"/>
                  <w:sz w:val="20"/>
                  <w:rPrChange w:id="1254" w:author="Adriana  Casas" w:date="2015-07-08T15:43:00Z">
                    <w:rPr>
                      <w:color w:val="000000"/>
                      <w:sz w:val="20"/>
                    </w:rPr>
                  </w:rPrChange>
                </w:rPr>
                <w:delText>al</w:delText>
              </w:r>
            </w:del>
            <w:r w:rsidRPr="00DD6B12">
              <w:rPr>
                <w:rFonts w:ascii="Times" w:hAnsi="Times"/>
                <w:color w:val="000000"/>
                <w:sz w:val="20"/>
                <w:rPrChange w:id="1255" w:author="Adriana  Casas" w:date="2015-07-08T15:43:00Z">
                  <w:rPr>
                    <w:color w:val="000000"/>
                    <w:sz w:val="20"/>
                  </w:rPr>
                </w:rPrChange>
              </w:rPr>
              <w:t xml:space="preserve"> señor feudal</w:t>
            </w:r>
            <w:r w:rsidRPr="00DD6B12">
              <w:rPr>
                <w:rFonts w:ascii="Times" w:hAnsi="Times"/>
                <w:color w:val="000000"/>
                <w:rPrChange w:id="1256" w:author="Adriana  Casas" w:date="2015-07-08T15:43:00Z">
                  <w:rPr>
                    <w:color w:val="000000"/>
                  </w:rPr>
                </w:rPrChange>
              </w:rPr>
              <w:t>.</w:t>
            </w:r>
          </w:p>
        </w:tc>
      </w:tr>
    </w:tbl>
    <w:p w14:paraId="6C7EB754" w14:textId="77777777" w:rsidR="006C738E" w:rsidRPr="00DD6B12" w:rsidDel="003D485F" w:rsidRDefault="006C738E" w:rsidP="00DD6B12">
      <w:pPr>
        <w:spacing w:line="240" w:lineRule="auto"/>
        <w:rPr>
          <w:del w:id="1257" w:author="Adriana  Casas" w:date="2015-07-10T11:00:00Z"/>
          <w:rFonts w:ascii="Times" w:hAnsi="Times"/>
          <w:rPrChange w:id="1258" w:author="Adriana  Casas" w:date="2015-07-08T15:43:00Z">
            <w:rPr>
              <w:del w:id="1259" w:author="Adriana  Casas" w:date="2015-07-10T11:00:00Z"/>
            </w:rPr>
          </w:rPrChange>
        </w:rPr>
        <w:pPrChange w:id="1260" w:author="Adriana  Casas" w:date="2015-07-08T15:43:00Z">
          <w:pPr/>
        </w:pPrChange>
      </w:pPr>
      <w:del w:id="1261" w:author="Adriana  Casas" w:date="2015-07-10T11:00:00Z">
        <w:r w:rsidRPr="00DD6B12" w:rsidDel="003D485F">
          <w:rPr>
            <w:rFonts w:ascii="Times" w:hAnsi="Times"/>
            <w:color w:val="000000"/>
            <w:rPrChange w:id="1262" w:author="Adriana  Casas" w:date="2015-07-08T15:43:00Z">
              <w:rPr>
                <w:color w:val="000000"/>
              </w:rPr>
            </w:rPrChange>
          </w:rPr>
          <w:delText xml:space="preserve"> </w:delText>
        </w:r>
      </w:del>
    </w:p>
    <w:p w14:paraId="544BFBD7" w14:textId="77777777" w:rsidR="006C738E" w:rsidRPr="00DD6B12" w:rsidRDefault="006C738E" w:rsidP="00DD6B12">
      <w:pPr>
        <w:spacing w:line="240" w:lineRule="auto"/>
        <w:rPr>
          <w:rFonts w:ascii="Times" w:hAnsi="Times"/>
          <w:rPrChange w:id="1263" w:author="Adriana  Casas" w:date="2015-07-08T15:43:00Z">
            <w:rPr/>
          </w:rPrChange>
        </w:rPr>
        <w:pPrChange w:id="1264" w:author="Adriana  Casas" w:date="2015-07-08T15:43:00Z">
          <w:pPr/>
        </w:pPrChange>
      </w:pPr>
      <w:del w:id="1265" w:author="Adriana  Casas" w:date="2015-07-10T11:00:00Z">
        <w:r w:rsidRPr="00DD6B12" w:rsidDel="003D485F">
          <w:rPr>
            <w:rFonts w:ascii="Times" w:hAnsi="Times"/>
            <w:color w:val="000000"/>
            <w:rPrChange w:id="1266" w:author="Adriana  Casas" w:date="2015-07-08T15:43:00Z">
              <w:rPr>
                <w:color w:val="000000"/>
              </w:rPr>
            </w:rPrChange>
          </w:rPr>
          <w:delText xml:space="preserve"> </w:delText>
        </w:r>
      </w:del>
    </w:p>
    <w:p w14:paraId="0209375C" w14:textId="655113C2" w:rsidR="006C738E" w:rsidRPr="00DD6B12" w:rsidRDefault="006C738E" w:rsidP="00DD6B12">
      <w:pPr>
        <w:spacing w:line="240" w:lineRule="auto"/>
        <w:rPr>
          <w:rFonts w:ascii="Times" w:hAnsi="Times"/>
          <w:rPrChange w:id="1267" w:author="Adriana  Casas" w:date="2015-07-08T15:43:00Z">
            <w:rPr/>
          </w:rPrChange>
        </w:rPr>
        <w:pPrChange w:id="1268" w:author="Adriana  Casas" w:date="2015-07-08T15:43:00Z">
          <w:pPr/>
        </w:pPrChange>
      </w:pPr>
      <w:r w:rsidRPr="00DD6B12">
        <w:rPr>
          <w:rFonts w:ascii="Times" w:hAnsi="Times"/>
          <w:color w:val="000000"/>
          <w:rPrChange w:id="1269" w:author="Adriana  Casas" w:date="2015-07-08T15:43:00Z">
            <w:rPr>
              <w:color w:val="000000"/>
            </w:rPr>
          </w:rPrChange>
        </w:rPr>
        <w:t>Los señores feudales, dueños de la tierra</w:t>
      </w:r>
      <w:ins w:id="1270" w:author="Adriana  Casas" w:date="2015-07-10T10:53:00Z">
        <w:r w:rsidR="0056272D">
          <w:rPr>
            <w:rFonts w:ascii="Times" w:hAnsi="Times"/>
            <w:color w:val="000000"/>
          </w:rPr>
          <w:t>, también</w:t>
        </w:r>
      </w:ins>
      <w:r w:rsidRPr="00DD6B12">
        <w:rPr>
          <w:rFonts w:ascii="Times" w:hAnsi="Times"/>
          <w:color w:val="000000"/>
          <w:rPrChange w:id="1271" w:author="Adriana  Casas" w:date="2015-07-08T15:43:00Z">
            <w:rPr>
              <w:color w:val="000000"/>
            </w:rPr>
          </w:rPrChange>
        </w:rPr>
        <w:t xml:space="preserve"> monopolizaron </w:t>
      </w:r>
      <w:del w:id="1272" w:author="Adriana  Casas" w:date="2015-07-10T10:53:00Z">
        <w:r w:rsidRPr="00DD6B12" w:rsidDel="0056272D">
          <w:rPr>
            <w:rFonts w:ascii="Times" w:hAnsi="Times"/>
            <w:color w:val="000000"/>
            <w:rPrChange w:id="1273" w:author="Adriana  Casas" w:date="2015-07-08T15:43:00Z">
              <w:rPr>
                <w:color w:val="000000"/>
              </w:rPr>
            </w:rPrChange>
          </w:rPr>
          <w:delText xml:space="preserve">también </w:delText>
        </w:r>
      </w:del>
      <w:r w:rsidRPr="00DD6B12">
        <w:rPr>
          <w:rFonts w:ascii="Times" w:hAnsi="Times"/>
          <w:color w:val="000000"/>
          <w:rPrChange w:id="1274" w:author="Adriana  Casas" w:date="2015-07-08T15:43:00Z">
            <w:rPr>
              <w:color w:val="000000"/>
            </w:rPr>
          </w:rPrChange>
        </w:rPr>
        <w:t>los títulos nobiliarios que definieron la vida social y política durante estos diez siglos.</w:t>
      </w:r>
    </w:p>
    <w:p w14:paraId="369D6624" w14:textId="1796A329" w:rsidR="006C738E" w:rsidRPr="00DD6B12" w:rsidRDefault="006C738E" w:rsidP="00DD6B12">
      <w:pPr>
        <w:spacing w:line="240" w:lineRule="auto"/>
        <w:rPr>
          <w:rFonts w:ascii="Times" w:hAnsi="Times"/>
          <w:rPrChange w:id="1275" w:author="Adriana  Casas" w:date="2015-07-08T15:43:00Z">
            <w:rPr/>
          </w:rPrChange>
        </w:rPr>
        <w:pPrChange w:id="1276" w:author="Adriana  Casas" w:date="2015-07-08T15:43:00Z">
          <w:pPr/>
        </w:pPrChange>
      </w:pPr>
      <w:r w:rsidRPr="00DD6B12">
        <w:rPr>
          <w:rFonts w:ascii="Times" w:hAnsi="Times"/>
          <w:color w:val="000000"/>
          <w:rPrChange w:id="1277" w:author="Adriana  Casas" w:date="2015-07-08T15:43:00Z">
            <w:rPr>
              <w:color w:val="000000"/>
            </w:rPr>
          </w:rPrChange>
        </w:rPr>
        <w:t>Con los avances tecnológicos del siglo XV</w:t>
      </w:r>
      <w:ins w:id="1278" w:author="Adriana  Casas" w:date="2015-07-10T10:53:00Z">
        <w:r w:rsidR="0056272D">
          <w:rPr>
            <w:rFonts w:ascii="Times" w:hAnsi="Times"/>
            <w:color w:val="000000"/>
          </w:rPr>
          <w:t xml:space="preserve">, como </w:t>
        </w:r>
      </w:ins>
      <w:del w:id="1279" w:author="Adriana  Casas" w:date="2015-07-10T10:53:00Z">
        <w:r w:rsidRPr="00DD6B12" w:rsidDel="0056272D">
          <w:rPr>
            <w:rFonts w:ascii="Times" w:hAnsi="Times"/>
            <w:color w:val="000000"/>
            <w:rPrChange w:id="1280" w:author="Adriana  Casas" w:date="2015-07-08T15:43:00Z">
              <w:rPr>
                <w:color w:val="000000"/>
              </w:rPr>
            </w:rPrChange>
          </w:rPr>
          <w:delText xml:space="preserve"> (</w:delText>
        </w:r>
      </w:del>
      <w:r w:rsidRPr="00DD6B12">
        <w:rPr>
          <w:rFonts w:ascii="Times" w:hAnsi="Times"/>
          <w:color w:val="000000"/>
          <w:rPrChange w:id="1281" w:author="Adriana  Casas" w:date="2015-07-08T15:43:00Z">
            <w:rPr>
              <w:color w:val="000000"/>
            </w:rPr>
          </w:rPrChange>
        </w:rPr>
        <w:t>instrumentos y técnicas de navegación, desarrollo de la cartografía, entre otros</w:t>
      </w:r>
      <w:del w:id="1282" w:author="Adriana  Casas" w:date="2015-07-10T10:53:00Z">
        <w:r w:rsidRPr="00DD6B12" w:rsidDel="0056272D">
          <w:rPr>
            <w:rFonts w:ascii="Times" w:hAnsi="Times"/>
            <w:color w:val="000000"/>
            <w:rPrChange w:id="1283" w:author="Adriana  Casas" w:date="2015-07-08T15:43:00Z">
              <w:rPr>
                <w:color w:val="000000"/>
              </w:rPr>
            </w:rPrChange>
          </w:rPr>
          <w:delText>)</w:delText>
        </w:r>
      </w:del>
      <w:r w:rsidRPr="00DD6B12">
        <w:rPr>
          <w:rFonts w:ascii="Times" w:hAnsi="Times"/>
          <w:color w:val="000000"/>
          <w:rPrChange w:id="1284" w:author="Adriana  Casas" w:date="2015-07-08T15:43:00Z">
            <w:rPr>
              <w:color w:val="000000"/>
            </w:rPr>
          </w:rPrChange>
        </w:rPr>
        <w:t>, la economía d</w:t>
      </w:r>
      <w:ins w:id="1285" w:author="Adriana  Casas" w:date="2015-07-10T10:53:00Z">
        <w:r w:rsidR="0056272D">
          <w:rPr>
            <w:rFonts w:ascii="Times" w:hAnsi="Times"/>
            <w:color w:val="000000"/>
          </w:rPr>
          <w:t>io</w:t>
        </w:r>
      </w:ins>
      <w:del w:id="1286" w:author="Adriana  Casas" w:date="2015-07-10T10:53:00Z">
        <w:r w:rsidRPr="00DD6B12" w:rsidDel="0056272D">
          <w:rPr>
            <w:rFonts w:ascii="Times" w:hAnsi="Times"/>
            <w:color w:val="000000"/>
            <w:rPrChange w:id="1287" w:author="Adriana  Casas" w:date="2015-07-08T15:43:00Z">
              <w:rPr>
                <w:color w:val="000000"/>
              </w:rPr>
            </w:rPrChange>
          </w:rPr>
          <w:delText>a</w:delText>
        </w:r>
      </w:del>
      <w:r w:rsidRPr="00DD6B12">
        <w:rPr>
          <w:rFonts w:ascii="Times" w:hAnsi="Times"/>
          <w:color w:val="000000"/>
          <w:rPrChange w:id="1288" w:author="Adriana  Casas" w:date="2015-07-08T15:43:00Z">
            <w:rPr>
              <w:color w:val="000000"/>
            </w:rPr>
          </w:rPrChange>
        </w:rPr>
        <w:t xml:space="preserve"> un giro</w:t>
      </w:r>
      <w:ins w:id="1289" w:author="Adriana  Casas" w:date="2015-07-10T10:53:00Z">
        <w:r w:rsidR="0056272D">
          <w:rPr>
            <w:rFonts w:ascii="Times" w:hAnsi="Times"/>
            <w:color w:val="000000"/>
          </w:rPr>
          <w:t>, por lo que</w:t>
        </w:r>
      </w:ins>
      <w:del w:id="1290" w:author="Adriana  Casas" w:date="2015-07-10T10:53:00Z">
        <w:r w:rsidRPr="00DD6B12" w:rsidDel="0056272D">
          <w:rPr>
            <w:rFonts w:ascii="Times" w:hAnsi="Times"/>
            <w:color w:val="000000"/>
            <w:rPrChange w:id="1291" w:author="Adriana  Casas" w:date="2015-07-08T15:43:00Z">
              <w:rPr>
                <w:color w:val="000000"/>
              </w:rPr>
            </w:rPrChange>
          </w:rPr>
          <w:delText xml:space="preserve"> y es</w:delText>
        </w:r>
      </w:del>
      <w:r w:rsidRPr="00DD6B12">
        <w:rPr>
          <w:rFonts w:ascii="Times" w:hAnsi="Times"/>
          <w:color w:val="000000"/>
          <w:rPrChange w:id="1292" w:author="Adriana  Casas" w:date="2015-07-08T15:43:00Z">
            <w:rPr>
              <w:color w:val="000000"/>
            </w:rPr>
          </w:rPrChange>
        </w:rPr>
        <w:t xml:space="preserve"> el comercio de productos </w:t>
      </w:r>
      <w:del w:id="1293" w:author="Adriana  Casas" w:date="2015-07-10T10:53:00Z">
        <w:r w:rsidRPr="00DD6B12" w:rsidDel="0056272D">
          <w:rPr>
            <w:rFonts w:ascii="Times" w:hAnsi="Times"/>
            <w:color w:val="000000"/>
            <w:rPrChange w:id="1294" w:author="Adriana  Casas" w:date="2015-07-08T15:43:00Z">
              <w:rPr>
                <w:color w:val="000000"/>
              </w:rPr>
            </w:rPrChange>
          </w:rPr>
          <w:delText>(</w:delText>
        </w:r>
      </w:del>
      <w:r w:rsidRPr="00DD6B12">
        <w:rPr>
          <w:rFonts w:ascii="Times" w:hAnsi="Times"/>
          <w:color w:val="000000"/>
          <w:rPrChange w:id="1295" w:author="Adriana  Casas" w:date="2015-07-08T15:43:00Z">
            <w:rPr>
              <w:color w:val="000000"/>
            </w:rPr>
          </w:rPrChange>
        </w:rPr>
        <w:t>agrícolas, mineros</w:t>
      </w:r>
      <w:ins w:id="1296" w:author="Adriana  Casas" w:date="2015-07-10T10:54:00Z">
        <w:r w:rsidR="0056272D">
          <w:rPr>
            <w:rFonts w:ascii="Times" w:hAnsi="Times"/>
            <w:color w:val="000000"/>
          </w:rPr>
          <w:t xml:space="preserve"> y</w:t>
        </w:r>
      </w:ins>
      <w:del w:id="1297" w:author="Adriana  Casas" w:date="2015-07-10T10:54:00Z">
        <w:r w:rsidRPr="00DD6B12" w:rsidDel="0056272D">
          <w:rPr>
            <w:rFonts w:ascii="Times" w:hAnsi="Times"/>
            <w:color w:val="000000"/>
            <w:rPrChange w:id="1298" w:author="Adriana  Casas" w:date="2015-07-08T15:43:00Z">
              <w:rPr>
                <w:color w:val="000000"/>
              </w:rPr>
            </w:rPrChange>
          </w:rPr>
          <w:delText>,</w:delText>
        </w:r>
      </w:del>
      <w:r w:rsidRPr="00DD6B12">
        <w:rPr>
          <w:rFonts w:ascii="Times" w:hAnsi="Times"/>
          <w:color w:val="000000"/>
          <w:rPrChange w:id="1299" w:author="Adriana  Casas" w:date="2015-07-08T15:43:00Z">
            <w:rPr>
              <w:color w:val="000000"/>
            </w:rPr>
          </w:rPrChange>
        </w:rPr>
        <w:t xml:space="preserve"> </w:t>
      </w:r>
      <w:del w:id="1300" w:author="Adriana  Casas" w:date="2015-07-10T10:54:00Z">
        <w:r w:rsidRPr="00DD6B12" w:rsidDel="0056272D">
          <w:rPr>
            <w:rFonts w:ascii="Times" w:hAnsi="Times"/>
            <w:color w:val="000000"/>
            <w:rPrChange w:id="1301" w:author="Adriana  Casas" w:date="2015-07-08T15:43:00Z">
              <w:rPr>
                <w:color w:val="000000"/>
              </w:rPr>
            </w:rPrChange>
          </w:rPr>
          <w:delText>manufacturas</w:delText>
        </w:r>
      </w:del>
      <w:ins w:id="1302" w:author="Adriana  Casas" w:date="2015-07-10T10:54:00Z">
        <w:r w:rsidR="0056272D">
          <w:rPr>
            <w:rFonts w:ascii="Times" w:hAnsi="Times"/>
            <w:color w:val="000000"/>
          </w:rPr>
          <w:t>manufacturados se convierte en</w:t>
        </w:r>
      </w:ins>
      <w:del w:id="1303" w:author="Adriana  Casas" w:date="2015-07-10T10:54:00Z">
        <w:r w:rsidRPr="00DD6B12" w:rsidDel="0056272D">
          <w:rPr>
            <w:rFonts w:ascii="Times" w:hAnsi="Times"/>
            <w:color w:val="000000"/>
            <w:rPrChange w:id="1304" w:author="Adriana  Casas" w:date="2015-07-08T15:43:00Z">
              <w:rPr>
                <w:color w:val="000000"/>
              </w:rPr>
            </w:rPrChange>
          </w:rPr>
          <w:delText>,</w:delText>
        </w:r>
      </w:del>
      <w:del w:id="1305" w:author="Adriana  Casas" w:date="2015-07-10T10:53:00Z">
        <w:r w:rsidRPr="00DD6B12" w:rsidDel="0056272D">
          <w:rPr>
            <w:rFonts w:ascii="Times" w:hAnsi="Times"/>
            <w:color w:val="000000"/>
            <w:rPrChange w:id="1306" w:author="Adriana  Casas" w:date="2015-07-08T15:43:00Z">
              <w:rPr>
                <w:color w:val="000000"/>
              </w:rPr>
            </w:rPrChange>
          </w:rPr>
          <w:delText xml:space="preserve"> etc.)</w:delText>
        </w:r>
      </w:del>
      <w:r w:rsidRPr="00DD6B12">
        <w:rPr>
          <w:rFonts w:ascii="Times" w:hAnsi="Times"/>
          <w:color w:val="000000"/>
          <w:rPrChange w:id="1307" w:author="Adriana  Casas" w:date="2015-07-08T15:43:00Z">
            <w:rPr>
              <w:color w:val="000000"/>
            </w:rPr>
          </w:rPrChange>
        </w:rPr>
        <w:t xml:space="preserve"> la actividad más importante. También las ciudades son el centro de la economía y la servidumbre va desapareciendo pues surgen nuevas formas de</w:t>
      </w:r>
      <w:ins w:id="1308" w:author="Adriana  Casas" w:date="2015-07-10T10:54:00Z">
        <w:r w:rsidR="0056272D">
          <w:rPr>
            <w:rFonts w:ascii="Times" w:hAnsi="Times"/>
            <w:color w:val="000000"/>
          </w:rPr>
          <w:t xml:space="preserve"> </w:t>
        </w:r>
      </w:ins>
      <w:del w:id="1309" w:author="Adriana  Casas" w:date="2015-07-10T10:54:00Z">
        <w:r w:rsidRPr="00DD6B12" w:rsidDel="0056272D">
          <w:rPr>
            <w:rFonts w:ascii="Times" w:hAnsi="Times"/>
            <w:color w:val="000000"/>
            <w:rPrChange w:id="1310" w:author="Adriana  Casas" w:date="2015-07-08T15:43:00Z">
              <w:rPr>
                <w:color w:val="000000"/>
              </w:rPr>
            </w:rPrChange>
          </w:rPr>
          <w:delText xml:space="preserve"> </w:delText>
        </w:r>
      </w:del>
      <w:ins w:id="1311" w:author="Adriana  Casas" w:date="2015-07-10T10:54:00Z">
        <w:r w:rsidR="0056272D">
          <w:rPr>
            <w:rFonts w:ascii="Times" w:hAnsi="Times"/>
            <w:color w:val="000000"/>
          </w:rPr>
          <w:t>trabajo</w:t>
        </w:r>
      </w:ins>
      <w:del w:id="1312" w:author="Adriana  Casas" w:date="2015-07-10T10:54:00Z">
        <w:r w:rsidRPr="00DD6B12" w:rsidDel="0056272D">
          <w:rPr>
            <w:rFonts w:ascii="Times" w:hAnsi="Times"/>
            <w:color w:val="000000"/>
            <w:rPrChange w:id="1313" w:author="Adriana  Casas" w:date="2015-07-08T15:43:00Z">
              <w:rPr>
                <w:color w:val="000000"/>
              </w:rPr>
            </w:rPrChange>
          </w:rPr>
          <w:delText>trabajo con las manufacturas y el comercio</w:delText>
        </w:r>
      </w:del>
      <w:r w:rsidRPr="00DD6B12">
        <w:rPr>
          <w:rFonts w:ascii="Times" w:hAnsi="Times"/>
          <w:color w:val="000000"/>
          <w:rPrChange w:id="1314" w:author="Adriana  Casas" w:date="2015-07-08T15:43:00Z">
            <w:rPr>
              <w:color w:val="000000"/>
            </w:rPr>
          </w:rPrChange>
        </w:rPr>
        <w:t>.</w:t>
      </w:r>
    </w:p>
    <w:p w14:paraId="4F6442E1" w14:textId="77777777" w:rsidR="006C738E" w:rsidRPr="00DD6B12" w:rsidRDefault="006C738E" w:rsidP="00DD6B12">
      <w:pPr>
        <w:spacing w:line="240" w:lineRule="auto"/>
        <w:rPr>
          <w:rFonts w:ascii="Times" w:hAnsi="Times"/>
          <w:rPrChange w:id="1315" w:author="Adriana  Casas" w:date="2015-07-08T15:43:00Z">
            <w:rPr/>
          </w:rPrChange>
        </w:rPr>
        <w:pPrChange w:id="1316" w:author="Adriana  Casas" w:date="2015-07-08T15:43:00Z">
          <w:pPr/>
        </w:pPrChange>
      </w:pPr>
    </w:p>
    <w:tbl>
      <w:tblPr>
        <w:tblStyle w:val="89"/>
        <w:tblW w:w="949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7413"/>
      </w:tblGrid>
      <w:tr w:rsidR="006C738E" w:rsidRPr="00DD6B12" w14:paraId="7D4A7B55" w14:textId="77777777" w:rsidTr="006C738E">
        <w:tc>
          <w:tcPr>
            <w:tcW w:w="949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4668D60" w14:textId="77777777" w:rsidR="006C738E" w:rsidRPr="00DD6B12" w:rsidRDefault="006C738E" w:rsidP="00DD6B12">
            <w:pPr>
              <w:spacing w:line="240" w:lineRule="auto"/>
              <w:ind w:left="-120"/>
              <w:jc w:val="center"/>
              <w:rPr>
                <w:rFonts w:ascii="Times" w:hAnsi="Times"/>
                <w:rPrChange w:id="1317" w:author="Adriana  Casas" w:date="2015-07-08T15:43:00Z">
                  <w:rPr/>
                </w:rPrChange>
              </w:rPr>
              <w:pPrChange w:id="1318" w:author="Adriana  Casas" w:date="2015-07-08T15:43:00Z">
                <w:pPr>
                  <w:ind w:left="-120"/>
                  <w:jc w:val="center"/>
                </w:pPr>
              </w:pPrChange>
            </w:pPr>
            <w:r w:rsidRPr="003D485F">
              <w:rPr>
                <w:rFonts w:ascii="Times" w:hAnsi="Times"/>
                <w:b/>
                <w:color w:val="FFFFFF" w:themeColor="background1"/>
                <w:rPrChange w:id="1319" w:author="Adriana  Casas" w:date="2015-07-10T11:00:00Z">
                  <w:rPr>
                    <w:b/>
                    <w:color w:val="FFFFFF" w:themeColor="background1"/>
                    <w:highlight w:val="none"/>
                  </w:rPr>
                </w:rPrChange>
              </w:rPr>
              <w:t>Practica: recurso aprovechado</w:t>
            </w:r>
          </w:p>
        </w:tc>
      </w:tr>
      <w:tr w:rsidR="006C738E" w:rsidRPr="00DD6B12" w14:paraId="05CBDF42"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6A5574" w14:textId="77777777" w:rsidR="006C738E" w:rsidRPr="00DD6B12" w:rsidRDefault="006C738E" w:rsidP="00DD6B12">
            <w:pPr>
              <w:spacing w:line="240" w:lineRule="auto"/>
              <w:ind w:left="-120"/>
              <w:rPr>
                <w:rFonts w:ascii="Times" w:hAnsi="Times"/>
                <w:rPrChange w:id="1320" w:author="Adriana  Casas" w:date="2015-07-08T15:43:00Z">
                  <w:rPr/>
                </w:rPrChange>
              </w:rPr>
              <w:pPrChange w:id="1321" w:author="Adriana  Casas" w:date="2015-07-08T15:43:00Z">
                <w:pPr>
                  <w:ind w:left="-120"/>
                </w:pPr>
              </w:pPrChange>
            </w:pPr>
            <w:r w:rsidRPr="00DD6B12">
              <w:rPr>
                <w:rFonts w:ascii="Times" w:hAnsi="Times"/>
                <w:b/>
                <w:color w:val="000000"/>
                <w:rPrChange w:id="1322" w:author="Adriana  Casas" w:date="2015-07-08T15:43:00Z">
                  <w:rPr>
                    <w:b/>
                    <w:color w:val="000000"/>
                  </w:rPr>
                </w:rPrChange>
              </w:rPr>
              <w:t>Código</w:t>
            </w:r>
          </w:p>
        </w:tc>
        <w:tc>
          <w:tcPr>
            <w:tcW w:w="7413" w:type="dxa"/>
            <w:tcBorders>
              <w:bottom w:val="single" w:sz="8" w:space="0" w:color="000000"/>
              <w:right w:val="single" w:sz="8" w:space="0" w:color="000000"/>
            </w:tcBorders>
            <w:tcMar>
              <w:top w:w="100" w:type="dxa"/>
              <w:left w:w="100" w:type="dxa"/>
              <w:bottom w:w="100" w:type="dxa"/>
              <w:right w:w="100" w:type="dxa"/>
            </w:tcMar>
          </w:tcPr>
          <w:p w14:paraId="635D1A6E" w14:textId="77777777" w:rsidR="006C738E" w:rsidRPr="00DD6B12" w:rsidRDefault="00E50C5F" w:rsidP="00DD6B12">
            <w:pPr>
              <w:spacing w:line="240" w:lineRule="auto"/>
              <w:ind w:left="-120"/>
              <w:rPr>
                <w:rFonts w:ascii="Times" w:hAnsi="Times"/>
                <w:b/>
                <w:sz w:val="22"/>
                <w:szCs w:val="22"/>
                <w:rPrChange w:id="1323" w:author="Adriana  Casas" w:date="2015-07-08T15:43:00Z">
                  <w:rPr>
                    <w:b/>
                    <w:sz w:val="22"/>
                    <w:szCs w:val="22"/>
                  </w:rPr>
                </w:rPrChange>
              </w:rPr>
              <w:pPrChange w:id="1324" w:author="Adriana  Casas" w:date="2015-07-08T15:43:00Z">
                <w:pPr>
                  <w:ind w:left="-120"/>
                </w:pPr>
              </w:pPrChange>
            </w:pPr>
            <w:r w:rsidRPr="00DD6B12">
              <w:rPr>
                <w:rFonts w:ascii="Times" w:hAnsi="Times"/>
                <w:b/>
                <w:color w:val="000000"/>
                <w:sz w:val="22"/>
                <w:szCs w:val="22"/>
                <w:rPrChange w:id="1325" w:author="Adriana  Casas" w:date="2015-07-08T15:43:00Z">
                  <w:rPr>
                    <w:b/>
                    <w:color w:val="000000"/>
                    <w:sz w:val="22"/>
                    <w:szCs w:val="22"/>
                  </w:rPr>
                </w:rPrChange>
              </w:rPr>
              <w:t>CS_10_05</w:t>
            </w:r>
            <w:r w:rsidR="006C738E" w:rsidRPr="00DD6B12">
              <w:rPr>
                <w:rFonts w:ascii="Times" w:hAnsi="Times"/>
                <w:b/>
                <w:color w:val="000000"/>
                <w:sz w:val="22"/>
                <w:szCs w:val="22"/>
                <w:rPrChange w:id="1326" w:author="Adriana  Casas" w:date="2015-07-08T15:43:00Z">
                  <w:rPr>
                    <w:b/>
                    <w:color w:val="000000"/>
                    <w:sz w:val="22"/>
                    <w:szCs w:val="22"/>
                  </w:rPr>
                </w:rPrChange>
              </w:rPr>
              <w:t>_CO REC50</w:t>
            </w:r>
          </w:p>
        </w:tc>
      </w:tr>
      <w:tr w:rsidR="006C738E" w:rsidRPr="00DD6B12" w14:paraId="79855A37"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408CAA" w14:textId="77777777" w:rsidR="006C738E" w:rsidRPr="00DD6B12" w:rsidRDefault="006C738E" w:rsidP="00DD6B12">
            <w:pPr>
              <w:spacing w:line="240" w:lineRule="auto"/>
              <w:ind w:left="-120"/>
              <w:rPr>
                <w:rFonts w:ascii="Times" w:hAnsi="Times"/>
                <w:rPrChange w:id="1327" w:author="Adriana  Casas" w:date="2015-07-08T15:43:00Z">
                  <w:rPr/>
                </w:rPrChange>
              </w:rPr>
              <w:pPrChange w:id="1328" w:author="Adriana  Casas" w:date="2015-07-08T15:43:00Z">
                <w:pPr>
                  <w:ind w:left="-120"/>
                </w:pPr>
              </w:pPrChange>
            </w:pPr>
            <w:r w:rsidRPr="00DD6B12">
              <w:rPr>
                <w:rFonts w:ascii="Times" w:hAnsi="Times"/>
                <w:b/>
                <w:color w:val="000000"/>
                <w:rPrChange w:id="1329" w:author="Adriana  Casas" w:date="2015-07-08T15:43:00Z">
                  <w:rPr>
                    <w:b/>
                    <w:color w:val="000000"/>
                  </w:rPr>
                </w:rPrChange>
              </w:rPr>
              <w:t>Título</w:t>
            </w:r>
          </w:p>
        </w:tc>
        <w:tc>
          <w:tcPr>
            <w:tcW w:w="7413" w:type="dxa"/>
            <w:tcBorders>
              <w:bottom w:val="single" w:sz="8" w:space="0" w:color="000000"/>
              <w:right w:val="single" w:sz="8" w:space="0" w:color="000000"/>
            </w:tcBorders>
            <w:tcMar>
              <w:top w:w="100" w:type="dxa"/>
              <w:left w:w="100" w:type="dxa"/>
              <w:bottom w:w="100" w:type="dxa"/>
              <w:right w:w="100" w:type="dxa"/>
            </w:tcMar>
          </w:tcPr>
          <w:p w14:paraId="3C613D9C" w14:textId="77777777" w:rsidR="006C738E" w:rsidRPr="00DD6B12" w:rsidRDefault="006C738E" w:rsidP="00DD6B12">
            <w:pPr>
              <w:spacing w:line="240" w:lineRule="auto"/>
              <w:ind w:left="-120"/>
              <w:rPr>
                <w:rFonts w:ascii="Times" w:hAnsi="Times"/>
                <w:rPrChange w:id="1330" w:author="Adriana  Casas" w:date="2015-07-08T15:43:00Z">
                  <w:rPr/>
                </w:rPrChange>
              </w:rPr>
              <w:pPrChange w:id="1331" w:author="Adriana  Casas" w:date="2015-07-08T15:43:00Z">
                <w:pPr>
                  <w:ind w:left="-120"/>
                </w:pPr>
              </w:pPrChange>
            </w:pPr>
            <w:r w:rsidRPr="00DD6B12">
              <w:rPr>
                <w:rFonts w:ascii="Times" w:hAnsi="Times"/>
                <w:b/>
                <w:color w:val="000000"/>
                <w:rPrChange w:id="1332" w:author="Adriana  Casas" w:date="2015-07-08T15:43:00Z">
                  <w:rPr>
                    <w:b/>
                    <w:color w:val="000000"/>
                  </w:rPr>
                </w:rPrChange>
              </w:rPr>
              <w:t>Refuerza tu aprendizaje</w:t>
            </w:r>
            <w:r w:rsidRPr="00DD6B12">
              <w:rPr>
                <w:rFonts w:ascii="Times" w:hAnsi="Times"/>
                <w:color w:val="000000"/>
                <w:rPrChange w:id="1333" w:author="Adriana  Casas" w:date="2015-07-08T15:43:00Z">
                  <w:rPr>
                    <w:color w:val="000000"/>
                  </w:rPr>
                </w:rPrChange>
              </w:rPr>
              <w:t>: Conoce las innovaciones agrarias medievales</w:t>
            </w:r>
          </w:p>
        </w:tc>
      </w:tr>
      <w:tr w:rsidR="006C738E" w:rsidRPr="00DD6B12" w14:paraId="7B8E6BC1"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E2FA4D" w14:textId="77777777" w:rsidR="006C738E" w:rsidRPr="00DD6B12" w:rsidRDefault="006C738E" w:rsidP="00DD6B12">
            <w:pPr>
              <w:spacing w:line="240" w:lineRule="auto"/>
              <w:ind w:left="-120"/>
              <w:rPr>
                <w:rFonts w:ascii="Times" w:hAnsi="Times"/>
                <w:rPrChange w:id="1334" w:author="Adriana  Casas" w:date="2015-07-08T15:43:00Z">
                  <w:rPr/>
                </w:rPrChange>
              </w:rPr>
              <w:pPrChange w:id="1335" w:author="Adriana  Casas" w:date="2015-07-08T15:43:00Z">
                <w:pPr>
                  <w:ind w:left="-120"/>
                </w:pPr>
              </w:pPrChange>
            </w:pPr>
            <w:r w:rsidRPr="00DD6B12">
              <w:rPr>
                <w:rFonts w:ascii="Times" w:hAnsi="Times"/>
                <w:b/>
                <w:color w:val="000000"/>
                <w:rPrChange w:id="1336" w:author="Adriana  Casas" w:date="2015-07-08T15:43:00Z">
                  <w:rPr>
                    <w:b/>
                    <w:color w:val="000000"/>
                  </w:rPr>
                </w:rPrChange>
              </w:rPr>
              <w:t>Ubicación en AulaPlaneta</w:t>
            </w:r>
          </w:p>
        </w:tc>
        <w:tc>
          <w:tcPr>
            <w:tcW w:w="7413" w:type="dxa"/>
            <w:tcBorders>
              <w:bottom w:val="single" w:sz="8" w:space="0" w:color="000000"/>
              <w:right w:val="single" w:sz="8" w:space="0" w:color="000000"/>
            </w:tcBorders>
            <w:tcMar>
              <w:top w:w="100" w:type="dxa"/>
              <w:left w:w="100" w:type="dxa"/>
              <w:bottom w:w="100" w:type="dxa"/>
              <w:right w:w="100" w:type="dxa"/>
            </w:tcMar>
          </w:tcPr>
          <w:p w14:paraId="1DA91B70" w14:textId="77777777" w:rsidR="006C738E" w:rsidRPr="00DD6B12" w:rsidRDefault="006C738E" w:rsidP="00DD6B12">
            <w:pPr>
              <w:spacing w:line="240" w:lineRule="auto"/>
              <w:ind w:left="-120"/>
              <w:rPr>
                <w:rFonts w:ascii="Times" w:hAnsi="Times"/>
                <w:rPrChange w:id="1337" w:author="Adriana  Casas" w:date="2015-07-08T15:43:00Z">
                  <w:rPr/>
                </w:rPrChange>
              </w:rPr>
              <w:pPrChange w:id="1338" w:author="Adriana  Casas" w:date="2015-07-08T15:43:00Z">
                <w:pPr>
                  <w:ind w:left="-120"/>
                </w:pPr>
              </w:pPrChange>
            </w:pPr>
            <w:r w:rsidRPr="00DD6B12">
              <w:rPr>
                <w:rFonts w:ascii="Times" w:hAnsi="Times"/>
                <w:color w:val="000000"/>
                <w:rPrChange w:id="1339" w:author="Adriana  Casas" w:date="2015-07-08T15:43:00Z">
                  <w:rPr>
                    <w:color w:val="000000"/>
                  </w:rPr>
                </w:rPrChange>
              </w:rPr>
              <w:t>2°ESO/Ciencias Sociales/La Baja Edad Media/</w:t>
            </w:r>
          </w:p>
        </w:tc>
      </w:tr>
      <w:tr w:rsidR="006C738E" w:rsidRPr="00DD6B12" w14:paraId="70FAAB7E"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C8C3AD" w14:textId="77777777" w:rsidR="006C738E" w:rsidRPr="00DD6B12" w:rsidRDefault="006C738E" w:rsidP="00DD6B12">
            <w:pPr>
              <w:spacing w:line="240" w:lineRule="auto"/>
              <w:ind w:left="-120"/>
              <w:rPr>
                <w:rFonts w:ascii="Times" w:hAnsi="Times"/>
                <w:rPrChange w:id="1340" w:author="Adriana  Casas" w:date="2015-07-08T15:43:00Z">
                  <w:rPr/>
                </w:rPrChange>
              </w:rPr>
              <w:pPrChange w:id="1341" w:author="Adriana  Casas" w:date="2015-07-08T15:43:00Z">
                <w:pPr>
                  <w:ind w:left="-120"/>
                </w:pPr>
              </w:pPrChange>
            </w:pPr>
            <w:r w:rsidRPr="00DD6B12">
              <w:rPr>
                <w:rFonts w:ascii="Times" w:hAnsi="Times"/>
                <w:b/>
                <w:color w:val="000000"/>
                <w:rPrChange w:id="1342" w:author="Adriana  Casas" w:date="2015-07-08T15:43:00Z">
                  <w:rPr>
                    <w:b/>
                    <w:color w:val="000000"/>
                  </w:rPr>
                </w:rPrChange>
              </w:rPr>
              <w:t>Descripción</w:t>
            </w:r>
          </w:p>
        </w:tc>
        <w:tc>
          <w:tcPr>
            <w:tcW w:w="7413" w:type="dxa"/>
            <w:tcBorders>
              <w:bottom w:val="single" w:sz="8" w:space="0" w:color="000000"/>
              <w:right w:val="single" w:sz="8" w:space="0" w:color="000000"/>
            </w:tcBorders>
            <w:tcMar>
              <w:top w:w="100" w:type="dxa"/>
              <w:left w:w="100" w:type="dxa"/>
              <w:bottom w:w="100" w:type="dxa"/>
              <w:right w:w="100" w:type="dxa"/>
            </w:tcMar>
          </w:tcPr>
          <w:p w14:paraId="2E07815D" w14:textId="77777777" w:rsidR="006C738E" w:rsidRPr="00DD6B12" w:rsidRDefault="006C738E" w:rsidP="00DD6B12">
            <w:pPr>
              <w:spacing w:line="240" w:lineRule="auto"/>
              <w:ind w:left="-120"/>
              <w:rPr>
                <w:rFonts w:ascii="Times" w:hAnsi="Times"/>
                <w:rPrChange w:id="1343" w:author="Adriana  Casas" w:date="2015-07-08T15:43:00Z">
                  <w:rPr/>
                </w:rPrChange>
              </w:rPr>
              <w:pPrChange w:id="1344" w:author="Adriana  Casas" w:date="2015-07-08T15:43:00Z">
                <w:pPr>
                  <w:ind w:left="-120"/>
                </w:pPr>
              </w:pPrChange>
            </w:pPr>
            <w:r w:rsidRPr="00DD6B12">
              <w:rPr>
                <w:rFonts w:ascii="Times" w:hAnsi="Times"/>
                <w:color w:val="000000"/>
                <w:rPrChange w:id="1345" w:author="Adriana  Casas" w:date="2015-07-08T15:43:00Z">
                  <w:rPr>
                    <w:color w:val="000000"/>
                  </w:rPr>
                </w:rPrChange>
              </w:rPr>
              <w:t>Actividad para relacionar algunas de las transformaciones que se dieron en el campo medieval con su descripción</w:t>
            </w:r>
            <w:del w:id="1346" w:author="Adriana  Casas" w:date="2015-07-10T13:04:00Z">
              <w:r w:rsidRPr="00DD6B12" w:rsidDel="00FF680F">
                <w:rPr>
                  <w:rFonts w:ascii="Times" w:hAnsi="Times"/>
                  <w:color w:val="000000"/>
                  <w:rPrChange w:id="1347" w:author="Adriana  Casas" w:date="2015-07-08T15:43:00Z">
                    <w:rPr>
                      <w:color w:val="000000"/>
                    </w:rPr>
                  </w:rPrChange>
                </w:rPr>
                <w:delText>.</w:delText>
              </w:r>
            </w:del>
          </w:p>
        </w:tc>
      </w:tr>
    </w:tbl>
    <w:p w14:paraId="5B91F164" w14:textId="77777777" w:rsidR="006C738E" w:rsidRPr="00DD6B12" w:rsidRDefault="006C738E" w:rsidP="00DD6B12">
      <w:pPr>
        <w:spacing w:line="240" w:lineRule="auto"/>
        <w:rPr>
          <w:rFonts w:ascii="Times" w:hAnsi="Times"/>
          <w:rPrChange w:id="1348" w:author="Adriana  Casas" w:date="2015-07-08T15:43:00Z">
            <w:rPr/>
          </w:rPrChange>
        </w:rPr>
        <w:pPrChange w:id="1349" w:author="Adriana  Casas" w:date="2015-07-08T15:43:00Z">
          <w:pPr/>
        </w:pPrChange>
      </w:pPr>
    </w:p>
    <w:p w14:paraId="08E66378" w14:textId="77777777" w:rsidR="006C738E" w:rsidRPr="00DD6B12" w:rsidRDefault="006C738E" w:rsidP="00DD6B12">
      <w:pPr>
        <w:spacing w:line="240" w:lineRule="auto"/>
        <w:rPr>
          <w:rFonts w:ascii="Times" w:hAnsi="Times"/>
          <w:rPrChange w:id="1350" w:author="Adriana  Casas" w:date="2015-07-08T15:43:00Z">
            <w:rPr/>
          </w:rPrChange>
        </w:rPr>
        <w:pPrChange w:id="1351" w:author="Adriana  Casas" w:date="2015-07-08T15:43:00Z">
          <w:pPr/>
        </w:pPrChange>
      </w:pPr>
      <w:r w:rsidRPr="00DD6B12">
        <w:rPr>
          <w:rFonts w:ascii="Times" w:hAnsi="Times"/>
          <w:color w:val="000000"/>
          <w:rPrChange w:id="1352" w:author="Adriana  Casas" w:date="2015-07-08T15:43:00Z">
            <w:rPr>
              <w:color w:val="000000"/>
            </w:rPr>
          </w:rPrChange>
        </w:rPr>
        <w:t xml:space="preserve">  </w:t>
      </w:r>
    </w:p>
    <w:p w14:paraId="0982B9C7" w14:textId="77777777" w:rsidR="006C738E" w:rsidRPr="00DD6B12" w:rsidRDefault="006C738E" w:rsidP="00DD6B12">
      <w:pPr>
        <w:spacing w:line="240" w:lineRule="auto"/>
        <w:rPr>
          <w:rFonts w:ascii="Times" w:hAnsi="Times"/>
          <w:rPrChange w:id="1353" w:author="Adriana  Casas" w:date="2015-07-08T15:43:00Z">
            <w:rPr/>
          </w:rPrChange>
        </w:rPr>
        <w:pPrChange w:id="1354" w:author="Adriana  Casas" w:date="2015-07-08T15:43:00Z">
          <w:pPr/>
        </w:pPrChange>
      </w:pPr>
      <w:r w:rsidRPr="00DD6B12">
        <w:rPr>
          <w:rFonts w:ascii="Times" w:hAnsi="Times"/>
          <w:b/>
          <w:rPrChange w:id="1355" w:author="Adriana  Casas" w:date="2015-07-08T15:43:00Z">
            <w:rPr>
              <w:b/>
            </w:rPr>
          </w:rPrChange>
        </w:rPr>
        <w:t xml:space="preserve">[SECCIÓN 2] </w:t>
      </w:r>
      <w:r w:rsidRPr="00DD6B12">
        <w:rPr>
          <w:rFonts w:ascii="Times" w:hAnsi="Times"/>
          <w:b/>
          <w:color w:val="000000"/>
          <w:rPrChange w:id="1356" w:author="Adriana  Casas" w:date="2015-07-08T15:43:00Z">
            <w:rPr>
              <w:b/>
              <w:color w:val="000000"/>
            </w:rPr>
          </w:rPrChange>
        </w:rPr>
        <w:t>2.4 El capitalismo comercial</w:t>
      </w:r>
    </w:p>
    <w:p w14:paraId="425893F6" w14:textId="191F3DF4" w:rsidR="003D485F" w:rsidRPr="003D485F" w:rsidRDefault="006C738E" w:rsidP="00DD6B12">
      <w:pPr>
        <w:spacing w:line="240" w:lineRule="auto"/>
        <w:rPr>
          <w:rFonts w:ascii="Times" w:hAnsi="Times"/>
          <w:color w:val="000000"/>
          <w:rPrChange w:id="1357" w:author="Adriana  Casas" w:date="2015-07-10T10:59:00Z">
            <w:rPr/>
          </w:rPrChange>
        </w:rPr>
        <w:pPrChange w:id="1358" w:author="Adriana  Casas" w:date="2015-07-08T15:43:00Z">
          <w:pPr/>
        </w:pPrChange>
      </w:pPr>
      <w:r w:rsidRPr="00DD6B12">
        <w:rPr>
          <w:rFonts w:ascii="Times" w:hAnsi="Times"/>
          <w:color w:val="000000"/>
          <w:rPrChange w:id="1359" w:author="Adriana  Casas" w:date="2015-07-08T15:43:00Z">
            <w:rPr>
              <w:color w:val="000000"/>
            </w:rPr>
          </w:rPrChange>
        </w:rPr>
        <w:t>A partir del siglo XV se puede hablar de un nuevo sistema económico basado en el comercio y en la acumulación de riqueza</w:t>
      </w:r>
      <w:ins w:id="1360" w:author="Adriana  Casas" w:date="2015-07-10T10:57:00Z">
        <w:r w:rsidR="003D485F">
          <w:rPr>
            <w:rFonts w:ascii="Times" w:hAnsi="Times"/>
            <w:color w:val="000000"/>
          </w:rPr>
          <w:t>:</w:t>
        </w:r>
      </w:ins>
      <w:del w:id="1361" w:author="Adriana  Casas" w:date="2015-07-10T10:57:00Z">
        <w:r w:rsidRPr="00DD6B12" w:rsidDel="003D485F">
          <w:rPr>
            <w:rFonts w:ascii="Times" w:hAnsi="Times"/>
            <w:color w:val="000000"/>
            <w:rPrChange w:id="1362" w:author="Adriana  Casas" w:date="2015-07-08T15:43:00Z">
              <w:rPr>
                <w:color w:val="000000"/>
              </w:rPr>
            </w:rPrChange>
          </w:rPr>
          <w:delText xml:space="preserve"> representada en oro y plata:</w:delText>
        </w:r>
      </w:del>
      <w:r w:rsidRPr="00DD6B12">
        <w:rPr>
          <w:rFonts w:ascii="Times" w:hAnsi="Times"/>
          <w:color w:val="000000"/>
          <w:rPrChange w:id="1363" w:author="Adriana  Casas" w:date="2015-07-08T15:43:00Z">
            <w:rPr>
              <w:color w:val="000000"/>
            </w:rPr>
          </w:rPrChange>
        </w:rPr>
        <w:t xml:space="preserve"> el </w:t>
      </w:r>
      <w:ins w:id="1364" w:author="Adriana  Casas" w:date="2015-07-10T10:57:00Z">
        <w:r w:rsidR="003D485F">
          <w:rPr>
            <w:rFonts w:ascii="Times" w:hAnsi="Times"/>
            <w:color w:val="000000"/>
          </w:rPr>
          <w:t>c</w:t>
        </w:r>
      </w:ins>
      <w:del w:id="1365" w:author="Adriana  Casas" w:date="2015-07-10T10:57:00Z">
        <w:r w:rsidRPr="00DD6B12" w:rsidDel="003D485F">
          <w:rPr>
            <w:rFonts w:ascii="Times" w:hAnsi="Times"/>
            <w:color w:val="000000"/>
            <w:rPrChange w:id="1366" w:author="Adriana  Casas" w:date="2015-07-08T15:43:00Z">
              <w:rPr>
                <w:color w:val="000000"/>
              </w:rPr>
            </w:rPrChange>
          </w:rPr>
          <w:delText>C</w:delText>
        </w:r>
      </w:del>
      <w:r w:rsidRPr="00DD6B12">
        <w:rPr>
          <w:rFonts w:ascii="Times" w:hAnsi="Times"/>
          <w:color w:val="000000"/>
          <w:rPrChange w:id="1367" w:author="Adriana  Casas" w:date="2015-07-08T15:43:00Z">
            <w:rPr>
              <w:color w:val="000000"/>
            </w:rPr>
          </w:rPrChange>
        </w:rPr>
        <w:t xml:space="preserve">apitalismo. Este sistema ha tenido diferentes manifestaciones según </w:t>
      </w:r>
      <w:del w:id="1368" w:author="Adriana  Casas" w:date="2015-07-10T10:57:00Z">
        <w:r w:rsidRPr="00DD6B12" w:rsidDel="003D485F">
          <w:rPr>
            <w:rFonts w:ascii="Times" w:hAnsi="Times"/>
            <w:color w:val="000000"/>
            <w:rPrChange w:id="1369" w:author="Adriana  Casas" w:date="2015-07-08T15:43:00Z">
              <w:rPr>
                <w:color w:val="000000"/>
              </w:rPr>
            </w:rPrChange>
          </w:rPr>
          <w:delText xml:space="preserve">sea </w:delText>
        </w:r>
      </w:del>
      <w:r w:rsidRPr="00DD6B12">
        <w:rPr>
          <w:rFonts w:ascii="Times" w:hAnsi="Times"/>
          <w:color w:val="000000"/>
          <w:rPrChange w:id="1370" w:author="Adriana  Casas" w:date="2015-07-08T15:43:00Z">
            <w:rPr>
              <w:color w:val="000000"/>
            </w:rPr>
          </w:rPrChange>
        </w:rPr>
        <w:t xml:space="preserve">el origen del capital. Por ello se habla del </w:t>
      </w:r>
      <w:r w:rsidRPr="00DD6B12">
        <w:rPr>
          <w:rFonts w:ascii="Times" w:hAnsi="Times"/>
          <w:b/>
          <w:color w:val="000000"/>
          <w:rPrChange w:id="1371" w:author="Adriana  Casas" w:date="2015-07-08T15:43:00Z">
            <w:rPr>
              <w:b/>
              <w:color w:val="000000"/>
            </w:rPr>
          </w:rPrChange>
        </w:rPr>
        <w:t>capitalismo comercial</w:t>
      </w:r>
      <w:ins w:id="1372" w:author="Adriana  Casas" w:date="2015-07-10T10:58:00Z">
        <w:r w:rsidR="003D485F">
          <w:rPr>
            <w:rFonts w:ascii="Times" w:hAnsi="Times"/>
            <w:color w:val="000000"/>
          </w:rPr>
          <w:t xml:space="preserve">, </w:t>
        </w:r>
      </w:ins>
      <w:del w:id="1373" w:author="Adriana  Casas" w:date="2015-07-10T10:58:00Z">
        <w:r w:rsidRPr="00DD6B12" w:rsidDel="003D485F">
          <w:rPr>
            <w:rFonts w:ascii="Times" w:hAnsi="Times"/>
            <w:color w:val="000000"/>
            <w:rPrChange w:id="1374" w:author="Adriana  Casas" w:date="2015-07-08T15:43:00Z">
              <w:rPr>
                <w:color w:val="000000"/>
              </w:rPr>
            </w:rPrChange>
          </w:rPr>
          <w:delText xml:space="preserve"> (</w:delText>
        </w:r>
      </w:del>
      <w:r w:rsidRPr="00DD6B12">
        <w:rPr>
          <w:rFonts w:ascii="Times" w:hAnsi="Times"/>
          <w:color w:val="000000"/>
          <w:rPrChange w:id="1375" w:author="Adriana  Casas" w:date="2015-07-08T15:43:00Z">
            <w:rPr>
              <w:color w:val="000000"/>
            </w:rPr>
          </w:rPrChange>
        </w:rPr>
        <w:t>intercambio de mercancías</w:t>
      </w:r>
      <w:del w:id="1376" w:author="Adriana  Casas" w:date="2015-07-10T10:58:00Z">
        <w:r w:rsidRPr="00DD6B12" w:rsidDel="003D485F">
          <w:rPr>
            <w:rFonts w:ascii="Times" w:hAnsi="Times"/>
            <w:color w:val="000000"/>
            <w:rPrChange w:id="1377" w:author="Adriana  Casas" w:date="2015-07-08T15:43:00Z">
              <w:rPr>
                <w:color w:val="000000"/>
              </w:rPr>
            </w:rPrChange>
          </w:rPr>
          <w:delText>)</w:delText>
        </w:r>
      </w:del>
      <w:r w:rsidRPr="00DD6B12">
        <w:rPr>
          <w:rFonts w:ascii="Times" w:hAnsi="Times"/>
          <w:color w:val="000000"/>
          <w:rPrChange w:id="1378" w:author="Adriana  Casas" w:date="2015-07-08T15:43:00Z">
            <w:rPr>
              <w:color w:val="000000"/>
            </w:rPr>
          </w:rPrChange>
        </w:rPr>
        <w:t xml:space="preserve">, </w:t>
      </w:r>
      <w:r w:rsidRPr="00DD6B12">
        <w:rPr>
          <w:rFonts w:ascii="Times" w:hAnsi="Times"/>
          <w:b/>
          <w:color w:val="000000"/>
          <w:rPrChange w:id="1379" w:author="Adriana  Casas" w:date="2015-07-08T15:43:00Z">
            <w:rPr>
              <w:b/>
              <w:color w:val="000000"/>
            </w:rPr>
          </w:rPrChange>
        </w:rPr>
        <w:t>capitalismo industrial</w:t>
      </w:r>
      <w:ins w:id="1380" w:author="Adriana  Casas" w:date="2015-07-10T10:58:00Z">
        <w:r w:rsidR="003D485F">
          <w:rPr>
            <w:rFonts w:ascii="Times" w:hAnsi="Times"/>
            <w:color w:val="000000"/>
          </w:rPr>
          <w:t xml:space="preserve">, </w:t>
        </w:r>
      </w:ins>
      <w:del w:id="1381" w:author="Adriana  Casas" w:date="2015-07-10T10:58:00Z">
        <w:r w:rsidRPr="00DD6B12" w:rsidDel="003D485F">
          <w:rPr>
            <w:rFonts w:ascii="Times" w:hAnsi="Times"/>
            <w:color w:val="000000"/>
            <w:rPrChange w:id="1382" w:author="Adriana  Casas" w:date="2015-07-08T15:43:00Z">
              <w:rPr>
                <w:color w:val="000000"/>
              </w:rPr>
            </w:rPrChange>
          </w:rPr>
          <w:delText xml:space="preserve"> (</w:delText>
        </w:r>
      </w:del>
      <w:r w:rsidRPr="00DD6B12">
        <w:rPr>
          <w:rFonts w:ascii="Times" w:hAnsi="Times"/>
          <w:color w:val="000000"/>
          <w:rPrChange w:id="1383" w:author="Adriana  Casas" w:date="2015-07-08T15:43:00Z">
            <w:rPr>
              <w:color w:val="000000"/>
            </w:rPr>
          </w:rPrChange>
        </w:rPr>
        <w:t>producción a gran escala en las fábricas</w:t>
      </w:r>
      <w:ins w:id="1384" w:author="Adriana  Casas" w:date="2015-07-10T10:58:00Z">
        <w:r w:rsidR="003D485F">
          <w:rPr>
            <w:rFonts w:ascii="Times" w:hAnsi="Times"/>
            <w:color w:val="000000"/>
          </w:rPr>
          <w:t>,</w:t>
        </w:r>
      </w:ins>
      <w:del w:id="1385" w:author="Adriana  Casas" w:date="2015-07-10T10:58:00Z">
        <w:r w:rsidRPr="00DD6B12" w:rsidDel="003D485F">
          <w:rPr>
            <w:rFonts w:ascii="Times" w:hAnsi="Times"/>
            <w:color w:val="000000"/>
            <w:rPrChange w:id="1386" w:author="Adriana  Casas" w:date="2015-07-08T15:43:00Z">
              <w:rPr>
                <w:color w:val="000000"/>
              </w:rPr>
            </w:rPrChange>
          </w:rPr>
          <w:delText>)</w:delText>
        </w:r>
      </w:del>
      <w:r w:rsidRPr="00DD6B12">
        <w:rPr>
          <w:rFonts w:ascii="Times" w:hAnsi="Times"/>
          <w:color w:val="000000"/>
          <w:rPrChange w:id="1387" w:author="Adriana  Casas" w:date="2015-07-08T15:43:00Z">
            <w:rPr>
              <w:color w:val="000000"/>
            </w:rPr>
          </w:rPrChange>
        </w:rPr>
        <w:t xml:space="preserve"> y </w:t>
      </w:r>
      <w:r w:rsidRPr="00DD6B12">
        <w:rPr>
          <w:rFonts w:ascii="Times" w:hAnsi="Times"/>
          <w:b/>
          <w:color w:val="000000"/>
          <w:rPrChange w:id="1388" w:author="Adriana  Casas" w:date="2015-07-08T15:43:00Z">
            <w:rPr>
              <w:b/>
              <w:color w:val="000000"/>
            </w:rPr>
          </w:rPrChange>
        </w:rPr>
        <w:t>capitalismo financiero</w:t>
      </w:r>
      <w:ins w:id="1389" w:author="Adriana  Casas" w:date="2015-07-10T10:58:00Z">
        <w:r w:rsidR="003D485F">
          <w:rPr>
            <w:rFonts w:ascii="Times" w:hAnsi="Times"/>
            <w:color w:val="000000"/>
          </w:rPr>
          <w:t xml:space="preserve">, </w:t>
        </w:r>
      </w:ins>
      <w:del w:id="1390" w:author="Adriana  Casas" w:date="2015-07-10T10:58:00Z">
        <w:r w:rsidRPr="00DD6B12" w:rsidDel="003D485F">
          <w:rPr>
            <w:rFonts w:ascii="Times" w:hAnsi="Times"/>
            <w:color w:val="000000"/>
            <w:rPrChange w:id="1391" w:author="Adriana  Casas" w:date="2015-07-08T15:43:00Z">
              <w:rPr>
                <w:color w:val="000000"/>
              </w:rPr>
            </w:rPrChange>
          </w:rPr>
          <w:delText xml:space="preserve"> (</w:delText>
        </w:r>
      </w:del>
      <w:r w:rsidRPr="00DD6B12">
        <w:rPr>
          <w:rFonts w:ascii="Times" w:hAnsi="Times"/>
          <w:color w:val="000000"/>
          <w:rPrChange w:id="1392" w:author="Adriana  Casas" w:date="2015-07-08T15:43:00Z">
            <w:rPr>
              <w:color w:val="000000"/>
            </w:rPr>
          </w:rPrChange>
        </w:rPr>
        <w:t>acumulación  de dinero en los bancos</w:t>
      </w:r>
      <w:del w:id="1393" w:author="Adriana  Casas" w:date="2015-07-10T10:58:00Z">
        <w:r w:rsidRPr="00DD6B12" w:rsidDel="003D485F">
          <w:rPr>
            <w:rFonts w:ascii="Times" w:hAnsi="Times"/>
            <w:color w:val="000000"/>
            <w:rPrChange w:id="1394" w:author="Adriana  Casas" w:date="2015-07-08T15:43:00Z">
              <w:rPr>
                <w:color w:val="000000"/>
              </w:rPr>
            </w:rPrChange>
          </w:rPr>
          <w:delText>)</w:delText>
        </w:r>
      </w:del>
      <w:ins w:id="1395" w:author="Adriana  Casas" w:date="2015-07-10T10:59:00Z">
        <w:r w:rsidR="003D485F">
          <w:rPr>
            <w:rFonts w:ascii="Times" w:hAnsi="Times"/>
            <w:color w:val="000000"/>
          </w:rPr>
          <w:t>.</w:t>
        </w:r>
      </w:ins>
      <w:del w:id="1396" w:author="Adriana  Casas" w:date="2015-07-10T10:59:00Z">
        <w:r w:rsidRPr="00DD6B12" w:rsidDel="003D485F">
          <w:rPr>
            <w:rFonts w:ascii="Times" w:hAnsi="Times"/>
            <w:color w:val="000000"/>
            <w:rPrChange w:id="1397" w:author="Adriana  Casas" w:date="2015-07-08T15:43:00Z">
              <w:rPr>
                <w:color w:val="000000"/>
              </w:rPr>
            </w:rPrChange>
          </w:rPr>
          <w:delText>.</w:delText>
        </w:r>
      </w:del>
    </w:p>
    <w:p w14:paraId="4DC90440" w14:textId="6D36EF42" w:rsidR="006C738E" w:rsidRPr="00DD6B12" w:rsidDel="003D485F" w:rsidRDefault="006C738E" w:rsidP="00DD6B12">
      <w:pPr>
        <w:spacing w:line="240" w:lineRule="auto"/>
        <w:rPr>
          <w:del w:id="1398" w:author="Adriana  Casas" w:date="2015-07-10T10:58:00Z"/>
          <w:rFonts w:ascii="Times" w:hAnsi="Times"/>
          <w:rPrChange w:id="1399" w:author="Adriana  Casas" w:date="2015-07-08T15:43:00Z">
            <w:rPr>
              <w:del w:id="1400" w:author="Adriana  Casas" w:date="2015-07-10T10:58:00Z"/>
            </w:rPr>
          </w:rPrChange>
        </w:rPr>
        <w:pPrChange w:id="1401" w:author="Adriana  Casas" w:date="2015-07-08T15:43:00Z">
          <w:pPr/>
        </w:pPrChange>
      </w:pPr>
      <w:del w:id="1402" w:author="Adriana  Casas" w:date="2015-07-10T10:58:00Z">
        <w:r w:rsidRPr="00DD6B12" w:rsidDel="003D485F">
          <w:rPr>
            <w:rFonts w:ascii="Times" w:hAnsi="Times"/>
            <w:color w:val="000000"/>
            <w:rPrChange w:id="1403" w:author="Adriana  Casas" w:date="2015-07-08T15:43:00Z">
              <w:rPr>
                <w:color w:val="000000"/>
              </w:rPr>
            </w:rPrChange>
          </w:rPr>
          <w:delText>Las grandes transformaciones económicas durante la Edad Moderna determinaron el surgimiento del capitalismo comercial favorecido por las siguientes circunstancias:</w:delText>
        </w:r>
      </w:del>
    </w:p>
    <w:p w14:paraId="33B4EF48" w14:textId="10568383" w:rsidR="006C738E" w:rsidRPr="00DD6B12" w:rsidDel="003D485F" w:rsidRDefault="006C738E" w:rsidP="00DD6B12">
      <w:pPr>
        <w:pStyle w:val="Prrafodelista"/>
        <w:numPr>
          <w:ilvl w:val="0"/>
          <w:numId w:val="32"/>
        </w:numPr>
        <w:spacing w:line="240" w:lineRule="auto"/>
        <w:rPr>
          <w:del w:id="1404" w:author="Adriana  Casas" w:date="2015-07-10T10:58:00Z"/>
          <w:rFonts w:ascii="Times" w:hAnsi="Times"/>
          <w:sz w:val="24"/>
          <w:szCs w:val="24"/>
          <w:rPrChange w:id="1405" w:author="Adriana  Casas" w:date="2015-07-08T15:43:00Z">
            <w:rPr>
              <w:del w:id="1406" w:author="Adriana  Casas" w:date="2015-07-10T10:58:00Z"/>
              <w:sz w:val="24"/>
              <w:szCs w:val="24"/>
            </w:rPr>
          </w:rPrChange>
        </w:rPr>
        <w:pPrChange w:id="1407" w:author="Adriana  Casas" w:date="2015-07-08T15:43:00Z">
          <w:pPr>
            <w:pStyle w:val="Prrafodelista"/>
            <w:numPr>
              <w:numId w:val="32"/>
            </w:numPr>
            <w:ind w:left="1035" w:hanging="675"/>
          </w:pPr>
        </w:pPrChange>
      </w:pPr>
      <w:del w:id="1408" w:author="Adriana  Casas" w:date="2015-07-10T10:58:00Z">
        <w:r w:rsidRPr="00DD6B12" w:rsidDel="003D485F">
          <w:rPr>
            <w:rFonts w:ascii="Times" w:hAnsi="Times"/>
            <w:color w:val="000000"/>
            <w:sz w:val="24"/>
            <w:szCs w:val="24"/>
            <w:rPrChange w:id="1409" w:author="Adriana  Casas" w:date="2015-07-08T15:43:00Z">
              <w:rPr>
                <w:color w:val="000000"/>
                <w:sz w:val="24"/>
                <w:szCs w:val="24"/>
              </w:rPr>
            </w:rPrChange>
          </w:rPr>
          <w:delText>La gran producción agrícola que impulsa la utilización de la moneda.</w:delText>
        </w:r>
      </w:del>
    </w:p>
    <w:p w14:paraId="3F4C6370" w14:textId="34887D66" w:rsidR="006C738E" w:rsidRPr="00DD6B12" w:rsidDel="003D485F" w:rsidRDefault="006C738E" w:rsidP="00DD6B12">
      <w:pPr>
        <w:pStyle w:val="Prrafodelista"/>
        <w:numPr>
          <w:ilvl w:val="0"/>
          <w:numId w:val="32"/>
        </w:numPr>
        <w:spacing w:line="240" w:lineRule="auto"/>
        <w:rPr>
          <w:del w:id="1410" w:author="Adriana  Casas" w:date="2015-07-10T10:58:00Z"/>
          <w:rFonts w:ascii="Times" w:hAnsi="Times"/>
          <w:sz w:val="24"/>
          <w:szCs w:val="24"/>
          <w:rPrChange w:id="1411" w:author="Adriana  Casas" w:date="2015-07-08T15:43:00Z">
            <w:rPr>
              <w:del w:id="1412" w:author="Adriana  Casas" w:date="2015-07-10T10:58:00Z"/>
              <w:sz w:val="24"/>
              <w:szCs w:val="24"/>
            </w:rPr>
          </w:rPrChange>
        </w:rPr>
        <w:pPrChange w:id="1413" w:author="Adriana  Casas" w:date="2015-07-08T15:43:00Z">
          <w:pPr>
            <w:pStyle w:val="Prrafodelista"/>
            <w:numPr>
              <w:numId w:val="32"/>
            </w:numPr>
            <w:ind w:left="1035" w:hanging="675"/>
          </w:pPr>
        </w:pPrChange>
      </w:pPr>
      <w:del w:id="1414" w:author="Adriana  Casas" w:date="2015-07-10T10:58:00Z">
        <w:r w:rsidRPr="00DD6B12" w:rsidDel="003D485F">
          <w:rPr>
            <w:rFonts w:ascii="Times" w:hAnsi="Times"/>
            <w:color w:val="000000"/>
            <w:sz w:val="24"/>
            <w:szCs w:val="24"/>
            <w:rPrChange w:id="1415" w:author="Adriana  Casas" w:date="2015-07-08T15:43:00Z">
              <w:rPr>
                <w:color w:val="000000"/>
                <w:sz w:val="24"/>
                <w:szCs w:val="24"/>
              </w:rPr>
            </w:rPrChange>
          </w:rPr>
          <w:delText>La riqueza obtenida o capital se utiliza en la adquisición de mercancías para obtener mayores ganancias.</w:delText>
        </w:r>
      </w:del>
    </w:p>
    <w:p w14:paraId="708FA80F" w14:textId="64320C8A" w:rsidR="006C738E" w:rsidRPr="00DD6B12" w:rsidDel="003D485F" w:rsidRDefault="006C738E" w:rsidP="00DD6B12">
      <w:pPr>
        <w:pStyle w:val="Prrafodelista"/>
        <w:numPr>
          <w:ilvl w:val="0"/>
          <w:numId w:val="32"/>
        </w:numPr>
        <w:spacing w:line="240" w:lineRule="auto"/>
        <w:rPr>
          <w:del w:id="1416" w:author="Adriana  Casas" w:date="2015-07-10T10:58:00Z"/>
          <w:rFonts w:ascii="Times" w:hAnsi="Times"/>
          <w:sz w:val="24"/>
          <w:szCs w:val="24"/>
          <w:rPrChange w:id="1417" w:author="Adriana  Casas" w:date="2015-07-08T15:43:00Z">
            <w:rPr>
              <w:del w:id="1418" w:author="Adriana  Casas" w:date="2015-07-10T10:58:00Z"/>
              <w:sz w:val="24"/>
              <w:szCs w:val="24"/>
            </w:rPr>
          </w:rPrChange>
        </w:rPr>
        <w:pPrChange w:id="1419" w:author="Adriana  Casas" w:date="2015-07-08T15:43:00Z">
          <w:pPr>
            <w:pStyle w:val="Prrafodelista"/>
            <w:numPr>
              <w:numId w:val="32"/>
            </w:numPr>
            <w:ind w:left="1035" w:hanging="675"/>
          </w:pPr>
        </w:pPrChange>
      </w:pPr>
      <w:del w:id="1420" w:author="Adriana  Casas" w:date="2015-07-10T10:58:00Z">
        <w:r w:rsidRPr="00DD6B12" w:rsidDel="003D485F">
          <w:rPr>
            <w:rFonts w:ascii="Times" w:hAnsi="Times"/>
            <w:color w:val="000000"/>
            <w:sz w:val="24"/>
            <w:szCs w:val="24"/>
            <w:rPrChange w:id="1421" w:author="Adriana  Casas" w:date="2015-07-08T15:43:00Z">
              <w:rPr>
                <w:color w:val="000000"/>
                <w:sz w:val="24"/>
                <w:szCs w:val="24"/>
              </w:rPr>
            </w:rPrChange>
          </w:rPr>
          <w:delText>El capitalismo comercial es una etapa de transición entre el modo de producción feudal y el capitalismo.</w:delText>
        </w:r>
      </w:del>
    </w:p>
    <w:p w14:paraId="522F48A0" w14:textId="2449080A" w:rsidR="006C738E" w:rsidRPr="00DD6B12" w:rsidDel="003D485F" w:rsidRDefault="006C738E" w:rsidP="00DD6B12">
      <w:pPr>
        <w:pStyle w:val="Prrafodelista"/>
        <w:numPr>
          <w:ilvl w:val="0"/>
          <w:numId w:val="32"/>
        </w:numPr>
        <w:spacing w:line="240" w:lineRule="auto"/>
        <w:rPr>
          <w:del w:id="1422" w:author="Adriana  Casas" w:date="2015-07-10T10:58:00Z"/>
          <w:rFonts w:ascii="Times" w:hAnsi="Times"/>
          <w:sz w:val="24"/>
          <w:szCs w:val="24"/>
          <w:rPrChange w:id="1423" w:author="Adriana  Casas" w:date="2015-07-08T15:43:00Z">
            <w:rPr>
              <w:del w:id="1424" w:author="Adriana  Casas" w:date="2015-07-10T10:58:00Z"/>
              <w:sz w:val="24"/>
              <w:szCs w:val="24"/>
            </w:rPr>
          </w:rPrChange>
        </w:rPr>
        <w:pPrChange w:id="1425" w:author="Adriana  Casas" w:date="2015-07-08T15:43:00Z">
          <w:pPr>
            <w:pStyle w:val="Prrafodelista"/>
            <w:numPr>
              <w:numId w:val="32"/>
            </w:numPr>
            <w:ind w:left="1035" w:hanging="675"/>
          </w:pPr>
        </w:pPrChange>
      </w:pPr>
      <w:del w:id="1426" w:author="Adriana  Casas" w:date="2015-07-10T10:58:00Z">
        <w:r w:rsidRPr="00DD6B12" w:rsidDel="003D485F">
          <w:rPr>
            <w:rFonts w:ascii="Times" w:hAnsi="Times"/>
            <w:color w:val="000000"/>
            <w:sz w:val="24"/>
            <w:szCs w:val="24"/>
            <w:rPrChange w:id="1427" w:author="Adriana  Casas" w:date="2015-07-08T15:43:00Z">
              <w:rPr>
                <w:color w:val="000000"/>
                <w:sz w:val="24"/>
                <w:szCs w:val="24"/>
              </w:rPr>
            </w:rPrChange>
          </w:rPr>
          <w:delText>Se establece una relación entre los sectores rurales y urbanos (entre el campo y la ciudad).</w:delText>
        </w:r>
      </w:del>
    </w:p>
    <w:p w14:paraId="7B0201A8" w14:textId="77777777" w:rsidR="006C738E" w:rsidRPr="00DD6B12" w:rsidDel="003D485F" w:rsidRDefault="006C738E" w:rsidP="00DD6B12">
      <w:pPr>
        <w:spacing w:line="240" w:lineRule="auto"/>
        <w:rPr>
          <w:del w:id="1428" w:author="Adriana  Casas" w:date="2015-07-10T10:59:00Z"/>
          <w:rFonts w:ascii="Times" w:hAnsi="Times"/>
          <w:rPrChange w:id="1429" w:author="Adriana  Casas" w:date="2015-07-08T15:43:00Z">
            <w:rPr>
              <w:del w:id="1430" w:author="Adriana  Casas" w:date="2015-07-10T10:59:00Z"/>
            </w:rPr>
          </w:rPrChange>
        </w:rPr>
        <w:pPrChange w:id="1431" w:author="Adriana  Casas" w:date="2015-07-08T15:43:00Z">
          <w:pPr/>
        </w:pPrChange>
      </w:pPr>
    </w:p>
    <w:p w14:paraId="17067A94" w14:textId="3D89EF36" w:rsidR="006C738E" w:rsidRPr="00DD6B12" w:rsidDel="003D485F" w:rsidRDefault="006C738E" w:rsidP="00DD6B12">
      <w:pPr>
        <w:spacing w:line="240" w:lineRule="auto"/>
        <w:rPr>
          <w:rFonts w:ascii="Times" w:hAnsi="Times"/>
          <w:color w:val="000000"/>
          <w:rPrChange w:id="1432" w:author="Adriana  Casas" w:date="2015-07-08T15:43:00Z">
            <w:rPr>
              <w:color w:val="000000"/>
            </w:rPr>
          </w:rPrChange>
        </w:rPr>
        <w:pPrChange w:id="1433" w:author="Adriana  Casas" w:date="2015-07-08T15:43:00Z">
          <w:pPr/>
        </w:pPrChange>
      </w:pPr>
      <w:moveFromRangeStart w:id="1434" w:author="Adriana  Casas" w:date="2015-07-10T10:59:00Z" w:name="move298145295"/>
      <w:moveFrom w:id="1435" w:author="Adriana  Casas" w:date="2015-07-10T10:59:00Z">
        <w:r w:rsidRPr="00DD6B12" w:rsidDel="003D485F">
          <w:rPr>
            <w:rFonts w:ascii="Times" w:hAnsi="Times"/>
            <w:color w:val="000000"/>
            <w:rPrChange w:id="1436" w:author="Adriana  Casas" w:date="2015-07-08T15:43:00Z">
              <w:rPr>
                <w:color w:val="000000"/>
              </w:rPr>
            </w:rPrChange>
          </w:rPr>
          <w:t>El desarrollo del comercio a partir del siglo XIII favoreció el renacer del mundo urbano. Las ciudades crecieron y un nuevo grupo, la burguesía, se convirtió en el principal poder económico. La celebración de mercados y ferias, el resurgir de las viejas rutas comerciales por tierra y por mar, el desarrollo de los instrumentos de pago o la creación de bancos, entre otras cosas, dieron un nuevo impulso a la economía.</w:t>
        </w:r>
      </w:moveFrom>
    </w:p>
    <w:moveFromRangeEnd w:id="1434"/>
    <w:p w14:paraId="6E992CA5" w14:textId="77777777" w:rsidR="004A769E" w:rsidRPr="00DD6B12" w:rsidRDefault="004A769E" w:rsidP="00DD6B12">
      <w:pPr>
        <w:spacing w:line="240" w:lineRule="auto"/>
        <w:rPr>
          <w:rFonts w:ascii="Times" w:hAnsi="Times"/>
          <w:color w:val="000000"/>
          <w:rPrChange w:id="1437" w:author="Adriana  Casas" w:date="2015-07-08T15:43:00Z">
            <w:rPr>
              <w:color w:val="000000"/>
            </w:rPr>
          </w:rPrChange>
        </w:rPr>
        <w:pPrChange w:id="1438" w:author="Adriana  Casas" w:date="2015-07-08T15:43:00Z">
          <w:pPr/>
        </w:pPrChange>
      </w:pPr>
    </w:p>
    <w:tbl>
      <w:tblPr>
        <w:tblStyle w:val="88"/>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65"/>
        <w:gridCol w:w="5910"/>
      </w:tblGrid>
      <w:tr w:rsidR="004A769E" w:rsidRPr="00DD6B12" w:rsidDel="003D485F" w14:paraId="50002853" w14:textId="5C6C6E4A" w:rsidTr="004A769E">
        <w:trPr>
          <w:del w:id="1439" w:author="Adriana  Casas" w:date="2015-07-10T11:01:00Z"/>
        </w:trPr>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552AE94" w14:textId="131309D2" w:rsidR="004A769E" w:rsidRPr="00DD6B12" w:rsidDel="003D485F" w:rsidRDefault="004A769E" w:rsidP="006E29D3">
            <w:pPr>
              <w:spacing w:line="240" w:lineRule="auto"/>
              <w:jc w:val="center"/>
              <w:rPr>
                <w:del w:id="1440" w:author="Adriana  Casas" w:date="2015-07-10T11:01:00Z"/>
                <w:rFonts w:ascii="Times" w:hAnsi="Times"/>
                <w:b/>
                <w:rPrChange w:id="1441" w:author="Adriana  Casas" w:date="2015-07-08T15:43:00Z">
                  <w:rPr>
                    <w:del w:id="1442" w:author="Adriana  Casas" w:date="2015-07-10T11:01:00Z"/>
                    <w:b/>
                  </w:rPr>
                </w:rPrChange>
              </w:rPr>
            </w:pPr>
            <w:del w:id="1443" w:author="Adriana  Casas" w:date="2015-07-10T11:01:00Z">
              <w:r w:rsidRPr="00DD6B12" w:rsidDel="003D485F">
                <w:rPr>
                  <w:rFonts w:ascii="Times" w:eastAsia="Calibri" w:hAnsi="Times"/>
                  <w:b/>
                  <w:color w:val="FFFFFF" w:themeColor="background1"/>
                  <w:highlight w:val="none"/>
                  <w:rPrChange w:id="1444" w:author="Adriana  Casas" w:date="2015-07-08T15:43:00Z">
                    <w:rPr>
                      <w:rFonts w:eastAsia="Calibri"/>
                      <w:b/>
                      <w:color w:val="FFFFFF" w:themeColor="background1"/>
                      <w:highlight w:val="none"/>
                    </w:rPr>
                  </w:rPrChange>
                </w:rPr>
                <w:delText>Imagen (Dibujo)Recurso aprovechado</w:delText>
              </w:r>
            </w:del>
          </w:p>
        </w:tc>
      </w:tr>
      <w:tr w:rsidR="004A769E" w:rsidRPr="00DD6B12" w:rsidDel="003D485F" w14:paraId="78678E0A" w14:textId="598D705C" w:rsidTr="004A769E">
        <w:trPr>
          <w:del w:id="1445" w:author="Adriana  Casas" w:date="2015-07-10T11:01:00Z"/>
        </w:trPr>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17D9B6" w14:textId="35622460" w:rsidR="004A769E" w:rsidRPr="00DD6B12" w:rsidDel="003D485F" w:rsidRDefault="004A769E" w:rsidP="006E29D3">
            <w:pPr>
              <w:spacing w:line="240" w:lineRule="auto"/>
              <w:jc w:val="left"/>
              <w:rPr>
                <w:del w:id="1446" w:author="Adriana  Casas" w:date="2015-07-10T11:01:00Z"/>
                <w:rFonts w:ascii="Times" w:hAnsi="Times"/>
                <w:rPrChange w:id="1447" w:author="Adriana  Casas" w:date="2015-07-08T15:43:00Z">
                  <w:rPr>
                    <w:del w:id="1448" w:author="Adriana  Casas" w:date="2015-07-10T11:01:00Z"/>
                  </w:rPr>
                </w:rPrChange>
              </w:rPr>
            </w:pPr>
            <w:del w:id="1449" w:author="Adriana  Casas" w:date="2015-07-10T11:01:00Z">
              <w:r w:rsidRPr="00DD6B12" w:rsidDel="003D485F">
                <w:rPr>
                  <w:rFonts w:ascii="Times" w:eastAsia="Calibri" w:hAnsi="Times" w:cs="Calibri"/>
                  <w:color w:val="000000"/>
                  <w:sz w:val="22"/>
                  <w:rPrChange w:id="1450" w:author="Adriana  Casas" w:date="2015-07-08T15:43:00Z">
                    <w:rPr>
                      <w:rFonts w:ascii="Calibri" w:eastAsia="Calibri" w:hAnsi="Calibri" w:cs="Calibri"/>
                      <w:color w:val="000000"/>
                      <w:sz w:val="22"/>
                    </w:rPr>
                  </w:rPrChange>
                </w:rPr>
                <w:delText xml:space="preserve"> </w:delText>
              </w:r>
            </w:del>
          </w:p>
        </w:tc>
        <w:tc>
          <w:tcPr>
            <w:tcW w:w="5910" w:type="dxa"/>
            <w:tcBorders>
              <w:bottom w:val="single" w:sz="8" w:space="0" w:color="000000"/>
              <w:right w:val="single" w:sz="8" w:space="0" w:color="000000"/>
            </w:tcBorders>
            <w:tcMar>
              <w:top w:w="100" w:type="dxa"/>
              <w:left w:w="100" w:type="dxa"/>
              <w:bottom w:w="100" w:type="dxa"/>
              <w:right w:w="100" w:type="dxa"/>
            </w:tcMar>
          </w:tcPr>
          <w:p w14:paraId="7B07E19F" w14:textId="7E9C9F05" w:rsidR="004A769E" w:rsidRPr="00DD6B12" w:rsidDel="003D485F" w:rsidRDefault="00E50C5F" w:rsidP="006E29D3">
            <w:pPr>
              <w:spacing w:line="240" w:lineRule="auto"/>
              <w:jc w:val="left"/>
              <w:rPr>
                <w:del w:id="1451" w:author="Adriana  Casas" w:date="2015-07-10T11:01:00Z"/>
                <w:rFonts w:ascii="Times" w:hAnsi="Times"/>
                <w:rPrChange w:id="1452" w:author="Adriana  Casas" w:date="2015-07-08T15:43:00Z">
                  <w:rPr>
                    <w:del w:id="1453" w:author="Adriana  Casas" w:date="2015-07-10T11:01:00Z"/>
                  </w:rPr>
                </w:rPrChange>
              </w:rPr>
            </w:pPr>
            <w:del w:id="1454" w:author="Adriana  Casas" w:date="2015-07-10T11:01:00Z">
              <w:r w:rsidRPr="00DD6B12" w:rsidDel="003D485F">
                <w:rPr>
                  <w:rFonts w:ascii="Times" w:eastAsia="Calibri" w:hAnsi="Times" w:cs="Calibri"/>
                  <w:b/>
                  <w:color w:val="000000"/>
                  <w:sz w:val="22"/>
                  <w:rPrChange w:id="1455" w:author="Adriana  Casas" w:date="2015-07-08T15:43:00Z">
                    <w:rPr>
                      <w:rFonts w:ascii="Calibri" w:eastAsia="Calibri" w:hAnsi="Calibri" w:cs="Calibri"/>
                      <w:b/>
                      <w:color w:val="000000"/>
                      <w:sz w:val="22"/>
                    </w:rPr>
                  </w:rPrChange>
                </w:rPr>
                <w:delText>CS_10_05</w:delText>
              </w:r>
              <w:r w:rsidR="004A769E" w:rsidRPr="00DD6B12" w:rsidDel="003D485F">
                <w:rPr>
                  <w:rFonts w:ascii="Times" w:eastAsia="Calibri" w:hAnsi="Times" w:cs="Calibri"/>
                  <w:b/>
                  <w:color w:val="000000"/>
                  <w:sz w:val="22"/>
                  <w:rPrChange w:id="1456" w:author="Adriana  Casas" w:date="2015-07-08T15:43:00Z">
                    <w:rPr>
                      <w:rFonts w:ascii="Calibri" w:eastAsia="Calibri" w:hAnsi="Calibri" w:cs="Calibri"/>
                      <w:b/>
                      <w:color w:val="000000"/>
                      <w:sz w:val="22"/>
                    </w:rPr>
                  </w:rPrChange>
                </w:rPr>
                <w:delText>_CO  IMG</w:delText>
              </w:r>
              <w:r w:rsidRPr="00DD6B12" w:rsidDel="003D485F">
                <w:rPr>
                  <w:rFonts w:ascii="Times" w:eastAsia="Calibri" w:hAnsi="Times" w:cs="Calibri"/>
                  <w:b/>
                  <w:color w:val="000000"/>
                  <w:sz w:val="22"/>
                  <w:rPrChange w:id="1457" w:author="Adriana  Casas" w:date="2015-07-08T15:43:00Z">
                    <w:rPr>
                      <w:rFonts w:ascii="Calibri" w:eastAsia="Calibri" w:hAnsi="Calibri" w:cs="Calibri"/>
                      <w:b/>
                      <w:color w:val="000000"/>
                      <w:sz w:val="22"/>
                    </w:rPr>
                  </w:rPrChange>
                </w:rPr>
                <w:delText>0</w:delText>
              </w:r>
              <w:r w:rsidR="004A769E" w:rsidRPr="00DD6B12" w:rsidDel="003D485F">
                <w:rPr>
                  <w:rFonts w:ascii="Times" w:eastAsia="Calibri" w:hAnsi="Times" w:cs="Calibri"/>
                  <w:b/>
                  <w:color w:val="000000"/>
                  <w:sz w:val="22"/>
                  <w:rPrChange w:id="1458" w:author="Adriana  Casas" w:date="2015-07-08T15:43:00Z">
                    <w:rPr>
                      <w:rFonts w:ascii="Calibri" w:eastAsia="Calibri" w:hAnsi="Calibri" w:cs="Calibri"/>
                      <w:b/>
                      <w:color w:val="000000"/>
                      <w:sz w:val="22"/>
                    </w:rPr>
                  </w:rPrChange>
                </w:rPr>
                <w:delText>7</w:delText>
              </w:r>
            </w:del>
          </w:p>
        </w:tc>
      </w:tr>
      <w:tr w:rsidR="004A769E" w:rsidRPr="00DD6B12" w:rsidDel="003D485F" w14:paraId="286BB064" w14:textId="4C4F8316" w:rsidTr="004A769E">
        <w:trPr>
          <w:del w:id="1459" w:author="Adriana  Casas" w:date="2015-07-10T11:01:00Z"/>
        </w:trPr>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C10A72" w14:textId="36EEDDC4" w:rsidR="004A769E" w:rsidRPr="00DD6B12" w:rsidDel="003D485F" w:rsidRDefault="004A769E" w:rsidP="006E29D3">
            <w:pPr>
              <w:spacing w:line="240" w:lineRule="auto"/>
              <w:jc w:val="left"/>
              <w:rPr>
                <w:del w:id="1460" w:author="Adriana  Casas" w:date="2015-07-10T11:01:00Z"/>
                <w:rFonts w:ascii="Times" w:hAnsi="Times"/>
                <w:rPrChange w:id="1461" w:author="Adriana  Casas" w:date="2015-07-08T15:43:00Z">
                  <w:rPr>
                    <w:del w:id="1462" w:author="Adriana  Casas" w:date="2015-07-10T11:01:00Z"/>
                  </w:rPr>
                </w:rPrChange>
              </w:rPr>
            </w:pPr>
            <w:del w:id="1463" w:author="Adriana  Casas" w:date="2015-07-10T11:01:00Z">
              <w:r w:rsidRPr="00DD6B12" w:rsidDel="003D485F">
                <w:rPr>
                  <w:rFonts w:ascii="Times" w:eastAsia="Calibri" w:hAnsi="Times" w:cs="Calibri"/>
                  <w:color w:val="000000"/>
                  <w:sz w:val="22"/>
                  <w:rPrChange w:id="1464" w:author="Adriana  Casas" w:date="2015-07-08T15:43:00Z">
                    <w:rPr>
                      <w:rFonts w:ascii="Calibri" w:eastAsia="Calibri" w:hAnsi="Calibri" w:cs="Calibri"/>
                      <w:color w:val="000000"/>
                      <w:sz w:val="22"/>
                    </w:rPr>
                  </w:rPrChange>
                </w:rPr>
                <w:delText>Descripción</w:delText>
              </w:r>
            </w:del>
          </w:p>
        </w:tc>
        <w:tc>
          <w:tcPr>
            <w:tcW w:w="5910" w:type="dxa"/>
            <w:tcBorders>
              <w:bottom w:val="single" w:sz="8" w:space="0" w:color="000000"/>
              <w:right w:val="single" w:sz="8" w:space="0" w:color="000000"/>
            </w:tcBorders>
            <w:tcMar>
              <w:top w:w="100" w:type="dxa"/>
              <w:left w:w="100" w:type="dxa"/>
              <w:bottom w:w="100" w:type="dxa"/>
              <w:right w:w="100" w:type="dxa"/>
            </w:tcMar>
          </w:tcPr>
          <w:p w14:paraId="03BA9827" w14:textId="25C687AB" w:rsidR="004A769E" w:rsidRPr="00DD6B12" w:rsidDel="003D485F" w:rsidRDefault="004A769E" w:rsidP="006E29D3">
            <w:pPr>
              <w:spacing w:line="240" w:lineRule="auto"/>
              <w:jc w:val="left"/>
              <w:rPr>
                <w:del w:id="1465" w:author="Adriana  Casas" w:date="2015-07-10T11:01:00Z"/>
                <w:rFonts w:ascii="Times" w:hAnsi="Times"/>
                <w:rPrChange w:id="1466" w:author="Adriana  Casas" w:date="2015-07-08T15:43:00Z">
                  <w:rPr>
                    <w:del w:id="1467" w:author="Adriana  Casas" w:date="2015-07-10T11:01:00Z"/>
                  </w:rPr>
                </w:rPrChange>
              </w:rPr>
            </w:pPr>
            <w:del w:id="1468" w:author="Adriana  Casas" w:date="2015-07-10T11:01:00Z">
              <w:r w:rsidRPr="00DD6B12" w:rsidDel="003D485F">
                <w:rPr>
                  <w:rFonts w:ascii="Times" w:eastAsia="Calibri" w:hAnsi="Times" w:cs="Calibri"/>
                  <w:color w:val="000000"/>
                  <w:sz w:val="22"/>
                  <w:rPrChange w:id="1469" w:author="Adriana  Casas" w:date="2015-07-08T15:43:00Z">
                    <w:rPr>
                      <w:rFonts w:ascii="Calibri" w:eastAsia="Calibri" w:hAnsi="Calibri" w:cs="Calibri"/>
                      <w:color w:val="000000"/>
                      <w:sz w:val="22"/>
                    </w:rPr>
                  </w:rPrChange>
                </w:rPr>
                <w:delText xml:space="preserve"> </w:delText>
              </w:r>
              <w:r w:rsidRPr="00DD6B12" w:rsidDel="003D485F">
                <w:rPr>
                  <w:rFonts w:ascii="Times" w:hAnsi="Times"/>
                  <w:noProof/>
                  <w:lang w:val="es-ES" w:eastAsia="es-ES"/>
                  <w:rPrChange w:id="1470" w:author="Adriana  Casas" w:date="2015-07-08T15:43:00Z">
                    <w:rPr>
                      <w:noProof/>
                      <w:lang w:val="es-ES" w:eastAsia="es-ES"/>
                    </w:rPr>
                  </w:rPrChange>
                </w:rPr>
                <w:drawing>
                  <wp:inline distT="114300" distB="114300" distL="114300" distR="114300" wp14:anchorId="295AFB59" wp14:editId="22693BF5">
                    <wp:extent cx="1115238" cy="943663"/>
                    <wp:effectExtent l="0" t="0" r="0" b="0"/>
                    <wp:docPr id="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1115238" cy="943663"/>
                            </a:xfrm>
                            <a:prstGeom prst="rect">
                              <a:avLst/>
                            </a:prstGeom>
                            <a:ln/>
                          </pic:spPr>
                        </pic:pic>
                      </a:graphicData>
                    </a:graphic>
                  </wp:inline>
                </w:drawing>
              </w:r>
            </w:del>
          </w:p>
        </w:tc>
      </w:tr>
      <w:tr w:rsidR="004A769E" w:rsidRPr="00DD6B12" w:rsidDel="003D485F" w14:paraId="7E8371B5" w14:textId="44569B05" w:rsidTr="004A769E">
        <w:trPr>
          <w:del w:id="1471" w:author="Adriana  Casas" w:date="2015-07-10T11:01:00Z"/>
        </w:trPr>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5AA3DA" w14:textId="321738C2" w:rsidR="004A769E" w:rsidRPr="00DD6B12" w:rsidDel="003D485F" w:rsidRDefault="004A769E" w:rsidP="006E29D3">
            <w:pPr>
              <w:spacing w:line="240" w:lineRule="auto"/>
              <w:jc w:val="left"/>
              <w:rPr>
                <w:del w:id="1472" w:author="Adriana  Casas" w:date="2015-07-10T11:01:00Z"/>
                <w:rFonts w:ascii="Times" w:hAnsi="Times"/>
                <w:rPrChange w:id="1473" w:author="Adriana  Casas" w:date="2015-07-08T15:43:00Z">
                  <w:rPr>
                    <w:del w:id="1474" w:author="Adriana  Casas" w:date="2015-07-10T11:01:00Z"/>
                  </w:rPr>
                </w:rPrChange>
              </w:rPr>
            </w:pPr>
            <w:del w:id="1475" w:author="Adriana  Casas" w:date="2015-07-10T11:01:00Z">
              <w:r w:rsidRPr="00DD6B12" w:rsidDel="003D485F">
                <w:rPr>
                  <w:rFonts w:ascii="Times" w:eastAsia="Calibri" w:hAnsi="Times" w:cs="Calibri"/>
                  <w:color w:val="000000"/>
                  <w:sz w:val="22"/>
                  <w:rPrChange w:id="1476" w:author="Adriana  Casas" w:date="2015-07-08T15:43:00Z">
                    <w:rPr>
                      <w:rFonts w:ascii="Calibri" w:eastAsia="Calibri" w:hAnsi="Calibri" w:cs="Calibri"/>
                      <w:color w:val="000000"/>
                      <w:sz w:val="22"/>
                    </w:rPr>
                  </w:rPrChange>
                </w:rPr>
                <w:delText>Código Shutterstock (o URL o ruta en Aula planeta)</w:delText>
              </w:r>
            </w:del>
          </w:p>
        </w:tc>
        <w:tc>
          <w:tcPr>
            <w:tcW w:w="5910" w:type="dxa"/>
            <w:tcBorders>
              <w:bottom w:val="single" w:sz="8" w:space="0" w:color="000000"/>
              <w:right w:val="single" w:sz="8" w:space="0" w:color="000000"/>
            </w:tcBorders>
            <w:tcMar>
              <w:top w:w="100" w:type="dxa"/>
              <w:left w:w="100" w:type="dxa"/>
              <w:bottom w:w="100" w:type="dxa"/>
              <w:right w:w="100" w:type="dxa"/>
            </w:tcMar>
          </w:tcPr>
          <w:p w14:paraId="1E4CAC87" w14:textId="61278643" w:rsidR="004A769E" w:rsidRPr="00DD6B12" w:rsidDel="003D485F" w:rsidRDefault="009D3AFD" w:rsidP="006E29D3">
            <w:pPr>
              <w:spacing w:line="240" w:lineRule="auto"/>
              <w:jc w:val="left"/>
              <w:rPr>
                <w:del w:id="1477" w:author="Adriana  Casas" w:date="2015-07-10T11:01:00Z"/>
                <w:rFonts w:ascii="Times" w:hAnsi="Times"/>
                <w:rPrChange w:id="1478" w:author="Adriana  Casas" w:date="2015-07-08T15:43:00Z">
                  <w:rPr>
                    <w:del w:id="1479" w:author="Adriana  Casas" w:date="2015-07-10T11:01:00Z"/>
                  </w:rPr>
                </w:rPrChange>
              </w:rPr>
            </w:pPr>
            <w:del w:id="1480" w:author="Adriana  Casas" w:date="2015-07-10T11:01:00Z">
              <w:r w:rsidRPr="00DD6B12" w:rsidDel="003D485F">
                <w:rPr>
                  <w:rFonts w:ascii="Times" w:hAnsi="Times"/>
                  <w:rPrChange w:id="1481" w:author="Adriana  Casas" w:date="2015-07-08T15:43:00Z">
                    <w:rPr/>
                  </w:rPrChange>
                </w:rPr>
                <w:fldChar w:fldCharType="begin"/>
              </w:r>
              <w:r w:rsidRPr="00DD6B12" w:rsidDel="003D485F">
                <w:rPr>
                  <w:rFonts w:ascii="Times" w:hAnsi="Times"/>
                  <w:rPrChange w:id="1482" w:author="Adriana  Casas" w:date="2015-07-08T15:43:00Z">
                    <w:rPr/>
                  </w:rPrChange>
                </w:rPr>
                <w:delInstrText xml:space="preserve"> HYPERLINK "http://aulaplaneta.planetasaber.com/encyclopedia/default.asp?idpack=9&amp;idpil=0008JY01&amp;ruta=Buscador" \h </w:delInstrText>
              </w:r>
              <w:r w:rsidRPr="00DD6B12" w:rsidDel="003D485F">
                <w:rPr>
                  <w:rFonts w:ascii="Times" w:hAnsi="Times"/>
                  <w:rPrChange w:id="1483" w:author="Adriana  Casas" w:date="2015-07-08T15:43:00Z">
                    <w:rPr/>
                  </w:rPrChange>
                </w:rPr>
                <w:fldChar w:fldCharType="separate"/>
              </w:r>
              <w:r w:rsidR="004A769E" w:rsidRPr="00DD6B12" w:rsidDel="003D485F">
                <w:rPr>
                  <w:rFonts w:ascii="Times" w:eastAsia="Calibri" w:hAnsi="Times" w:cs="Calibri"/>
                  <w:color w:val="1155CC"/>
                  <w:sz w:val="22"/>
                  <w:u w:val="single"/>
                  <w:rPrChange w:id="1484" w:author="Adriana  Casas" w:date="2015-07-08T15:43:00Z">
                    <w:rPr>
                      <w:rFonts w:ascii="Calibri" w:eastAsia="Calibri" w:hAnsi="Calibri" w:cs="Calibri"/>
                      <w:color w:val="1155CC"/>
                      <w:sz w:val="22"/>
                      <w:u w:val="single"/>
                    </w:rPr>
                  </w:rPrChange>
                </w:rPr>
                <w:delText>http://aulaplaneta.planetasaber.com/encyclopedia/default.asp?idpack=9&amp;idpil=0008JY01&amp;ruta=Buscador</w:delText>
              </w:r>
              <w:r w:rsidRPr="00DD6B12" w:rsidDel="003D485F">
                <w:rPr>
                  <w:rFonts w:ascii="Times" w:eastAsia="Calibri" w:hAnsi="Times" w:cs="Calibri"/>
                  <w:color w:val="1155CC"/>
                  <w:sz w:val="22"/>
                  <w:u w:val="single"/>
                  <w:rPrChange w:id="1485" w:author="Adriana  Casas" w:date="2015-07-08T15:43:00Z">
                    <w:rPr>
                      <w:rFonts w:ascii="Calibri" w:eastAsia="Calibri" w:hAnsi="Calibri" w:cs="Calibri"/>
                      <w:color w:val="1155CC"/>
                      <w:sz w:val="22"/>
                      <w:u w:val="single"/>
                    </w:rPr>
                  </w:rPrChange>
                </w:rPr>
                <w:fldChar w:fldCharType="end"/>
              </w:r>
              <w:r w:rsidRPr="00DD6B12" w:rsidDel="003D485F">
                <w:rPr>
                  <w:rFonts w:ascii="Times" w:hAnsi="Times"/>
                  <w:rPrChange w:id="1486" w:author="Adriana  Casas" w:date="2015-07-08T15:43:00Z">
                    <w:rPr/>
                  </w:rPrChange>
                </w:rPr>
                <w:fldChar w:fldCharType="begin"/>
              </w:r>
              <w:r w:rsidRPr="00DD6B12" w:rsidDel="003D485F">
                <w:rPr>
                  <w:rFonts w:ascii="Times" w:hAnsi="Times"/>
                  <w:rPrChange w:id="1487" w:author="Adriana  Casas" w:date="2015-07-08T15:43:00Z">
                    <w:rPr/>
                  </w:rPrChange>
                </w:rPr>
                <w:delInstrText xml:space="preserve"> HYPERLINK "http://aulaplaneta.planetasaber.com/encyclopedia/default.asp?idpack=9&amp;idpil=0008JY01&amp;ruta=Buscador" \h </w:delInstrText>
              </w:r>
              <w:r w:rsidRPr="00DD6B12" w:rsidDel="003D485F">
                <w:rPr>
                  <w:rFonts w:ascii="Times" w:hAnsi="Times"/>
                  <w:rPrChange w:id="1488" w:author="Adriana  Casas" w:date="2015-07-08T15:43:00Z">
                    <w:rPr/>
                  </w:rPrChange>
                </w:rPr>
                <w:fldChar w:fldCharType="separate"/>
              </w:r>
              <w:r w:rsidRPr="00DD6B12" w:rsidDel="003D485F">
                <w:rPr>
                  <w:rFonts w:ascii="Times" w:hAnsi="Times"/>
                  <w:rPrChange w:id="1489" w:author="Adriana  Casas" w:date="2015-07-08T15:43:00Z">
                    <w:rPr/>
                  </w:rPrChange>
                </w:rPr>
                <w:fldChar w:fldCharType="end"/>
              </w:r>
            </w:del>
          </w:p>
        </w:tc>
      </w:tr>
      <w:tr w:rsidR="004A769E" w:rsidRPr="00DD6B12" w:rsidDel="003D485F" w14:paraId="3E390B68" w14:textId="048620EA" w:rsidTr="004A769E">
        <w:trPr>
          <w:del w:id="1490" w:author="Adriana  Casas" w:date="2015-07-10T11:01:00Z"/>
        </w:trPr>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AE3593" w14:textId="32801817" w:rsidR="004A769E" w:rsidRPr="00DD6B12" w:rsidDel="003D485F" w:rsidRDefault="004A769E" w:rsidP="006E29D3">
            <w:pPr>
              <w:spacing w:line="240" w:lineRule="auto"/>
              <w:jc w:val="left"/>
              <w:rPr>
                <w:del w:id="1491" w:author="Adriana  Casas" w:date="2015-07-10T11:01:00Z"/>
                <w:rFonts w:ascii="Times" w:hAnsi="Times"/>
                <w:rPrChange w:id="1492" w:author="Adriana  Casas" w:date="2015-07-08T15:43:00Z">
                  <w:rPr>
                    <w:del w:id="1493" w:author="Adriana  Casas" w:date="2015-07-10T11:01:00Z"/>
                  </w:rPr>
                </w:rPrChange>
              </w:rPr>
            </w:pPr>
            <w:del w:id="1494" w:author="Adriana  Casas" w:date="2015-07-10T11:01:00Z">
              <w:r w:rsidRPr="00DD6B12" w:rsidDel="003D485F">
                <w:rPr>
                  <w:rFonts w:ascii="Times" w:eastAsia="Calibri" w:hAnsi="Times" w:cs="Calibri"/>
                  <w:color w:val="000000"/>
                  <w:sz w:val="22"/>
                  <w:rPrChange w:id="1495" w:author="Adriana  Casas" w:date="2015-07-08T15:43:00Z">
                    <w:rPr>
                      <w:rFonts w:ascii="Calibri" w:eastAsia="Calibri" w:hAnsi="Calibri" w:cs="Calibri"/>
                      <w:color w:val="000000"/>
                      <w:sz w:val="22"/>
                    </w:rPr>
                  </w:rPrChange>
                </w:rPr>
                <w:delText>Pie de imagen</w:delText>
              </w:r>
            </w:del>
          </w:p>
        </w:tc>
        <w:tc>
          <w:tcPr>
            <w:tcW w:w="5910" w:type="dxa"/>
            <w:tcBorders>
              <w:bottom w:val="single" w:sz="8" w:space="0" w:color="000000"/>
              <w:right w:val="single" w:sz="8" w:space="0" w:color="000000"/>
            </w:tcBorders>
            <w:tcMar>
              <w:top w:w="100" w:type="dxa"/>
              <w:left w:w="100" w:type="dxa"/>
              <w:bottom w:w="100" w:type="dxa"/>
              <w:right w:w="100" w:type="dxa"/>
            </w:tcMar>
          </w:tcPr>
          <w:p w14:paraId="1D4A15F5" w14:textId="1D41E8A1" w:rsidR="004A769E" w:rsidRPr="00DD6B12" w:rsidDel="003D485F" w:rsidRDefault="004A769E" w:rsidP="006E29D3">
            <w:pPr>
              <w:spacing w:line="240" w:lineRule="auto"/>
              <w:jc w:val="left"/>
              <w:rPr>
                <w:del w:id="1496" w:author="Adriana  Casas" w:date="2015-07-10T11:01:00Z"/>
                <w:rFonts w:ascii="Times" w:hAnsi="Times"/>
                <w:rPrChange w:id="1497" w:author="Adriana  Casas" w:date="2015-07-08T15:43:00Z">
                  <w:rPr>
                    <w:del w:id="1498" w:author="Adriana  Casas" w:date="2015-07-10T11:01:00Z"/>
                  </w:rPr>
                </w:rPrChange>
              </w:rPr>
            </w:pPr>
            <w:del w:id="1499" w:author="Adriana  Casas" w:date="2015-07-10T11:01:00Z">
              <w:r w:rsidRPr="00DD6B12" w:rsidDel="003D485F">
                <w:rPr>
                  <w:rFonts w:ascii="Times" w:eastAsia="Calibri" w:hAnsi="Times" w:cs="Calibri"/>
                  <w:color w:val="000000"/>
                  <w:sz w:val="18"/>
                  <w:rPrChange w:id="1500" w:author="Adriana  Casas" w:date="2015-07-08T15:43:00Z">
                    <w:rPr>
                      <w:rFonts w:ascii="Calibri" w:eastAsia="Calibri" w:hAnsi="Calibri" w:cs="Calibri"/>
                      <w:color w:val="000000"/>
                      <w:sz w:val="18"/>
                    </w:rPr>
                  </w:rPrChange>
                </w:rPr>
                <w:delText>El comercio marítimo con las colonias fue uno de los factores que favorecieron el desarrollo del capitalismo en los países con mayor volumen de tráfico de ultramar. Descarga de mercancías de una galera en el puerto de Toulon (1756), de Joseph Vernet (Museo de la marina, Paris, Francia).</w:delText>
              </w:r>
            </w:del>
          </w:p>
        </w:tc>
      </w:tr>
    </w:tbl>
    <w:tbl>
      <w:tblPr>
        <w:tblStyle w:val="94"/>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3D485F" w:rsidRPr="00E2114F" w14:paraId="03596484" w14:textId="77777777" w:rsidTr="00186BBF">
        <w:trPr>
          <w:ins w:id="1501" w:author="Adriana  Casas" w:date="2015-07-10T11:01:00Z"/>
        </w:trPr>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0EA9B6C" w14:textId="77777777" w:rsidR="003D485F" w:rsidRPr="00E2114F" w:rsidRDefault="003D485F" w:rsidP="00186BBF">
            <w:pPr>
              <w:spacing w:line="240" w:lineRule="auto"/>
              <w:ind w:left="-120"/>
              <w:jc w:val="center"/>
              <w:rPr>
                <w:ins w:id="1502" w:author="Adriana  Casas" w:date="2015-07-10T11:01:00Z"/>
                <w:rFonts w:ascii="Times" w:hAnsi="Times"/>
              </w:rPr>
            </w:pPr>
            <w:ins w:id="1503" w:author="Adriana  Casas" w:date="2015-07-10T11:01:00Z">
              <w:r>
                <w:rPr>
                  <w:rFonts w:ascii="Times" w:hAnsi="Times"/>
                  <w:b/>
                  <w:color w:val="FFFFFF" w:themeColor="background1"/>
                  <w:highlight w:val="none"/>
                </w:rPr>
                <w:t>Profundiza: recurso nuevo</w:t>
              </w:r>
            </w:ins>
          </w:p>
        </w:tc>
      </w:tr>
      <w:tr w:rsidR="003D485F" w:rsidRPr="00E2114F" w14:paraId="52DFCDA1" w14:textId="77777777" w:rsidTr="00186BBF">
        <w:trPr>
          <w:ins w:id="1504" w:author="Adriana  Casas" w:date="2015-07-10T11:01: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71CD1C" w14:textId="77777777" w:rsidR="003D485F" w:rsidRPr="00E2114F" w:rsidRDefault="003D485F" w:rsidP="00186BBF">
            <w:pPr>
              <w:spacing w:line="240" w:lineRule="auto"/>
              <w:ind w:left="-120"/>
              <w:rPr>
                <w:ins w:id="1505" w:author="Adriana  Casas" w:date="2015-07-10T11:01:00Z"/>
                <w:rFonts w:ascii="Times" w:hAnsi="Times"/>
              </w:rPr>
            </w:pPr>
            <w:ins w:id="1506" w:author="Adriana  Casas" w:date="2015-07-10T11:01:00Z">
              <w:r w:rsidRPr="00E2114F">
                <w:rPr>
                  <w:rFonts w:ascii="Times" w:hAnsi="Times"/>
                  <w:b/>
                  <w:color w:val="000000"/>
                </w:rPr>
                <w:t>Código</w:t>
              </w:r>
            </w:ins>
          </w:p>
        </w:tc>
        <w:tc>
          <w:tcPr>
            <w:tcW w:w="6750" w:type="dxa"/>
            <w:tcBorders>
              <w:bottom w:val="single" w:sz="8" w:space="0" w:color="000000"/>
              <w:right w:val="single" w:sz="8" w:space="0" w:color="000000"/>
            </w:tcBorders>
            <w:tcMar>
              <w:top w:w="100" w:type="dxa"/>
              <w:left w:w="100" w:type="dxa"/>
              <w:bottom w:w="100" w:type="dxa"/>
              <w:right w:w="100" w:type="dxa"/>
            </w:tcMar>
          </w:tcPr>
          <w:p w14:paraId="03D664A5" w14:textId="60D11F19" w:rsidR="003D485F" w:rsidRPr="00E2114F" w:rsidRDefault="003D485F" w:rsidP="00186BBF">
            <w:pPr>
              <w:spacing w:line="240" w:lineRule="auto"/>
              <w:ind w:left="-120"/>
              <w:rPr>
                <w:ins w:id="1507" w:author="Adriana  Casas" w:date="2015-07-10T11:01:00Z"/>
                <w:rFonts w:ascii="Times" w:hAnsi="Times"/>
              </w:rPr>
            </w:pPr>
            <w:ins w:id="1508" w:author="Adriana  Casas" w:date="2015-07-10T11:01:00Z">
              <w:r w:rsidRPr="00E2114F">
                <w:rPr>
                  <w:rFonts w:ascii="Times" w:hAnsi="Times"/>
                  <w:color w:val="000000"/>
                </w:rPr>
                <w:t>CS_10_05_CO REC</w:t>
              </w:r>
              <w:r w:rsidR="00186BBF">
                <w:rPr>
                  <w:rFonts w:ascii="Times" w:hAnsi="Times"/>
                  <w:color w:val="000000"/>
                </w:rPr>
                <w:t>60</w:t>
              </w:r>
            </w:ins>
          </w:p>
        </w:tc>
      </w:tr>
      <w:tr w:rsidR="003D485F" w:rsidRPr="00E2114F" w14:paraId="4C6FABBE" w14:textId="77777777" w:rsidTr="00186BBF">
        <w:trPr>
          <w:ins w:id="1509" w:author="Adriana  Casas" w:date="2015-07-10T11:01: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E08276" w14:textId="77777777" w:rsidR="003D485F" w:rsidRPr="00E2114F" w:rsidRDefault="003D485F" w:rsidP="00186BBF">
            <w:pPr>
              <w:spacing w:line="240" w:lineRule="auto"/>
              <w:ind w:left="-120"/>
              <w:rPr>
                <w:ins w:id="1510" w:author="Adriana  Casas" w:date="2015-07-10T11:01:00Z"/>
                <w:rFonts w:ascii="Times" w:hAnsi="Times"/>
              </w:rPr>
            </w:pPr>
            <w:ins w:id="1511" w:author="Adriana  Casas" w:date="2015-07-10T11:01:00Z">
              <w:r w:rsidRPr="00E2114F">
                <w:rPr>
                  <w:rFonts w:ascii="Times" w:hAnsi="Times"/>
                  <w:b/>
                  <w:color w:val="000000"/>
                </w:rPr>
                <w:t>Título</w:t>
              </w:r>
            </w:ins>
          </w:p>
        </w:tc>
        <w:tc>
          <w:tcPr>
            <w:tcW w:w="6750" w:type="dxa"/>
            <w:tcBorders>
              <w:bottom w:val="single" w:sz="8" w:space="0" w:color="000000"/>
              <w:right w:val="single" w:sz="8" w:space="0" w:color="000000"/>
            </w:tcBorders>
            <w:tcMar>
              <w:top w:w="100" w:type="dxa"/>
              <w:left w:w="100" w:type="dxa"/>
              <w:bottom w:w="100" w:type="dxa"/>
              <w:right w:w="100" w:type="dxa"/>
            </w:tcMar>
          </w:tcPr>
          <w:p w14:paraId="35F9D511" w14:textId="77777777" w:rsidR="003D485F" w:rsidRPr="00E2114F" w:rsidRDefault="003D485F" w:rsidP="00186BBF">
            <w:pPr>
              <w:spacing w:line="240" w:lineRule="auto"/>
              <w:ind w:left="-120"/>
              <w:rPr>
                <w:ins w:id="1512" w:author="Adriana  Casas" w:date="2015-07-10T11:01:00Z"/>
                <w:rFonts w:ascii="Times" w:hAnsi="Times"/>
              </w:rPr>
            </w:pPr>
          </w:p>
        </w:tc>
      </w:tr>
      <w:tr w:rsidR="003D485F" w:rsidRPr="00E2114F" w14:paraId="2FA134F3" w14:textId="77777777" w:rsidTr="00186BBF">
        <w:trPr>
          <w:ins w:id="1513" w:author="Adriana  Casas" w:date="2015-07-10T11:01: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C6532" w14:textId="77777777" w:rsidR="003D485F" w:rsidRPr="00E2114F" w:rsidRDefault="003D485F" w:rsidP="00186BBF">
            <w:pPr>
              <w:spacing w:line="240" w:lineRule="auto"/>
              <w:ind w:left="-120"/>
              <w:rPr>
                <w:ins w:id="1514" w:author="Adriana  Casas" w:date="2015-07-10T11:01:00Z"/>
                <w:rFonts w:ascii="Times" w:hAnsi="Times"/>
              </w:rPr>
            </w:pPr>
            <w:ins w:id="1515" w:author="Adriana  Casas" w:date="2015-07-10T11:01:00Z">
              <w:r w:rsidRPr="00E2114F">
                <w:rPr>
                  <w:rFonts w:ascii="Times" w:hAnsi="Times"/>
                  <w:b/>
                  <w:color w:val="000000"/>
                </w:rPr>
                <w:t>Descripción</w:t>
              </w:r>
            </w:ins>
          </w:p>
        </w:tc>
        <w:tc>
          <w:tcPr>
            <w:tcW w:w="6750" w:type="dxa"/>
            <w:tcBorders>
              <w:bottom w:val="single" w:sz="8" w:space="0" w:color="000000"/>
              <w:right w:val="single" w:sz="8" w:space="0" w:color="000000"/>
            </w:tcBorders>
            <w:tcMar>
              <w:top w:w="100" w:type="dxa"/>
              <w:left w:w="100" w:type="dxa"/>
              <w:bottom w:w="100" w:type="dxa"/>
              <w:right w:w="100" w:type="dxa"/>
            </w:tcMar>
          </w:tcPr>
          <w:p w14:paraId="236332D1" w14:textId="77777777" w:rsidR="003D485F" w:rsidRPr="00E2114F" w:rsidRDefault="003D485F" w:rsidP="00186BBF">
            <w:pPr>
              <w:spacing w:line="240" w:lineRule="auto"/>
              <w:ind w:left="-120"/>
              <w:rPr>
                <w:ins w:id="1516" w:author="Adriana  Casas" w:date="2015-07-10T11:01:00Z"/>
                <w:rFonts w:ascii="Times" w:hAnsi="Times"/>
              </w:rPr>
            </w:pPr>
          </w:p>
        </w:tc>
      </w:tr>
    </w:tbl>
    <w:p w14:paraId="7138B3BA" w14:textId="77777777" w:rsidR="003D485F" w:rsidRDefault="003D485F" w:rsidP="003D485F">
      <w:pPr>
        <w:spacing w:line="240" w:lineRule="auto"/>
        <w:rPr>
          <w:ins w:id="1517" w:author="Adriana  Casas" w:date="2015-07-10T11:01:00Z"/>
          <w:rFonts w:ascii="Times" w:hAnsi="Times"/>
          <w:color w:val="000000"/>
        </w:rPr>
      </w:pPr>
    </w:p>
    <w:p w14:paraId="585EB089" w14:textId="77777777" w:rsidR="003D485F" w:rsidRDefault="003D485F" w:rsidP="003D485F">
      <w:pPr>
        <w:spacing w:line="240" w:lineRule="auto"/>
        <w:rPr>
          <w:ins w:id="1518" w:author="Adriana  Casas" w:date="2015-07-10T11:01:00Z"/>
          <w:rFonts w:ascii="Times" w:hAnsi="Times"/>
          <w:color w:val="000000"/>
        </w:rPr>
      </w:pPr>
    </w:p>
    <w:p w14:paraId="245DB280" w14:textId="77777777" w:rsidR="003D485F" w:rsidRPr="00E2114F" w:rsidRDefault="003D485F" w:rsidP="003D485F">
      <w:pPr>
        <w:spacing w:line="240" w:lineRule="auto"/>
        <w:rPr>
          <w:rFonts w:ascii="Times" w:hAnsi="Times"/>
          <w:color w:val="000000"/>
        </w:rPr>
      </w:pPr>
      <w:moveToRangeStart w:id="1519" w:author="Adriana  Casas" w:date="2015-07-10T10:59:00Z" w:name="move298145295"/>
      <w:moveTo w:id="1520" w:author="Adriana  Casas" w:date="2015-07-10T10:59:00Z">
        <w:r w:rsidRPr="00E2114F">
          <w:rPr>
            <w:rFonts w:ascii="Times" w:hAnsi="Times"/>
            <w:color w:val="000000"/>
          </w:rPr>
          <w:t>El desarrollo del comercio a partir del siglo XIII favoreció el renacer del mundo urbano. Las ciudades crecieron y un nuevo grupo, la burguesía, se convirtió en el principal poder económico. La celebración de mercados y ferias, el resurgir de las viejas rutas comerciales por tierra y por mar, el desarrollo de los instrumentos de pago o la creación de bancos, entre otras cosas, dieron un nuevo impulso a la economía.</w:t>
        </w:r>
      </w:moveTo>
    </w:p>
    <w:moveToRangeEnd w:id="1519"/>
    <w:p w14:paraId="11BD4070" w14:textId="77777777" w:rsidR="003D485F" w:rsidRPr="00DD6B12" w:rsidDel="001B7533" w:rsidRDefault="003D485F" w:rsidP="00DD6B12">
      <w:pPr>
        <w:spacing w:line="240" w:lineRule="auto"/>
        <w:rPr>
          <w:del w:id="1521" w:author="Adriana  Casas" w:date="2015-07-10T11:10:00Z"/>
          <w:rFonts w:ascii="Times" w:hAnsi="Times"/>
          <w:rPrChange w:id="1522" w:author="Adriana  Casas" w:date="2015-07-08T15:43:00Z">
            <w:rPr>
              <w:del w:id="1523" w:author="Adriana  Casas" w:date="2015-07-10T11:10:00Z"/>
            </w:rPr>
          </w:rPrChange>
        </w:rPr>
        <w:pPrChange w:id="1524" w:author="Adriana  Casas" w:date="2015-07-08T15:43:00Z">
          <w:pPr/>
        </w:pPrChange>
      </w:pPr>
    </w:p>
    <w:p w14:paraId="5796F58E" w14:textId="77777777" w:rsidR="006C738E" w:rsidRPr="00DD6B12" w:rsidRDefault="006C738E" w:rsidP="00DD6B12">
      <w:pPr>
        <w:spacing w:line="240" w:lineRule="auto"/>
        <w:rPr>
          <w:rFonts w:ascii="Times" w:hAnsi="Times"/>
          <w:rPrChange w:id="1525" w:author="Adriana  Casas" w:date="2015-07-08T15:43:00Z">
            <w:rPr/>
          </w:rPrChange>
        </w:rPr>
        <w:pPrChange w:id="1526" w:author="Adriana  Casas" w:date="2015-07-08T15:43:00Z">
          <w:pPr/>
        </w:pPrChange>
      </w:pPr>
      <w:r w:rsidRPr="00DD6B12">
        <w:rPr>
          <w:rFonts w:ascii="Times" w:hAnsi="Times"/>
          <w:color w:val="000000"/>
          <w:rPrChange w:id="1527" w:author="Adriana  Casas" w:date="2015-07-08T15:43:00Z">
            <w:rPr>
              <w:color w:val="000000"/>
            </w:rPr>
          </w:rPrChange>
        </w:rPr>
        <w:t xml:space="preserve"> </w:t>
      </w:r>
    </w:p>
    <w:p w14:paraId="55573CCC" w14:textId="141D4990" w:rsidR="006C738E" w:rsidDel="00EE5B4B" w:rsidRDefault="006C738E" w:rsidP="00DD6B12">
      <w:pPr>
        <w:spacing w:line="240" w:lineRule="auto"/>
        <w:rPr>
          <w:del w:id="1528" w:author="Adriana  Casas" w:date="2015-07-10T11:13:00Z"/>
          <w:rFonts w:ascii="Times" w:hAnsi="Times"/>
          <w:color w:val="000000"/>
        </w:rPr>
        <w:pPrChange w:id="1529" w:author="Adriana  Casas" w:date="2015-07-08T15:43:00Z">
          <w:pPr/>
        </w:pPrChange>
      </w:pPr>
      <w:r w:rsidRPr="00DD6B12">
        <w:rPr>
          <w:rFonts w:ascii="Times" w:hAnsi="Times"/>
          <w:color w:val="000000"/>
          <w:rPrChange w:id="1530" w:author="Adriana  Casas" w:date="2015-07-08T15:43:00Z">
            <w:rPr>
              <w:color w:val="000000"/>
            </w:rPr>
          </w:rPrChange>
        </w:rPr>
        <w:t>El espíritu emprendedor de los navegantes patrocinados por las potencias europeas da origen a los viajes de exploración</w:t>
      </w:r>
      <w:ins w:id="1531" w:author="Adriana  Casas" w:date="2015-07-10T11:10:00Z">
        <w:r w:rsidR="001B7533">
          <w:rPr>
            <w:rFonts w:ascii="Times" w:hAnsi="Times"/>
            <w:color w:val="000000"/>
          </w:rPr>
          <w:t xml:space="preserve"> que llevaron a grandes descubrimientos, como el de Am</w:t>
        </w:r>
      </w:ins>
      <w:ins w:id="1532" w:author="Adriana  Casas" w:date="2015-07-10T11:11:00Z">
        <w:r w:rsidR="001B7533">
          <w:rPr>
            <w:rFonts w:ascii="Times" w:hAnsi="Times"/>
            <w:color w:val="000000"/>
          </w:rPr>
          <w:t>érica</w:t>
        </w:r>
      </w:ins>
      <w:del w:id="1533" w:author="Adriana  Casas" w:date="2015-07-10T11:11:00Z">
        <w:r w:rsidRPr="00DD6B12" w:rsidDel="001B7533">
          <w:rPr>
            <w:rFonts w:ascii="Times" w:hAnsi="Times"/>
            <w:color w:val="000000"/>
            <w:rPrChange w:id="1534" w:author="Adriana  Casas" w:date="2015-07-08T15:43:00Z">
              <w:rPr>
                <w:color w:val="000000"/>
              </w:rPr>
            </w:rPrChange>
          </w:rPr>
          <w:delText xml:space="preserve"> que daría como resultado los grandes descubrimientos geográficos de África y América</w:delText>
        </w:r>
      </w:del>
      <w:r w:rsidRPr="00DD6B12">
        <w:rPr>
          <w:rFonts w:ascii="Times" w:hAnsi="Times"/>
          <w:color w:val="000000"/>
          <w:rPrChange w:id="1535" w:author="Adriana  Casas" w:date="2015-07-08T15:43:00Z">
            <w:rPr>
              <w:color w:val="000000"/>
            </w:rPr>
          </w:rPrChange>
        </w:rPr>
        <w:t>.</w:t>
      </w:r>
      <w:ins w:id="1536" w:author="Adriana  Casas" w:date="2015-07-10T11:11:00Z">
        <w:r w:rsidR="001B7533">
          <w:rPr>
            <w:rFonts w:ascii="Times" w:hAnsi="Times"/>
            <w:color w:val="000000"/>
          </w:rPr>
          <w:t xml:space="preserve"> </w:t>
        </w:r>
      </w:ins>
      <w:del w:id="1537" w:author="Adriana  Casas" w:date="2015-07-10T11:11:00Z">
        <w:r w:rsidRPr="00DD6B12" w:rsidDel="001B7533">
          <w:rPr>
            <w:rFonts w:ascii="Times" w:hAnsi="Times"/>
            <w:color w:val="000000"/>
            <w:rPrChange w:id="1538" w:author="Adriana  Casas" w:date="2015-07-08T15:43:00Z">
              <w:rPr>
                <w:color w:val="000000"/>
              </w:rPr>
            </w:rPrChange>
          </w:rPr>
          <w:delText xml:space="preserve"> </w:delText>
        </w:r>
      </w:del>
      <w:r w:rsidRPr="00DD6B12">
        <w:rPr>
          <w:rFonts w:ascii="Times" w:hAnsi="Times"/>
          <w:color w:val="000000"/>
          <w:rPrChange w:id="1539" w:author="Adriana  Casas" w:date="2015-07-08T15:43:00Z">
            <w:rPr>
              <w:color w:val="000000"/>
            </w:rPr>
          </w:rPrChange>
        </w:rPr>
        <w:t xml:space="preserve">Los mercaderes europeos importaban productos de tierras lejanas, </w:t>
      </w:r>
      <w:ins w:id="1540" w:author="Adriana  Casas" w:date="2015-07-10T11:13:00Z">
        <w:r w:rsidR="00EE5B4B">
          <w:rPr>
            <w:rFonts w:ascii="Times" w:hAnsi="Times"/>
            <w:color w:val="000000"/>
          </w:rPr>
          <w:t xml:space="preserve">como </w:t>
        </w:r>
      </w:ins>
      <w:del w:id="1541" w:author="Adriana  Casas" w:date="2015-07-10T11:13:00Z">
        <w:r w:rsidRPr="00DD6B12" w:rsidDel="00EE5B4B">
          <w:rPr>
            <w:rFonts w:ascii="Times" w:hAnsi="Times"/>
            <w:color w:val="000000"/>
            <w:rPrChange w:id="1542" w:author="Adriana  Casas" w:date="2015-07-08T15:43:00Z">
              <w:rPr>
                <w:color w:val="000000"/>
              </w:rPr>
            </w:rPrChange>
          </w:rPr>
          <w:delText xml:space="preserve">como las especias de </w:delText>
        </w:r>
      </w:del>
      <w:r w:rsidRPr="00DD6B12">
        <w:rPr>
          <w:rFonts w:ascii="Times" w:hAnsi="Times"/>
          <w:color w:val="000000"/>
          <w:rPrChange w:id="1543" w:author="Adriana  Casas" w:date="2015-07-08T15:43:00Z">
            <w:rPr>
              <w:color w:val="000000"/>
            </w:rPr>
          </w:rPrChange>
        </w:rPr>
        <w:t xml:space="preserve">Asia y </w:t>
      </w:r>
      <w:del w:id="1544" w:author="Adriana  Casas" w:date="2015-07-10T11:13:00Z">
        <w:r w:rsidRPr="00DD6B12" w:rsidDel="00EE5B4B">
          <w:rPr>
            <w:rFonts w:ascii="Times" w:hAnsi="Times"/>
            <w:color w:val="000000"/>
            <w:rPrChange w:id="1545" w:author="Adriana  Casas" w:date="2015-07-08T15:43:00Z">
              <w:rPr>
                <w:color w:val="000000"/>
              </w:rPr>
            </w:rPrChange>
          </w:rPr>
          <w:delText xml:space="preserve">los productos de </w:delText>
        </w:r>
      </w:del>
      <w:r w:rsidRPr="00DD6B12">
        <w:rPr>
          <w:rFonts w:ascii="Times" w:hAnsi="Times"/>
          <w:color w:val="000000"/>
          <w:rPrChange w:id="1546" w:author="Adriana  Casas" w:date="2015-07-08T15:43:00Z">
            <w:rPr>
              <w:color w:val="000000"/>
            </w:rPr>
          </w:rPrChange>
        </w:rPr>
        <w:t xml:space="preserve">la América colonial. </w:t>
      </w:r>
      <w:del w:id="1547" w:author="Adriana  Casas" w:date="2015-07-10T11:13:00Z">
        <w:r w:rsidRPr="00DD6B12" w:rsidDel="00EE5B4B">
          <w:rPr>
            <w:rFonts w:ascii="Times" w:hAnsi="Times"/>
            <w:color w:val="000000"/>
            <w:rPrChange w:id="1548" w:author="Adriana  Casas" w:date="2015-07-08T15:43:00Z">
              <w:rPr>
                <w:color w:val="000000"/>
              </w:rPr>
            </w:rPrChange>
          </w:rPr>
          <w:delText xml:space="preserve">De esta manera surge una economía mundial caracterizada por una desigual relación entre el </w:delText>
        </w:r>
        <w:r w:rsidRPr="00DD6B12" w:rsidDel="00EE5B4B">
          <w:rPr>
            <w:rFonts w:ascii="Times" w:hAnsi="Times"/>
            <w:b/>
            <w:color w:val="000000"/>
            <w:rPrChange w:id="1549" w:author="Adriana  Casas" w:date="2015-07-08T15:43:00Z">
              <w:rPr>
                <w:b/>
                <w:color w:val="000000"/>
              </w:rPr>
            </w:rPrChange>
          </w:rPr>
          <w:delText>centro</w:delText>
        </w:r>
        <w:r w:rsidRPr="00DD6B12" w:rsidDel="00EE5B4B">
          <w:rPr>
            <w:rFonts w:ascii="Times" w:hAnsi="Times"/>
            <w:color w:val="000000"/>
            <w:rPrChange w:id="1550" w:author="Adriana  Casas" w:date="2015-07-08T15:43:00Z">
              <w:rPr>
                <w:color w:val="000000"/>
              </w:rPr>
            </w:rPrChange>
          </w:rPr>
          <w:delText xml:space="preserve"> (Europa) y la </w:delText>
        </w:r>
        <w:r w:rsidRPr="00DD6B12" w:rsidDel="00EE5B4B">
          <w:rPr>
            <w:rFonts w:ascii="Times" w:hAnsi="Times"/>
            <w:b/>
            <w:color w:val="000000"/>
            <w:rPrChange w:id="1551" w:author="Adriana  Casas" w:date="2015-07-08T15:43:00Z">
              <w:rPr>
                <w:b/>
                <w:color w:val="000000"/>
              </w:rPr>
            </w:rPrChange>
          </w:rPr>
          <w:delText>periferia</w:delText>
        </w:r>
        <w:r w:rsidRPr="00DD6B12" w:rsidDel="00EE5B4B">
          <w:rPr>
            <w:rFonts w:ascii="Times" w:hAnsi="Times"/>
            <w:color w:val="000000"/>
            <w:rPrChange w:id="1552" w:author="Adriana  Casas" w:date="2015-07-08T15:43:00Z">
              <w:rPr>
                <w:color w:val="000000"/>
              </w:rPr>
            </w:rPrChange>
          </w:rPr>
          <w:delText xml:space="preserve"> (las colonias).</w:delText>
        </w:r>
      </w:del>
    </w:p>
    <w:p w14:paraId="073A7404" w14:textId="77777777" w:rsidR="00EE5B4B" w:rsidRPr="00DD6B12" w:rsidRDefault="00EE5B4B" w:rsidP="00DD6B12">
      <w:pPr>
        <w:spacing w:line="240" w:lineRule="auto"/>
        <w:rPr>
          <w:ins w:id="1553" w:author="Adriana  Casas" w:date="2015-07-10T11:13:00Z"/>
          <w:rFonts w:ascii="Times" w:hAnsi="Times"/>
          <w:rPrChange w:id="1554" w:author="Adriana  Casas" w:date="2015-07-08T15:43:00Z">
            <w:rPr>
              <w:ins w:id="1555" w:author="Adriana  Casas" w:date="2015-07-10T11:13:00Z"/>
            </w:rPr>
          </w:rPrChange>
        </w:rPr>
        <w:pPrChange w:id="1556" w:author="Adriana  Casas" w:date="2015-07-08T15:43:00Z">
          <w:pPr/>
        </w:pPrChange>
      </w:pPr>
    </w:p>
    <w:p w14:paraId="0EC453C0" w14:textId="77777777" w:rsidR="006C738E" w:rsidRPr="00DD6B12" w:rsidDel="00EE5B4B" w:rsidRDefault="006C738E" w:rsidP="00DD6B12">
      <w:pPr>
        <w:spacing w:line="240" w:lineRule="auto"/>
        <w:rPr>
          <w:del w:id="1557" w:author="Adriana  Casas" w:date="2015-07-10T11:13:00Z"/>
          <w:rFonts w:ascii="Times" w:hAnsi="Times"/>
          <w:rPrChange w:id="1558" w:author="Adriana  Casas" w:date="2015-07-08T15:43:00Z">
            <w:rPr>
              <w:del w:id="1559" w:author="Adriana  Casas" w:date="2015-07-10T11:13:00Z"/>
            </w:rPr>
          </w:rPrChange>
        </w:rPr>
        <w:pPrChange w:id="1560" w:author="Adriana  Casas" w:date="2015-07-08T15:43:00Z">
          <w:pPr/>
        </w:pPrChange>
      </w:pPr>
      <w:del w:id="1561" w:author="Adriana  Casas" w:date="2015-07-10T11:13:00Z">
        <w:r w:rsidRPr="00DD6B12" w:rsidDel="00EE5B4B">
          <w:rPr>
            <w:rFonts w:ascii="Times" w:hAnsi="Times"/>
            <w:color w:val="000000"/>
            <w:rPrChange w:id="1562" w:author="Adriana  Casas" w:date="2015-07-08T15:43:00Z">
              <w:rPr>
                <w:color w:val="000000"/>
              </w:rPr>
            </w:rPrChange>
          </w:rPr>
          <w:delText xml:space="preserve"> </w:delText>
        </w:r>
      </w:del>
    </w:p>
    <w:p w14:paraId="1CCDA6F9" w14:textId="60816391" w:rsidR="006C738E" w:rsidRPr="00DD6B12" w:rsidRDefault="006C738E" w:rsidP="00DD6B12">
      <w:pPr>
        <w:spacing w:line="240" w:lineRule="auto"/>
        <w:rPr>
          <w:rFonts w:ascii="Times" w:hAnsi="Times"/>
          <w:rPrChange w:id="1563" w:author="Adriana  Casas" w:date="2015-07-08T15:43:00Z">
            <w:rPr/>
          </w:rPrChange>
        </w:rPr>
        <w:pPrChange w:id="1564" w:author="Adriana  Casas" w:date="2015-07-08T15:43:00Z">
          <w:pPr/>
        </w:pPrChange>
      </w:pPr>
      <w:del w:id="1565" w:author="Adriana  Casas" w:date="2015-07-10T11:13:00Z">
        <w:r w:rsidRPr="00DD6B12" w:rsidDel="00EE5B4B">
          <w:rPr>
            <w:rFonts w:ascii="Times" w:hAnsi="Times"/>
            <w:color w:val="000000"/>
            <w:rPrChange w:id="1566" w:author="Adriana  Casas" w:date="2015-07-08T15:43:00Z">
              <w:rPr>
                <w:color w:val="000000"/>
              </w:rPr>
            </w:rPrChange>
          </w:rPr>
          <w:delText xml:space="preserve"> </w:delText>
        </w:r>
      </w:del>
      <w:r w:rsidRPr="00DD6B12">
        <w:rPr>
          <w:rFonts w:ascii="Times" w:hAnsi="Times"/>
          <w:color w:val="000000"/>
          <w:rPrChange w:id="1567" w:author="Adriana  Casas" w:date="2015-07-08T15:43:00Z">
            <w:rPr>
              <w:color w:val="000000"/>
            </w:rPr>
          </w:rPrChange>
        </w:rPr>
        <w:t xml:space="preserve">El llamado </w:t>
      </w:r>
      <w:r w:rsidRPr="00DD6B12">
        <w:rPr>
          <w:rFonts w:ascii="Times" w:hAnsi="Times"/>
          <w:b/>
          <w:color w:val="000000"/>
          <w:rPrChange w:id="1568" w:author="Adriana  Casas" w:date="2015-07-08T15:43:00Z">
            <w:rPr>
              <w:b/>
              <w:color w:val="000000"/>
            </w:rPr>
          </w:rPrChange>
        </w:rPr>
        <w:t>comercio colonial</w:t>
      </w:r>
      <w:r w:rsidRPr="00DD6B12">
        <w:rPr>
          <w:rFonts w:ascii="Times" w:hAnsi="Times"/>
          <w:color w:val="000000"/>
          <w:rPrChange w:id="1569" w:author="Adriana  Casas" w:date="2015-07-08T15:43:00Z">
            <w:rPr>
              <w:color w:val="000000"/>
            </w:rPr>
          </w:rPrChange>
        </w:rPr>
        <w:t xml:space="preserve">, entre el siglo XV y el XVIII, permitió a la alta burguesía acumular el </w:t>
      </w:r>
      <w:r w:rsidRPr="00DD6B12">
        <w:rPr>
          <w:rFonts w:ascii="Times" w:hAnsi="Times"/>
          <w:b/>
          <w:color w:val="000000"/>
          <w:rPrChange w:id="1570" w:author="Adriana  Casas" w:date="2015-07-08T15:43:00Z">
            <w:rPr>
              <w:b/>
              <w:color w:val="000000"/>
            </w:rPr>
          </w:rPrChange>
        </w:rPr>
        <w:t>capital</w:t>
      </w:r>
      <w:ins w:id="1571" w:author="Adriana  Casas" w:date="2015-07-10T11:13:00Z">
        <w:r w:rsidR="00EE5B4B">
          <w:rPr>
            <w:rFonts w:ascii="Times" w:hAnsi="Times"/>
            <w:color w:val="000000"/>
          </w:rPr>
          <w:t>, o dinero</w:t>
        </w:r>
      </w:ins>
      <w:del w:id="1572" w:author="Adriana  Casas" w:date="2015-07-10T11:13:00Z">
        <w:r w:rsidRPr="00DD6B12" w:rsidDel="00EE5B4B">
          <w:rPr>
            <w:rFonts w:ascii="Times" w:hAnsi="Times"/>
            <w:color w:val="000000"/>
            <w:rPrChange w:id="1573" w:author="Adriana  Casas" w:date="2015-07-08T15:43:00Z">
              <w:rPr>
                <w:color w:val="000000"/>
              </w:rPr>
            </w:rPrChange>
          </w:rPr>
          <w:delText xml:space="preserve"> (dinero)</w:delText>
        </w:r>
      </w:del>
      <w:r w:rsidRPr="00DD6B12">
        <w:rPr>
          <w:rFonts w:ascii="Times" w:hAnsi="Times"/>
          <w:color w:val="000000"/>
          <w:rPrChange w:id="1574" w:author="Adriana  Casas" w:date="2015-07-08T15:43:00Z">
            <w:rPr>
              <w:color w:val="000000"/>
            </w:rPr>
          </w:rPrChange>
        </w:rPr>
        <w:t xml:space="preserve"> suficiente que hizo posible la </w:t>
      </w:r>
      <w:ins w:id="1575" w:author="Adriana  Casas" w:date="2015-07-10T11:14:00Z">
        <w:r w:rsidR="00EE5B4B">
          <w:rPr>
            <w:rFonts w:ascii="Times" w:hAnsi="Times"/>
            <w:b/>
            <w:color w:val="000000"/>
          </w:rPr>
          <w:t>R</w:t>
        </w:r>
      </w:ins>
      <w:del w:id="1576" w:author="Adriana  Casas" w:date="2015-07-10T11:14:00Z">
        <w:r w:rsidRPr="00DD6B12" w:rsidDel="00EE5B4B">
          <w:rPr>
            <w:rFonts w:ascii="Times" w:hAnsi="Times"/>
            <w:b/>
            <w:color w:val="000000"/>
            <w:rPrChange w:id="1577" w:author="Adriana  Casas" w:date="2015-07-08T15:43:00Z">
              <w:rPr>
                <w:b/>
                <w:color w:val="000000"/>
              </w:rPr>
            </w:rPrChange>
          </w:rPr>
          <w:delText>r</w:delText>
        </w:r>
      </w:del>
      <w:r w:rsidRPr="00DD6B12">
        <w:rPr>
          <w:rFonts w:ascii="Times" w:hAnsi="Times"/>
          <w:b/>
          <w:color w:val="000000"/>
          <w:rPrChange w:id="1578" w:author="Adriana  Casas" w:date="2015-07-08T15:43:00Z">
            <w:rPr>
              <w:b/>
              <w:color w:val="000000"/>
            </w:rPr>
          </w:rPrChange>
        </w:rPr>
        <w:t xml:space="preserve">evolución </w:t>
      </w:r>
      <w:ins w:id="1579" w:author="Adriana  Casas" w:date="2015-07-10T11:14:00Z">
        <w:r w:rsidR="00EE5B4B">
          <w:rPr>
            <w:rFonts w:ascii="Times" w:hAnsi="Times"/>
            <w:b/>
            <w:color w:val="000000"/>
          </w:rPr>
          <w:t>I</w:t>
        </w:r>
      </w:ins>
      <w:del w:id="1580" w:author="Adriana  Casas" w:date="2015-07-10T11:14:00Z">
        <w:r w:rsidRPr="00DD6B12" w:rsidDel="00EE5B4B">
          <w:rPr>
            <w:rFonts w:ascii="Times" w:hAnsi="Times"/>
            <w:b/>
            <w:color w:val="000000"/>
            <w:rPrChange w:id="1581" w:author="Adriana  Casas" w:date="2015-07-08T15:43:00Z">
              <w:rPr>
                <w:b/>
                <w:color w:val="000000"/>
              </w:rPr>
            </w:rPrChange>
          </w:rPr>
          <w:delText>i</w:delText>
        </w:r>
      </w:del>
      <w:r w:rsidRPr="00DD6B12">
        <w:rPr>
          <w:rFonts w:ascii="Times" w:hAnsi="Times"/>
          <w:b/>
          <w:color w:val="000000"/>
          <w:rPrChange w:id="1582" w:author="Adriana  Casas" w:date="2015-07-08T15:43:00Z">
            <w:rPr>
              <w:b/>
              <w:color w:val="000000"/>
            </w:rPr>
          </w:rPrChange>
        </w:rPr>
        <w:t>ndustrial</w:t>
      </w:r>
      <w:r w:rsidRPr="00DD6B12">
        <w:rPr>
          <w:rFonts w:ascii="Times" w:hAnsi="Times"/>
          <w:color w:val="000000"/>
          <w:rPrChange w:id="1583" w:author="Adriana  Casas" w:date="2015-07-08T15:43:00Z">
            <w:rPr>
              <w:color w:val="000000"/>
            </w:rPr>
          </w:rPrChange>
        </w:rPr>
        <w:t xml:space="preserve"> a finales del siglo XVIII.</w:t>
      </w:r>
    </w:p>
    <w:p w14:paraId="188B571B" w14:textId="77777777" w:rsidR="006C738E" w:rsidRPr="00DD6B12" w:rsidRDefault="006C738E" w:rsidP="00DD6B12">
      <w:pPr>
        <w:spacing w:line="240" w:lineRule="auto"/>
        <w:rPr>
          <w:rFonts w:ascii="Times" w:hAnsi="Times"/>
          <w:rPrChange w:id="1584" w:author="Adriana  Casas" w:date="2015-07-08T15:43:00Z">
            <w:rPr/>
          </w:rPrChange>
        </w:rPr>
        <w:pPrChange w:id="1585" w:author="Adriana  Casas" w:date="2015-07-08T15:43:00Z">
          <w:pPr/>
        </w:pPrChange>
      </w:pPr>
      <w:r w:rsidRPr="00DD6B12">
        <w:rPr>
          <w:rFonts w:ascii="Times" w:hAnsi="Times"/>
          <w:color w:val="000000"/>
          <w:rPrChange w:id="1586" w:author="Adriana  Casas" w:date="2015-07-08T15:43:00Z">
            <w:rPr>
              <w:color w:val="000000"/>
            </w:rPr>
          </w:rPrChange>
        </w:rPr>
        <w:t xml:space="preserve">   </w:t>
      </w:r>
    </w:p>
    <w:p w14:paraId="34996693" w14:textId="77777777" w:rsidR="006C738E" w:rsidRPr="00DD6B12" w:rsidRDefault="006C738E" w:rsidP="00DD6B12">
      <w:pPr>
        <w:spacing w:line="240" w:lineRule="auto"/>
        <w:rPr>
          <w:rFonts w:ascii="Times" w:hAnsi="Times"/>
          <w:rPrChange w:id="1587" w:author="Adriana  Casas" w:date="2015-07-08T15:43:00Z">
            <w:rPr/>
          </w:rPrChange>
        </w:rPr>
        <w:pPrChange w:id="1588" w:author="Adriana  Casas" w:date="2015-07-08T15:43:00Z">
          <w:pPr/>
        </w:pPrChange>
      </w:pPr>
      <w:r w:rsidRPr="00DD6B12">
        <w:rPr>
          <w:rFonts w:ascii="Times" w:hAnsi="Times"/>
          <w:b/>
          <w:rPrChange w:id="1589" w:author="Adriana  Casas" w:date="2015-07-08T15:43:00Z">
            <w:rPr>
              <w:b/>
            </w:rPr>
          </w:rPrChange>
        </w:rPr>
        <w:t xml:space="preserve">[SECCIÓN 2] </w:t>
      </w:r>
      <w:r w:rsidRPr="00DD6B12">
        <w:rPr>
          <w:rFonts w:ascii="Times" w:hAnsi="Times"/>
          <w:b/>
          <w:color w:val="000000"/>
          <w:rPrChange w:id="1590" w:author="Adriana  Casas" w:date="2015-07-08T15:43:00Z">
            <w:rPr>
              <w:b/>
              <w:color w:val="000000"/>
            </w:rPr>
          </w:rPrChange>
        </w:rPr>
        <w:t>2.5 Consolidación</w:t>
      </w:r>
    </w:p>
    <w:p w14:paraId="16E8D732" w14:textId="77777777" w:rsidR="00EE5B4B" w:rsidRPr="00E2114F" w:rsidRDefault="00EE5B4B" w:rsidP="00EE5B4B">
      <w:pPr>
        <w:spacing w:line="240" w:lineRule="auto"/>
        <w:rPr>
          <w:ins w:id="1591" w:author="Adriana  Casas" w:date="2015-07-10T11:14:00Z"/>
          <w:rFonts w:ascii="Times" w:hAnsi="Times"/>
        </w:rPr>
      </w:pPr>
      <w:ins w:id="1592" w:author="Adriana  Casas" w:date="2015-07-10T11:14:00Z">
        <w:r w:rsidRPr="00E2114F">
          <w:rPr>
            <w:rFonts w:ascii="Times" w:hAnsi="Times"/>
            <w:color w:val="000000"/>
          </w:rPr>
          <w:t xml:space="preserve">Realiza la siguiente actividad para consolidar lo que has aprendido en </w:t>
        </w:r>
        <w:r>
          <w:rPr>
            <w:rFonts w:ascii="Times" w:hAnsi="Times"/>
            <w:color w:val="000000"/>
          </w:rPr>
          <w:t>e</w:t>
        </w:r>
        <w:r w:rsidRPr="00E2114F">
          <w:rPr>
            <w:rFonts w:ascii="Times" w:hAnsi="Times"/>
            <w:color w:val="000000"/>
          </w:rPr>
          <w:t>sta sección.</w:t>
        </w:r>
      </w:ins>
    </w:p>
    <w:p w14:paraId="7C00DEFB" w14:textId="095EDA49" w:rsidR="006C738E" w:rsidRPr="00DD6B12" w:rsidRDefault="006C738E" w:rsidP="00DD6B12">
      <w:pPr>
        <w:spacing w:line="240" w:lineRule="auto"/>
        <w:rPr>
          <w:rFonts w:ascii="Times" w:hAnsi="Times"/>
          <w:rPrChange w:id="1593" w:author="Adriana  Casas" w:date="2015-07-08T15:43:00Z">
            <w:rPr/>
          </w:rPrChange>
        </w:rPr>
        <w:pPrChange w:id="1594" w:author="Adriana  Casas" w:date="2015-07-08T15:43:00Z">
          <w:pPr/>
        </w:pPrChange>
      </w:pPr>
      <w:del w:id="1595" w:author="Adriana  Casas" w:date="2015-07-10T11:14:00Z">
        <w:r w:rsidRPr="00DD6B12" w:rsidDel="00EE5B4B">
          <w:rPr>
            <w:rFonts w:ascii="Times" w:hAnsi="Times"/>
            <w:color w:val="000000"/>
            <w:rPrChange w:id="1596" w:author="Adriana  Casas" w:date="2015-07-08T15:43:00Z">
              <w:rPr>
                <w:color w:val="000000"/>
              </w:rPr>
            </w:rPrChange>
          </w:rPr>
          <w:delText>Realiza la siguiente actividad para consolidar lo que has aprendido en ésta sección</w:delText>
        </w:r>
      </w:del>
    </w:p>
    <w:tbl>
      <w:tblPr>
        <w:tblStyle w:val="87"/>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1EC3685B" w14:textId="77777777" w:rsidTr="007350DD">
        <w:tc>
          <w:tcPr>
            <w:tcW w:w="883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8772B42" w14:textId="77777777" w:rsidR="006C738E" w:rsidRPr="00DD6B12" w:rsidRDefault="006C738E" w:rsidP="00DD6B12">
            <w:pPr>
              <w:spacing w:line="240" w:lineRule="auto"/>
              <w:ind w:left="-120"/>
              <w:jc w:val="center"/>
              <w:rPr>
                <w:rFonts w:ascii="Times" w:hAnsi="Times"/>
                <w:rPrChange w:id="1597" w:author="Adriana  Casas" w:date="2015-07-08T15:43:00Z">
                  <w:rPr/>
                </w:rPrChange>
              </w:rPr>
              <w:pPrChange w:id="1598" w:author="Adriana  Casas" w:date="2015-07-08T15:43:00Z">
                <w:pPr>
                  <w:ind w:left="-120"/>
                  <w:jc w:val="center"/>
                </w:pPr>
              </w:pPrChange>
            </w:pPr>
            <w:r w:rsidRPr="0005317F">
              <w:rPr>
                <w:rFonts w:ascii="Times" w:hAnsi="Times"/>
                <w:b/>
                <w:rPrChange w:id="1599" w:author="Adriana  Casas" w:date="2015-07-10T11:15:00Z">
                  <w:rPr>
                    <w:b/>
                  </w:rPr>
                </w:rPrChange>
              </w:rPr>
              <w:t>Practica: recurso aprovechado</w:t>
            </w:r>
          </w:p>
        </w:tc>
      </w:tr>
      <w:tr w:rsidR="006C738E" w:rsidRPr="00DD6B12" w14:paraId="58AC92E8"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873BAE" w14:textId="77777777" w:rsidR="006C738E" w:rsidRPr="00DD6B12" w:rsidRDefault="006C738E" w:rsidP="00DD6B12">
            <w:pPr>
              <w:spacing w:line="240" w:lineRule="auto"/>
              <w:ind w:left="-120"/>
              <w:rPr>
                <w:rFonts w:ascii="Times" w:hAnsi="Times"/>
                <w:rPrChange w:id="1600" w:author="Adriana  Casas" w:date="2015-07-08T15:43:00Z">
                  <w:rPr/>
                </w:rPrChange>
              </w:rPr>
              <w:pPrChange w:id="1601" w:author="Adriana  Casas" w:date="2015-07-08T15:43:00Z">
                <w:pPr>
                  <w:ind w:left="-120"/>
                </w:pPr>
              </w:pPrChange>
            </w:pPr>
            <w:r w:rsidRPr="00DD6B12">
              <w:rPr>
                <w:rFonts w:ascii="Times" w:hAnsi="Times"/>
                <w:b/>
                <w:color w:val="000000"/>
                <w:rPrChange w:id="1602"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64096D22" w14:textId="2055128A" w:rsidR="006C738E" w:rsidRPr="00DD6B12" w:rsidRDefault="00E50C5F" w:rsidP="00DD6B12">
            <w:pPr>
              <w:spacing w:line="240" w:lineRule="auto"/>
              <w:ind w:left="-120"/>
              <w:rPr>
                <w:rFonts w:ascii="Times" w:hAnsi="Times"/>
                <w:b/>
                <w:sz w:val="22"/>
                <w:szCs w:val="22"/>
                <w:rPrChange w:id="1603" w:author="Adriana  Casas" w:date="2015-07-08T15:43:00Z">
                  <w:rPr>
                    <w:b/>
                    <w:sz w:val="22"/>
                    <w:szCs w:val="22"/>
                  </w:rPr>
                </w:rPrChange>
              </w:rPr>
              <w:pPrChange w:id="1604" w:author="Adriana  Casas" w:date="2015-07-08T15:43:00Z">
                <w:pPr>
                  <w:ind w:left="-120"/>
                </w:pPr>
              </w:pPrChange>
            </w:pPr>
            <w:r w:rsidRPr="00DD6B12">
              <w:rPr>
                <w:rFonts w:ascii="Times" w:hAnsi="Times"/>
                <w:b/>
                <w:color w:val="000000"/>
                <w:sz w:val="22"/>
                <w:szCs w:val="22"/>
                <w:rPrChange w:id="1605" w:author="Adriana  Casas" w:date="2015-07-08T15:43:00Z">
                  <w:rPr>
                    <w:b/>
                    <w:color w:val="000000"/>
                    <w:sz w:val="22"/>
                    <w:szCs w:val="22"/>
                  </w:rPr>
                </w:rPrChange>
              </w:rPr>
              <w:t>CS_10_05</w:t>
            </w:r>
            <w:r w:rsidR="006C738E" w:rsidRPr="00DD6B12">
              <w:rPr>
                <w:rFonts w:ascii="Times" w:hAnsi="Times"/>
                <w:b/>
                <w:color w:val="000000"/>
                <w:sz w:val="22"/>
                <w:szCs w:val="22"/>
                <w:rPrChange w:id="1606" w:author="Adriana  Casas" w:date="2015-07-08T15:43:00Z">
                  <w:rPr>
                    <w:b/>
                    <w:color w:val="000000"/>
                    <w:sz w:val="22"/>
                    <w:szCs w:val="22"/>
                  </w:rPr>
                </w:rPrChange>
              </w:rPr>
              <w:t>_CO REC</w:t>
            </w:r>
            <w:ins w:id="1607" w:author="Adriana  Casas" w:date="2015-07-10T11:14:00Z">
              <w:r w:rsidR="00EE5B4B">
                <w:rPr>
                  <w:rFonts w:ascii="Times" w:hAnsi="Times"/>
                  <w:b/>
                  <w:color w:val="000000"/>
                  <w:sz w:val="22"/>
                  <w:szCs w:val="22"/>
                </w:rPr>
                <w:t>7</w:t>
              </w:r>
            </w:ins>
            <w:del w:id="1608" w:author="Adriana  Casas" w:date="2015-07-10T11:14:00Z">
              <w:r w:rsidR="006C738E" w:rsidRPr="00DD6B12" w:rsidDel="00EE5B4B">
                <w:rPr>
                  <w:rFonts w:ascii="Times" w:hAnsi="Times"/>
                  <w:b/>
                  <w:color w:val="000000"/>
                  <w:sz w:val="22"/>
                  <w:szCs w:val="22"/>
                  <w:rPrChange w:id="1609" w:author="Adriana  Casas" w:date="2015-07-08T15:43:00Z">
                    <w:rPr>
                      <w:b/>
                      <w:color w:val="000000"/>
                      <w:sz w:val="22"/>
                      <w:szCs w:val="22"/>
                    </w:rPr>
                  </w:rPrChange>
                </w:rPr>
                <w:delText>6</w:delText>
              </w:r>
            </w:del>
            <w:r w:rsidR="006C738E" w:rsidRPr="00DD6B12">
              <w:rPr>
                <w:rFonts w:ascii="Times" w:hAnsi="Times"/>
                <w:b/>
                <w:color w:val="000000"/>
                <w:sz w:val="22"/>
                <w:szCs w:val="22"/>
                <w:rPrChange w:id="1610" w:author="Adriana  Casas" w:date="2015-07-08T15:43:00Z">
                  <w:rPr>
                    <w:b/>
                    <w:color w:val="000000"/>
                    <w:sz w:val="22"/>
                    <w:szCs w:val="22"/>
                  </w:rPr>
                </w:rPrChange>
              </w:rPr>
              <w:t>0</w:t>
            </w:r>
          </w:p>
        </w:tc>
      </w:tr>
      <w:tr w:rsidR="006C738E" w:rsidRPr="00DD6B12" w14:paraId="37618071"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8CBB26" w14:textId="77777777" w:rsidR="006C738E" w:rsidRPr="00DD6B12" w:rsidRDefault="006C738E" w:rsidP="00DD6B12">
            <w:pPr>
              <w:spacing w:line="240" w:lineRule="auto"/>
              <w:ind w:left="-120"/>
              <w:rPr>
                <w:rFonts w:ascii="Times" w:hAnsi="Times"/>
                <w:rPrChange w:id="1611" w:author="Adriana  Casas" w:date="2015-07-08T15:43:00Z">
                  <w:rPr/>
                </w:rPrChange>
              </w:rPr>
              <w:pPrChange w:id="1612" w:author="Adriana  Casas" w:date="2015-07-08T15:43:00Z">
                <w:pPr>
                  <w:ind w:left="-120"/>
                </w:pPr>
              </w:pPrChange>
            </w:pPr>
            <w:r w:rsidRPr="00DD6B12">
              <w:rPr>
                <w:rFonts w:ascii="Times" w:hAnsi="Times"/>
                <w:b/>
                <w:color w:val="000000"/>
                <w:rPrChange w:id="1613"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04F49E17" w14:textId="77777777" w:rsidR="006C738E" w:rsidRPr="00DD6B12" w:rsidRDefault="006C738E" w:rsidP="00DD6B12">
            <w:pPr>
              <w:spacing w:line="240" w:lineRule="auto"/>
              <w:ind w:left="-120"/>
              <w:rPr>
                <w:rFonts w:ascii="Times" w:hAnsi="Times"/>
                <w:rPrChange w:id="1614" w:author="Adriana  Casas" w:date="2015-07-08T15:43:00Z">
                  <w:rPr/>
                </w:rPrChange>
              </w:rPr>
              <w:pPrChange w:id="1615" w:author="Adriana  Casas" w:date="2015-07-08T15:43:00Z">
                <w:pPr>
                  <w:ind w:left="-120"/>
                </w:pPr>
              </w:pPrChange>
            </w:pPr>
            <w:r w:rsidRPr="00DD6B12">
              <w:rPr>
                <w:rFonts w:ascii="Times" w:hAnsi="Times"/>
                <w:b/>
                <w:color w:val="000000"/>
                <w:rPrChange w:id="1616" w:author="Adriana  Casas" w:date="2015-07-08T15:43:00Z">
                  <w:rPr>
                    <w:b/>
                    <w:color w:val="000000"/>
                  </w:rPr>
                </w:rPrChange>
              </w:rPr>
              <w:t>Refuerza tu aprendizaje</w:t>
            </w:r>
            <w:r w:rsidRPr="00DD6B12">
              <w:rPr>
                <w:rFonts w:ascii="Times" w:hAnsi="Times"/>
                <w:color w:val="000000"/>
                <w:rPrChange w:id="1617" w:author="Adriana  Casas" w:date="2015-07-08T15:43:00Z">
                  <w:rPr>
                    <w:color w:val="000000"/>
                  </w:rPr>
                </w:rPrChange>
              </w:rPr>
              <w:t>: la economía a lo largo de la historia</w:t>
            </w:r>
          </w:p>
        </w:tc>
      </w:tr>
      <w:tr w:rsidR="006C738E" w:rsidRPr="00DD6B12" w14:paraId="6792BFF0"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894FB6" w14:textId="77777777" w:rsidR="006C738E" w:rsidRPr="00DD6B12" w:rsidRDefault="006C738E" w:rsidP="00DD6B12">
            <w:pPr>
              <w:spacing w:line="240" w:lineRule="auto"/>
              <w:ind w:left="-120"/>
              <w:rPr>
                <w:rFonts w:ascii="Times" w:hAnsi="Times"/>
                <w:rPrChange w:id="1618" w:author="Adriana  Casas" w:date="2015-07-08T15:43:00Z">
                  <w:rPr/>
                </w:rPrChange>
              </w:rPr>
              <w:pPrChange w:id="1619" w:author="Adriana  Casas" w:date="2015-07-08T15:43:00Z">
                <w:pPr>
                  <w:ind w:left="-120"/>
                </w:pPr>
              </w:pPrChange>
            </w:pPr>
            <w:r w:rsidRPr="00DD6B12">
              <w:rPr>
                <w:rFonts w:ascii="Times" w:hAnsi="Times"/>
                <w:b/>
                <w:color w:val="000000"/>
                <w:rPrChange w:id="1620" w:author="Adriana  Casas" w:date="2015-07-08T15:43:00Z">
                  <w:rPr>
                    <w:b/>
                    <w:color w:val="000000"/>
                  </w:rPr>
                </w:rPrChange>
              </w:rPr>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58C3B8BB" w14:textId="77777777" w:rsidR="006C738E" w:rsidRPr="00DD6B12" w:rsidRDefault="006C738E" w:rsidP="00DD6B12">
            <w:pPr>
              <w:spacing w:line="240" w:lineRule="auto"/>
              <w:ind w:left="-120"/>
              <w:rPr>
                <w:rFonts w:ascii="Times" w:hAnsi="Times"/>
                <w:rPrChange w:id="1621" w:author="Adriana  Casas" w:date="2015-07-08T15:43:00Z">
                  <w:rPr/>
                </w:rPrChange>
              </w:rPr>
              <w:pPrChange w:id="1622" w:author="Adriana  Casas" w:date="2015-07-08T15:43:00Z">
                <w:pPr>
                  <w:ind w:left="-120"/>
                </w:pPr>
              </w:pPrChange>
            </w:pPr>
            <w:r w:rsidRPr="00DD6B12">
              <w:rPr>
                <w:rFonts w:ascii="Times" w:hAnsi="Times"/>
                <w:color w:val="000000"/>
                <w:rPrChange w:id="1623" w:author="Adriana  Casas" w:date="2015-07-08T15:43:00Z">
                  <w:rPr>
                    <w:color w:val="000000"/>
                  </w:rPr>
                </w:rPrChange>
              </w:rPr>
              <w:t>6 primaria/Ciencias sociales, /La vida económica/La economía en nuestras vidas.</w:t>
            </w:r>
          </w:p>
        </w:tc>
      </w:tr>
      <w:tr w:rsidR="006C738E" w:rsidRPr="00DD6B12" w14:paraId="7548B490"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DA4A82" w14:textId="77777777" w:rsidR="006C738E" w:rsidRPr="00DD6B12" w:rsidRDefault="006C738E" w:rsidP="00DD6B12">
            <w:pPr>
              <w:spacing w:line="240" w:lineRule="auto"/>
              <w:ind w:left="-120"/>
              <w:rPr>
                <w:rFonts w:ascii="Times" w:hAnsi="Times"/>
                <w:rPrChange w:id="1624" w:author="Adriana  Casas" w:date="2015-07-08T15:43:00Z">
                  <w:rPr/>
                </w:rPrChange>
              </w:rPr>
              <w:pPrChange w:id="1625" w:author="Adriana  Casas" w:date="2015-07-08T15:43:00Z">
                <w:pPr>
                  <w:ind w:left="-120"/>
                </w:pPr>
              </w:pPrChange>
            </w:pPr>
            <w:r w:rsidRPr="00DD6B12">
              <w:rPr>
                <w:rFonts w:ascii="Times" w:hAnsi="Times"/>
                <w:b/>
                <w:color w:val="000000"/>
                <w:rPrChange w:id="1626" w:author="Adriana  Casas" w:date="2015-07-08T15:43:00Z">
                  <w:rPr>
                    <w:b/>
                    <w:color w:val="000000"/>
                  </w:rPr>
                </w:rPrChange>
              </w:rPr>
              <w:t>Cambio</w:t>
            </w:r>
          </w:p>
        </w:tc>
        <w:tc>
          <w:tcPr>
            <w:tcW w:w="6750" w:type="dxa"/>
            <w:tcBorders>
              <w:bottom w:val="single" w:sz="8" w:space="0" w:color="000000"/>
              <w:right w:val="single" w:sz="8" w:space="0" w:color="000000"/>
            </w:tcBorders>
            <w:tcMar>
              <w:top w:w="100" w:type="dxa"/>
              <w:left w:w="100" w:type="dxa"/>
              <w:bottom w:w="100" w:type="dxa"/>
              <w:right w:w="100" w:type="dxa"/>
            </w:tcMar>
          </w:tcPr>
          <w:p w14:paraId="68691B6A" w14:textId="77777777" w:rsidR="006C738E" w:rsidRPr="00DD6B12" w:rsidRDefault="006C738E" w:rsidP="00DD6B12">
            <w:pPr>
              <w:spacing w:line="240" w:lineRule="auto"/>
              <w:ind w:left="-120"/>
              <w:rPr>
                <w:rFonts w:ascii="Times" w:hAnsi="Times"/>
                <w:rPrChange w:id="1627" w:author="Adriana  Casas" w:date="2015-07-08T15:43:00Z">
                  <w:rPr/>
                </w:rPrChange>
              </w:rPr>
              <w:pPrChange w:id="1628" w:author="Adriana  Casas" w:date="2015-07-08T15:43:00Z">
                <w:pPr>
                  <w:ind w:left="-120"/>
                </w:pPr>
              </w:pPrChange>
            </w:pPr>
            <w:r w:rsidRPr="00DD6B12">
              <w:rPr>
                <w:rFonts w:ascii="Times" w:hAnsi="Times"/>
                <w:color w:val="000000"/>
                <w:rPrChange w:id="1629" w:author="Adriana  Casas" w:date="2015-07-08T15:43:00Z">
                  <w:rPr>
                    <w:color w:val="000000"/>
                  </w:rPr>
                </w:rPrChange>
              </w:rPr>
              <w:t>Define con tus palabras que entendemos por modo de producción y por sistema económico. Luego di cual es el sistema dominante en la actualidad.</w:t>
            </w:r>
          </w:p>
          <w:p w14:paraId="234DA892" w14:textId="77777777" w:rsidR="006C738E" w:rsidRPr="00DD6B12" w:rsidRDefault="006C738E" w:rsidP="00DD6B12">
            <w:pPr>
              <w:spacing w:line="240" w:lineRule="auto"/>
              <w:ind w:left="-120"/>
              <w:rPr>
                <w:rFonts w:ascii="Times" w:hAnsi="Times"/>
                <w:rPrChange w:id="1630" w:author="Adriana  Casas" w:date="2015-07-08T15:43:00Z">
                  <w:rPr/>
                </w:rPrChange>
              </w:rPr>
              <w:pPrChange w:id="1631" w:author="Adriana  Casas" w:date="2015-07-08T15:43:00Z">
                <w:pPr>
                  <w:ind w:left="-120"/>
                </w:pPr>
              </w:pPrChange>
            </w:pPr>
            <w:r w:rsidRPr="00DD6B12">
              <w:rPr>
                <w:rFonts w:ascii="Times" w:hAnsi="Times"/>
                <w:color w:val="000000"/>
                <w:rPrChange w:id="1632" w:author="Adriana  Casas" w:date="2015-07-08T15:43:00Z">
                  <w:rPr>
                    <w:color w:val="000000"/>
                  </w:rPr>
                </w:rPrChange>
              </w:rPr>
              <w:t>…En lugar de que entendemos que se entiende. En lugar de di indica</w:t>
            </w:r>
          </w:p>
        </w:tc>
      </w:tr>
      <w:tr w:rsidR="006C738E" w:rsidRPr="00DD6B12" w14:paraId="2E5EDB24"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43FC1E" w14:textId="77777777" w:rsidR="006C738E" w:rsidRPr="00DD6B12" w:rsidRDefault="006C738E" w:rsidP="00DD6B12">
            <w:pPr>
              <w:spacing w:line="240" w:lineRule="auto"/>
              <w:ind w:left="-120"/>
              <w:rPr>
                <w:rFonts w:ascii="Times" w:hAnsi="Times"/>
                <w:rPrChange w:id="1633" w:author="Adriana  Casas" w:date="2015-07-08T15:43:00Z">
                  <w:rPr/>
                </w:rPrChange>
              </w:rPr>
              <w:pPrChange w:id="1634" w:author="Adriana  Casas" w:date="2015-07-08T15:43:00Z">
                <w:pPr>
                  <w:ind w:left="-120"/>
                </w:pPr>
              </w:pPrChange>
            </w:pPr>
            <w:r w:rsidRPr="00DD6B12">
              <w:rPr>
                <w:rFonts w:ascii="Times" w:hAnsi="Times"/>
                <w:b/>
                <w:color w:val="000000"/>
                <w:rPrChange w:id="1635"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282BAB7E" w14:textId="77777777" w:rsidR="006C738E" w:rsidRPr="00DD6B12" w:rsidRDefault="006C738E" w:rsidP="00DD6B12">
            <w:pPr>
              <w:spacing w:line="240" w:lineRule="auto"/>
              <w:ind w:left="-120"/>
              <w:rPr>
                <w:rFonts w:ascii="Times" w:hAnsi="Times"/>
                <w:rPrChange w:id="1636" w:author="Adriana  Casas" w:date="2015-07-08T15:43:00Z">
                  <w:rPr/>
                </w:rPrChange>
              </w:rPr>
              <w:pPrChange w:id="1637" w:author="Adriana  Casas" w:date="2015-07-08T15:43:00Z">
                <w:pPr>
                  <w:ind w:left="-120"/>
                </w:pPr>
              </w:pPrChange>
            </w:pPr>
            <w:r w:rsidRPr="00DD6B12">
              <w:rPr>
                <w:rFonts w:ascii="Times" w:hAnsi="Times"/>
                <w:color w:val="000000"/>
                <w:rPrChange w:id="1638" w:author="Adriana  Casas" w:date="2015-07-08T15:43:00Z">
                  <w:rPr>
                    <w:color w:val="000000"/>
                  </w:rPr>
                </w:rPrChange>
              </w:rPr>
              <w:t>Actividad sobre la economía a lo largo de la historia</w:t>
            </w:r>
          </w:p>
        </w:tc>
      </w:tr>
    </w:tbl>
    <w:p w14:paraId="0809B54F" w14:textId="77777777" w:rsidR="006C738E" w:rsidRPr="00DD6B12" w:rsidRDefault="006C738E" w:rsidP="006E29D3">
      <w:pPr>
        <w:spacing w:line="240" w:lineRule="auto"/>
        <w:jc w:val="left"/>
        <w:rPr>
          <w:rFonts w:ascii="Times" w:eastAsia="Calibri" w:hAnsi="Times" w:cs="Calibri"/>
          <w:color w:val="000000"/>
          <w:sz w:val="22"/>
          <w:rPrChange w:id="1639" w:author="Adriana  Casas" w:date="2015-07-08T15:43:00Z">
            <w:rPr>
              <w:rFonts w:ascii="Calibri" w:eastAsia="Calibri" w:hAnsi="Calibri" w:cs="Calibri"/>
              <w:color w:val="000000"/>
              <w:sz w:val="22"/>
            </w:rPr>
          </w:rPrChange>
        </w:rPr>
      </w:pPr>
      <w:r w:rsidRPr="00DD6B12">
        <w:rPr>
          <w:rFonts w:ascii="Times" w:eastAsia="Calibri" w:hAnsi="Times" w:cs="Calibri"/>
          <w:color w:val="000000"/>
          <w:sz w:val="22"/>
          <w:rPrChange w:id="1640" w:author="Adriana  Casas" w:date="2015-07-08T15:43:00Z">
            <w:rPr>
              <w:rFonts w:ascii="Calibri" w:eastAsia="Calibri" w:hAnsi="Calibri" w:cs="Calibri"/>
              <w:color w:val="000000"/>
              <w:sz w:val="22"/>
            </w:rPr>
          </w:rPrChange>
        </w:rPr>
        <w:t xml:space="preserve"> </w:t>
      </w:r>
    </w:p>
    <w:p w14:paraId="777D3C86" w14:textId="77777777" w:rsidR="006C738E" w:rsidRPr="00DD6B12" w:rsidRDefault="006C738E" w:rsidP="006E29D3">
      <w:pPr>
        <w:spacing w:line="240" w:lineRule="auto"/>
        <w:jc w:val="left"/>
        <w:rPr>
          <w:rFonts w:ascii="Times" w:eastAsia="Calibri" w:hAnsi="Times" w:cs="Calibri"/>
          <w:color w:val="000000"/>
          <w:sz w:val="22"/>
          <w:rPrChange w:id="1641" w:author="Adriana  Casas" w:date="2015-07-08T15:43:00Z">
            <w:rPr>
              <w:rFonts w:ascii="Calibri" w:eastAsia="Calibri" w:hAnsi="Calibri" w:cs="Calibri"/>
              <w:color w:val="000000"/>
              <w:sz w:val="22"/>
            </w:rPr>
          </w:rPrChange>
        </w:rPr>
      </w:pPr>
    </w:p>
    <w:p w14:paraId="1A87D84E" w14:textId="77777777" w:rsidR="006C738E" w:rsidRPr="00DD6B12" w:rsidRDefault="006C738E" w:rsidP="006E29D3">
      <w:pPr>
        <w:spacing w:line="240" w:lineRule="auto"/>
        <w:jc w:val="left"/>
        <w:rPr>
          <w:rFonts w:ascii="Times" w:hAnsi="Times"/>
          <w:rPrChange w:id="1642" w:author="Adriana  Casas" w:date="2015-07-08T15:43:00Z">
            <w:rPr/>
          </w:rPrChange>
        </w:rPr>
      </w:pPr>
    </w:p>
    <w:p w14:paraId="6881EEB1" w14:textId="77777777" w:rsidR="006C738E" w:rsidRPr="00DD6B12" w:rsidRDefault="006C738E" w:rsidP="006E29D3">
      <w:pPr>
        <w:spacing w:line="240" w:lineRule="auto"/>
        <w:jc w:val="left"/>
        <w:rPr>
          <w:rFonts w:ascii="Times" w:hAnsi="Times"/>
          <w:b/>
          <w:color w:val="000000"/>
          <w:rPrChange w:id="1643" w:author="Adriana  Casas" w:date="2015-07-08T15:43:00Z">
            <w:rPr>
              <w:b/>
              <w:color w:val="000000"/>
            </w:rPr>
          </w:rPrChange>
        </w:rPr>
      </w:pPr>
      <w:r w:rsidRPr="00DD6B12">
        <w:rPr>
          <w:rFonts w:ascii="Times" w:hAnsi="Times"/>
          <w:b/>
          <w:color w:val="000000"/>
          <w:rPrChange w:id="1644" w:author="Adriana  Casas" w:date="2015-07-08T15:43:00Z">
            <w:rPr>
              <w:b/>
              <w:color w:val="000000"/>
            </w:rPr>
          </w:rPrChange>
        </w:rPr>
        <w:t>[SECCIÓN 1] 3. El capitalismo y la economía de mercado</w:t>
      </w:r>
    </w:p>
    <w:p w14:paraId="5BAEEBA5" w14:textId="77777777" w:rsidR="00FA1C94" w:rsidRPr="00DD6B12" w:rsidRDefault="00FA1C94" w:rsidP="006E29D3">
      <w:pPr>
        <w:spacing w:line="240" w:lineRule="auto"/>
        <w:jc w:val="left"/>
        <w:rPr>
          <w:rFonts w:ascii="Times" w:hAnsi="Times"/>
          <w:b/>
          <w:color w:val="000000"/>
          <w:rPrChange w:id="1645" w:author="Adriana  Casas" w:date="2015-07-08T15:43:00Z">
            <w:rPr>
              <w:b/>
              <w:color w:val="000000"/>
            </w:rPr>
          </w:rPrChange>
        </w:rPr>
      </w:pPr>
    </w:p>
    <w:p w14:paraId="70F1AACB" w14:textId="77777777" w:rsidR="002F62B8" w:rsidRDefault="00FA1C94" w:rsidP="00DD6B12">
      <w:pPr>
        <w:spacing w:line="240" w:lineRule="auto"/>
        <w:rPr>
          <w:ins w:id="1646" w:author="Adriana  Casas" w:date="2015-07-10T11:49:00Z"/>
          <w:rFonts w:ascii="Times" w:hAnsi="Times"/>
          <w:color w:val="000000"/>
        </w:rPr>
        <w:pPrChange w:id="1647" w:author="Adriana  Casas" w:date="2015-07-08T15:43:00Z">
          <w:pPr/>
        </w:pPrChange>
      </w:pPr>
      <w:r w:rsidRPr="00DD6B12">
        <w:rPr>
          <w:rFonts w:ascii="Times" w:hAnsi="Times"/>
          <w:color w:val="000000"/>
          <w:rPrChange w:id="1648" w:author="Adriana  Casas" w:date="2015-07-08T15:43:00Z">
            <w:rPr>
              <w:color w:val="000000"/>
            </w:rPr>
          </w:rPrChange>
        </w:rPr>
        <w:t xml:space="preserve">El </w:t>
      </w:r>
      <w:ins w:id="1649" w:author="Adriana  Casas" w:date="2015-07-10T11:38:00Z">
        <w:r w:rsidR="0088062D">
          <w:rPr>
            <w:rFonts w:ascii="Times" w:hAnsi="Times"/>
            <w:color w:val="000000"/>
          </w:rPr>
          <w:t>c</w:t>
        </w:r>
      </w:ins>
      <w:del w:id="1650" w:author="Adriana  Casas" w:date="2015-07-10T11:38:00Z">
        <w:r w:rsidRPr="00DD6B12" w:rsidDel="0088062D">
          <w:rPr>
            <w:rFonts w:ascii="Times" w:hAnsi="Times"/>
            <w:color w:val="000000"/>
            <w:rPrChange w:id="1651" w:author="Adriana  Casas" w:date="2015-07-08T15:43:00Z">
              <w:rPr>
                <w:color w:val="000000"/>
              </w:rPr>
            </w:rPrChange>
          </w:rPr>
          <w:delText>C</w:delText>
        </w:r>
      </w:del>
      <w:r w:rsidRPr="00DD6B12">
        <w:rPr>
          <w:rFonts w:ascii="Times" w:hAnsi="Times"/>
          <w:color w:val="000000"/>
          <w:rPrChange w:id="1652" w:author="Adriana  Casas" w:date="2015-07-08T15:43:00Z">
            <w:rPr>
              <w:color w:val="000000"/>
            </w:rPr>
          </w:rPrChange>
        </w:rPr>
        <w:t>apitalismo</w:t>
      </w:r>
      <w:ins w:id="1653" w:author="Adriana  Casas" w:date="2015-07-10T11:38:00Z">
        <w:r w:rsidR="0088062D">
          <w:rPr>
            <w:rFonts w:ascii="Times" w:hAnsi="Times"/>
            <w:color w:val="000000"/>
          </w:rPr>
          <w:t>,</w:t>
        </w:r>
      </w:ins>
      <w:r w:rsidRPr="00DD6B12">
        <w:rPr>
          <w:rFonts w:ascii="Times" w:hAnsi="Times"/>
          <w:color w:val="000000"/>
          <w:rPrChange w:id="1654" w:author="Adriana  Casas" w:date="2015-07-08T15:43:00Z">
            <w:rPr>
              <w:color w:val="000000"/>
            </w:rPr>
          </w:rPrChange>
        </w:rPr>
        <w:t xml:space="preserve"> como sistema económico, </w:t>
      </w:r>
      <w:ins w:id="1655" w:author="Adriana  Casas" w:date="2015-07-10T11:47:00Z">
        <w:r w:rsidR="002F62B8">
          <w:rPr>
            <w:rFonts w:ascii="Times" w:hAnsi="Times"/>
            <w:color w:val="000000"/>
          </w:rPr>
          <w:t>está basado en tres elementos fundamentales: la propiedad privada de los medios de producción</w:t>
        </w:r>
      </w:ins>
      <w:ins w:id="1656" w:author="Adriana  Casas" w:date="2015-07-10T11:48:00Z">
        <w:r w:rsidR="002F62B8">
          <w:rPr>
            <w:rFonts w:ascii="Times" w:hAnsi="Times"/>
            <w:color w:val="000000"/>
          </w:rPr>
          <w:t xml:space="preserve">, la existencia de un meercado (de mercancías, de capitales, de trabajo), y la búzqueda del máximo beneficio. </w:t>
        </w:r>
      </w:ins>
    </w:p>
    <w:p w14:paraId="1271C9DC" w14:textId="77777777" w:rsidR="002F62B8" w:rsidRDefault="002F62B8" w:rsidP="00DD6B12">
      <w:pPr>
        <w:spacing w:line="240" w:lineRule="auto"/>
        <w:rPr>
          <w:ins w:id="1657" w:author="Adriana  Casas" w:date="2015-07-10T11:49:00Z"/>
          <w:rFonts w:ascii="Times" w:hAnsi="Times"/>
          <w:color w:val="000000"/>
        </w:rPr>
        <w:pPrChange w:id="1658" w:author="Adriana  Casas" w:date="2015-07-08T15:43:00Z">
          <w:pPr/>
        </w:pPrChange>
      </w:pPr>
    </w:p>
    <w:p w14:paraId="3259C262" w14:textId="243956A4" w:rsidR="002F62B8" w:rsidRPr="00E2114F" w:rsidRDefault="002F62B8" w:rsidP="002F62B8">
      <w:pPr>
        <w:spacing w:line="240" w:lineRule="auto"/>
        <w:rPr>
          <w:rFonts w:ascii="Times" w:hAnsi="Times"/>
        </w:rPr>
      </w:pPr>
      <w:moveToRangeStart w:id="1659" w:author="Adriana  Casas" w:date="2015-07-10T11:49:00Z" w:name="move298148269"/>
      <w:moveTo w:id="1660" w:author="Adriana  Casas" w:date="2015-07-10T11:49:00Z">
        <w:r w:rsidRPr="00E2114F">
          <w:rPr>
            <w:rFonts w:ascii="Times" w:hAnsi="Times"/>
            <w:color w:val="000000"/>
          </w:rPr>
          <w:t xml:space="preserve">Así pues, en el </w:t>
        </w:r>
        <w:del w:id="1661" w:author="Adriana  Casas" w:date="2015-07-10T11:49:00Z">
          <w:r w:rsidRPr="00E2114F" w:rsidDel="002F62B8">
            <w:rPr>
              <w:rFonts w:ascii="Times" w:hAnsi="Times"/>
              <w:color w:val="000000"/>
            </w:rPr>
            <w:delText xml:space="preserve">marco del </w:delText>
          </w:r>
        </w:del>
        <w:r w:rsidRPr="00E2114F">
          <w:rPr>
            <w:rFonts w:ascii="Times" w:hAnsi="Times"/>
            <w:color w:val="000000"/>
          </w:rPr>
          <w:t xml:space="preserve">modelo capitalista, el </w:t>
        </w:r>
        <w:r w:rsidRPr="00E2114F">
          <w:rPr>
            <w:rFonts w:ascii="Times" w:hAnsi="Times"/>
          </w:rPr>
          <w:fldChar w:fldCharType="begin"/>
        </w:r>
        <w:r w:rsidRPr="00E2114F">
          <w:rPr>
            <w:rFonts w:ascii="Times" w:hAnsi="Times"/>
          </w:rPr>
          <w:instrText xml:space="preserve"> HYPERLINK "http://definicion.de/mercado" \h </w:instrText>
        </w:r>
        <w:r w:rsidRPr="00E2114F">
          <w:rPr>
            <w:rFonts w:ascii="Times" w:hAnsi="Times"/>
          </w:rPr>
        </w:r>
        <w:r w:rsidRPr="00E2114F">
          <w:rPr>
            <w:rFonts w:ascii="Times" w:hAnsi="Times"/>
          </w:rPr>
          <w:fldChar w:fldCharType="separate"/>
        </w:r>
        <w:r w:rsidRPr="00E2114F">
          <w:rPr>
            <w:rFonts w:ascii="Times" w:hAnsi="Times"/>
            <w:b/>
            <w:color w:val="000000"/>
          </w:rPr>
          <w:t>mercado</w:t>
        </w:r>
        <w:r w:rsidRPr="00E2114F">
          <w:rPr>
            <w:rFonts w:ascii="Times" w:hAnsi="Times"/>
            <w:b/>
            <w:color w:val="000000"/>
          </w:rPr>
          <w:fldChar w:fldCharType="end"/>
        </w:r>
        <w:del w:id="1662" w:author="Adriana  Casas" w:date="2015-07-10T11:49:00Z">
          <w:r w:rsidRPr="00E2114F" w:rsidDel="002F62B8">
            <w:rPr>
              <w:rFonts w:ascii="Times" w:hAnsi="Times"/>
              <w:b/>
              <w:color w:val="000000"/>
            </w:rPr>
            <w:delText>,</w:delText>
          </w:r>
        </w:del>
        <w:r w:rsidRPr="00E2114F">
          <w:rPr>
            <w:rFonts w:ascii="Times" w:hAnsi="Times"/>
            <w:color w:val="000000"/>
          </w:rPr>
          <w:t xml:space="preserve"> es el ambiente que permite el desarrollo del intercambio de bienes y servicios. Se trata de una institución social que permite que los </w:t>
        </w:r>
        <w:r w:rsidRPr="00E2114F">
          <w:rPr>
            <w:rFonts w:ascii="Times" w:hAnsi="Times"/>
            <w:b/>
            <w:color w:val="000000"/>
          </w:rPr>
          <w:t>productores</w:t>
        </w:r>
        <w:r w:rsidRPr="00E2114F">
          <w:rPr>
            <w:rFonts w:ascii="Times" w:hAnsi="Times"/>
            <w:color w:val="000000"/>
          </w:rPr>
          <w:t xml:space="preserve">, los </w:t>
        </w:r>
        <w:r w:rsidRPr="00E2114F">
          <w:rPr>
            <w:rFonts w:ascii="Times" w:hAnsi="Times"/>
            <w:b/>
            <w:color w:val="000000"/>
          </w:rPr>
          <w:t>vendedores</w:t>
        </w:r>
        <w:r w:rsidRPr="00E2114F">
          <w:rPr>
            <w:rFonts w:ascii="Times" w:hAnsi="Times"/>
            <w:color w:val="000000"/>
          </w:rPr>
          <w:t xml:space="preserve"> y los </w:t>
        </w:r>
        <w:r w:rsidRPr="00E2114F">
          <w:rPr>
            <w:rFonts w:ascii="Times" w:hAnsi="Times"/>
            <w:b/>
            <w:color w:val="000000"/>
          </w:rPr>
          <w:t>compradores</w:t>
        </w:r>
        <w:r w:rsidRPr="00E2114F">
          <w:rPr>
            <w:rFonts w:ascii="Times" w:hAnsi="Times"/>
            <w:color w:val="000000"/>
          </w:rPr>
          <w:t xml:space="preserve"> desarrollen una relación comercial</w:t>
        </w:r>
      </w:moveTo>
      <w:ins w:id="1663" w:author="Adriana  Casas" w:date="2015-07-10T11:49:00Z">
        <w:r>
          <w:rPr>
            <w:rFonts w:ascii="Times" w:hAnsi="Times"/>
            <w:color w:val="000000"/>
          </w:rPr>
          <w:t>, la cual</w:t>
        </w:r>
      </w:ins>
      <w:moveTo w:id="1664" w:author="Adriana  Casas" w:date="2015-07-10T11:49:00Z">
        <w:del w:id="1665" w:author="Adriana  Casas" w:date="2015-07-10T11:49:00Z">
          <w:r w:rsidRPr="00E2114F" w:rsidDel="002F62B8">
            <w:rPr>
              <w:rFonts w:ascii="Times" w:hAnsi="Times"/>
              <w:color w:val="000000"/>
            </w:rPr>
            <w:delText xml:space="preserve"> que</w:delText>
          </w:r>
        </w:del>
        <w:r w:rsidRPr="00E2114F">
          <w:rPr>
            <w:rFonts w:ascii="Times" w:hAnsi="Times"/>
            <w:color w:val="000000"/>
          </w:rPr>
          <w:t xml:space="preserve"> está regulada por los Estados.</w:t>
        </w:r>
      </w:moveTo>
    </w:p>
    <w:moveToRangeEnd w:id="1659"/>
    <w:p w14:paraId="6092EFA2" w14:textId="02321DFE" w:rsidR="00FA1C94" w:rsidRPr="00DD6B12" w:rsidDel="002F62B8" w:rsidRDefault="00FA1C94" w:rsidP="00DD6B12">
      <w:pPr>
        <w:spacing w:line="240" w:lineRule="auto"/>
        <w:rPr>
          <w:del w:id="1666" w:author="Adriana  Casas" w:date="2015-07-10T11:49:00Z"/>
          <w:rFonts w:ascii="Times" w:hAnsi="Times"/>
          <w:color w:val="000000"/>
          <w:rPrChange w:id="1667" w:author="Adriana  Casas" w:date="2015-07-08T15:43:00Z">
            <w:rPr>
              <w:del w:id="1668" w:author="Adriana  Casas" w:date="2015-07-10T11:49:00Z"/>
              <w:color w:val="000000"/>
            </w:rPr>
          </w:rPrChange>
        </w:rPr>
        <w:pPrChange w:id="1669" w:author="Adriana  Casas" w:date="2015-07-08T15:43:00Z">
          <w:pPr/>
        </w:pPrChange>
      </w:pPr>
      <w:del w:id="1670" w:author="Adriana  Casas" w:date="2015-07-10T11:48:00Z">
        <w:r w:rsidRPr="00DD6B12" w:rsidDel="002F62B8">
          <w:rPr>
            <w:rFonts w:ascii="Times" w:hAnsi="Times"/>
            <w:color w:val="000000"/>
            <w:rPrChange w:id="1671" w:author="Adriana  Casas" w:date="2015-07-08T15:43:00Z">
              <w:rPr>
                <w:color w:val="000000"/>
              </w:rPr>
            </w:rPrChange>
          </w:rPr>
          <w:delText>defiende los principios del llamado liberalismo económico que busca el ánimo de lucro o ganancia, la iniciativa individual</w:delText>
        </w:r>
      </w:del>
      <w:del w:id="1672" w:author="Adriana  Casas" w:date="2015-07-10T11:38:00Z">
        <w:r w:rsidRPr="00DD6B12" w:rsidDel="0088062D">
          <w:rPr>
            <w:rFonts w:ascii="Times" w:hAnsi="Times"/>
            <w:color w:val="000000"/>
            <w:rPrChange w:id="1673" w:author="Adriana  Casas" w:date="2015-07-08T15:43:00Z">
              <w:rPr>
                <w:color w:val="000000"/>
              </w:rPr>
            </w:rPrChange>
          </w:rPr>
          <w:delText>,</w:delText>
        </w:r>
      </w:del>
      <w:del w:id="1674" w:author="Adriana  Casas" w:date="2015-07-10T11:48:00Z">
        <w:r w:rsidRPr="00DD6B12" w:rsidDel="002F62B8">
          <w:rPr>
            <w:rFonts w:ascii="Times" w:hAnsi="Times"/>
            <w:color w:val="000000"/>
            <w:rPrChange w:id="1675" w:author="Adriana  Casas" w:date="2015-07-08T15:43:00Z">
              <w:rPr>
                <w:color w:val="000000"/>
              </w:rPr>
            </w:rPrChange>
          </w:rPr>
          <w:delText xml:space="preserve"> la libre competencia, </w:delText>
        </w:r>
      </w:del>
      <w:del w:id="1676" w:author="Adriana  Casas" w:date="2015-07-10T11:39:00Z">
        <w:r w:rsidRPr="00DD6B12" w:rsidDel="0088062D">
          <w:rPr>
            <w:rFonts w:ascii="Times" w:hAnsi="Times"/>
            <w:color w:val="000000"/>
            <w:rPrChange w:id="1677" w:author="Adriana  Casas" w:date="2015-07-08T15:43:00Z">
              <w:rPr>
                <w:color w:val="000000"/>
              </w:rPr>
            </w:rPrChange>
          </w:rPr>
          <w:delText xml:space="preserve">a través </w:delText>
        </w:r>
      </w:del>
      <w:del w:id="1678" w:author="Adriana  Casas" w:date="2015-07-10T11:48:00Z">
        <w:r w:rsidRPr="00DD6B12" w:rsidDel="002F62B8">
          <w:rPr>
            <w:rFonts w:ascii="Times" w:hAnsi="Times"/>
            <w:color w:val="000000"/>
            <w:rPrChange w:id="1679" w:author="Adriana  Casas" w:date="2015-07-08T15:43:00Z">
              <w:rPr>
                <w:color w:val="000000"/>
              </w:rPr>
            </w:rPrChange>
          </w:rPr>
          <w:delText xml:space="preserve">de la cual se regulan la </w:delText>
        </w:r>
        <w:r w:rsidRPr="00DD6B12" w:rsidDel="002F62B8">
          <w:rPr>
            <w:rFonts w:ascii="Times" w:hAnsi="Times"/>
            <w:b/>
            <w:color w:val="000000"/>
            <w:rPrChange w:id="1680" w:author="Adriana  Casas" w:date="2015-07-08T15:43:00Z">
              <w:rPr>
                <w:b/>
                <w:color w:val="000000"/>
              </w:rPr>
            </w:rPrChange>
          </w:rPr>
          <w:delText>producción</w:delText>
        </w:r>
        <w:r w:rsidRPr="00DD6B12" w:rsidDel="002F62B8">
          <w:rPr>
            <w:rFonts w:ascii="Times" w:hAnsi="Times"/>
            <w:color w:val="000000"/>
            <w:rPrChange w:id="1681" w:author="Adriana  Casas" w:date="2015-07-08T15:43:00Z">
              <w:rPr>
                <w:color w:val="000000"/>
              </w:rPr>
            </w:rPrChange>
          </w:rPr>
          <w:delText>, los precios y el fortalecimiento del mercado.</w:delText>
        </w:r>
      </w:del>
    </w:p>
    <w:p w14:paraId="7FFFF9C2" w14:textId="77777777" w:rsidR="00FA1C94" w:rsidRPr="00DD6B12" w:rsidRDefault="00FA1C94" w:rsidP="002F62B8">
      <w:pPr>
        <w:spacing w:line="240" w:lineRule="auto"/>
        <w:rPr>
          <w:rFonts w:ascii="Times" w:hAnsi="Times"/>
          <w:rPrChange w:id="1682" w:author="Adriana  Casas" w:date="2015-07-08T15:43:00Z">
            <w:rPr/>
          </w:rPrChange>
        </w:rPr>
        <w:pPrChange w:id="1683" w:author="Adriana  Casas" w:date="2015-07-10T11:49:00Z">
          <w:pPr>
            <w:spacing w:line="240" w:lineRule="auto"/>
            <w:jc w:val="left"/>
          </w:pPr>
        </w:pPrChange>
      </w:pPr>
    </w:p>
    <w:p w14:paraId="1A1D7480" w14:textId="77777777" w:rsidR="006C738E" w:rsidRPr="00DD6B12" w:rsidRDefault="006C738E" w:rsidP="00DD6B12">
      <w:pPr>
        <w:spacing w:line="240" w:lineRule="auto"/>
        <w:rPr>
          <w:rFonts w:ascii="Times" w:hAnsi="Times"/>
          <w:rPrChange w:id="1684" w:author="Adriana  Casas" w:date="2015-07-08T15:43:00Z">
            <w:rPr/>
          </w:rPrChange>
        </w:rPr>
        <w:pPrChange w:id="1685" w:author="Adriana  Casas" w:date="2015-07-08T15:43:00Z">
          <w:pPr/>
        </w:pPrChange>
      </w:pPr>
      <w:r w:rsidRPr="00DD6B12">
        <w:rPr>
          <w:rFonts w:ascii="Times" w:hAnsi="Times"/>
          <w:color w:val="000000"/>
          <w:rPrChange w:id="1686" w:author="Adriana  Casas" w:date="2015-07-08T15:43:00Z">
            <w:rPr>
              <w:color w:val="000000"/>
            </w:rPr>
          </w:rPrChange>
        </w:rPr>
        <w:t xml:space="preserve"> </w:t>
      </w:r>
    </w:p>
    <w:tbl>
      <w:tblPr>
        <w:tblStyle w:val="86"/>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90"/>
        <w:gridCol w:w="5985"/>
      </w:tblGrid>
      <w:tr w:rsidR="006C738E" w:rsidRPr="00DD6B12" w14:paraId="7E9A8659"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70B1110" w14:textId="19333199" w:rsidR="006C738E" w:rsidRPr="00DD6B12" w:rsidRDefault="006C738E" w:rsidP="006E29D3">
            <w:pPr>
              <w:spacing w:line="240" w:lineRule="auto"/>
              <w:jc w:val="center"/>
              <w:rPr>
                <w:rFonts w:ascii="Times" w:hAnsi="Times"/>
                <w:b/>
                <w:rPrChange w:id="1687" w:author="Adriana  Casas" w:date="2015-07-08T15:43:00Z">
                  <w:rPr>
                    <w:b/>
                  </w:rPr>
                </w:rPrChange>
              </w:rPr>
            </w:pPr>
            <w:r w:rsidRPr="00DD6B12">
              <w:rPr>
                <w:rFonts w:ascii="Times" w:eastAsia="Calibri" w:hAnsi="Times"/>
                <w:b/>
                <w:color w:val="FFFFFF" w:themeColor="background1"/>
                <w:highlight w:val="none"/>
                <w:rPrChange w:id="1688" w:author="Adriana  Casas" w:date="2015-07-08T15:43:00Z">
                  <w:rPr>
                    <w:rFonts w:eastAsia="Calibri"/>
                    <w:b/>
                    <w:color w:val="FFFFFF" w:themeColor="background1"/>
                    <w:highlight w:val="none"/>
                  </w:rPr>
                </w:rPrChange>
              </w:rPr>
              <w:t xml:space="preserve">Imagen </w:t>
            </w:r>
            <w:ins w:id="1689" w:author="Adriana  Casas" w:date="2015-07-10T11:49:00Z">
              <w:r w:rsidR="001D7805">
                <w:rPr>
                  <w:rFonts w:ascii="Times" w:eastAsia="Calibri" w:hAnsi="Times"/>
                  <w:b/>
                  <w:color w:val="FFFFFF" w:themeColor="background1"/>
                  <w:highlight w:val="none"/>
                </w:rPr>
                <w:t xml:space="preserve"> (fotograf</w:t>
              </w:r>
            </w:ins>
            <w:ins w:id="1690" w:author="Adriana  Casas" w:date="2015-07-10T11:50:00Z">
              <w:r w:rsidR="001D7805">
                <w:rPr>
                  <w:rFonts w:ascii="Times" w:eastAsia="Calibri" w:hAnsi="Times"/>
                  <w:b/>
                  <w:color w:val="FFFFFF" w:themeColor="background1"/>
                  <w:highlight w:val="none"/>
                </w:rPr>
                <w:t>ía, gráfica o ilustración)</w:t>
              </w:r>
            </w:ins>
            <w:del w:id="1691" w:author="Adriana  Casas" w:date="2015-07-10T11:49:00Z">
              <w:r w:rsidRPr="00DD6B12" w:rsidDel="001D7805">
                <w:rPr>
                  <w:rFonts w:ascii="Times" w:eastAsia="Calibri" w:hAnsi="Times"/>
                  <w:b/>
                  <w:color w:val="FFFFFF" w:themeColor="background1"/>
                  <w:highlight w:val="none"/>
                  <w:rPrChange w:id="1692" w:author="Adriana  Casas" w:date="2015-07-08T15:43:00Z">
                    <w:rPr>
                      <w:rFonts w:eastAsia="Calibri"/>
                      <w:b/>
                      <w:color w:val="FFFFFF" w:themeColor="background1"/>
                      <w:highlight w:val="none"/>
                    </w:rPr>
                  </w:rPrChange>
                </w:rPr>
                <w:delText>(Dibujo)Recurso nuevo</w:delText>
              </w:r>
            </w:del>
          </w:p>
        </w:tc>
      </w:tr>
      <w:tr w:rsidR="006C738E" w:rsidRPr="00DD6B12" w14:paraId="1D87FC11"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210822" w14:textId="77777777" w:rsidR="006C738E" w:rsidRPr="00DD6B12" w:rsidRDefault="006C738E" w:rsidP="00DD6B12">
            <w:pPr>
              <w:spacing w:line="240" w:lineRule="auto"/>
              <w:rPr>
                <w:rFonts w:ascii="Times" w:hAnsi="Times"/>
                <w:rPrChange w:id="1693" w:author="Adriana  Casas" w:date="2015-07-08T15:43:00Z">
                  <w:rPr/>
                </w:rPrChange>
              </w:rPr>
              <w:pPrChange w:id="1694" w:author="Adriana  Casas" w:date="2015-07-08T15:43:00Z">
                <w:pPr/>
              </w:pPrChange>
            </w:pPr>
            <w:r w:rsidRPr="00DD6B12">
              <w:rPr>
                <w:rFonts w:ascii="Times" w:hAnsi="Times"/>
                <w:b/>
                <w:color w:val="000000"/>
                <w:rPrChange w:id="1695" w:author="Adriana  Casas" w:date="2015-07-08T15:43:00Z">
                  <w:rPr>
                    <w:b/>
                    <w:color w:val="000000"/>
                  </w:rPr>
                </w:rPrChange>
              </w:rPr>
              <w:t xml:space="preserve"> </w:t>
            </w:r>
          </w:p>
        </w:tc>
        <w:tc>
          <w:tcPr>
            <w:tcW w:w="5985" w:type="dxa"/>
            <w:tcBorders>
              <w:bottom w:val="single" w:sz="8" w:space="0" w:color="000000"/>
              <w:right w:val="single" w:sz="8" w:space="0" w:color="000000"/>
            </w:tcBorders>
            <w:tcMar>
              <w:top w:w="100" w:type="dxa"/>
              <w:left w:w="100" w:type="dxa"/>
              <w:bottom w:w="100" w:type="dxa"/>
              <w:right w:w="100" w:type="dxa"/>
            </w:tcMar>
          </w:tcPr>
          <w:p w14:paraId="5341C74F" w14:textId="3DB0A623" w:rsidR="006C738E" w:rsidRPr="00DD6B12" w:rsidRDefault="00E50C5F" w:rsidP="006E29D3">
            <w:pPr>
              <w:spacing w:line="240" w:lineRule="auto"/>
              <w:jc w:val="left"/>
              <w:rPr>
                <w:rFonts w:ascii="Times" w:hAnsi="Times"/>
                <w:rPrChange w:id="1696" w:author="Adriana  Casas" w:date="2015-07-08T15:43:00Z">
                  <w:rPr/>
                </w:rPrChange>
              </w:rPr>
            </w:pPr>
            <w:r w:rsidRPr="00DD6B12">
              <w:rPr>
                <w:rFonts w:ascii="Times" w:eastAsia="Calibri" w:hAnsi="Times" w:cs="Calibri"/>
                <w:b/>
                <w:color w:val="000000"/>
                <w:sz w:val="22"/>
                <w:rPrChange w:id="1697" w:author="Adriana  Casas" w:date="2015-07-08T15:43:00Z">
                  <w:rPr>
                    <w:rFonts w:ascii="Calibri" w:eastAsia="Calibri" w:hAnsi="Calibri" w:cs="Calibri"/>
                    <w:b/>
                    <w:color w:val="000000"/>
                    <w:sz w:val="22"/>
                  </w:rPr>
                </w:rPrChange>
              </w:rPr>
              <w:t>CS_10_05</w:t>
            </w:r>
            <w:r w:rsidR="006C738E" w:rsidRPr="00DD6B12">
              <w:rPr>
                <w:rFonts w:ascii="Times" w:eastAsia="Calibri" w:hAnsi="Times" w:cs="Calibri"/>
                <w:b/>
                <w:color w:val="000000"/>
                <w:sz w:val="22"/>
                <w:rPrChange w:id="1698" w:author="Adriana  Casas" w:date="2015-07-08T15:43:00Z">
                  <w:rPr>
                    <w:rFonts w:ascii="Calibri" w:eastAsia="Calibri" w:hAnsi="Calibri" w:cs="Calibri"/>
                    <w:b/>
                    <w:color w:val="000000"/>
                    <w:sz w:val="22"/>
                  </w:rPr>
                </w:rPrChange>
              </w:rPr>
              <w:t>_CO</w:t>
            </w:r>
            <w:ins w:id="1699" w:author="Adriana  Casas" w:date="2015-07-10T11:50:00Z">
              <w:r w:rsidR="00885137">
                <w:rPr>
                  <w:rFonts w:ascii="Times" w:eastAsia="Calibri" w:hAnsi="Times" w:cs="Calibri"/>
                  <w:b/>
                  <w:color w:val="000000"/>
                  <w:sz w:val="22"/>
                </w:rPr>
                <w:t>_</w:t>
              </w:r>
            </w:ins>
            <w:del w:id="1700" w:author="Adriana  Casas" w:date="2015-07-10T11:50:00Z">
              <w:r w:rsidR="006C738E" w:rsidRPr="00DD6B12" w:rsidDel="00885137">
                <w:rPr>
                  <w:rFonts w:ascii="Times" w:eastAsia="Calibri" w:hAnsi="Times" w:cs="Calibri"/>
                  <w:b/>
                  <w:color w:val="000000"/>
                  <w:sz w:val="22"/>
                  <w:rPrChange w:id="1701" w:author="Adriana  Casas" w:date="2015-07-08T15:43:00Z">
                    <w:rPr>
                      <w:rFonts w:ascii="Calibri" w:eastAsia="Calibri" w:hAnsi="Calibri" w:cs="Calibri"/>
                      <w:b/>
                      <w:color w:val="000000"/>
                      <w:sz w:val="22"/>
                    </w:rPr>
                  </w:rPrChange>
                </w:rPr>
                <w:delText xml:space="preserve">  </w:delText>
              </w:r>
            </w:del>
            <w:r w:rsidR="006C738E" w:rsidRPr="00DD6B12">
              <w:rPr>
                <w:rFonts w:ascii="Times" w:eastAsia="Calibri" w:hAnsi="Times" w:cs="Calibri"/>
                <w:b/>
                <w:color w:val="000000"/>
                <w:sz w:val="22"/>
                <w:rPrChange w:id="1702" w:author="Adriana  Casas" w:date="2015-07-08T15:43:00Z">
                  <w:rPr>
                    <w:rFonts w:ascii="Calibri" w:eastAsia="Calibri" w:hAnsi="Calibri" w:cs="Calibri"/>
                    <w:b/>
                    <w:color w:val="000000"/>
                    <w:sz w:val="22"/>
                  </w:rPr>
                </w:rPrChange>
              </w:rPr>
              <w:t>IMG</w:t>
            </w:r>
            <w:r w:rsidRPr="00DD6B12">
              <w:rPr>
                <w:rFonts w:ascii="Times" w:eastAsia="Calibri" w:hAnsi="Times" w:cs="Calibri"/>
                <w:b/>
                <w:color w:val="000000"/>
                <w:sz w:val="22"/>
                <w:rPrChange w:id="1703" w:author="Adriana  Casas" w:date="2015-07-08T15:43:00Z">
                  <w:rPr>
                    <w:rFonts w:ascii="Calibri" w:eastAsia="Calibri" w:hAnsi="Calibri" w:cs="Calibri"/>
                    <w:b/>
                    <w:color w:val="000000"/>
                    <w:sz w:val="22"/>
                  </w:rPr>
                </w:rPrChange>
              </w:rPr>
              <w:t>0</w:t>
            </w:r>
            <w:r w:rsidR="006C738E" w:rsidRPr="00DD6B12">
              <w:rPr>
                <w:rFonts w:ascii="Times" w:eastAsia="Calibri" w:hAnsi="Times" w:cs="Calibri"/>
                <w:b/>
                <w:color w:val="000000"/>
                <w:sz w:val="22"/>
                <w:rPrChange w:id="1704" w:author="Adriana  Casas" w:date="2015-07-08T15:43:00Z">
                  <w:rPr>
                    <w:rFonts w:ascii="Calibri" w:eastAsia="Calibri" w:hAnsi="Calibri" w:cs="Calibri"/>
                    <w:b/>
                    <w:color w:val="000000"/>
                    <w:sz w:val="22"/>
                  </w:rPr>
                </w:rPrChange>
              </w:rPr>
              <w:t>8</w:t>
            </w:r>
          </w:p>
        </w:tc>
      </w:tr>
      <w:tr w:rsidR="006C738E" w:rsidRPr="00DD6B12" w14:paraId="082D26B8"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DDCDE7" w14:textId="77777777" w:rsidR="006C738E" w:rsidRPr="00DD6B12" w:rsidRDefault="006C738E" w:rsidP="00DD6B12">
            <w:pPr>
              <w:spacing w:line="240" w:lineRule="auto"/>
              <w:rPr>
                <w:rFonts w:ascii="Times" w:hAnsi="Times"/>
                <w:rPrChange w:id="1705" w:author="Adriana  Casas" w:date="2015-07-08T15:43:00Z">
                  <w:rPr/>
                </w:rPrChange>
              </w:rPr>
              <w:pPrChange w:id="1706" w:author="Adriana  Casas" w:date="2015-07-08T15:43:00Z">
                <w:pPr/>
              </w:pPrChange>
            </w:pPr>
            <w:r w:rsidRPr="00DD6B12">
              <w:rPr>
                <w:rFonts w:ascii="Times" w:hAnsi="Times"/>
                <w:b/>
                <w:color w:val="000000"/>
                <w:sz w:val="18"/>
                <w:rPrChange w:id="1707" w:author="Adriana  Casas" w:date="2015-07-08T15:43:00Z">
                  <w:rPr>
                    <w:b/>
                    <w:color w:val="000000"/>
                    <w:sz w:val="18"/>
                  </w:rPr>
                </w:rPrChange>
              </w:rPr>
              <w:t>Descripción</w:t>
            </w:r>
          </w:p>
        </w:tc>
        <w:tc>
          <w:tcPr>
            <w:tcW w:w="5985" w:type="dxa"/>
            <w:tcBorders>
              <w:bottom w:val="single" w:sz="8" w:space="0" w:color="000000"/>
              <w:right w:val="single" w:sz="8" w:space="0" w:color="000000"/>
            </w:tcBorders>
            <w:tcMar>
              <w:top w:w="100" w:type="dxa"/>
              <w:left w:w="100" w:type="dxa"/>
              <w:bottom w:w="100" w:type="dxa"/>
              <w:right w:w="100" w:type="dxa"/>
            </w:tcMar>
          </w:tcPr>
          <w:p w14:paraId="4C30D376" w14:textId="390D8615" w:rsidR="006C738E" w:rsidRPr="00DD6B12" w:rsidRDefault="006C738E" w:rsidP="006E29D3">
            <w:pPr>
              <w:spacing w:line="240" w:lineRule="auto"/>
              <w:jc w:val="left"/>
              <w:rPr>
                <w:rFonts w:ascii="Times" w:hAnsi="Times"/>
                <w:rPrChange w:id="1708" w:author="Adriana  Casas" w:date="2015-07-08T15:43:00Z">
                  <w:rPr/>
                </w:rPrChange>
              </w:rPr>
            </w:pPr>
            <w:r w:rsidRPr="00DD6B12">
              <w:rPr>
                <w:rFonts w:ascii="Times" w:eastAsia="Calibri" w:hAnsi="Times" w:cs="Calibri"/>
                <w:color w:val="000000"/>
                <w:sz w:val="22"/>
                <w:rPrChange w:id="1709" w:author="Adriana  Casas" w:date="2015-07-08T15:43:00Z">
                  <w:rPr>
                    <w:rFonts w:ascii="Calibri" w:eastAsia="Calibri" w:hAnsi="Calibri" w:cs="Calibri"/>
                    <w:color w:val="000000"/>
                    <w:sz w:val="22"/>
                  </w:rPr>
                </w:rPrChange>
              </w:rPr>
              <w:t xml:space="preserve"> </w:t>
            </w:r>
            <w:del w:id="1710" w:author="Adriana  Casas" w:date="2015-07-10T12:04:00Z">
              <w:r w:rsidRPr="00DD6B12" w:rsidDel="008961AE">
                <w:rPr>
                  <w:rFonts w:ascii="Times" w:hAnsi="Times"/>
                  <w:noProof/>
                  <w:lang w:val="es-ES" w:eastAsia="es-ES"/>
                  <w:rPrChange w:id="1711" w:author="Adriana  Casas" w:date="2015-07-08T15:43:00Z">
                    <w:rPr>
                      <w:noProof/>
                      <w:lang w:val="es-ES" w:eastAsia="es-ES"/>
                    </w:rPr>
                  </w:rPrChange>
                </w:rPr>
                <w:drawing>
                  <wp:inline distT="114300" distB="114300" distL="114300" distR="114300" wp14:anchorId="3A2DE971" wp14:editId="7FA2967D">
                    <wp:extent cx="1590675" cy="895350"/>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1590675" cy="895350"/>
                            </a:xfrm>
                            <a:prstGeom prst="rect">
                              <a:avLst/>
                            </a:prstGeom>
                            <a:ln/>
                          </pic:spPr>
                        </pic:pic>
                      </a:graphicData>
                    </a:graphic>
                  </wp:inline>
                </w:drawing>
              </w:r>
            </w:del>
            <w:ins w:id="1712" w:author="Adriana  Casas" w:date="2015-07-10T12:04:00Z">
              <w:r w:rsidR="008961AE">
                <w:t xml:space="preserve"> </w:t>
              </w:r>
              <w:r w:rsidR="008961AE">
                <w:rPr>
                  <w:rFonts w:ascii="Times" w:eastAsia="Calibri" w:hAnsi="Times" w:cs="Calibri"/>
                  <w:noProof/>
                  <w:color w:val="000000"/>
                  <w:sz w:val="22"/>
                  <w:highlight w:val="none"/>
                  <w:lang w:val="es-ES" w:eastAsia="es-ES"/>
                </w:rPr>
                <w:drawing>
                  <wp:inline distT="0" distB="0" distL="0" distR="0" wp14:anchorId="4BA23F5A" wp14:editId="46A9849F">
                    <wp:extent cx="887308" cy="1069128"/>
                    <wp:effectExtent l="0" t="0" r="1905" b="0"/>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7555" cy="1069426"/>
                            </a:xfrm>
                            <a:prstGeom prst="rect">
                              <a:avLst/>
                            </a:prstGeom>
                            <a:noFill/>
                            <a:ln>
                              <a:noFill/>
                            </a:ln>
                          </pic:spPr>
                        </pic:pic>
                      </a:graphicData>
                    </a:graphic>
                  </wp:inline>
                </w:drawing>
              </w:r>
            </w:ins>
          </w:p>
        </w:tc>
      </w:tr>
      <w:tr w:rsidR="006C738E" w:rsidRPr="00DD6B12" w14:paraId="0EBDF9CF"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3313F2" w14:textId="77777777" w:rsidR="006C738E" w:rsidRPr="00DD6B12" w:rsidRDefault="006C738E" w:rsidP="00DD6B12">
            <w:pPr>
              <w:spacing w:line="240" w:lineRule="auto"/>
              <w:rPr>
                <w:rFonts w:ascii="Times" w:hAnsi="Times"/>
                <w:rPrChange w:id="1713" w:author="Adriana  Casas" w:date="2015-07-08T15:43:00Z">
                  <w:rPr/>
                </w:rPrChange>
              </w:rPr>
              <w:pPrChange w:id="1714" w:author="Adriana  Casas" w:date="2015-07-08T15:43:00Z">
                <w:pPr/>
              </w:pPrChange>
            </w:pPr>
            <w:r w:rsidRPr="00DD6B12">
              <w:rPr>
                <w:rFonts w:ascii="Times" w:hAnsi="Times"/>
                <w:b/>
                <w:color w:val="000000"/>
                <w:sz w:val="18"/>
                <w:rPrChange w:id="1715" w:author="Adriana  Casas" w:date="2015-07-08T15:43:00Z">
                  <w:rPr>
                    <w:b/>
                    <w:color w:val="000000"/>
                    <w:sz w:val="18"/>
                  </w:rPr>
                </w:rPrChange>
              </w:rPr>
              <w:t>Código Shutterstock (o URL o ruta en Aula planeta)</w:t>
            </w:r>
          </w:p>
        </w:tc>
        <w:tc>
          <w:tcPr>
            <w:tcW w:w="5985" w:type="dxa"/>
            <w:tcBorders>
              <w:bottom w:val="single" w:sz="8" w:space="0" w:color="000000"/>
              <w:right w:val="single" w:sz="8" w:space="0" w:color="000000"/>
            </w:tcBorders>
            <w:tcMar>
              <w:top w:w="100" w:type="dxa"/>
              <w:left w:w="100" w:type="dxa"/>
              <w:bottom w:w="100" w:type="dxa"/>
              <w:right w:w="100" w:type="dxa"/>
            </w:tcMar>
          </w:tcPr>
          <w:p w14:paraId="0D91001C" w14:textId="2CB85FEE" w:rsidR="006C738E" w:rsidRPr="00DD6B12" w:rsidRDefault="002C32BE" w:rsidP="006E29D3">
            <w:pPr>
              <w:spacing w:line="240" w:lineRule="auto"/>
              <w:jc w:val="left"/>
              <w:rPr>
                <w:rFonts w:ascii="Times" w:hAnsi="Times"/>
                <w:rPrChange w:id="1716" w:author="Adriana  Casas" w:date="2015-07-08T15:43:00Z">
                  <w:rPr/>
                </w:rPrChange>
              </w:rPr>
            </w:pPr>
            <w:ins w:id="1717" w:author="Adriana  Casas" w:date="2015-07-10T11:59:00Z">
              <w:r w:rsidRPr="002C32BE">
                <w:rPr>
                  <w:rFonts w:ascii="Times" w:hAnsi="Times"/>
                </w:rPr>
                <w:t>http://aulaplaneta.planetasaber.com/encyclopedia/default.asp?idpack=9&amp;idpil=0008JY01&amp;ruta=Buscador</w:t>
              </w:r>
            </w:ins>
            <w:del w:id="1718" w:author="Adriana  Casas" w:date="2015-07-10T11:59:00Z">
              <w:r w:rsidR="009D3AFD" w:rsidRPr="00DD6B12" w:rsidDel="002C32BE">
                <w:rPr>
                  <w:rFonts w:ascii="Times" w:hAnsi="Times"/>
                  <w:rPrChange w:id="1719" w:author="Adriana  Casas" w:date="2015-07-08T15:43:00Z">
                    <w:rPr/>
                  </w:rPrChange>
                </w:rPr>
                <w:fldChar w:fldCharType="begin"/>
              </w:r>
              <w:r w:rsidR="009D3AFD" w:rsidRPr="00DD6B12" w:rsidDel="002C32BE">
                <w:rPr>
                  <w:rFonts w:ascii="Times" w:hAnsi="Times"/>
                  <w:rPrChange w:id="1720" w:author="Adriana  Casas" w:date="2015-07-08T15:43:00Z">
                    <w:rPr/>
                  </w:rPrChange>
                </w:rPr>
                <w:delInstrText xml:space="preserve"> HYPERLINK "http://image.shutterstock.com/display_pic_with_logo/1279606/200539784/stock-photo-world-globe-and-money-coins-stack-balancing-on-a-seesaw-200539784.jpg" \h </w:delInstrText>
              </w:r>
              <w:r w:rsidR="009D3AFD" w:rsidRPr="00DD6B12" w:rsidDel="002C32BE">
                <w:rPr>
                  <w:rFonts w:ascii="Times" w:hAnsi="Times"/>
                  <w:rPrChange w:id="1721" w:author="Adriana  Casas" w:date="2015-07-08T15:43:00Z">
                    <w:rPr/>
                  </w:rPrChange>
                </w:rPr>
                <w:fldChar w:fldCharType="separate"/>
              </w:r>
              <w:r w:rsidR="006C738E" w:rsidRPr="00DD6B12" w:rsidDel="002C32BE">
                <w:rPr>
                  <w:rFonts w:ascii="Times" w:eastAsia="Calibri" w:hAnsi="Times" w:cs="Calibri"/>
                  <w:color w:val="1155CC"/>
                  <w:sz w:val="22"/>
                  <w:u w:val="single"/>
                  <w:rPrChange w:id="1722" w:author="Adriana  Casas" w:date="2015-07-08T15:43:00Z">
                    <w:rPr>
                      <w:rFonts w:ascii="Calibri" w:eastAsia="Calibri" w:hAnsi="Calibri" w:cs="Calibri"/>
                      <w:color w:val="1155CC"/>
                      <w:sz w:val="22"/>
                      <w:u w:val="single"/>
                    </w:rPr>
                  </w:rPrChange>
                </w:rPr>
                <w:delText>http://image.shutterstock.com/display_pic_with_logo/1279606/200539784/stock-photo-world-globe-and-money-coins-stack-balancing-on-a-seesaw-200539784.jpg</w:delText>
              </w:r>
              <w:r w:rsidR="009D3AFD" w:rsidRPr="00DD6B12" w:rsidDel="002C32BE">
                <w:rPr>
                  <w:rFonts w:ascii="Times" w:eastAsia="Calibri" w:hAnsi="Times" w:cs="Calibri"/>
                  <w:color w:val="1155CC"/>
                  <w:sz w:val="22"/>
                  <w:u w:val="single"/>
                  <w:rPrChange w:id="1723" w:author="Adriana  Casas" w:date="2015-07-08T15:43:00Z">
                    <w:rPr>
                      <w:rFonts w:ascii="Calibri" w:eastAsia="Calibri" w:hAnsi="Calibri" w:cs="Calibri"/>
                      <w:color w:val="1155CC"/>
                      <w:sz w:val="22"/>
                      <w:u w:val="single"/>
                    </w:rPr>
                  </w:rPrChange>
                </w:rPr>
                <w:fldChar w:fldCharType="end"/>
              </w:r>
            </w:del>
            <w:r w:rsidR="009D3AFD" w:rsidRPr="00DD6B12">
              <w:rPr>
                <w:rFonts w:ascii="Times" w:hAnsi="Times"/>
                <w:rPrChange w:id="1724" w:author="Adriana  Casas" w:date="2015-07-08T15:43:00Z">
                  <w:rPr/>
                </w:rPrChange>
              </w:rPr>
              <w:fldChar w:fldCharType="begin"/>
            </w:r>
            <w:r w:rsidR="009D3AFD" w:rsidRPr="00DD6B12">
              <w:rPr>
                <w:rFonts w:ascii="Times" w:hAnsi="Times"/>
                <w:rPrChange w:id="1725" w:author="Adriana  Casas" w:date="2015-07-08T15:43:00Z">
                  <w:rPr/>
                </w:rPrChange>
              </w:rPr>
              <w:instrText xml:space="preserve"> HYPERLINK "http://image.shutterstock.com/display_pic_with_logo/1279606/200539784/stock-photo-world-globe-and-money-coins-stack-balancing-on-a-seesaw-200539784.jpg" \h </w:instrText>
            </w:r>
            <w:r w:rsidR="009D3AFD" w:rsidRPr="00DD6B12">
              <w:rPr>
                <w:rFonts w:ascii="Times" w:hAnsi="Times"/>
                <w:rPrChange w:id="1726" w:author="Adriana  Casas" w:date="2015-07-08T15:43:00Z">
                  <w:rPr/>
                </w:rPrChange>
              </w:rPr>
              <w:fldChar w:fldCharType="separate"/>
            </w:r>
            <w:r w:rsidR="009D3AFD" w:rsidRPr="00DD6B12">
              <w:rPr>
                <w:rFonts w:ascii="Times" w:hAnsi="Times"/>
                <w:rPrChange w:id="1727" w:author="Adriana  Casas" w:date="2015-07-08T15:43:00Z">
                  <w:rPr/>
                </w:rPrChange>
              </w:rPr>
              <w:fldChar w:fldCharType="end"/>
            </w:r>
          </w:p>
        </w:tc>
      </w:tr>
      <w:tr w:rsidR="006C738E" w:rsidRPr="00DD6B12" w14:paraId="024EAE64"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252031" w14:textId="77777777" w:rsidR="006C738E" w:rsidRPr="00DD6B12" w:rsidRDefault="006C738E" w:rsidP="00DD6B12">
            <w:pPr>
              <w:spacing w:line="240" w:lineRule="auto"/>
              <w:rPr>
                <w:rFonts w:ascii="Times" w:hAnsi="Times"/>
                <w:rPrChange w:id="1728" w:author="Adriana  Casas" w:date="2015-07-08T15:43:00Z">
                  <w:rPr/>
                </w:rPrChange>
              </w:rPr>
              <w:pPrChange w:id="1729" w:author="Adriana  Casas" w:date="2015-07-08T15:43:00Z">
                <w:pPr/>
              </w:pPrChange>
            </w:pPr>
            <w:r w:rsidRPr="00DD6B12">
              <w:rPr>
                <w:rFonts w:ascii="Times" w:hAnsi="Times"/>
                <w:b/>
                <w:color w:val="000000"/>
                <w:sz w:val="18"/>
                <w:rPrChange w:id="1730" w:author="Adriana  Casas" w:date="2015-07-08T15:43:00Z">
                  <w:rPr>
                    <w:b/>
                    <w:color w:val="000000"/>
                    <w:sz w:val="18"/>
                  </w:rPr>
                </w:rPrChange>
              </w:rPr>
              <w:t>Pie de imagen</w:t>
            </w:r>
          </w:p>
        </w:tc>
        <w:tc>
          <w:tcPr>
            <w:tcW w:w="5985" w:type="dxa"/>
            <w:tcBorders>
              <w:bottom w:val="single" w:sz="8" w:space="0" w:color="000000"/>
              <w:right w:val="single" w:sz="8" w:space="0" w:color="000000"/>
            </w:tcBorders>
            <w:tcMar>
              <w:top w:w="100" w:type="dxa"/>
              <w:left w:w="100" w:type="dxa"/>
              <w:bottom w:w="100" w:type="dxa"/>
              <w:right w:w="100" w:type="dxa"/>
            </w:tcMar>
          </w:tcPr>
          <w:p w14:paraId="1050AECD" w14:textId="64CE3C18" w:rsidR="006C738E" w:rsidRPr="00DD6B12" w:rsidRDefault="002C32BE" w:rsidP="006E29D3">
            <w:pPr>
              <w:spacing w:line="240" w:lineRule="auto"/>
              <w:jc w:val="left"/>
              <w:rPr>
                <w:rFonts w:ascii="Times" w:hAnsi="Times"/>
                <w:rPrChange w:id="1731" w:author="Adriana  Casas" w:date="2015-07-08T15:43:00Z">
                  <w:rPr/>
                </w:rPrChange>
              </w:rPr>
            </w:pPr>
            <w:ins w:id="1732" w:author="Adriana  Casas" w:date="2015-07-10T11:59:00Z">
              <w:r w:rsidRPr="002C32BE">
                <w:rPr>
                  <w:rFonts w:ascii="Times" w:eastAsia="Calibri" w:hAnsi="Times" w:cs="Calibri"/>
                  <w:color w:val="000000"/>
                  <w:sz w:val="22"/>
                </w:rPr>
                <w:t>El comercio marítimo con las colonias fue uno de los factores que favorecieron el desarrollo del capitalismo en los países con mayor volumen de tráfico de ultramar. Descarga de mercancías de una galera en el puerto de Toulon (1756), de Joseph Vernet (Museo de la Marina, París, Francia).</w:t>
              </w:r>
            </w:ins>
            <w:del w:id="1733" w:author="Adriana  Casas" w:date="2015-07-10T11:59:00Z">
              <w:r w:rsidR="006C738E" w:rsidRPr="00DD6B12" w:rsidDel="002C32BE">
                <w:rPr>
                  <w:rFonts w:ascii="Times" w:eastAsia="Calibri" w:hAnsi="Times" w:cs="Calibri"/>
                  <w:color w:val="000000"/>
                  <w:sz w:val="22"/>
                  <w:rPrChange w:id="1734" w:author="Adriana  Casas" w:date="2015-07-08T15:43:00Z">
                    <w:rPr>
                      <w:rFonts w:ascii="Calibri" w:eastAsia="Calibri" w:hAnsi="Calibri" w:cs="Calibri"/>
                      <w:color w:val="000000"/>
                      <w:sz w:val="22"/>
                    </w:rPr>
                  </w:rPrChange>
                </w:rPr>
                <w:delText>Al finalizar el feudalismo surge un nuevo modelo económico en Europa denominado capitalismo en donde domina la economía de mercado libre.</w:delText>
              </w:r>
            </w:del>
          </w:p>
        </w:tc>
      </w:tr>
    </w:tbl>
    <w:p w14:paraId="1F84E37C" w14:textId="77777777" w:rsidR="00FA1C94" w:rsidRPr="00DD6B12" w:rsidDel="00FF680F" w:rsidRDefault="00FA1C94" w:rsidP="00DD6B12">
      <w:pPr>
        <w:spacing w:line="240" w:lineRule="auto"/>
        <w:rPr>
          <w:del w:id="1735" w:author="Adriana  Casas" w:date="2015-07-10T13:03:00Z"/>
          <w:rFonts w:ascii="Times" w:hAnsi="Times"/>
          <w:color w:val="000000"/>
          <w:rPrChange w:id="1736" w:author="Adriana  Casas" w:date="2015-07-08T15:43:00Z">
            <w:rPr>
              <w:del w:id="1737" w:author="Adriana  Casas" w:date="2015-07-10T13:03:00Z"/>
              <w:color w:val="000000"/>
            </w:rPr>
          </w:rPrChange>
        </w:rPr>
        <w:pPrChange w:id="1738" w:author="Adriana  Casas" w:date="2015-07-08T15:43:00Z">
          <w:pPr/>
        </w:pPrChange>
      </w:pPr>
    </w:p>
    <w:p w14:paraId="4817C585" w14:textId="77777777" w:rsidR="00FA1C94" w:rsidRPr="00DD6B12" w:rsidRDefault="00FA1C94" w:rsidP="00DD6B12">
      <w:pPr>
        <w:spacing w:line="240" w:lineRule="auto"/>
        <w:rPr>
          <w:rFonts w:ascii="Times" w:hAnsi="Times"/>
          <w:rPrChange w:id="1739" w:author="Adriana  Casas" w:date="2015-07-08T15:43:00Z">
            <w:rPr/>
          </w:rPrChange>
        </w:rPr>
        <w:pPrChange w:id="1740" w:author="Adriana  Casas" w:date="2015-07-08T15:43:00Z">
          <w:pPr/>
        </w:pPrChange>
      </w:pPr>
    </w:p>
    <w:p w14:paraId="53015602" w14:textId="20EE02DE" w:rsidR="006C738E" w:rsidDel="00BD3437" w:rsidRDefault="006C738E" w:rsidP="00DD6B12">
      <w:pPr>
        <w:spacing w:line="240" w:lineRule="auto"/>
        <w:rPr>
          <w:del w:id="1741" w:author="Adriana  Casas" w:date="2015-07-10T12:33:00Z"/>
          <w:rFonts w:ascii="Times" w:hAnsi="Times"/>
        </w:rPr>
        <w:pPrChange w:id="1742" w:author="Adriana  Casas" w:date="2015-07-08T15:43:00Z">
          <w:pPr/>
        </w:pPrChange>
      </w:pPr>
      <w:moveFromRangeStart w:id="1743" w:author="Adriana  Casas" w:date="2015-07-10T11:49:00Z" w:name="move298148269"/>
      <w:moveFrom w:id="1744" w:author="Adriana  Casas" w:date="2015-07-10T11:49:00Z">
        <w:r w:rsidRPr="00DD6B12" w:rsidDel="002F62B8">
          <w:rPr>
            <w:rFonts w:ascii="Times" w:hAnsi="Times"/>
            <w:color w:val="000000"/>
            <w:rPrChange w:id="1745" w:author="Adriana  Casas" w:date="2015-07-08T15:43:00Z">
              <w:rPr>
                <w:color w:val="000000"/>
              </w:rPr>
            </w:rPrChange>
          </w:rPr>
          <w:t xml:space="preserve">Así pues, en el marco del modelo capitalista, el </w:t>
        </w:r>
        <w:r w:rsidR="009D3AFD" w:rsidRPr="00DD6B12" w:rsidDel="002F62B8">
          <w:rPr>
            <w:rFonts w:ascii="Times" w:hAnsi="Times"/>
            <w:rPrChange w:id="1746" w:author="Adriana  Casas" w:date="2015-07-08T15:43:00Z">
              <w:rPr/>
            </w:rPrChange>
          </w:rPr>
          <w:fldChar w:fldCharType="begin"/>
        </w:r>
        <w:r w:rsidR="009D3AFD" w:rsidRPr="00DD6B12" w:rsidDel="002F62B8">
          <w:rPr>
            <w:rFonts w:ascii="Times" w:hAnsi="Times"/>
            <w:rPrChange w:id="1747" w:author="Adriana  Casas" w:date="2015-07-08T15:43:00Z">
              <w:rPr/>
            </w:rPrChange>
          </w:rPr>
          <w:instrText xml:space="preserve"> HYPERLINK "http://definicion.de/mercado" \h </w:instrText>
        </w:r>
        <w:r w:rsidR="009D3AFD" w:rsidRPr="00DD6B12" w:rsidDel="002F62B8">
          <w:rPr>
            <w:rFonts w:ascii="Times" w:hAnsi="Times"/>
            <w:rPrChange w:id="1748" w:author="Adriana  Casas" w:date="2015-07-08T15:43:00Z">
              <w:rPr/>
            </w:rPrChange>
          </w:rPr>
          <w:fldChar w:fldCharType="separate"/>
        </w:r>
        <w:r w:rsidRPr="00DD6B12" w:rsidDel="002F62B8">
          <w:rPr>
            <w:rFonts w:ascii="Times" w:hAnsi="Times"/>
            <w:b/>
            <w:color w:val="000000"/>
            <w:rPrChange w:id="1749" w:author="Adriana  Casas" w:date="2015-07-08T15:43:00Z">
              <w:rPr>
                <w:b/>
                <w:color w:val="000000"/>
              </w:rPr>
            </w:rPrChange>
          </w:rPr>
          <w:t>mercado</w:t>
        </w:r>
        <w:r w:rsidR="009D3AFD" w:rsidRPr="00DD6B12" w:rsidDel="002F62B8">
          <w:rPr>
            <w:rFonts w:ascii="Times" w:hAnsi="Times"/>
            <w:b/>
            <w:color w:val="000000"/>
            <w:rPrChange w:id="1750" w:author="Adriana  Casas" w:date="2015-07-08T15:43:00Z">
              <w:rPr>
                <w:b/>
                <w:color w:val="000000"/>
              </w:rPr>
            </w:rPrChange>
          </w:rPr>
          <w:fldChar w:fldCharType="end"/>
        </w:r>
        <w:r w:rsidRPr="00DD6B12" w:rsidDel="002F62B8">
          <w:rPr>
            <w:rFonts w:ascii="Times" w:hAnsi="Times"/>
            <w:b/>
            <w:color w:val="000000"/>
            <w:rPrChange w:id="1751" w:author="Adriana  Casas" w:date="2015-07-08T15:43:00Z">
              <w:rPr>
                <w:b/>
                <w:color w:val="000000"/>
              </w:rPr>
            </w:rPrChange>
          </w:rPr>
          <w:t>,</w:t>
        </w:r>
        <w:r w:rsidRPr="00DD6B12" w:rsidDel="002F62B8">
          <w:rPr>
            <w:rFonts w:ascii="Times" w:hAnsi="Times"/>
            <w:color w:val="000000"/>
            <w:rPrChange w:id="1752" w:author="Adriana  Casas" w:date="2015-07-08T15:43:00Z">
              <w:rPr>
                <w:color w:val="000000"/>
              </w:rPr>
            </w:rPrChange>
          </w:rPr>
          <w:t xml:space="preserve"> es el ambiente que permite el desarrollo del intercambio de bienes y servicios. Se trata de una institución social que permite que los </w:t>
        </w:r>
        <w:r w:rsidRPr="00DD6B12" w:rsidDel="002F62B8">
          <w:rPr>
            <w:rFonts w:ascii="Times" w:hAnsi="Times"/>
            <w:b/>
            <w:color w:val="000000"/>
            <w:rPrChange w:id="1753" w:author="Adriana  Casas" w:date="2015-07-08T15:43:00Z">
              <w:rPr>
                <w:b/>
                <w:color w:val="000000"/>
              </w:rPr>
            </w:rPrChange>
          </w:rPr>
          <w:t>productores</w:t>
        </w:r>
        <w:r w:rsidRPr="00DD6B12" w:rsidDel="002F62B8">
          <w:rPr>
            <w:rFonts w:ascii="Times" w:hAnsi="Times"/>
            <w:color w:val="000000"/>
            <w:rPrChange w:id="1754" w:author="Adriana  Casas" w:date="2015-07-08T15:43:00Z">
              <w:rPr>
                <w:color w:val="000000"/>
              </w:rPr>
            </w:rPrChange>
          </w:rPr>
          <w:t xml:space="preserve">, los </w:t>
        </w:r>
        <w:r w:rsidRPr="00DD6B12" w:rsidDel="002F62B8">
          <w:rPr>
            <w:rFonts w:ascii="Times" w:hAnsi="Times"/>
            <w:b/>
            <w:color w:val="000000"/>
            <w:rPrChange w:id="1755" w:author="Adriana  Casas" w:date="2015-07-08T15:43:00Z">
              <w:rPr>
                <w:b/>
                <w:color w:val="000000"/>
              </w:rPr>
            </w:rPrChange>
          </w:rPr>
          <w:t>vendedores</w:t>
        </w:r>
        <w:r w:rsidRPr="00DD6B12" w:rsidDel="002F62B8">
          <w:rPr>
            <w:rFonts w:ascii="Times" w:hAnsi="Times"/>
            <w:color w:val="000000"/>
            <w:rPrChange w:id="1756" w:author="Adriana  Casas" w:date="2015-07-08T15:43:00Z">
              <w:rPr>
                <w:color w:val="000000"/>
              </w:rPr>
            </w:rPrChange>
          </w:rPr>
          <w:t xml:space="preserve"> y los </w:t>
        </w:r>
        <w:r w:rsidRPr="00DD6B12" w:rsidDel="002F62B8">
          <w:rPr>
            <w:rFonts w:ascii="Times" w:hAnsi="Times"/>
            <w:b/>
            <w:color w:val="000000"/>
            <w:rPrChange w:id="1757" w:author="Adriana  Casas" w:date="2015-07-08T15:43:00Z">
              <w:rPr>
                <w:b/>
                <w:color w:val="000000"/>
              </w:rPr>
            </w:rPrChange>
          </w:rPr>
          <w:t>compradores</w:t>
        </w:r>
        <w:r w:rsidRPr="00DD6B12" w:rsidDel="002F62B8">
          <w:rPr>
            <w:rFonts w:ascii="Times" w:hAnsi="Times"/>
            <w:color w:val="000000"/>
            <w:rPrChange w:id="1758" w:author="Adriana  Casas" w:date="2015-07-08T15:43:00Z">
              <w:rPr>
                <w:color w:val="000000"/>
              </w:rPr>
            </w:rPrChange>
          </w:rPr>
          <w:t xml:space="preserve"> desarrollen una relación comercial que está regulada por los Estados.</w:t>
        </w:r>
      </w:moveFrom>
    </w:p>
    <w:p w14:paraId="6301B093" w14:textId="77777777" w:rsidR="00BD3437" w:rsidRPr="00DD6B12" w:rsidRDefault="00BD3437" w:rsidP="00DD6B12">
      <w:pPr>
        <w:spacing w:line="240" w:lineRule="auto"/>
        <w:rPr>
          <w:ins w:id="1759" w:author="Adriana  Casas" w:date="2015-07-10T12:33:00Z"/>
          <w:rFonts w:ascii="Times" w:hAnsi="Times"/>
          <w:rPrChange w:id="1760" w:author="Adriana  Casas" w:date="2015-07-08T15:43:00Z">
            <w:rPr>
              <w:ins w:id="1761" w:author="Adriana  Casas" w:date="2015-07-10T12:33:00Z"/>
            </w:rPr>
          </w:rPrChange>
        </w:rPr>
        <w:pPrChange w:id="1762" w:author="Adriana  Casas" w:date="2015-07-08T15:43:00Z">
          <w:pPr/>
        </w:pPrChange>
      </w:pPr>
    </w:p>
    <w:moveFromRangeEnd w:id="1743"/>
    <w:p w14:paraId="754D6AA2" w14:textId="77777777" w:rsidR="006C738E" w:rsidRPr="00DD6B12" w:rsidDel="00BD3437" w:rsidRDefault="006C738E" w:rsidP="00DD6B12">
      <w:pPr>
        <w:spacing w:line="240" w:lineRule="auto"/>
        <w:rPr>
          <w:del w:id="1763" w:author="Adriana  Casas" w:date="2015-07-10T12:33:00Z"/>
          <w:rFonts w:ascii="Times" w:hAnsi="Times"/>
          <w:rPrChange w:id="1764" w:author="Adriana  Casas" w:date="2015-07-08T15:43:00Z">
            <w:rPr>
              <w:del w:id="1765" w:author="Adriana  Casas" w:date="2015-07-10T12:33:00Z"/>
            </w:rPr>
          </w:rPrChange>
        </w:rPr>
        <w:pPrChange w:id="1766" w:author="Adriana  Casas" w:date="2015-07-08T15:43:00Z">
          <w:pPr/>
        </w:pPrChange>
      </w:pPr>
    </w:p>
    <w:p w14:paraId="3600B5E0" w14:textId="77777777" w:rsidR="00ED548F" w:rsidRPr="00DD6B12" w:rsidRDefault="00ED548F" w:rsidP="00DD6B12">
      <w:pPr>
        <w:spacing w:line="240" w:lineRule="auto"/>
        <w:rPr>
          <w:rFonts w:ascii="Times" w:hAnsi="Times"/>
          <w:rPrChange w:id="1767" w:author="Adriana  Casas" w:date="2015-07-08T15:43:00Z">
            <w:rPr/>
          </w:rPrChange>
        </w:rPr>
        <w:pPrChange w:id="1768" w:author="Adriana  Casas" w:date="2015-07-08T15:43:00Z">
          <w:pPr/>
        </w:pPrChange>
      </w:pPr>
    </w:p>
    <w:p w14:paraId="544E10F0" w14:textId="77777777" w:rsidR="006C738E" w:rsidRPr="00DD6B12" w:rsidRDefault="006C738E" w:rsidP="00DD6B12">
      <w:pPr>
        <w:spacing w:line="240" w:lineRule="auto"/>
        <w:rPr>
          <w:rFonts w:ascii="Times" w:hAnsi="Times"/>
          <w:rPrChange w:id="1769" w:author="Adriana  Casas" w:date="2015-07-08T15:43:00Z">
            <w:rPr/>
          </w:rPrChange>
        </w:rPr>
        <w:pPrChange w:id="1770" w:author="Adriana  Casas" w:date="2015-07-08T15:43:00Z">
          <w:pPr/>
        </w:pPrChange>
      </w:pPr>
    </w:p>
    <w:tbl>
      <w:tblPr>
        <w:tblStyle w:val="85"/>
        <w:tblW w:w="8931"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1"/>
        <w:gridCol w:w="7230"/>
      </w:tblGrid>
      <w:tr w:rsidR="006C738E" w:rsidRPr="00DD6B12" w14:paraId="01C44EDC" w14:textId="77777777" w:rsidTr="006C738E">
        <w:tc>
          <w:tcPr>
            <w:tcW w:w="8931"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1ECBABA" w14:textId="77777777" w:rsidR="006C738E" w:rsidRPr="00DD6B12" w:rsidRDefault="006C738E" w:rsidP="00DD6B12">
            <w:pPr>
              <w:spacing w:line="240" w:lineRule="auto"/>
              <w:jc w:val="center"/>
              <w:rPr>
                <w:rFonts w:ascii="Times" w:hAnsi="Times"/>
                <w:rPrChange w:id="1771" w:author="Adriana  Casas" w:date="2015-07-08T15:43:00Z">
                  <w:rPr/>
                </w:rPrChange>
              </w:rPr>
              <w:pPrChange w:id="1772" w:author="Adriana  Casas" w:date="2015-07-08T15:43:00Z">
                <w:pPr>
                  <w:jc w:val="center"/>
                </w:pPr>
              </w:pPrChange>
            </w:pPr>
            <w:r w:rsidRPr="00DD6B12">
              <w:rPr>
                <w:rFonts w:ascii="Times" w:hAnsi="Times"/>
                <w:b/>
                <w:color w:val="FFFFFF"/>
                <w:highlight w:val="none"/>
                <w:rPrChange w:id="1773" w:author="Adriana  Casas" w:date="2015-07-08T15:43:00Z">
                  <w:rPr>
                    <w:b/>
                    <w:color w:val="FFFFFF"/>
                    <w:highlight w:val="none"/>
                  </w:rPr>
                </w:rPrChange>
              </w:rPr>
              <w:t xml:space="preserve">Recuerda  </w:t>
            </w:r>
          </w:p>
        </w:tc>
      </w:tr>
      <w:tr w:rsidR="006C738E" w:rsidRPr="00DD6B12" w14:paraId="652E3CFB" w14:textId="77777777" w:rsidTr="006C738E">
        <w:trPr>
          <w:trHeight w:val="2220"/>
        </w:trPr>
        <w:tc>
          <w:tcPr>
            <w:tcW w:w="170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1206DE" w14:textId="77777777" w:rsidR="006C738E" w:rsidRPr="00DD6B12" w:rsidRDefault="006C738E" w:rsidP="00DD6B12">
            <w:pPr>
              <w:spacing w:line="240" w:lineRule="auto"/>
              <w:rPr>
                <w:rFonts w:ascii="Times" w:hAnsi="Times"/>
                <w:rPrChange w:id="1774" w:author="Adriana  Casas" w:date="2015-07-08T15:43:00Z">
                  <w:rPr/>
                </w:rPrChange>
              </w:rPr>
              <w:pPrChange w:id="1775" w:author="Adriana  Casas" w:date="2015-07-08T15:43:00Z">
                <w:pPr/>
              </w:pPrChange>
            </w:pPr>
            <w:r w:rsidRPr="00DD6B12">
              <w:rPr>
                <w:rFonts w:ascii="Times" w:hAnsi="Times"/>
                <w:b/>
                <w:color w:val="000000"/>
                <w:sz w:val="18"/>
                <w:rPrChange w:id="1776" w:author="Adriana  Casas" w:date="2015-07-08T15:43:00Z">
                  <w:rPr>
                    <w:b/>
                    <w:color w:val="000000"/>
                    <w:sz w:val="18"/>
                  </w:rPr>
                </w:rPrChange>
              </w:rPr>
              <w:t>Contenido</w:t>
            </w:r>
          </w:p>
        </w:tc>
        <w:tc>
          <w:tcPr>
            <w:tcW w:w="7230" w:type="dxa"/>
            <w:tcBorders>
              <w:bottom w:val="single" w:sz="8" w:space="0" w:color="000000"/>
              <w:right w:val="single" w:sz="8" w:space="0" w:color="000000"/>
            </w:tcBorders>
            <w:tcMar>
              <w:top w:w="100" w:type="dxa"/>
              <w:left w:w="100" w:type="dxa"/>
              <w:bottom w:w="100" w:type="dxa"/>
              <w:right w:w="100" w:type="dxa"/>
            </w:tcMar>
          </w:tcPr>
          <w:p w14:paraId="459E4E4A" w14:textId="157404AB" w:rsidR="006C738E" w:rsidRPr="00DD6B12" w:rsidRDefault="006C738E" w:rsidP="00755669">
            <w:pPr>
              <w:spacing w:line="240" w:lineRule="auto"/>
              <w:rPr>
                <w:rFonts w:ascii="Times" w:hAnsi="Times"/>
                <w:rPrChange w:id="1777" w:author="Adriana  Casas" w:date="2015-07-08T15:43:00Z">
                  <w:rPr/>
                </w:rPrChange>
              </w:rPr>
              <w:pPrChange w:id="1778" w:author="Adriana  Casas" w:date="2015-07-10T12:05:00Z">
                <w:pPr/>
              </w:pPrChange>
            </w:pPr>
            <w:r w:rsidRPr="00DD6B12">
              <w:rPr>
                <w:rFonts w:ascii="Times" w:hAnsi="Times"/>
                <w:color w:val="000000"/>
                <w:sz w:val="18"/>
                <w:rPrChange w:id="1779" w:author="Adriana  Casas" w:date="2015-07-08T15:43:00Z">
                  <w:rPr>
                    <w:color w:val="000000"/>
                    <w:sz w:val="18"/>
                  </w:rPr>
                </w:rPrChange>
              </w:rPr>
              <w:t xml:space="preserve">El desarrollo del capitalismo va ligado a la </w:t>
            </w:r>
            <w:ins w:id="1780" w:author="Adriana  Casas" w:date="2015-07-10T12:04:00Z">
              <w:r w:rsidR="00592B4D">
                <w:rPr>
                  <w:rFonts w:ascii="Times" w:hAnsi="Times"/>
                  <w:b/>
                  <w:color w:val="000000"/>
                  <w:sz w:val="18"/>
                </w:rPr>
                <w:t>R</w:t>
              </w:r>
            </w:ins>
            <w:del w:id="1781" w:author="Adriana  Casas" w:date="2015-07-10T12:04:00Z">
              <w:r w:rsidRPr="00DD6B12" w:rsidDel="00592B4D">
                <w:rPr>
                  <w:rFonts w:ascii="Times" w:hAnsi="Times"/>
                  <w:b/>
                  <w:color w:val="000000"/>
                  <w:sz w:val="18"/>
                  <w:rPrChange w:id="1782" w:author="Adriana  Casas" w:date="2015-07-08T15:43:00Z">
                    <w:rPr>
                      <w:b/>
                      <w:color w:val="000000"/>
                      <w:sz w:val="18"/>
                    </w:rPr>
                  </w:rPrChange>
                </w:rPr>
                <w:delText>r</w:delText>
              </w:r>
            </w:del>
            <w:r w:rsidRPr="00DD6B12">
              <w:rPr>
                <w:rFonts w:ascii="Times" w:hAnsi="Times"/>
                <w:b/>
                <w:color w:val="000000"/>
                <w:sz w:val="18"/>
                <w:rPrChange w:id="1783" w:author="Adriana  Casas" w:date="2015-07-08T15:43:00Z">
                  <w:rPr>
                    <w:b/>
                    <w:color w:val="000000"/>
                    <w:sz w:val="18"/>
                  </w:rPr>
                </w:rPrChange>
              </w:rPr>
              <w:t xml:space="preserve">evolución </w:t>
            </w:r>
            <w:ins w:id="1784" w:author="Adriana  Casas" w:date="2015-07-10T12:04:00Z">
              <w:r w:rsidR="00592B4D">
                <w:rPr>
                  <w:rFonts w:ascii="Times" w:hAnsi="Times"/>
                  <w:b/>
                  <w:color w:val="000000"/>
                  <w:sz w:val="18"/>
                </w:rPr>
                <w:t>I</w:t>
              </w:r>
            </w:ins>
            <w:del w:id="1785" w:author="Adriana  Casas" w:date="2015-07-10T12:04:00Z">
              <w:r w:rsidRPr="00DD6B12" w:rsidDel="00592B4D">
                <w:rPr>
                  <w:rFonts w:ascii="Times" w:hAnsi="Times"/>
                  <w:b/>
                  <w:color w:val="000000"/>
                  <w:sz w:val="18"/>
                  <w:rPrChange w:id="1786" w:author="Adriana  Casas" w:date="2015-07-08T15:43:00Z">
                    <w:rPr>
                      <w:b/>
                      <w:color w:val="000000"/>
                      <w:sz w:val="18"/>
                    </w:rPr>
                  </w:rPrChange>
                </w:rPr>
                <w:delText>i</w:delText>
              </w:r>
            </w:del>
            <w:r w:rsidRPr="00DD6B12">
              <w:rPr>
                <w:rFonts w:ascii="Times" w:hAnsi="Times"/>
                <w:b/>
                <w:color w:val="000000"/>
                <w:sz w:val="18"/>
                <w:rPrChange w:id="1787" w:author="Adriana  Casas" w:date="2015-07-08T15:43:00Z">
                  <w:rPr>
                    <w:b/>
                    <w:color w:val="000000"/>
                    <w:sz w:val="18"/>
                  </w:rPr>
                </w:rPrChange>
              </w:rPr>
              <w:t>ndustrial</w:t>
            </w:r>
            <w:ins w:id="1788" w:author="Adriana  Casas" w:date="2015-07-10T12:05:00Z">
              <w:r w:rsidR="00592B4D">
                <w:rPr>
                  <w:rFonts w:ascii="Times" w:hAnsi="Times"/>
                  <w:color w:val="000000"/>
                  <w:sz w:val="18"/>
                </w:rPr>
                <w:t>, la cual comenzó en</w:t>
              </w:r>
            </w:ins>
            <w:del w:id="1789" w:author="Adriana  Casas" w:date="2015-07-10T12:05:00Z">
              <w:r w:rsidRPr="00DD6B12" w:rsidDel="00592B4D">
                <w:rPr>
                  <w:rFonts w:ascii="Times" w:hAnsi="Times"/>
                  <w:color w:val="000000"/>
                  <w:sz w:val="18"/>
                  <w:rPrChange w:id="1790" w:author="Adriana  Casas" w:date="2015-07-08T15:43:00Z">
                    <w:rPr>
                      <w:color w:val="000000"/>
                      <w:sz w:val="18"/>
                    </w:rPr>
                  </w:rPrChange>
                </w:rPr>
                <w:delText>. Esta comenzó en</w:delText>
              </w:r>
            </w:del>
            <w:r w:rsidRPr="00DD6B12">
              <w:rPr>
                <w:rFonts w:ascii="Times" w:hAnsi="Times"/>
                <w:color w:val="000000"/>
                <w:sz w:val="18"/>
                <w:rPrChange w:id="1791" w:author="Adriana  Casas" w:date="2015-07-08T15:43:00Z">
                  <w:rPr>
                    <w:color w:val="000000"/>
                    <w:sz w:val="18"/>
                  </w:rPr>
                </w:rPrChange>
              </w:rPr>
              <w:t xml:space="preserve"> Reino Unido</w:t>
            </w:r>
            <w:ins w:id="1792" w:author="Adriana  Casas" w:date="2015-07-10T12:05:00Z">
              <w:r w:rsidR="00592B4D">
                <w:rPr>
                  <w:rFonts w:ascii="Times" w:hAnsi="Times"/>
                  <w:color w:val="000000"/>
                  <w:sz w:val="18"/>
                </w:rPr>
                <w:t xml:space="preserve"> con el </w:t>
              </w:r>
            </w:ins>
            <w:del w:id="1793" w:author="Adriana  Casas" w:date="2015-07-10T12:05:00Z">
              <w:r w:rsidRPr="00DD6B12" w:rsidDel="00592B4D">
                <w:rPr>
                  <w:rFonts w:ascii="Times" w:hAnsi="Times"/>
                  <w:color w:val="000000"/>
                  <w:sz w:val="18"/>
                  <w:rPrChange w:id="1794" w:author="Adriana  Casas" w:date="2015-07-08T15:43:00Z">
                    <w:rPr>
                      <w:color w:val="000000"/>
                      <w:sz w:val="18"/>
                    </w:rPr>
                  </w:rPrChange>
                </w:rPr>
                <w:delText xml:space="preserve">, donde el </w:delText>
              </w:r>
            </w:del>
            <w:r w:rsidRPr="00DD6B12">
              <w:rPr>
                <w:rFonts w:ascii="Times" w:hAnsi="Times"/>
                <w:color w:val="000000"/>
                <w:sz w:val="18"/>
                <w:rPrChange w:id="1795" w:author="Adriana  Casas" w:date="2015-07-08T15:43:00Z">
                  <w:rPr>
                    <w:color w:val="000000"/>
                    <w:sz w:val="18"/>
                  </w:rPr>
                </w:rPrChange>
              </w:rPr>
              <w:t xml:space="preserve">desarrollo de la </w:t>
            </w:r>
            <w:r w:rsidRPr="00DD6B12">
              <w:rPr>
                <w:rFonts w:ascii="Times" w:hAnsi="Times"/>
                <w:b/>
                <w:color w:val="000000"/>
                <w:sz w:val="18"/>
                <w:rPrChange w:id="1796" w:author="Adriana  Casas" w:date="2015-07-08T15:43:00Z">
                  <w:rPr>
                    <w:b/>
                    <w:color w:val="000000"/>
                    <w:sz w:val="18"/>
                  </w:rPr>
                </w:rPrChange>
              </w:rPr>
              <w:t>máquina de vapor</w:t>
            </w:r>
            <w:ins w:id="1797" w:author="Adriana  Casas" w:date="2015-07-10T12:05:00Z">
              <w:r w:rsidR="00755669">
                <w:rPr>
                  <w:rFonts w:ascii="Times" w:hAnsi="Times"/>
                  <w:b/>
                  <w:color w:val="000000"/>
                  <w:sz w:val="18"/>
                </w:rPr>
                <w:t xml:space="preserve">, </w:t>
              </w:r>
              <w:r w:rsidR="00755669">
                <w:rPr>
                  <w:rFonts w:ascii="Times" w:hAnsi="Times"/>
                  <w:color w:val="000000"/>
                  <w:sz w:val="18"/>
                </w:rPr>
                <w:t>que</w:t>
              </w:r>
            </w:ins>
            <w:r w:rsidRPr="00DD6B12">
              <w:rPr>
                <w:rFonts w:ascii="Times" w:hAnsi="Times"/>
                <w:color w:val="000000"/>
                <w:sz w:val="18"/>
                <w:rPrChange w:id="1798" w:author="Adriana  Casas" w:date="2015-07-08T15:43:00Z">
                  <w:rPr>
                    <w:color w:val="000000"/>
                    <w:sz w:val="18"/>
                  </w:rPr>
                </w:rPrChange>
              </w:rPr>
              <w:t xml:space="preserve"> favoreció la aparición de las </w:t>
            </w:r>
            <w:r w:rsidRPr="00755669">
              <w:rPr>
                <w:rFonts w:ascii="Times" w:hAnsi="Times"/>
                <w:color w:val="000000"/>
                <w:sz w:val="18"/>
                <w:rPrChange w:id="1799" w:author="Adriana  Casas" w:date="2015-07-10T12:05:00Z">
                  <w:rPr>
                    <w:b/>
                    <w:color w:val="000000"/>
                    <w:sz w:val="18"/>
                  </w:rPr>
                </w:rPrChange>
              </w:rPr>
              <w:t>primeras fábricas</w:t>
            </w:r>
            <w:r w:rsidRPr="00DD6B12">
              <w:rPr>
                <w:rFonts w:ascii="Times" w:hAnsi="Times"/>
                <w:color w:val="000000"/>
                <w:sz w:val="18"/>
                <w:rPrChange w:id="1800" w:author="Adriana  Casas" w:date="2015-07-08T15:43:00Z">
                  <w:rPr>
                    <w:color w:val="000000"/>
                    <w:sz w:val="18"/>
                  </w:rPr>
                </w:rPrChange>
              </w:rPr>
              <w:t xml:space="preserve"> </w:t>
            </w:r>
            <w:del w:id="1801" w:author="Adriana  Casas" w:date="2015-07-10T12:05:00Z">
              <w:r w:rsidRPr="00DD6B12" w:rsidDel="00755669">
                <w:rPr>
                  <w:rFonts w:ascii="Times" w:hAnsi="Times"/>
                  <w:color w:val="000000"/>
                  <w:sz w:val="18"/>
                  <w:rPrChange w:id="1802" w:author="Adriana  Casas" w:date="2015-07-08T15:43:00Z">
                    <w:rPr>
                      <w:color w:val="000000"/>
                      <w:sz w:val="18"/>
                    </w:rPr>
                  </w:rPrChange>
                </w:rPr>
                <w:delText xml:space="preserve">entre </w:delText>
              </w:r>
            </w:del>
            <w:ins w:id="1803" w:author="Adriana  Casas" w:date="2015-07-10T12:05:00Z">
              <w:r w:rsidR="00755669">
                <w:rPr>
                  <w:rFonts w:ascii="Times" w:hAnsi="Times"/>
                  <w:color w:val="000000"/>
                  <w:sz w:val="18"/>
                </w:rPr>
                <w:t>a</w:t>
              </w:r>
              <w:r w:rsidR="00755669" w:rsidRPr="00DD6B12">
                <w:rPr>
                  <w:rFonts w:ascii="Times" w:hAnsi="Times"/>
                  <w:color w:val="000000"/>
                  <w:sz w:val="18"/>
                  <w:rPrChange w:id="1804" w:author="Adriana  Casas" w:date="2015-07-08T15:43:00Z">
                    <w:rPr>
                      <w:color w:val="000000"/>
                      <w:sz w:val="18"/>
                    </w:rPr>
                  </w:rPrChange>
                </w:rPr>
                <w:t xml:space="preserve"> </w:t>
              </w:r>
            </w:ins>
            <w:r w:rsidRPr="00DD6B12">
              <w:rPr>
                <w:rFonts w:ascii="Times" w:hAnsi="Times"/>
                <w:color w:val="000000"/>
                <w:sz w:val="18"/>
                <w:rPrChange w:id="1805" w:author="Adriana  Casas" w:date="2015-07-08T15:43:00Z">
                  <w:rPr>
                    <w:color w:val="000000"/>
                    <w:sz w:val="18"/>
                  </w:rPr>
                </w:rPrChange>
              </w:rPr>
              <w:t>finales del siglo XVIII y comienzos del siglo XIX. La industrialización propició una nueva forma de capitalismo. Así, si antes se hablaba de un capitalismo comercial porque obtenía sus beneficios de la compra</w:t>
            </w:r>
            <w:ins w:id="1806" w:author="Adriana  Casas" w:date="2015-07-10T12:06:00Z">
              <w:r w:rsidR="00755669">
                <w:rPr>
                  <w:rFonts w:ascii="Times" w:hAnsi="Times"/>
                  <w:color w:val="000000"/>
                  <w:sz w:val="18"/>
                </w:rPr>
                <w:t xml:space="preserve"> y </w:t>
              </w:r>
            </w:ins>
            <w:del w:id="1807" w:author="Adriana  Casas" w:date="2015-07-10T12:06:00Z">
              <w:r w:rsidRPr="00DD6B12" w:rsidDel="00755669">
                <w:rPr>
                  <w:rFonts w:ascii="Times" w:hAnsi="Times"/>
                  <w:color w:val="000000"/>
                  <w:sz w:val="18"/>
                  <w:rPrChange w:id="1808" w:author="Adriana  Casas" w:date="2015-07-08T15:43:00Z">
                    <w:rPr>
                      <w:color w:val="000000"/>
                      <w:sz w:val="18"/>
                    </w:rPr>
                  </w:rPrChange>
                </w:rPr>
                <w:delText>-</w:delText>
              </w:r>
            </w:del>
            <w:r w:rsidRPr="00DD6B12">
              <w:rPr>
                <w:rFonts w:ascii="Times" w:hAnsi="Times"/>
                <w:color w:val="000000"/>
                <w:sz w:val="18"/>
                <w:rPrChange w:id="1809" w:author="Adriana  Casas" w:date="2015-07-08T15:43:00Z">
                  <w:rPr>
                    <w:color w:val="000000"/>
                    <w:sz w:val="18"/>
                  </w:rPr>
                </w:rPrChange>
              </w:rPr>
              <w:t xml:space="preserve">venta de mercancías, a partir de ese momento puede hablarse de un </w:t>
            </w:r>
            <w:r w:rsidRPr="00DD6B12">
              <w:rPr>
                <w:rFonts w:ascii="Times" w:hAnsi="Times"/>
                <w:b/>
                <w:color w:val="000000"/>
                <w:sz w:val="18"/>
                <w:rPrChange w:id="1810" w:author="Adriana  Casas" w:date="2015-07-08T15:43:00Z">
                  <w:rPr>
                    <w:b/>
                    <w:color w:val="000000"/>
                    <w:sz w:val="18"/>
                  </w:rPr>
                </w:rPrChange>
              </w:rPr>
              <w:t>capitalismo industrial</w:t>
            </w:r>
            <w:r w:rsidRPr="00DD6B12">
              <w:rPr>
                <w:rFonts w:ascii="Times" w:hAnsi="Times"/>
                <w:color w:val="000000"/>
                <w:sz w:val="18"/>
                <w:rPrChange w:id="1811" w:author="Adriana  Casas" w:date="2015-07-08T15:43:00Z">
                  <w:rPr>
                    <w:color w:val="000000"/>
                    <w:sz w:val="18"/>
                  </w:rPr>
                </w:rPrChange>
              </w:rPr>
              <w:t xml:space="preserve"> que obtiene sus ganancias de la </w:t>
            </w:r>
            <w:r w:rsidRPr="00DD6B12">
              <w:rPr>
                <w:rFonts w:ascii="Times" w:hAnsi="Times"/>
                <w:b/>
                <w:color w:val="000000"/>
                <w:sz w:val="18"/>
                <w:rPrChange w:id="1812" w:author="Adriana  Casas" w:date="2015-07-08T15:43:00Z">
                  <w:rPr>
                    <w:b/>
                    <w:color w:val="000000"/>
                    <w:sz w:val="18"/>
                  </w:rPr>
                </w:rPrChange>
              </w:rPr>
              <w:t>producción</w:t>
            </w:r>
            <w:r w:rsidRPr="00DD6B12">
              <w:rPr>
                <w:rFonts w:ascii="Times" w:hAnsi="Times"/>
                <w:color w:val="000000"/>
                <w:sz w:val="18"/>
                <w:rPrChange w:id="1813" w:author="Adriana  Casas" w:date="2015-07-08T15:43:00Z">
                  <w:rPr>
                    <w:color w:val="000000"/>
                    <w:sz w:val="18"/>
                  </w:rPr>
                </w:rPrChange>
              </w:rPr>
              <w:t>.</w:t>
            </w:r>
          </w:p>
        </w:tc>
      </w:tr>
    </w:tbl>
    <w:p w14:paraId="39E649B1" w14:textId="77777777" w:rsidR="006C738E" w:rsidRPr="00DD6B12" w:rsidDel="00BD3437" w:rsidRDefault="006C738E" w:rsidP="00DD6B12">
      <w:pPr>
        <w:spacing w:line="240" w:lineRule="auto"/>
        <w:rPr>
          <w:del w:id="1814" w:author="Adriana  Casas" w:date="2015-07-10T12:33:00Z"/>
          <w:rFonts w:ascii="Times" w:hAnsi="Times"/>
          <w:rPrChange w:id="1815" w:author="Adriana  Casas" w:date="2015-07-08T15:43:00Z">
            <w:rPr>
              <w:del w:id="1816" w:author="Adriana  Casas" w:date="2015-07-10T12:33:00Z"/>
            </w:rPr>
          </w:rPrChange>
        </w:rPr>
        <w:pPrChange w:id="1817" w:author="Adriana  Casas" w:date="2015-07-08T15:43:00Z">
          <w:pPr/>
        </w:pPrChange>
      </w:pPr>
      <w:r w:rsidRPr="00DD6B12">
        <w:rPr>
          <w:rFonts w:ascii="Times" w:hAnsi="Times"/>
          <w:color w:val="000000"/>
          <w:sz w:val="18"/>
          <w:rPrChange w:id="1818" w:author="Adriana  Casas" w:date="2015-07-08T15:43:00Z">
            <w:rPr>
              <w:color w:val="000000"/>
              <w:sz w:val="18"/>
            </w:rPr>
          </w:rPrChange>
        </w:rPr>
        <w:t xml:space="preserve"> </w:t>
      </w:r>
    </w:p>
    <w:p w14:paraId="52A5E357" w14:textId="77777777" w:rsidR="006C738E" w:rsidRPr="00DD6B12" w:rsidRDefault="006C738E" w:rsidP="00DD6B12">
      <w:pPr>
        <w:spacing w:line="240" w:lineRule="auto"/>
        <w:rPr>
          <w:rFonts w:ascii="Times" w:hAnsi="Times"/>
          <w:rPrChange w:id="1819" w:author="Adriana  Casas" w:date="2015-07-08T15:43:00Z">
            <w:rPr/>
          </w:rPrChange>
        </w:rPr>
        <w:pPrChange w:id="1820" w:author="Adriana  Casas" w:date="2015-07-08T15:43:00Z">
          <w:pPr/>
        </w:pPrChange>
      </w:pPr>
      <w:del w:id="1821" w:author="Adriana  Casas" w:date="2015-07-10T12:33:00Z">
        <w:r w:rsidRPr="00DD6B12" w:rsidDel="00BD3437">
          <w:rPr>
            <w:rFonts w:ascii="Times" w:hAnsi="Times"/>
            <w:color w:val="000000"/>
            <w:rPrChange w:id="1822" w:author="Adriana  Casas" w:date="2015-07-08T15:43:00Z">
              <w:rPr>
                <w:color w:val="000000"/>
              </w:rPr>
            </w:rPrChange>
          </w:rPr>
          <w:delText xml:space="preserve"> </w:delText>
        </w:r>
      </w:del>
    </w:p>
    <w:p w14:paraId="50B5C0EE" w14:textId="77777777" w:rsidR="00E472C0" w:rsidRDefault="00FB2839" w:rsidP="00DD6B12">
      <w:pPr>
        <w:spacing w:line="240" w:lineRule="auto"/>
        <w:rPr>
          <w:ins w:id="1823" w:author="Adriana  Casas" w:date="2015-07-10T12:26:00Z"/>
          <w:rFonts w:ascii="Times" w:hAnsi="Times"/>
          <w:color w:val="000000"/>
        </w:rPr>
        <w:pPrChange w:id="1824" w:author="Adriana  Casas" w:date="2015-07-08T15:43:00Z">
          <w:pPr/>
        </w:pPrChange>
      </w:pPr>
      <w:ins w:id="1825" w:author="Adriana  Casas" w:date="2015-07-10T12:07:00Z">
        <w:r>
          <w:rPr>
            <w:rFonts w:ascii="Times" w:hAnsi="Times"/>
            <w:color w:val="000000"/>
          </w:rPr>
          <w:t xml:space="preserve">Es aquí donde se puede hablar de una </w:t>
        </w:r>
      </w:ins>
      <w:del w:id="1826" w:author="Adriana  Casas" w:date="2015-07-10T12:07:00Z">
        <w:r w:rsidR="006C738E" w:rsidRPr="00DD6B12" w:rsidDel="00FB2839">
          <w:rPr>
            <w:rFonts w:ascii="Times" w:hAnsi="Times"/>
            <w:color w:val="000000"/>
            <w:rPrChange w:id="1827" w:author="Adriana  Casas" w:date="2015-07-08T15:43:00Z">
              <w:rPr>
                <w:color w:val="000000"/>
              </w:rPr>
            </w:rPrChange>
          </w:rPr>
          <w:delText xml:space="preserve">Una vez comprendidos los conceptos de Capitalismo y Mercado, podemos hablar de </w:delText>
        </w:r>
      </w:del>
      <w:r w:rsidR="006C738E" w:rsidRPr="00DD6B12">
        <w:rPr>
          <w:rFonts w:ascii="Times" w:hAnsi="Times"/>
          <w:b/>
          <w:color w:val="000000"/>
          <w:rPrChange w:id="1828" w:author="Adriana  Casas" w:date="2015-07-08T15:43:00Z">
            <w:rPr>
              <w:b/>
              <w:color w:val="000000"/>
            </w:rPr>
          </w:rPrChange>
        </w:rPr>
        <w:t>economía de mercado</w:t>
      </w:r>
      <w:r w:rsidR="006C738E" w:rsidRPr="00DD6B12">
        <w:rPr>
          <w:rFonts w:ascii="Times" w:hAnsi="Times"/>
          <w:color w:val="000000"/>
          <w:rPrChange w:id="1829" w:author="Adriana  Casas" w:date="2015-07-08T15:43:00Z">
            <w:rPr>
              <w:color w:val="000000"/>
            </w:rPr>
          </w:rPrChange>
        </w:rPr>
        <w:t xml:space="preserve">, </w:t>
      </w:r>
      <w:ins w:id="1830" w:author="Adriana  Casas" w:date="2015-07-10T12:24:00Z">
        <w:r w:rsidR="00624EAA">
          <w:rPr>
            <w:rFonts w:ascii="Times" w:hAnsi="Times"/>
            <w:color w:val="000000"/>
          </w:rPr>
          <w:t xml:space="preserve">la cual es el instrumento que facilita </w:t>
        </w:r>
      </w:ins>
      <w:del w:id="1831" w:author="Adriana  Casas" w:date="2015-07-10T12:24:00Z">
        <w:r w:rsidR="006C738E" w:rsidRPr="00DD6B12" w:rsidDel="00624EAA">
          <w:rPr>
            <w:rFonts w:ascii="Times" w:hAnsi="Times"/>
            <w:color w:val="000000"/>
            <w:rPrChange w:id="1832" w:author="Adriana  Casas" w:date="2015-07-08T15:43:00Z">
              <w:rPr>
                <w:color w:val="000000"/>
              </w:rPr>
            </w:rPrChange>
          </w:rPr>
          <w:delText xml:space="preserve">para definir la organización social cuyo fin es facilitar </w:delText>
        </w:r>
      </w:del>
      <w:r w:rsidR="006C738E" w:rsidRPr="00DD6B12">
        <w:rPr>
          <w:rFonts w:ascii="Times" w:hAnsi="Times"/>
          <w:color w:val="000000"/>
          <w:rPrChange w:id="1833" w:author="Adriana  Casas" w:date="2015-07-08T15:43:00Z">
            <w:rPr>
              <w:color w:val="000000"/>
            </w:rPr>
          </w:rPrChange>
        </w:rPr>
        <w:t>la producción</w:t>
      </w:r>
      <w:ins w:id="1834" w:author="Adriana  Casas" w:date="2015-07-10T12:24:00Z">
        <w:r w:rsidR="00624EAA">
          <w:rPr>
            <w:rFonts w:ascii="Times" w:hAnsi="Times"/>
            <w:color w:val="000000"/>
          </w:rPr>
          <w:t xml:space="preserve">, el </w:t>
        </w:r>
      </w:ins>
      <w:del w:id="1835" w:author="Adriana  Casas" w:date="2015-07-10T12:24:00Z">
        <w:r w:rsidR="006C738E" w:rsidRPr="00DD6B12" w:rsidDel="00624EAA">
          <w:rPr>
            <w:rFonts w:ascii="Times" w:hAnsi="Times"/>
            <w:color w:val="000000"/>
            <w:rPrChange w:id="1836" w:author="Adriana  Casas" w:date="2015-07-08T15:43:00Z">
              <w:rPr>
                <w:color w:val="000000"/>
              </w:rPr>
            </w:rPrChange>
          </w:rPr>
          <w:delText xml:space="preserve"> y el </w:delText>
        </w:r>
      </w:del>
      <w:r w:rsidR="006C738E" w:rsidRPr="00DD6B12">
        <w:rPr>
          <w:rFonts w:ascii="Times" w:hAnsi="Times"/>
          <w:color w:val="000000"/>
          <w:rPrChange w:id="1837" w:author="Adriana  Casas" w:date="2015-07-08T15:43:00Z">
            <w:rPr>
              <w:color w:val="000000"/>
            </w:rPr>
          </w:rPrChange>
        </w:rPr>
        <w:t>consumo</w:t>
      </w:r>
      <w:ins w:id="1838" w:author="Adriana  Casas" w:date="2015-07-10T12:25:00Z">
        <w:r w:rsidR="00624EAA">
          <w:rPr>
            <w:rFonts w:ascii="Times" w:hAnsi="Times"/>
            <w:color w:val="000000"/>
          </w:rPr>
          <w:t xml:space="preserve"> y el precio</w:t>
        </w:r>
      </w:ins>
      <w:r w:rsidR="006C738E" w:rsidRPr="00DD6B12">
        <w:rPr>
          <w:rFonts w:ascii="Times" w:hAnsi="Times"/>
          <w:color w:val="000000"/>
          <w:rPrChange w:id="1839" w:author="Adriana  Casas" w:date="2015-07-08T15:43:00Z">
            <w:rPr>
              <w:color w:val="000000"/>
            </w:rPr>
          </w:rPrChange>
        </w:rPr>
        <w:t xml:space="preserve"> de los bienes y servicios</w:t>
      </w:r>
      <w:ins w:id="1840" w:author="Adriana  Casas" w:date="2015-07-10T12:25:00Z">
        <w:r w:rsidR="00624EAA">
          <w:rPr>
            <w:rFonts w:ascii="Times" w:hAnsi="Times"/>
            <w:color w:val="000000"/>
          </w:rPr>
          <w:t xml:space="preserve"> según</w:t>
        </w:r>
      </w:ins>
      <w:del w:id="1841" w:author="Adriana  Casas" w:date="2015-07-10T12:25:00Z">
        <w:r w:rsidR="006C738E" w:rsidRPr="00DD6B12" w:rsidDel="00624EAA">
          <w:rPr>
            <w:rFonts w:ascii="Times" w:hAnsi="Times"/>
            <w:color w:val="000000"/>
            <w:rPrChange w:id="1842" w:author="Adriana  Casas" w:date="2015-07-08T15:43:00Z">
              <w:rPr>
                <w:color w:val="000000"/>
              </w:rPr>
            </w:rPrChange>
          </w:rPr>
          <w:delText xml:space="preserve"> teniendo en cuenta</w:delText>
        </w:r>
      </w:del>
      <w:del w:id="1843" w:author="Adriana  Casas" w:date="2015-07-10T12:24:00Z">
        <w:r w:rsidR="006C738E" w:rsidRPr="00DD6B12" w:rsidDel="00624EAA">
          <w:rPr>
            <w:rFonts w:ascii="Times" w:hAnsi="Times"/>
            <w:color w:val="000000"/>
            <w:rPrChange w:id="1844" w:author="Adriana  Casas" w:date="2015-07-08T15:43:00Z">
              <w:rPr>
                <w:color w:val="000000"/>
              </w:rPr>
            </w:rPrChange>
          </w:rPr>
          <w:delText xml:space="preserve"> </w:delText>
        </w:r>
      </w:del>
      <w:r w:rsidR="006C738E" w:rsidRPr="00DD6B12">
        <w:rPr>
          <w:rFonts w:ascii="Times" w:hAnsi="Times"/>
          <w:color w:val="000000"/>
          <w:rPrChange w:id="1845" w:author="Adriana  Casas" w:date="2015-07-08T15:43:00Z">
            <w:rPr>
              <w:color w:val="000000"/>
            </w:rPr>
          </w:rPrChange>
        </w:rPr>
        <w:t xml:space="preserve"> la</w:t>
      </w:r>
      <w:r w:rsidR="006C738E" w:rsidRPr="00DD6B12">
        <w:rPr>
          <w:rFonts w:ascii="Times" w:hAnsi="Times"/>
          <w:b/>
          <w:color w:val="000000"/>
          <w:rPrChange w:id="1846" w:author="Adriana  Casas" w:date="2015-07-08T15:43:00Z">
            <w:rPr>
              <w:b/>
              <w:color w:val="000000"/>
            </w:rPr>
          </w:rPrChange>
        </w:rPr>
        <w:t xml:space="preserve"> oferta</w:t>
      </w:r>
      <w:ins w:id="1847" w:author="Adriana  Casas" w:date="2015-07-10T12:25:00Z">
        <w:r w:rsidR="00624EAA">
          <w:rPr>
            <w:rFonts w:ascii="Times" w:hAnsi="Times"/>
            <w:color w:val="000000"/>
          </w:rPr>
          <w:t xml:space="preserve">, que es la cantidad de bienes y servicios que llegan al mecado, </w:t>
        </w:r>
      </w:ins>
      <w:del w:id="1848" w:author="Adriana  Casas" w:date="2015-07-10T12:25:00Z">
        <w:r w:rsidR="006C738E" w:rsidRPr="00DD6B12" w:rsidDel="00624EAA">
          <w:rPr>
            <w:rFonts w:ascii="Times" w:hAnsi="Times"/>
            <w:color w:val="000000"/>
            <w:rPrChange w:id="1849" w:author="Adriana  Casas" w:date="2015-07-08T15:43:00Z">
              <w:rPr>
                <w:color w:val="000000"/>
              </w:rPr>
            </w:rPrChange>
          </w:rPr>
          <w:delText xml:space="preserve"> (lo que llevan los productores al mercado) </w:delText>
        </w:r>
      </w:del>
      <w:r w:rsidR="006C738E" w:rsidRPr="00DD6B12">
        <w:rPr>
          <w:rFonts w:ascii="Times" w:hAnsi="Times"/>
          <w:color w:val="000000"/>
          <w:rPrChange w:id="1850" w:author="Adriana  Casas" w:date="2015-07-08T15:43:00Z">
            <w:rPr>
              <w:color w:val="000000"/>
            </w:rPr>
          </w:rPrChange>
        </w:rPr>
        <w:t xml:space="preserve">y la </w:t>
      </w:r>
      <w:r w:rsidR="006C738E" w:rsidRPr="00DD6B12">
        <w:rPr>
          <w:rFonts w:ascii="Times" w:hAnsi="Times"/>
          <w:b/>
          <w:color w:val="000000"/>
          <w:rPrChange w:id="1851" w:author="Adriana  Casas" w:date="2015-07-08T15:43:00Z">
            <w:rPr>
              <w:b/>
              <w:color w:val="000000"/>
            </w:rPr>
          </w:rPrChange>
        </w:rPr>
        <w:t>demanda</w:t>
      </w:r>
      <w:ins w:id="1852" w:author="Adriana  Casas" w:date="2015-07-10T12:26:00Z">
        <w:r w:rsidR="00E472C0">
          <w:rPr>
            <w:rFonts w:ascii="Times" w:hAnsi="Times"/>
            <w:color w:val="000000"/>
          </w:rPr>
          <w:t xml:space="preserve">, que es la cantidad de bines y servicios que los consumidores están dispuestos a comprar. </w:t>
        </w:r>
      </w:ins>
      <w:del w:id="1853" w:author="Adriana  Casas" w:date="2015-07-10T12:26:00Z">
        <w:r w:rsidR="006C738E" w:rsidRPr="00DD6B12" w:rsidDel="00E472C0">
          <w:rPr>
            <w:rFonts w:ascii="Times" w:hAnsi="Times"/>
            <w:color w:val="000000"/>
            <w:rPrChange w:id="1854" w:author="Adriana  Casas" w:date="2015-07-08T15:43:00Z">
              <w:rPr>
                <w:color w:val="000000"/>
              </w:rPr>
            </w:rPrChange>
          </w:rPr>
          <w:delText xml:space="preserve"> (</w:delText>
        </w:r>
      </w:del>
    </w:p>
    <w:p w14:paraId="410F6ADB" w14:textId="67B7554E" w:rsidR="006C738E" w:rsidRPr="00DD6B12" w:rsidRDefault="006C738E" w:rsidP="00DD6B12">
      <w:pPr>
        <w:spacing w:line="240" w:lineRule="auto"/>
        <w:rPr>
          <w:rFonts w:ascii="Times" w:hAnsi="Times"/>
          <w:rPrChange w:id="1855" w:author="Adriana  Casas" w:date="2015-07-08T15:43:00Z">
            <w:rPr/>
          </w:rPrChange>
        </w:rPr>
        <w:pPrChange w:id="1856" w:author="Adriana  Casas" w:date="2015-07-08T15:43:00Z">
          <w:pPr/>
        </w:pPrChange>
      </w:pPr>
      <w:del w:id="1857" w:author="Adriana  Casas" w:date="2015-07-10T12:26:00Z">
        <w:r w:rsidRPr="00DD6B12" w:rsidDel="00E472C0">
          <w:rPr>
            <w:rFonts w:ascii="Times" w:hAnsi="Times"/>
            <w:color w:val="000000"/>
            <w:rPrChange w:id="1858" w:author="Adriana  Casas" w:date="2015-07-08T15:43:00Z">
              <w:rPr>
                <w:color w:val="000000"/>
              </w:rPr>
            </w:rPrChange>
          </w:rPr>
          <w:delText>lo que necesitan los consumidores).</w:delText>
        </w:r>
      </w:del>
    </w:p>
    <w:tbl>
      <w:tblPr>
        <w:tblStyle w:val="84"/>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80"/>
        <w:gridCol w:w="6795"/>
      </w:tblGrid>
      <w:tr w:rsidR="006C738E" w:rsidRPr="00DD6B12" w14:paraId="4BF35070"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7831CC4" w14:textId="3B131B20" w:rsidR="006C738E" w:rsidRPr="00DD6B12" w:rsidRDefault="006C738E" w:rsidP="00624EAA">
            <w:pPr>
              <w:spacing w:line="240" w:lineRule="auto"/>
              <w:jc w:val="center"/>
              <w:rPr>
                <w:rFonts w:ascii="Times" w:hAnsi="Times"/>
                <w:b/>
                <w:rPrChange w:id="1859" w:author="Adriana  Casas" w:date="2015-07-08T15:43:00Z">
                  <w:rPr>
                    <w:b/>
                  </w:rPr>
                </w:rPrChange>
              </w:rPr>
            </w:pPr>
            <w:r w:rsidRPr="00DD6B12">
              <w:rPr>
                <w:rFonts w:ascii="Times" w:eastAsia="Calibri" w:hAnsi="Times"/>
                <w:b/>
                <w:color w:val="FFFFFF" w:themeColor="background1"/>
                <w:highlight w:val="none"/>
                <w:rPrChange w:id="1860" w:author="Adriana  Casas" w:date="2015-07-08T15:43:00Z">
                  <w:rPr>
                    <w:rFonts w:eastAsia="Calibri"/>
                    <w:b/>
                    <w:color w:val="FFFFFF" w:themeColor="background1"/>
                    <w:highlight w:val="none"/>
                  </w:rPr>
                </w:rPrChange>
              </w:rPr>
              <w:t>Imagen (</w:t>
            </w:r>
            <w:del w:id="1861" w:author="Adriana  Casas" w:date="2015-07-10T12:08:00Z">
              <w:r w:rsidRPr="00DD6B12" w:rsidDel="00FB2839">
                <w:rPr>
                  <w:rFonts w:ascii="Times" w:eastAsia="Calibri" w:hAnsi="Times"/>
                  <w:b/>
                  <w:color w:val="FFFFFF" w:themeColor="background1"/>
                  <w:highlight w:val="none"/>
                  <w:rPrChange w:id="1862" w:author="Adriana  Casas" w:date="2015-07-08T15:43:00Z">
                    <w:rPr>
                      <w:rFonts w:eastAsia="Calibri"/>
                      <w:b/>
                      <w:color w:val="FFFFFF" w:themeColor="background1"/>
                      <w:highlight w:val="none"/>
                    </w:rPr>
                  </w:rPrChange>
                </w:rPr>
                <w:delText>Dibujo)Recurso aprovechado</w:delText>
              </w:r>
            </w:del>
            <w:ins w:id="1863" w:author="Adriana  Casas" w:date="2015-07-10T12:08:00Z">
              <w:r w:rsidR="00FB2839">
                <w:rPr>
                  <w:rFonts w:ascii="Times" w:eastAsia="Calibri" w:hAnsi="Times"/>
                  <w:b/>
                  <w:color w:val="FFFFFF" w:themeColor="background1"/>
                  <w:highlight w:val="none"/>
                </w:rPr>
                <w:t>fotografía, gráfica o ilustraci</w:t>
              </w:r>
            </w:ins>
            <w:ins w:id="1864" w:author="Adriana  Casas" w:date="2015-07-10T12:09:00Z">
              <w:r w:rsidR="00FB2839">
                <w:rPr>
                  <w:rFonts w:ascii="Times" w:eastAsia="Calibri" w:hAnsi="Times"/>
                  <w:b/>
                  <w:color w:val="FFFFFF" w:themeColor="background1"/>
                  <w:highlight w:val="none"/>
                </w:rPr>
                <w:t>ón)</w:t>
              </w:r>
            </w:ins>
          </w:p>
        </w:tc>
      </w:tr>
      <w:tr w:rsidR="006C738E" w:rsidRPr="00DD6B12" w14:paraId="39F5A50E" w14:textId="77777777"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61AC3B" w14:textId="77777777" w:rsidR="006C738E" w:rsidRPr="00DD6B12" w:rsidRDefault="006C738E" w:rsidP="006E29D3">
            <w:pPr>
              <w:spacing w:line="240" w:lineRule="auto"/>
              <w:jc w:val="left"/>
              <w:rPr>
                <w:rFonts w:ascii="Times" w:hAnsi="Times"/>
                <w:rPrChange w:id="1865" w:author="Adriana  Casas" w:date="2015-07-08T15:43:00Z">
                  <w:rPr/>
                </w:rPrChange>
              </w:rPr>
            </w:pPr>
            <w:r w:rsidRPr="00DD6B12">
              <w:rPr>
                <w:rFonts w:ascii="Times" w:eastAsia="Calibri" w:hAnsi="Times" w:cs="Calibri"/>
                <w:color w:val="000000"/>
                <w:sz w:val="22"/>
                <w:rPrChange w:id="1866" w:author="Adriana  Casas" w:date="2015-07-08T15:43:00Z">
                  <w:rPr>
                    <w:rFonts w:ascii="Calibri" w:eastAsia="Calibri" w:hAnsi="Calibri" w:cs="Calibri"/>
                    <w:color w:val="000000"/>
                    <w:sz w:val="22"/>
                  </w:rPr>
                </w:rPrChange>
              </w:rPr>
              <w:t xml:space="preserve"> </w:t>
            </w:r>
          </w:p>
        </w:tc>
        <w:tc>
          <w:tcPr>
            <w:tcW w:w="6795" w:type="dxa"/>
            <w:tcBorders>
              <w:bottom w:val="single" w:sz="8" w:space="0" w:color="000000"/>
              <w:right w:val="single" w:sz="8" w:space="0" w:color="000000"/>
            </w:tcBorders>
            <w:tcMar>
              <w:top w:w="100" w:type="dxa"/>
              <w:left w:w="100" w:type="dxa"/>
              <w:bottom w:w="100" w:type="dxa"/>
              <w:right w:w="100" w:type="dxa"/>
            </w:tcMar>
          </w:tcPr>
          <w:p w14:paraId="4E194194" w14:textId="42A40ADD" w:rsidR="006C738E" w:rsidRPr="002C2431" w:rsidRDefault="00E50C5F" w:rsidP="006E29D3">
            <w:pPr>
              <w:spacing w:line="240" w:lineRule="auto"/>
              <w:jc w:val="left"/>
              <w:rPr>
                <w:rFonts w:ascii="Times" w:hAnsi="Times"/>
                <w:b/>
                <w:rPrChange w:id="1867" w:author="Adriana  Casas" w:date="2015-07-10T12:26:00Z">
                  <w:rPr/>
                </w:rPrChange>
              </w:rPr>
            </w:pPr>
            <w:r w:rsidRPr="002C2431">
              <w:rPr>
                <w:rFonts w:ascii="Times" w:eastAsia="Calibri" w:hAnsi="Times" w:cs="Calibri"/>
                <w:b/>
                <w:color w:val="000000"/>
                <w:sz w:val="22"/>
                <w:rPrChange w:id="1868" w:author="Adriana  Casas" w:date="2015-07-10T12:26:00Z">
                  <w:rPr>
                    <w:rFonts w:ascii="Calibri" w:eastAsia="Calibri" w:hAnsi="Calibri" w:cs="Calibri"/>
                    <w:color w:val="000000"/>
                    <w:sz w:val="22"/>
                  </w:rPr>
                </w:rPrChange>
              </w:rPr>
              <w:t>CS_10_05</w:t>
            </w:r>
            <w:r w:rsidR="006C738E" w:rsidRPr="002C2431">
              <w:rPr>
                <w:rFonts w:ascii="Times" w:eastAsia="Calibri" w:hAnsi="Times" w:cs="Calibri"/>
                <w:b/>
                <w:color w:val="000000"/>
                <w:sz w:val="22"/>
                <w:rPrChange w:id="1869" w:author="Adriana  Casas" w:date="2015-07-10T12:26:00Z">
                  <w:rPr>
                    <w:rFonts w:ascii="Calibri" w:eastAsia="Calibri" w:hAnsi="Calibri" w:cs="Calibri"/>
                    <w:color w:val="000000"/>
                    <w:sz w:val="22"/>
                  </w:rPr>
                </w:rPrChange>
              </w:rPr>
              <w:t>_CO</w:t>
            </w:r>
            <w:ins w:id="1870" w:author="Adriana  Casas" w:date="2015-07-10T12:26:00Z">
              <w:r w:rsidR="002C2431" w:rsidRPr="002C2431">
                <w:rPr>
                  <w:rFonts w:ascii="Times" w:eastAsia="Calibri" w:hAnsi="Times" w:cs="Calibri"/>
                  <w:b/>
                  <w:color w:val="000000"/>
                  <w:sz w:val="22"/>
                  <w:rPrChange w:id="1871" w:author="Adriana  Casas" w:date="2015-07-10T12:26:00Z">
                    <w:rPr>
                      <w:rFonts w:ascii="Times" w:eastAsia="Calibri" w:hAnsi="Times" w:cs="Calibri"/>
                      <w:color w:val="000000"/>
                      <w:sz w:val="22"/>
                    </w:rPr>
                  </w:rPrChange>
                </w:rPr>
                <w:t>_</w:t>
              </w:r>
            </w:ins>
            <w:del w:id="1872" w:author="Adriana  Casas" w:date="2015-07-10T12:26:00Z">
              <w:r w:rsidR="006C738E" w:rsidRPr="002C2431" w:rsidDel="002C2431">
                <w:rPr>
                  <w:rFonts w:ascii="Times" w:eastAsia="Calibri" w:hAnsi="Times" w:cs="Calibri"/>
                  <w:b/>
                  <w:color w:val="000000"/>
                  <w:sz w:val="22"/>
                  <w:rPrChange w:id="1873" w:author="Adriana  Casas" w:date="2015-07-10T12:26:00Z">
                    <w:rPr>
                      <w:rFonts w:ascii="Calibri" w:eastAsia="Calibri" w:hAnsi="Calibri" w:cs="Calibri"/>
                      <w:color w:val="000000"/>
                      <w:sz w:val="22"/>
                    </w:rPr>
                  </w:rPrChange>
                </w:rPr>
                <w:delText xml:space="preserve">  </w:delText>
              </w:r>
            </w:del>
            <w:r w:rsidR="006C738E" w:rsidRPr="002C2431">
              <w:rPr>
                <w:rFonts w:ascii="Times" w:eastAsia="Calibri" w:hAnsi="Times" w:cs="Calibri"/>
                <w:b/>
                <w:color w:val="000000"/>
                <w:sz w:val="22"/>
                <w:rPrChange w:id="1874" w:author="Adriana  Casas" w:date="2015-07-10T12:26:00Z">
                  <w:rPr>
                    <w:rFonts w:ascii="Calibri" w:eastAsia="Calibri" w:hAnsi="Calibri" w:cs="Calibri"/>
                    <w:color w:val="000000"/>
                    <w:sz w:val="22"/>
                  </w:rPr>
                </w:rPrChange>
              </w:rPr>
              <w:t>IMG</w:t>
            </w:r>
            <w:r w:rsidR="004A769E" w:rsidRPr="002C2431">
              <w:rPr>
                <w:rFonts w:ascii="Times" w:eastAsia="Calibri" w:hAnsi="Times" w:cs="Calibri"/>
                <w:b/>
                <w:color w:val="000000"/>
                <w:sz w:val="22"/>
                <w:rPrChange w:id="1875" w:author="Adriana  Casas" w:date="2015-07-10T12:26:00Z">
                  <w:rPr>
                    <w:rFonts w:ascii="Calibri" w:eastAsia="Calibri" w:hAnsi="Calibri" w:cs="Calibri"/>
                    <w:color w:val="000000"/>
                    <w:sz w:val="22"/>
                  </w:rPr>
                </w:rPrChange>
              </w:rPr>
              <w:t>0</w:t>
            </w:r>
            <w:r w:rsidR="006C738E" w:rsidRPr="002C2431">
              <w:rPr>
                <w:rFonts w:ascii="Times" w:eastAsia="Calibri" w:hAnsi="Times" w:cs="Calibri"/>
                <w:b/>
                <w:color w:val="000000"/>
                <w:sz w:val="22"/>
                <w:rPrChange w:id="1876" w:author="Adriana  Casas" w:date="2015-07-10T12:26:00Z">
                  <w:rPr>
                    <w:rFonts w:ascii="Calibri" w:eastAsia="Calibri" w:hAnsi="Calibri" w:cs="Calibri"/>
                    <w:color w:val="000000"/>
                    <w:sz w:val="22"/>
                  </w:rPr>
                </w:rPrChange>
              </w:rPr>
              <w:t>9</w:t>
            </w:r>
          </w:p>
        </w:tc>
      </w:tr>
      <w:tr w:rsidR="006C738E" w:rsidRPr="00DD6B12" w14:paraId="641D6BD8" w14:textId="77777777"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C9DF35" w14:textId="77777777" w:rsidR="006C738E" w:rsidRPr="00DD6B12" w:rsidRDefault="006C738E" w:rsidP="006E29D3">
            <w:pPr>
              <w:spacing w:line="240" w:lineRule="auto"/>
              <w:jc w:val="left"/>
              <w:rPr>
                <w:rFonts w:ascii="Times" w:hAnsi="Times"/>
                <w:rPrChange w:id="1877" w:author="Adriana  Casas" w:date="2015-07-08T15:43:00Z">
                  <w:rPr/>
                </w:rPrChange>
              </w:rPr>
            </w:pPr>
            <w:r w:rsidRPr="00DD6B12">
              <w:rPr>
                <w:rFonts w:ascii="Times" w:eastAsia="Calibri" w:hAnsi="Times" w:cs="Calibri"/>
                <w:color w:val="000000"/>
                <w:sz w:val="22"/>
                <w:rPrChange w:id="1878" w:author="Adriana  Casas" w:date="2015-07-08T15:43:00Z">
                  <w:rPr>
                    <w:rFonts w:ascii="Calibri" w:eastAsia="Calibri" w:hAnsi="Calibri" w:cs="Calibri"/>
                    <w:color w:val="000000"/>
                    <w:sz w:val="22"/>
                  </w:rPr>
                </w:rPrChange>
              </w:rPr>
              <w:t>Descripción</w:t>
            </w:r>
          </w:p>
        </w:tc>
        <w:tc>
          <w:tcPr>
            <w:tcW w:w="6795" w:type="dxa"/>
            <w:tcBorders>
              <w:bottom w:val="single" w:sz="8" w:space="0" w:color="000000"/>
              <w:right w:val="single" w:sz="8" w:space="0" w:color="000000"/>
            </w:tcBorders>
            <w:tcMar>
              <w:top w:w="100" w:type="dxa"/>
              <w:left w:w="100" w:type="dxa"/>
              <w:bottom w:w="100" w:type="dxa"/>
              <w:right w:w="100" w:type="dxa"/>
            </w:tcMar>
          </w:tcPr>
          <w:p w14:paraId="1E84B4EB" w14:textId="62C02C2C" w:rsidR="006C738E" w:rsidRPr="00DD6B12" w:rsidRDefault="006C738E" w:rsidP="006E29D3">
            <w:pPr>
              <w:spacing w:line="240" w:lineRule="auto"/>
              <w:jc w:val="left"/>
              <w:rPr>
                <w:rFonts w:ascii="Times" w:hAnsi="Times"/>
                <w:rPrChange w:id="1879" w:author="Adriana  Casas" w:date="2015-07-08T15:43:00Z">
                  <w:rPr/>
                </w:rPrChange>
              </w:rPr>
            </w:pPr>
            <w:r w:rsidRPr="00DD6B12">
              <w:rPr>
                <w:rFonts w:ascii="Times" w:eastAsia="Calibri" w:hAnsi="Times" w:cs="Calibri"/>
                <w:color w:val="000000"/>
                <w:sz w:val="22"/>
                <w:rPrChange w:id="1880" w:author="Adriana  Casas" w:date="2015-07-08T15:43:00Z">
                  <w:rPr>
                    <w:rFonts w:ascii="Calibri" w:eastAsia="Calibri" w:hAnsi="Calibri" w:cs="Calibri"/>
                    <w:color w:val="000000"/>
                    <w:sz w:val="22"/>
                  </w:rPr>
                </w:rPrChange>
              </w:rPr>
              <w:t xml:space="preserve"> </w:t>
            </w:r>
            <w:del w:id="1881" w:author="Adriana  Casas" w:date="2015-07-10T12:28:00Z">
              <w:r w:rsidRPr="00DD6B12" w:rsidDel="002C2431">
                <w:rPr>
                  <w:rFonts w:ascii="Times" w:hAnsi="Times"/>
                  <w:noProof/>
                  <w:lang w:val="es-ES" w:eastAsia="es-ES"/>
                  <w:rPrChange w:id="1882" w:author="Adriana  Casas" w:date="2015-07-08T15:43:00Z">
                    <w:rPr>
                      <w:noProof/>
                      <w:lang w:val="es-ES" w:eastAsia="es-ES"/>
                    </w:rPr>
                  </w:rPrChange>
                </w:rPr>
                <w:drawing>
                  <wp:inline distT="114300" distB="114300" distL="114300" distR="114300" wp14:anchorId="47BF3829" wp14:editId="5742E9B2">
                    <wp:extent cx="2514600" cy="127635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514600" cy="1276350"/>
                            </a:xfrm>
                            <a:prstGeom prst="rect">
                              <a:avLst/>
                            </a:prstGeom>
                            <a:ln/>
                          </pic:spPr>
                        </pic:pic>
                      </a:graphicData>
                    </a:graphic>
                  </wp:inline>
                </w:drawing>
              </w:r>
            </w:del>
            <w:ins w:id="1883" w:author="Adriana  Casas" w:date="2015-07-10T12:29:00Z">
              <w:r w:rsidR="002C2431">
                <w:t xml:space="preserve"> </w:t>
              </w:r>
              <w:r w:rsidR="002C2431">
                <w:rPr>
                  <w:rFonts w:ascii="Times" w:eastAsia="Calibri" w:hAnsi="Times" w:cs="Calibri"/>
                  <w:noProof/>
                  <w:color w:val="000000"/>
                  <w:sz w:val="22"/>
                  <w:highlight w:val="none"/>
                  <w:lang w:val="es-ES" w:eastAsia="es-ES"/>
                </w:rPr>
                <w:drawing>
                  <wp:inline distT="0" distB="0" distL="0" distR="0" wp14:anchorId="7B2CC2F7" wp14:editId="274D2235">
                    <wp:extent cx="1522379" cy="954828"/>
                    <wp:effectExtent l="0" t="0" r="1905" b="10795"/>
                    <wp:docPr id="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2670" cy="955011"/>
                            </a:xfrm>
                            <a:prstGeom prst="rect">
                              <a:avLst/>
                            </a:prstGeom>
                            <a:noFill/>
                            <a:ln>
                              <a:noFill/>
                            </a:ln>
                          </pic:spPr>
                        </pic:pic>
                      </a:graphicData>
                    </a:graphic>
                  </wp:inline>
                </w:drawing>
              </w:r>
            </w:ins>
            <w:r w:rsidRPr="00DD6B12">
              <w:rPr>
                <w:rFonts w:ascii="Times" w:eastAsia="Calibri" w:hAnsi="Times" w:cs="Calibri"/>
                <w:color w:val="000000"/>
                <w:sz w:val="22"/>
                <w:rPrChange w:id="1884" w:author="Adriana  Casas" w:date="2015-07-08T15:43:00Z">
                  <w:rPr>
                    <w:rFonts w:ascii="Calibri" w:eastAsia="Calibri" w:hAnsi="Calibri" w:cs="Calibri"/>
                    <w:color w:val="000000"/>
                    <w:sz w:val="22"/>
                  </w:rPr>
                </w:rPrChange>
              </w:rPr>
              <w:t xml:space="preserve"> </w:t>
            </w:r>
          </w:p>
        </w:tc>
      </w:tr>
      <w:tr w:rsidR="006C738E" w:rsidRPr="00DD6B12" w14:paraId="4BC090A9" w14:textId="77777777"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BF1A74" w14:textId="2B29817A" w:rsidR="006C738E" w:rsidRPr="00DD6B12" w:rsidRDefault="006C738E" w:rsidP="006E29D3">
            <w:pPr>
              <w:spacing w:line="240" w:lineRule="auto"/>
              <w:jc w:val="left"/>
              <w:rPr>
                <w:rFonts w:ascii="Times" w:hAnsi="Times"/>
                <w:rPrChange w:id="1885" w:author="Adriana  Casas" w:date="2015-07-08T15:43:00Z">
                  <w:rPr/>
                </w:rPrChange>
              </w:rPr>
            </w:pPr>
            <w:del w:id="1886" w:author="Adriana  Casas" w:date="2015-07-10T12:29:00Z">
              <w:r w:rsidRPr="00DD6B12" w:rsidDel="002C2431">
                <w:rPr>
                  <w:rFonts w:ascii="Times" w:eastAsia="Calibri" w:hAnsi="Times" w:cs="Calibri"/>
                  <w:color w:val="000000"/>
                  <w:sz w:val="22"/>
                  <w:rPrChange w:id="1887" w:author="Adriana  Casas" w:date="2015-07-08T15:43:00Z">
                    <w:rPr>
                      <w:rFonts w:ascii="Calibri" w:eastAsia="Calibri" w:hAnsi="Calibri" w:cs="Calibri"/>
                      <w:color w:val="000000"/>
                      <w:sz w:val="22"/>
                    </w:rPr>
                  </w:rPrChange>
                </w:rPr>
                <w:delText xml:space="preserve">o </w:delText>
              </w:r>
            </w:del>
            <w:ins w:id="1888" w:author="Adriana  Casas" w:date="2015-07-10T12:29:00Z">
              <w:r w:rsidR="002C2431">
                <w:rPr>
                  <w:rFonts w:ascii="Times" w:eastAsia="Calibri" w:hAnsi="Times" w:cs="Calibri"/>
                  <w:color w:val="000000"/>
                  <w:sz w:val="22"/>
                </w:rPr>
                <w:t>R</w:t>
              </w:r>
            </w:ins>
            <w:del w:id="1889" w:author="Adriana  Casas" w:date="2015-07-10T12:29:00Z">
              <w:r w:rsidRPr="00DD6B12" w:rsidDel="002C2431">
                <w:rPr>
                  <w:rFonts w:ascii="Times" w:eastAsia="Calibri" w:hAnsi="Times" w:cs="Calibri"/>
                  <w:color w:val="000000"/>
                  <w:sz w:val="22"/>
                  <w:rPrChange w:id="1890" w:author="Adriana  Casas" w:date="2015-07-08T15:43:00Z">
                    <w:rPr>
                      <w:rFonts w:ascii="Calibri" w:eastAsia="Calibri" w:hAnsi="Calibri" w:cs="Calibri"/>
                      <w:color w:val="000000"/>
                      <w:sz w:val="22"/>
                    </w:rPr>
                  </w:rPrChange>
                </w:rPr>
                <w:delText>r</w:delText>
              </w:r>
            </w:del>
            <w:r w:rsidRPr="00DD6B12">
              <w:rPr>
                <w:rFonts w:ascii="Times" w:eastAsia="Calibri" w:hAnsi="Times" w:cs="Calibri"/>
                <w:color w:val="000000"/>
                <w:sz w:val="22"/>
                <w:rPrChange w:id="1891" w:author="Adriana  Casas" w:date="2015-07-08T15:43:00Z">
                  <w:rPr>
                    <w:rFonts w:ascii="Calibri" w:eastAsia="Calibri" w:hAnsi="Calibri" w:cs="Calibri"/>
                    <w:color w:val="000000"/>
                    <w:sz w:val="22"/>
                  </w:rPr>
                </w:rPrChange>
              </w:rPr>
              <w:t>uta en Aula planeta</w:t>
            </w:r>
            <w:del w:id="1892" w:author="Adriana  Casas" w:date="2015-07-10T12:29:00Z">
              <w:r w:rsidRPr="00DD6B12" w:rsidDel="002C2431">
                <w:rPr>
                  <w:rFonts w:ascii="Times" w:eastAsia="Calibri" w:hAnsi="Times" w:cs="Calibri"/>
                  <w:color w:val="000000"/>
                  <w:sz w:val="22"/>
                  <w:rPrChange w:id="1893" w:author="Adriana  Casas" w:date="2015-07-08T15:43:00Z">
                    <w:rPr>
                      <w:rFonts w:ascii="Calibri" w:eastAsia="Calibri" w:hAnsi="Calibri" w:cs="Calibri"/>
                      <w:color w:val="000000"/>
                      <w:sz w:val="22"/>
                    </w:rPr>
                  </w:rPrChange>
                </w:rPr>
                <w:delText>)</w:delText>
              </w:r>
            </w:del>
          </w:p>
        </w:tc>
        <w:tc>
          <w:tcPr>
            <w:tcW w:w="6795" w:type="dxa"/>
            <w:tcBorders>
              <w:bottom w:val="single" w:sz="8" w:space="0" w:color="000000"/>
              <w:right w:val="single" w:sz="8" w:space="0" w:color="000000"/>
            </w:tcBorders>
            <w:tcMar>
              <w:top w:w="100" w:type="dxa"/>
              <w:left w:w="100" w:type="dxa"/>
              <w:bottom w:w="100" w:type="dxa"/>
              <w:right w:w="100" w:type="dxa"/>
            </w:tcMar>
          </w:tcPr>
          <w:p w14:paraId="5966BDF0" w14:textId="77777777" w:rsidR="006C738E" w:rsidRPr="00DD6B12" w:rsidRDefault="006C738E" w:rsidP="006E29D3">
            <w:pPr>
              <w:spacing w:line="240" w:lineRule="auto"/>
              <w:jc w:val="left"/>
              <w:rPr>
                <w:rFonts w:ascii="Times" w:hAnsi="Times"/>
                <w:rPrChange w:id="1894" w:author="Adriana  Casas" w:date="2015-07-08T15:43:00Z">
                  <w:rPr/>
                </w:rPrChange>
              </w:rPr>
            </w:pPr>
            <w:r w:rsidRPr="00DD6B12">
              <w:rPr>
                <w:rFonts w:ascii="Times" w:hAnsi="Times"/>
                <w:color w:val="000000"/>
                <w:sz w:val="18"/>
                <w:rPrChange w:id="1895" w:author="Adriana  Casas" w:date="2015-07-08T15:43:00Z">
                  <w:rPr>
                    <w:color w:val="000000"/>
                    <w:sz w:val="18"/>
                  </w:rPr>
                </w:rPrChange>
              </w:rPr>
              <w:t>6 prim</w:t>
            </w:r>
            <w:r w:rsidRPr="00DD6B12">
              <w:rPr>
                <w:rFonts w:ascii="Times" w:eastAsia="Calibri" w:hAnsi="Times" w:cs="Calibri"/>
                <w:color w:val="000000"/>
                <w:sz w:val="18"/>
                <w:rPrChange w:id="1896" w:author="Adriana  Casas" w:date="2015-07-08T15:43:00Z">
                  <w:rPr>
                    <w:rFonts w:ascii="Calibri" w:eastAsia="Calibri" w:hAnsi="Calibri" w:cs="Calibri"/>
                    <w:color w:val="000000"/>
                    <w:sz w:val="18"/>
                  </w:rPr>
                </w:rPrChange>
              </w:rPr>
              <w:t>aria/Ciencias sociales /La vida económica/El capitalismo y la economía de mercado.</w:t>
            </w:r>
          </w:p>
          <w:p w14:paraId="55918C4F" w14:textId="77777777" w:rsidR="006C738E" w:rsidRPr="00DD6B12" w:rsidRDefault="006C738E" w:rsidP="006E29D3">
            <w:pPr>
              <w:spacing w:line="240" w:lineRule="auto"/>
              <w:jc w:val="left"/>
              <w:rPr>
                <w:rFonts w:ascii="Times" w:hAnsi="Times"/>
                <w:rPrChange w:id="1897" w:author="Adriana  Casas" w:date="2015-07-08T15:43:00Z">
                  <w:rPr/>
                </w:rPrChange>
              </w:rPr>
            </w:pPr>
          </w:p>
        </w:tc>
      </w:tr>
      <w:tr w:rsidR="006C738E" w:rsidRPr="00DD6B12" w14:paraId="41DF0573" w14:textId="77777777"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7A74B1" w14:textId="77777777" w:rsidR="006C738E" w:rsidRPr="00DD6B12" w:rsidRDefault="006C738E" w:rsidP="006E29D3">
            <w:pPr>
              <w:spacing w:line="240" w:lineRule="auto"/>
              <w:jc w:val="left"/>
              <w:rPr>
                <w:rFonts w:ascii="Times" w:hAnsi="Times"/>
                <w:rPrChange w:id="1898" w:author="Adriana  Casas" w:date="2015-07-08T15:43:00Z">
                  <w:rPr/>
                </w:rPrChange>
              </w:rPr>
            </w:pPr>
            <w:r w:rsidRPr="00DD6B12">
              <w:rPr>
                <w:rFonts w:ascii="Times" w:eastAsia="Calibri" w:hAnsi="Times" w:cs="Calibri"/>
                <w:color w:val="000000"/>
                <w:sz w:val="22"/>
                <w:rPrChange w:id="1899" w:author="Adriana  Casas" w:date="2015-07-08T15:43:00Z">
                  <w:rPr>
                    <w:rFonts w:ascii="Calibri" w:eastAsia="Calibri" w:hAnsi="Calibri" w:cs="Calibri"/>
                    <w:color w:val="000000"/>
                    <w:sz w:val="22"/>
                  </w:rPr>
                </w:rPrChange>
              </w:rPr>
              <w:t>Pie de imagen</w:t>
            </w:r>
          </w:p>
        </w:tc>
        <w:tc>
          <w:tcPr>
            <w:tcW w:w="6795" w:type="dxa"/>
            <w:tcBorders>
              <w:bottom w:val="single" w:sz="8" w:space="0" w:color="000000"/>
              <w:right w:val="single" w:sz="8" w:space="0" w:color="000000"/>
            </w:tcBorders>
            <w:tcMar>
              <w:top w:w="100" w:type="dxa"/>
              <w:left w:w="100" w:type="dxa"/>
              <w:bottom w:w="100" w:type="dxa"/>
              <w:right w:w="100" w:type="dxa"/>
            </w:tcMar>
          </w:tcPr>
          <w:p w14:paraId="35DB8736" w14:textId="343860E0" w:rsidR="006C738E" w:rsidRPr="00DD6B12" w:rsidRDefault="006C738E" w:rsidP="006E29D3">
            <w:pPr>
              <w:spacing w:line="240" w:lineRule="auto"/>
              <w:jc w:val="left"/>
              <w:rPr>
                <w:rFonts w:ascii="Times" w:hAnsi="Times"/>
                <w:rPrChange w:id="1900" w:author="Adriana  Casas" w:date="2015-07-08T15:43:00Z">
                  <w:rPr/>
                </w:rPrChange>
              </w:rPr>
            </w:pPr>
            <w:r w:rsidRPr="00DD6B12">
              <w:rPr>
                <w:rFonts w:ascii="Times" w:eastAsia="Calibri" w:hAnsi="Times" w:cs="Calibri"/>
                <w:color w:val="000000"/>
                <w:sz w:val="22"/>
                <w:rPrChange w:id="1901" w:author="Adriana  Casas" w:date="2015-07-08T15:43:00Z">
                  <w:rPr>
                    <w:rFonts w:ascii="Calibri" w:eastAsia="Calibri" w:hAnsi="Calibri" w:cs="Calibri"/>
                    <w:color w:val="000000"/>
                    <w:sz w:val="22"/>
                  </w:rPr>
                </w:rPrChange>
              </w:rPr>
              <w:t xml:space="preserve">La </w:t>
            </w:r>
            <w:r w:rsidRPr="002C2431">
              <w:rPr>
                <w:rFonts w:ascii="Times" w:eastAsia="Calibri" w:hAnsi="Times" w:cs="Calibri"/>
                <w:b/>
                <w:color w:val="000000"/>
                <w:sz w:val="22"/>
                <w:rPrChange w:id="1902" w:author="Adriana  Casas" w:date="2015-07-10T12:30:00Z">
                  <w:rPr>
                    <w:rFonts w:ascii="Calibri" w:eastAsia="Calibri" w:hAnsi="Calibri" w:cs="Calibri"/>
                    <w:color w:val="000000"/>
                    <w:sz w:val="22"/>
                  </w:rPr>
                </w:rPrChange>
              </w:rPr>
              <w:t>ley de la oferta y la demanda</w:t>
            </w:r>
            <w:r w:rsidRPr="00DD6B12">
              <w:rPr>
                <w:rFonts w:ascii="Times" w:eastAsia="Calibri" w:hAnsi="Times" w:cs="Calibri"/>
                <w:color w:val="000000"/>
                <w:sz w:val="22"/>
                <w:rPrChange w:id="1903" w:author="Adriana  Casas" w:date="2015-07-08T15:43:00Z">
                  <w:rPr>
                    <w:rFonts w:ascii="Calibri" w:eastAsia="Calibri" w:hAnsi="Calibri" w:cs="Calibri"/>
                    <w:color w:val="000000"/>
                    <w:sz w:val="22"/>
                  </w:rPr>
                </w:rPrChange>
              </w:rPr>
              <w:t xml:space="preserve"> determina el equilibrio de los mercados. Si hay mucha demanda y poca oferta los precios suben; si hay poca demanda y mucha oferta los precios bajan. El equilibrio del mercado solo </w:t>
            </w:r>
            <w:ins w:id="1904" w:author="Adriana  Casas" w:date="2015-07-10T12:30:00Z">
              <w:r w:rsidR="002C2431">
                <w:rPr>
                  <w:rFonts w:ascii="Times" w:eastAsia="Calibri" w:hAnsi="Times" w:cs="Calibri"/>
                  <w:color w:val="000000"/>
                  <w:sz w:val="22"/>
                </w:rPr>
                <w:t xml:space="preserve">se </w:t>
              </w:r>
            </w:ins>
            <w:r w:rsidRPr="00DD6B12">
              <w:rPr>
                <w:rFonts w:ascii="Times" w:eastAsia="Calibri" w:hAnsi="Times" w:cs="Calibri"/>
                <w:color w:val="000000"/>
                <w:sz w:val="22"/>
                <w:rPrChange w:id="1905" w:author="Adriana  Casas" w:date="2015-07-08T15:43:00Z">
                  <w:rPr>
                    <w:rFonts w:ascii="Calibri" w:eastAsia="Calibri" w:hAnsi="Calibri" w:cs="Calibri"/>
                    <w:color w:val="000000"/>
                    <w:sz w:val="22"/>
                  </w:rPr>
                </w:rPrChange>
              </w:rPr>
              <w:t>alcanzará cuando la cantidad de productos o servicios sea la misma que la cantidad de personas que lo</w:t>
            </w:r>
            <w:ins w:id="1906" w:author="Adriana  Casas" w:date="2015-07-10T12:30:00Z">
              <w:r w:rsidR="002C2431">
                <w:rPr>
                  <w:rFonts w:ascii="Times" w:eastAsia="Calibri" w:hAnsi="Times" w:cs="Calibri"/>
                  <w:color w:val="000000"/>
                  <w:sz w:val="22"/>
                </w:rPr>
                <w:t>s</w:t>
              </w:r>
            </w:ins>
            <w:r w:rsidRPr="00DD6B12">
              <w:rPr>
                <w:rFonts w:ascii="Times" w:eastAsia="Calibri" w:hAnsi="Times" w:cs="Calibri"/>
                <w:color w:val="000000"/>
                <w:sz w:val="22"/>
                <w:rPrChange w:id="1907" w:author="Adriana  Casas" w:date="2015-07-08T15:43:00Z">
                  <w:rPr>
                    <w:rFonts w:ascii="Calibri" w:eastAsia="Calibri" w:hAnsi="Calibri" w:cs="Calibri"/>
                    <w:color w:val="000000"/>
                    <w:sz w:val="22"/>
                  </w:rPr>
                </w:rPrChange>
              </w:rPr>
              <w:t xml:space="preserve"> necesit</w:t>
            </w:r>
            <w:ins w:id="1908" w:author="Adriana  Casas" w:date="2015-07-10T12:30:00Z">
              <w:r w:rsidR="002C2431">
                <w:rPr>
                  <w:rFonts w:ascii="Times" w:eastAsia="Calibri" w:hAnsi="Times" w:cs="Calibri"/>
                  <w:color w:val="000000"/>
                  <w:sz w:val="22"/>
                </w:rPr>
                <w:t>e</w:t>
              </w:r>
            </w:ins>
            <w:del w:id="1909" w:author="Adriana  Casas" w:date="2015-07-10T12:30:00Z">
              <w:r w:rsidRPr="00DD6B12" w:rsidDel="002C2431">
                <w:rPr>
                  <w:rFonts w:ascii="Times" w:eastAsia="Calibri" w:hAnsi="Times" w:cs="Calibri"/>
                  <w:color w:val="000000"/>
                  <w:sz w:val="22"/>
                  <w:rPrChange w:id="1910" w:author="Adriana  Casas" w:date="2015-07-08T15:43:00Z">
                    <w:rPr>
                      <w:rFonts w:ascii="Calibri" w:eastAsia="Calibri" w:hAnsi="Calibri" w:cs="Calibri"/>
                      <w:color w:val="000000"/>
                      <w:sz w:val="22"/>
                    </w:rPr>
                  </w:rPrChange>
                </w:rPr>
                <w:delText>a</w:delText>
              </w:r>
            </w:del>
            <w:r w:rsidRPr="00DD6B12">
              <w:rPr>
                <w:rFonts w:ascii="Times" w:eastAsia="Calibri" w:hAnsi="Times" w:cs="Calibri"/>
                <w:color w:val="000000"/>
                <w:sz w:val="22"/>
                <w:rPrChange w:id="1911" w:author="Adriana  Casas" w:date="2015-07-08T15:43:00Z">
                  <w:rPr>
                    <w:rFonts w:ascii="Calibri" w:eastAsia="Calibri" w:hAnsi="Calibri" w:cs="Calibri"/>
                    <w:color w:val="000000"/>
                    <w:sz w:val="22"/>
                  </w:rPr>
                </w:rPrChange>
              </w:rPr>
              <w:t>n.</w:t>
            </w:r>
          </w:p>
        </w:tc>
      </w:tr>
    </w:tbl>
    <w:p w14:paraId="23E0D6A9" w14:textId="77777777" w:rsidR="006C738E" w:rsidRDefault="006C738E" w:rsidP="00DD6B12">
      <w:pPr>
        <w:spacing w:line="240" w:lineRule="auto"/>
        <w:rPr>
          <w:ins w:id="1912" w:author="Adriana  Casas" w:date="2015-07-10T12:32:00Z"/>
          <w:rFonts w:ascii="Times" w:hAnsi="Times"/>
          <w:color w:val="000000"/>
        </w:rPr>
        <w:pPrChange w:id="1913" w:author="Adriana  Casas" w:date="2015-07-08T15:43:00Z">
          <w:pPr/>
        </w:pPrChange>
      </w:pPr>
      <w:r w:rsidRPr="00DD6B12">
        <w:rPr>
          <w:rFonts w:ascii="Times" w:hAnsi="Times"/>
          <w:color w:val="000000"/>
          <w:rPrChange w:id="1914" w:author="Adriana  Casas" w:date="2015-07-08T15:43:00Z">
            <w:rPr>
              <w:color w:val="000000"/>
            </w:rPr>
          </w:rPrChange>
        </w:rPr>
        <w:t xml:space="preserve"> </w:t>
      </w:r>
    </w:p>
    <w:tbl>
      <w:tblPr>
        <w:tblStyle w:val="82"/>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18"/>
        <w:gridCol w:w="7420"/>
      </w:tblGrid>
      <w:tr w:rsidR="00BD3437" w:rsidRPr="00E2114F" w:rsidDel="00FF680F" w14:paraId="651D88F4" w14:textId="56EB3E2F" w:rsidTr="00BD3437">
        <w:trPr>
          <w:del w:id="1915" w:author="Adriana  Casas" w:date="2015-07-10T13:03:00Z"/>
        </w:trPr>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CB19E95" w14:textId="21FBE0C9" w:rsidR="00BD3437" w:rsidRPr="00E2114F" w:rsidDel="00FF680F" w:rsidRDefault="00BD3437" w:rsidP="00BD3437">
            <w:pPr>
              <w:spacing w:line="240" w:lineRule="auto"/>
              <w:jc w:val="center"/>
              <w:rPr>
                <w:del w:id="1916" w:author="Adriana  Casas" w:date="2015-07-10T13:03:00Z"/>
                <w:rFonts w:ascii="Times" w:hAnsi="Times"/>
              </w:rPr>
            </w:pPr>
            <w:moveToRangeStart w:id="1917" w:author="Adriana  Casas" w:date="2015-07-10T12:32:00Z" w:name="move298150893"/>
            <w:moveTo w:id="1918" w:author="Adriana  Casas" w:date="2015-07-10T12:32:00Z">
              <w:del w:id="1919" w:author="Adriana  Casas" w:date="2015-07-10T13:03:00Z">
                <w:r w:rsidRPr="00E2114F" w:rsidDel="00FF680F">
                  <w:rPr>
                    <w:rFonts w:ascii="Times" w:hAnsi="Times"/>
                    <w:b/>
                    <w:color w:val="FFFFFF" w:themeColor="background1"/>
                    <w:highlight w:val="none"/>
                  </w:rPr>
                  <w:delText>Destacado</w:delText>
                </w:r>
              </w:del>
            </w:moveTo>
          </w:p>
        </w:tc>
      </w:tr>
      <w:tr w:rsidR="00BD3437" w:rsidRPr="00E2114F" w:rsidDel="00FF680F" w14:paraId="1BF0D1A4" w14:textId="05DB5A68" w:rsidTr="00BD3437">
        <w:trPr>
          <w:del w:id="1920" w:author="Adriana  Casas" w:date="2015-07-10T13:03:00Z"/>
        </w:trPr>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BD5C7" w14:textId="0F1F277A" w:rsidR="00BD3437" w:rsidRPr="00E2114F" w:rsidDel="00FF680F" w:rsidRDefault="00BD3437" w:rsidP="00BD3437">
            <w:pPr>
              <w:spacing w:line="240" w:lineRule="auto"/>
              <w:rPr>
                <w:del w:id="1921" w:author="Adriana  Casas" w:date="2015-07-10T13:03:00Z"/>
                <w:rFonts w:ascii="Times" w:hAnsi="Times"/>
              </w:rPr>
            </w:pPr>
            <w:moveTo w:id="1922" w:author="Adriana  Casas" w:date="2015-07-10T12:32:00Z">
              <w:del w:id="1923" w:author="Adriana  Casas" w:date="2015-07-10T13:03:00Z">
                <w:r w:rsidRPr="00E2114F" w:rsidDel="00FF680F">
                  <w:rPr>
                    <w:rFonts w:ascii="Times" w:hAnsi="Times"/>
                    <w:b/>
                    <w:color w:val="000000"/>
                  </w:rPr>
                  <w:delText xml:space="preserve"> Título</w:delText>
                </w:r>
              </w:del>
            </w:moveTo>
          </w:p>
        </w:tc>
        <w:tc>
          <w:tcPr>
            <w:tcW w:w="7420" w:type="dxa"/>
            <w:tcBorders>
              <w:bottom w:val="single" w:sz="8" w:space="0" w:color="000000"/>
              <w:right w:val="single" w:sz="8" w:space="0" w:color="000000"/>
            </w:tcBorders>
            <w:tcMar>
              <w:top w:w="100" w:type="dxa"/>
              <w:left w:w="100" w:type="dxa"/>
              <w:bottom w:w="100" w:type="dxa"/>
              <w:right w:w="100" w:type="dxa"/>
            </w:tcMar>
          </w:tcPr>
          <w:p w14:paraId="7BE504A9" w14:textId="0662581F" w:rsidR="00BD3437" w:rsidRPr="00E2114F" w:rsidDel="00FF680F" w:rsidRDefault="00BD3437" w:rsidP="00BD3437">
            <w:pPr>
              <w:spacing w:line="240" w:lineRule="auto"/>
              <w:rPr>
                <w:del w:id="1924" w:author="Adriana  Casas" w:date="2015-07-10T13:03:00Z"/>
                <w:rFonts w:ascii="Times" w:hAnsi="Times"/>
              </w:rPr>
            </w:pPr>
            <w:moveTo w:id="1925" w:author="Adriana  Casas" w:date="2015-07-10T12:32:00Z">
              <w:del w:id="1926" w:author="Adriana  Casas" w:date="2015-07-10T13:03:00Z">
                <w:r w:rsidRPr="00E2114F" w:rsidDel="00FF680F">
                  <w:rPr>
                    <w:rFonts w:ascii="Times" w:hAnsi="Times"/>
                    <w:b/>
                    <w:color w:val="000000"/>
                  </w:rPr>
                  <w:delText>La libre competencia</w:delText>
                </w:r>
              </w:del>
            </w:moveTo>
          </w:p>
        </w:tc>
      </w:tr>
      <w:tr w:rsidR="00BD3437" w:rsidRPr="00E2114F" w:rsidDel="00FF680F" w14:paraId="6352E8C1" w14:textId="2B08BE81" w:rsidTr="00BD3437">
        <w:trPr>
          <w:del w:id="1927" w:author="Adriana  Casas" w:date="2015-07-10T13:03:00Z"/>
        </w:trPr>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A73901" w14:textId="4EBFA5B8" w:rsidR="00BD3437" w:rsidRPr="00E2114F" w:rsidDel="00FF680F" w:rsidRDefault="00BD3437" w:rsidP="00BD3437">
            <w:pPr>
              <w:spacing w:line="240" w:lineRule="auto"/>
              <w:rPr>
                <w:del w:id="1928" w:author="Adriana  Casas" w:date="2015-07-10T13:03:00Z"/>
                <w:rFonts w:ascii="Times" w:hAnsi="Times"/>
              </w:rPr>
            </w:pPr>
            <w:moveTo w:id="1929" w:author="Adriana  Casas" w:date="2015-07-10T12:32:00Z">
              <w:del w:id="1930" w:author="Adriana  Casas" w:date="2015-07-10T13:03:00Z">
                <w:r w:rsidRPr="00E2114F" w:rsidDel="00FF680F">
                  <w:rPr>
                    <w:rFonts w:ascii="Times" w:hAnsi="Times"/>
                    <w:color w:val="000000"/>
                  </w:rPr>
                  <w:delText>Contenido</w:delText>
                </w:r>
              </w:del>
            </w:moveTo>
          </w:p>
        </w:tc>
        <w:tc>
          <w:tcPr>
            <w:tcW w:w="7420" w:type="dxa"/>
            <w:tcBorders>
              <w:bottom w:val="single" w:sz="8" w:space="0" w:color="000000"/>
              <w:right w:val="single" w:sz="8" w:space="0" w:color="000000"/>
            </w:tcBorders>
            <w:tcMar>
              <w:top w:w="100" w:type="dxa"/>
              <w:left w:w="100" w:type="dxa"/>
              <w:bottom w:w="100" w:type="dxa"/>
              <w:right w:w="100" w:type="dxa"/>
            </w:tcMar>
          </w:tcPr>
          <w:p w14:paraId="2A428639" w14:textId="66194961" w:rsidR="00BD3437" w:rsidRPr="00E2114F" w:rsidDel="00FF680F" w:rsidRDefault="00BD3437" w:rsidP="00BD3437">
            <w:pPr>
              <w:spacing w:line="240" w:lineRule="auto"/>
              <w:rPr>
                <w:del w:id="1931" w:author="Adriana  Casas" w:date="2015-07-10T13:03:00Z"/>
                <w:rFonts w:ascii="Times" w:hAnsi="Times"/>
              </w:rPr>
            </w:pPr>
            <w:moveTo w:id="1932" w:author="Adriana  Casas" w:date="2015-07-10T12:32:00Z">
              <w:del w:id="1933" w:author="Adriana  Casas" w:date="2015-07-10T13:03:00Z">
                <w:r w:rsidRPr="00E2114F" w:rsidDel="00FF680F">
                  <w:rPr>
                    <w:rFonts w:ascii="Times" w:hAnsi="Times"/>
                    <w:color w:val="000000"/>
                  </w:rPr>
                  <w:delText xml:space="preserve"> </w:delText>
                </w:r>
              </w:del>
            </w:moveTo>
          </w:p>
          <w:p w14:paraId="55240EA6" w14:textId="242E9B4E" w:rsidR="00BD3437" w:rsidRPr="00E2114F" w:rsidDel="00FF680F" w:rsidRDefault="00BD3437" w:rsidP="00BD3437">
            <w:pPr>
              <w:spacing w:line="240" w:lineRule="auto"/>
              <w:rPr>
                <w:del w:id="1934" w:author="Adriana  Casas" w:date="2015-07-10T13:03:00Z"/>
                <w:rFonts w:ascii="Times" w:hAnsi="Times"/>
              </w:rPr>
            </w:pPr>
            <w:moveTo w:id="1935" w:author="Adriana  Casas" w:date="2015-07-10T12:32:00Z">
              <w:del w:id="1936" w:author="Adriana  Casas" w:date="2015-07-10T13:03:00Z">
                <w:r w:rsidRPr="00E2114F" w:rsidDel="00FF680F">
                  <w:rPr>
                    <w:rFonts w:ascii="Times" w:hAnsi="Times"/>
                    <w:color w:val="000000"/>
                  </w:rPr>
                  <w:delText xml:space="preserve">Otro elemento importante en el funcionamiento del sistema capitalista es la </w:delText>
                </w:r>
                <w:r w:rsidRPr="00E2114F" w:rsidDel="00FF680F">
                  <w:rPr>
                    <w:rFonts w:ascii="Times" w:hAnsi="Times"/>
                    <w:b/>
                    <w:color w:val="000000"/>
                  </w:rPr>
                  <w:delText>libre competencia</w:delText>
                </w:r>
                <w:r w:rsidRPr="00E2114F" w:rsidDel="00FF680F">
                  <w:rPr>
                    <w:rFonts w:ascii="Times" w:hAnsi="Times"/>
                    <w:color w:val="000000"/>
                  </w:rPr>
                  <w:delText>. Esto significa que cualquiera puede ofrecer un bien o servicio, aunque otro ofrezca algo parecido, pues es el consumidor quien tiene que decidirse por uno u otro. Esto hace que los ofertantes rivalicen entre sí, lo que les obliga a tener que ofrecer algo distinto a los productos de sus competidores (precio, calidad, diseño...).</w:delText>
                </w:r>
              </w:del>
            </w:moveTo>
          </w:p>
        </w:tc>
      </w:tr>
    </w:tbl>
    <w:p w14:paraId="016B43C0" w14:textId="77777777" w:rsidR="00FF680F" w:rsidRPr="00E2114F" w:rsidDel="00FF680F" w:rsidRDefault="00BD3437" w:rsidP="00DD6B12">
      <w:pPr>
        <w:spacing w:line="240" w:lineRule="auto"/>
        <w:rPr>
          <w:ins w:id="1937" w:author="Adriana  Casas" w:date="2015-07-10T13:04:00Z"/>
          <w:rFonts w:ascii="Times" w:hAnsi="Times"/>
        </w:rPr>
      </w:pPr>
      <w:moveTo w:id="1938" w:author="Adriana  Casas" w:date="2015-07-10T12:32:00Z">
        <w:r w:rsidRPr="00E2114F">
          <w:rPr>
            <w:rFonts w:ascii="Times" w:hAnsi="Times"/>
            <w:color w:val="000000"/>
          </w:rPr>
          <w:t xml:space="preserve"> </w:t>
        </w:r>
      </w:moveTo>
    </w:p>
    <w:tbl>
      <w:tblPr>
        <w:tblStyle w:val="89"/>
        <w:tblW w:w="949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7413"/>
      </w:tblGrid>
      <w:tr w:rsidR="00FF680F" w:rsidRPr="00E2114F" w14:paraId="6CE7A5F0" w14:textId="77777777" w:rsidTr="00FF680F">
        <w:trPr>
          <w:ins w:id="1939" w:author="Adriana  Casas" w:date="2015-07-10T13:04:00Z"/>
        </w:trPr>
        <w:tc>
          <w:tcPr>
            <w:tcW w:w="949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B12D7A6" w14:textId="2F5F1192" w:rsidR="00FF680F" w:rsidRPr="00E2114F" w:rsidRDefault="003E72E5" w:rsidP="00FF680F">
            <w:pPr>
              <w:spacing w:line="240" w:lineRule="auto"/>
              <w:ind w:left="-120"/>
              <w:jc w:val="center"/>
              <w:rPr>
                <w:ins w:id="1940" w:author="Adriana  Casas" w:date="2015-07-10T13:04:00Z"/>
                <w:rFonts w:ascii="Times" w:hAnsi="Times"/>
              </w:rPr>
            </w:pPr>
            <w:ins w:id="1941" w:author="Adriana  Casas" w:date="2015-07-10T13:06:00Z">
              <w:r>
                <w:rPr>
                  <w:rFonts w:ascii="Times" w:hAnsi="Times"/>
                  <w:b/>
                  <w:color w:val="FFFFFF" w:themeColor="background1"/>
                  <w:highlight w:val="none"/>
                </w:rPr>
                <w:t>Profundiza</w:t>
              </w:r>
            </w:ins>
            <w:ins w:id="1942" w:author="Adriana  Casas" w:date="2015-07-10T13:04:00Z">
              <w:r w:rsidR="00FF680F" w:rsidRPr="003E72E5">
                <w:rPr>
                  <w:rFonts w:ascii="Times" w:hAnsi="Times"/>
                  <w:b/>
                  <w:color w:val="FFFFFF" w:themeColor="background1"/>
                  <w:highlight w:val="none"/>
                  <w:rPrChange w:id="1943" w:author="Adriana  Casas" w:date="2015-07-10T13:06:00Z">
                    <w:rPr>
                      <w:rFonts w:ascii="Times" w:hAnsi="Times"/>
                      <w:b/>
                      <w:color w:val="FFFFFF" w:themeColor="background1"/>
                    </w:rPr>
                  </w:rPrChange>
                </w:rPr>
                <w:t>: recurso aprovechado</w:t>
              </w:r>
            </w:ins>
          </w:p>
        </w:tc>
      </w:tr>
      <w:tr w:rsidR="00FF680F" w:rsidRPr="00E2114F" w14:paraId="0024DBBC" w14:textId="77777777" w:rsidTr="00FF680F">
        <w:trPr>
          <w:ins w:id="1944" w:author="Adriana  Casas" w:date="2015-07-10T13:04: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D5DB18" w14:textId="77777777" w:rsidR="00FF680F" w:rsidRPr="00E2114F" w:rsidRDefault="00FF680F" w:rsidP="00FF680F">
            <w:pPr>
              <w:spacing w:line="240" w:lineRule="auto"/>
              <w:ind w:left="-120"/>
              <w:rPr>
                <w:ins w:id="1945" w:author="Adriana  Casas" w:date="2015-07-10T13:04:00Z"/>
                <w:rFonts w:ascii="Times" w:hAnsi="Times"/>
              </w:rPr>
            </w:pPr>
            <w:ins w:id="1946" w:author="Adriana  Casas" w:date="2015-07-10T13:04:00Z">
              <w:r w:rsidRPr="00E2114F">
                <w:rPr>
                  <w:rFonts w:ascii="Times" w:hAnsi="Times"/>
                  <w:b/>
                  <w:color w:val="000000"/>
                </w:rPr>
                <w:t>Código</w:t>
              </w:r>
            </w:ins>
          </w:p>
        </w:tc>
        <w:tc>
          <w:tcPr>
            <w:tcW w:w="7413" w:type="dxa"/>
            <w:tcBorders>
              <w:bottom w:val="single" w:sz="8" w:space="0" w:color="000000"/>
              <w:right w:val="single" w:sz="8" w:space="0" w:color="000000"/>
            </w:tcBorders>
            <w:tcMar>
              <w:top w:w="100" w:type="dxa"/>
              <w:left w:w="100" w:type="dxa"/>
              <w:bottom w:w="100" w:type="dxa"/>
              <w:right w:w="100" w:type="dxa"/>
            </w:tcMar>
          </w:tcPr>
          <w:p w14:paraId="6042DCFE" w14:textId="3821F2D5" w:rsidR="00FF680F" w:rsidRPr="00E2114F" w:rsidRDefault="003E72E5" w:rsidP="00FF680F">
            <w:pPr>
              <w:spacing w:line="240" w:lineRule="auto"/>
              <w:ind w:left="-120"/>
              <w:rPr>
                <w:ins w:id="1947" w:author="Adriana  Casas" w:date="2015-07-10T13:04:00Z"/>
                <w:rFonts w:ascii="Times" w:hAnsi="Times"/>
                <w:b/>
                <w:sz w:val="22"/>
                <w:szCs w:val="22"/>
              </w:rPr>
            </w:pPr>
            <w:ins w:id="1948" w:author="Adriana  Casas" w:date="2015-07-10T13:04:00Z">
              <w:r>
                <w:rPr>
                  <w:rFonts w:ascii="Times" w:hAnsi="Times"/>
                  <w:b/>
                  <w:color w:val="000000"/>
                  <w:sz w:val="22"/>
                  <w:szCs w:val="22"/>
                </w:rPr>
                <w:t>CS_10_05_CO_REC8</w:t>
              </w:r>
              <w:r w:rsidR="00FF680F" w:rsidRPr="00E2114F">
                <w:rPr>
                  <w:rFonts w:ascii="Times" w:hAnsi="Times"/>
                  <w:b/>
                  <w:color w:val="000000"/>
                  <w:sz w:val="22"/>
                  <w:szCs w:val="22"/>
                </w:rPr>
                <w:t>0</w:t>
              </w:r>
            </w:ins>
          </w:p>
        </w:tc>
      </w:tr>
      <w:tr w:rsidR="00FF680F" w:rsidRPr="00E2114F" w14:paraId="6B6E9FC2" w14:textId="77777777" w:rsidTr="00FF680F">
        <w:trPr>
          <w:ins w:id="1949" w:author="Adriana  Casas" w:date="2015-07-10T13:04: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0E7E83" w14:textId="77777777" w:rsidR="00FF680F" w:rsidRPr="00E2114F" w:rsidRDefault="00FF680F" w:rsidP="00FF680F">
            <w:pPr>
              <w:spacing w:line="240" w:lineRule="auto"/>
              <w:ind w:left="-120"/>
              <w:rPr>
                <w:ins w:id="1950" w:author="Adriana  Casas" w:date="2015-07-10T13:04:00Z"/>
                <w:rFonts w:ascii="Times" w:hAnsi="Times"/>
              </w:rPr>
            </w:pPr>
            <w:ins w:id="1951" w:author="Adriana  Casas" w:date="2015-07-10T13:04:00Z">
              <w:r w:rsidRPr="00E2114F">
                <w:rPr>
                  <w:rFonts w:ascii="Times" w:hAnsi="Times"/>
                  <w:b/>
                  <w:color w:val="000000"/>
                </w:rPr>
                <w:t>Título</w:t>
              </w:r>
            </w:ins>
          </w:p>
        </w:tc>
        <w:tc>
          <w:tcPr>
            <w:tcW w:w="7413" w:type="dxa"/>
            <w:tcBorders>
              <w:bottom w:val="single" w:sz="8" w:space="0" w:color="000000"/>
              <w:right w:val="single" w:sz="8" w:space="0" w:color="000000"/>
            </w:tcBorders>
            <w:tcMar>
              <w:top w:w="100" w:type="dxa"/>
              <w:left w:w="100" w:type="dxa"/>
              <w:bottom w:w="100" w:type="dxa"/>
              <w:right w:w="100" w:type="dxa"/>
            </w:tcMar>
          </w:tcPr>
          <w:p w14:paraId="44181872" w14:textId="7866CA33" w:rsidR="00FF680F" w:rsidRPr="00E2114F" w:rsidRDefault="003E72E5" w:rsidP="00FF680F">
            <w:pPr>
              <w:spacing w:line="240" w:lineRule="auto"/>
              <w:ind w:left="-120"/>
              <w:rPr>
                <w:ins w:id="1952" w:author="Adriana  Casas" w:date="2015-07-10T13:04:00Z"/>
                <w:rFonts w:ascii="Times" w:hAnsi="Times"/>
              </w:rPr>
            </w:pPr>
            <w:ins w:id="1953" w:author="Adriana  Casas" w:date="2015-07-10T13:07:00Z">
              <w:r>
                <w:rPr>
                  <w:rFonts w:ascii="Times" w:hAnsi="Times"/>
                  <w:b/>
                  <w:color w:val="000000"/>
                </w:rPr>
                <w:t>El liberalismo económico</w:t>
              </w:r>
            </w:ins>
          </w:p>
        </w:tc>
      </w:tr>
      <w:tr w:rsidR="00FF680F" w:rsidRPr="00E2114F" w14:paraId="7ECAB355" w14:textId="77777777" w:rsidTr="00FF680F">
        <w:trPr>
          <w:ins w:id="1954" w:author="Adriana  Casas" w:date="2015-07-10T13:04: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F3C739" w14:textId="77777777" w:rsidR="00FF680F" w:rsidRPr="00E2114F" w:rsidRDefault="00FF680F" w:rsidP="00FF680F">
            <w:pPr>
              <w:spacing w:line="240" w:lineRule="auto"/>
              <w:ind w:left="-120"/>
              <w:rPr>
                <w:ins w:id="1955" w:author="Adriana  Casas" w:date="2015-07-10T13:04:00Z"/>
                <w:rFonts w:ascii="Times" w:hAnsi="Times"/>
              </w:rPr>
            </w:pPr>
            <w:ins w:id="1956" w:author="Adriana  Casas" w:date="2015-07-10T13:04:00Z">
              <w:r w:rsidRPr="00E2114F">
                <w:rPr>
                  <w:rFonts w:ascii="Times" w:hAnsi="Times"/>
                  <w:b/>
                  <w:color w:val="000000"/>
                </w:rPr>
                <w:t>Ubicación en AulaPlaneta</w:t>
              </w:r>
            </w:ins>
          </w:p>
        </w:tc>
        <w:tc>
          <w:tcPr>
            <w:tcW w:w="7413" w:type="dxa"/>
            <w:tcBorders>
              <w:bottom w:val="single" w:sz="8" w:space="0" w:color="000000"/>
              <w:right w:val="single" w:sz="8" w:space="0" w:color="000000"/>
            </w:tcBorders>
            <w:tcMar>
              <w:top w:w="100" w:type="dxa"/>
              <w:left w:w="100" w:type="dxa"/>
              <w:bottom w:w="100" w:type="dxa"/>
              <w:right w:w="100" w:type="dxa"/>
            </w:tcMar>
          </w:tcPr>
          <w:p w14:paraId="5C2E7EFE" w14:textId="51AB7A2C" w:rsidR="00FF680F" w:rsidRPr="00E2114F" w:rsidRDefault="003E72E5" w:rsidP="003E72E5">
            <w:pPr>
              <w:spacing w:line="240" w:lineRule="auto"/>
              <w:ind w:left="-120"/>
              <w:rPr>
                <w:ins w:id="1957" w:author="Adriana  Casas" w:date="2015-07-10T13:04:00Z"/>
                <w:rFonts w:ascii="Times" w:hAnsi="Times"/>
              </w:rPr>
            </w:pPr>
            <w:ins w:id="1958" w:author="Adriana  Casas" w:date="2015-07-10T13:07:00Z">
              <w:r>
                <w:rPr>
                  <w:rFonts w:ascii="Times" w:hAnsi="Times"/>
                  <w:color w:val="000000"/>
                </w:rPr>
                <w:t xml:space="preserve"> </w:t>
              </w:r>
            </w:ins>
            <w:ins w:id="1959" w:author="Adriana  Casas" w:date="2015-07-10T13:04:00Z">
              <w:r>
                <w:rPr>
                  <w:rFonts w:ascii="Times" w:hAnsi="Times"/>
                  <w:color w:val="000000"/>
                </w:rPr>
                <w:t>4</w:t>
              </w:r>
              <w:r w:rsidR="00FF680F" w:rsidRPr="00E2114F">
                <w:rPr>
                  <w:rFonts w:ascii="Times" w:hAnsi="Times"/>
                  <w:color w:val="000000"/>
                </w:rPr>
                <w:t>°ESO/Ciencias Sociales/La</w:t>
              </w:r>
              <w:r>
                <w:rPr>
                  <w:rFonts w:ascii="Times" w:hAnsi="Times"/>
                  <w:color w:val="000000"/>
                </w:rPr>
                <w:t xml:space="preserve"> revoluci</w:t>
              </w:r>
            </w:ins>
            <w:ins w:id="1960" w:author="Adriana  Casas" w:date="2015-07-10T13:07:00Z">
              <w:r>
                <w:rPr>
                  <w:rFonts w:ascii="Times" w:hAnsi="Times"/>
                  <w:color w:val="000000"/>
                </w:rPr>
                <w:t>ón industrial y el primer capitalismo</w:t>
              </w:r>
            </w:ins>
            <w:ins w:id="1961" w:author="Adriana  Casas" w:date="2015-07-10T13:04:00Z">
              <w:r w:rsidR="00FF680F" w:rsidRPr="00E2114F">
                <w:rPr>
                  <w:rFonts w:ascii="Times" w:hAnsi="Times"/>
                  <w:color w:val="000000"/>
                </w:rPr>
                <w:t>/</w:t>
              </w:r>
            </w:ins>
            <w:ins w:id="1962" w:author="Adriana  Casas" w:date="2015-07-10T13:08:00Z">
              <w:r>
                <w:rPr>
                  <w:rFonts w:ascii="Times" w:hAnsi="Times"/>
                  <w:color w:val="000000"/>
                </w:rPr>
                <w:t>El nuevo modelo econó</w:t>
              </w:r>
              <w:r w:rsidR="00C8187C">
                <w:rPr>
                  <w:rFonts w:ascii="Times" w:hAnsi="Times"/>
                  <w:color w:val="000000"/>
                </w:rPr>
                <w:t>mico: el capitalismo</w:t>
              </w:r>
            </w:ins>
          </w:p>
        </w:tc>
      </w:tr>
      <w:tr w:rsidR="00FF680F" w:rsidRPr="00E2114F" w14:paraId="3B74ACC2" w14:textId="77777777" w:rsidTr="00FF680F">
        <w:trPr>
          <w:ins w:id="1963" w:author="Adriana  Casas" w:date="2015-07-10T13:04: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4EB4A5" w14:textId="77777777" w:rsidR="00FF680F" w:rsidRPr="00E2114F" w:rsidRDefault="00FF680F" w:rsidP="00FF680F">
            <w:pPr>
              <w:spacing w:line="240" w:lineRule="auto"/>
              <w:ind w:left="-120"/>
              <w:rPr>
                <w:ins w:id="1964" w:author="Adriana  Casas" w:date="2015-07-10T13:04:00Z"/>
                <w:rFonts w:ascii="Times" w:hAnsi="Times"/>
              </w:rPr>
            </w:pPr>
            <w:ins w:id="1965" w:author="Adriana  Casas" w:date="2015-07-10T13:04:00Z">
              <w:r w:rsidRPr="00E2114F">
                <w:rPr>
                  <w:rFonts w:ascii="Times" w:hAnsi="Times"/>
                  <w:b/>
                  <w:color w:val="000000"/>
                </w:rPr>
                <w:t>Descripción</w:t>
              </w:r>
            </w:ins>
          </w:p>
        </w:tc>
        <w:tc>
          <w:tcPr>
            <w:tcW w:w="7413" w:type="dxa"/>
            <w:tcBorders>
              <w:bottom w:val="single" w:sz="8" w:space="0" w:color="000000"/>
              <w:right w:val="single" w:sz="8" w:space="0" w:color="000000"/>
            </w:tcBorders>
            <w:tcMar>
              <w:top w:w="100" w:type="dxa"/>
              <w:left w:w="100" w:type="dxa"/>
              <w:bottom w:w="100" w:type="dxa"/>
              <w:right w:w="100" w:type="dxa"/>
            </w:tcMar>
          </w:tcPr>
          <w:p w14:paraId="03750605" w14:textId="66E8B6BE" w:rsidR="00FF680F" w:rsidRPr="00E2114F" w:rsidRDefault="008A113D" w:rsidP="008A113D">
            <w:pPr>
              <w:spacing w:line="240" w:lineRule="auto"/>
              <w:ind w:left="-120"/>
              <w:rPr>
                <w:ins w:id="1966" w:author="Adriana  Casas" w:date="2015-07-10T13:04:00Z"/>
                <w:rFonts w:ascii="Times" w:hAnsi="Times"/>
              </w:rPr>
            </w:pPr>
            <w:ins w:id="1967" w:author="Adriana  Casas" w:date="2015-07-10T13:04:00Z">
              <w:r>
                <w:rPr>
                  <w:rFonts w:ascii="Times" w:hAnsi="Times"/>
                  <w:color w:val="000000"/>
                </w:rPr>
                <w:t xml:space="preserve"> Interctivo que propone</w:t>
              </w:r>
            </w:ins>
            <w:ins w:id="1968" w:author="Adriana  Casas" w:date="2015-07-10T13:08:00Z">
              <w:r>
                <w:rPr>
                  <w:rFonts w:ascii="Times" w:hAnsi="Times"/>
                  <w:color w:val="000000"/>
                </w:rPr>
                <w:t xml:space="preserve"> el análisis de un texto de Adam Smith</w:t>
              </w:r>
            </w:ins>
            <w:ins w:id="1969" w:author="Adriana  Casas" w:date="2015-07-10T13:09:00Z">
              <w:r>
                <w:rPr>
                  <w:rFonts w:ascii="Times" w:hAnsi="Times"/>
                  <w:color w:val="000000"/>
                </w:rPr>
                <w:t xml:space="preserve"> y permite comprender los rasgos fundamentales del capitalismo inicial</w:t>
              </w:r>
            </w:ins>
          </w:p>
        </w:tc>
      </w:tr>
    </w:tbl>
    <w:p w14:paraId="06145823" w14:textId="77777777" w:rsidR="00FF680F" w:rsidRPr="00E2114F" w:rsidRDefault="00FF680F" w:rsidP="00FF680F">
      <w:pPr>
        <w:spacing w:line="240" w:lineRule="auto"/>
        <w:rPr>
          <w:ins w:id="1970" w:author="Adriana  Casas" w:date="2015-07-10T13:04:00Z"/>
          <w:rFonts w:ascii="Times" w:hAnsi="Times"/>
        </w:rPr>
      </w:pPr>
    </w:p>
    <w:p w14:paraId="5585D908" w14:textId="77777777" w:rsidR="00FF680F" w:rsidRPr="00E2114F" w:rsidRDefault="00FF680F" w:rsidP="00FF680F">
      <w:pPr>
        <w:spacing w:line="240" w:lineRule="auto"/>
        <w:rPr>
          <w:ins w:id="1971" w:author="Adriana  Casas" w:date="2015-07-10T13:04:00Z"/>
          <w:rFonts w:ascii="Times" w:hAnsi="Times"/>
        </w:rPr>
      </w:pPr>
      <w:ins w:id="1972" w:author="Adriana  Casas" w:date="2015-07-10T13:04:00Z">
        <w:r w:rsidRPr="00E2114F">
          <w:rPr>
            <w:rFonts w:ascii="Times" w:hAnsi="Times"/>
            <w:color w:val="000000"/>
          </w:rPr>
          <w:t xml:space="preserve">  </w:t>
        </w:r>
      </w:ins>
    </w:p>
    <w:p w14:paraId="7EB83297" w14:textId="58C46533" w:rsidR="00BD3437" w:rsidRPr="00E2114F" w:rsidDel="00FF680F" w:rsidRDefault="00BD3437" w:rsidP="00BD3437">
      <w:pPr>
        <w:spacing w:line="240" w:lineRule="auto"/>
        <w:rPr>
          <w:del w:id="1973" w:author="Adriana  Casas" w:date="2015-07-10T13:04:00Z"/>
          <w:rFonts w:ascii="Times" w:hAnsi="Times"/>
        </w:rPr>
      </w:pPr>
    </w:p>
    <w:moveToRangeEnd w:id="1917"/>
    <w:p w14:paraId="210B7748" w14:textId="77777777" w:rsidR="00BD3437" w:rsidRPr="00DD6B12" w:rsidRDefault="00BD3437" w:rsidP="00DD6B12">
      <w:pPr>
        <w:spacing w:line="240" w:lineRule="auto"/>
        <w:rPr>
          <w:rFonts w:ascii="Times" w:hAnsi="Times"/>
          <w:rPrChange w:id="1974" w:author="Adriana  Casas" w:date="2015-07-08T15:43:00Z">
            <w:rPr/>
          </w:rPrChange>
        </w:rPr>
        <w:pPrChange w:id="1975" w:author="Adriana  Casas" w:date="2015-07-08T15:43:00Z">
          <w:pPr/>
        </w:pPrChange>
      </w:pPr>
    </w:p>
    <w:p w14:paraId="0397C89F" w14:textId="77777777" w:rsidR="006C738E" w:rsidRPr="00DD6B12" w:rsidRDefault="006C738E" w:rsidP="00DD6B12">
      <w:pPr>
        <w:spacing w:line="240" w:lineRule="auto"/>
        <w:rPr>
          <w:rFonts w:ascii="Times" w:hAnsi="Times"/>
          <w:rPrChange w:id="1976" w:author="Adriana  Casas" w:date="2015-07-08T15:43:00Z">
            <w:rPr/>
          </w:rPrChange>
        </w:rPr>
        <w:pPrChange w:id="1977" w:author="Adriana  Casas" w:date="2015-07-08T15:43:00Z">
          <w:pPr/>
        </w:pPrChange>
      </w:pPr>
    </w:p>
    <w:p w14:paraId="70F82A37" w14:textId="77777777" w:rsidR="006C738E" w:rsidRPr="00DD6B12" w:rsidRDefault="006C738E" w:rsidP="00DD6B12">
      <w:pPr>
        <w:spacing w:line="240" w:lineRule="auto"/>
        <w:rPr>
          <w:rFonts w:ascii="Times" w:hAnsi="Times"/>
          <w:rPrChange w:id="1978" w:author="Adriana  Casas" w:date="2015-07-08T15:43:00Z">
            <w:rPr/>
          </w:rPrChange>
        </w:rPr>
        <w:pPrChange w:id="1979" w:author="Adriana  Casas" w:date="2015-07-08T15:43:00Z">
          <w:pPr/>
        </w:pPrChange>
      </w:pPr>
    </w:p>
    <w:tbl>
      <w:tblPr>
        <w:tblStyle w:val="83"/>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5895"/>
      </w:tblGrid>
      <w:tr w:rsidR="006C738E" w:rsidRPr="00DD6B12" w14:paraId="56A6F62B"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B78717E" w14:textId="77777777" w:rsidR="006C738E" w:rsidRPr="00DD6B12" w:rsidRDefault="006C738E" w:rsidP="006E29D3">
            <w:pPr>
              <w:spacing w:line="240" w:lineRule="auto"/>
              <w:jc w:val="center"/>
              <w:rPr>
                <w:rFonts w:ascii="Times" w:hAnsi="Times"/>
                <w:b/>
                <w:color w:val="FFFFFF" w:themeColor="background1"/>
                <w:rPrChange w:id="1980" w:author="Adriana  Casas" w:date="2015-07-08T15:43:00Z">
                  <w:rPr>
                    <w:b/>
                    <w:color w:val="FFFFFF" w:themeColor="background1"/>
                  </w:rPr>
                </w:rPrChange>
              </w:rPr>
            </w:pPr>
            <w:r w:rsidRPr="00DD6B12">
              <w:rPr>
                <w:rFonts w:ascii="Times" w:eastAsia="Calibri" w:hAnsi="Times"/>
                <w:b/>
                <w:color w:val="FFFFFF" w:themeColor="background1"/>
                <w:highlight w:val="none"/>
                <w:rPrChange w:id="1981" w:author="Adriana  Casas" w:date="2015-07-08T15:43:00Z">
                  <w:rPr>
                    <w:rFonts w:eastAsia="Calibri"/>
                    <w:b/>
                    <w:color w:val="FFFFFF" w:themeColor="background1"/>
                    <w:highlight w:val="none"/>
                  </w:rPr>
                </w:rPrChange>
              </w:rPr>
              <w:t>Imagen (Dibujo)Recurso aprovechado</w:t>
            </w:r>
          </w:p>
        </w:tc>
      </w:tr>
      <w:tr w:rsidR="006C738E" w:rsidRPr="00DD6B12" w14:paraId="4D15B3D7"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3EB226" w14:textId="77777777" w:rsidR="006C738E" w:rsidRPr="00DD6B12" w:rsidRDefault="006C738E" w:rsidP="006E29D3">
            <w:pPr>
              <w:spacing w:line="240" w:lineRule="auto"/>
              <w:jc w:val="left"/>
              <w:rPr>
                <w:rFonts w:ascii="Times" w:hAnsi="Times"/>
                <w:rPrChange w:id="1982" w:author="Adriana  Casas" w:date="2015-07-08T15:43:00Z">
                  <w:rPr/>
                </w:rPrChange>
              </w:rPr>
            </w:pPr>
            <w:r w:rsidRPr="00DD6B12">
              <w:rPr>
                <w:rFonts w:ascii="Times" w:eastAsia="Calibri" w:hAnsi="Times" w:cs="Calibri"/>
                <w:color w:val="000000"/>
                <w:sz w:val="22"/>
                <w:rPrChange w:id="1983" w:author="Adriana  Casas" w:date="2015-07-08T15:43:00Z">
                  <w:rPr>
                    <w:rFonts w:ascii="Calibri" w:eastAsia="Calibri" w:hAnsi="Calibri" w:cs="Calibri"/>
                    <w:color w:val="000000"/>
                    <w:sz w:val="22"/>
                  </w:rPr>
                </w:rPrChange>
              </w:rPr>
              <w:t xml:space="preserve"> </w:t>
            </w:r>
          </w:p>
        </w:tc>
        <w:tc>
          <w:tcPr>
            <w:tcW w:w="5895" w:type="dxa"/>
            <w:tcBorders>
              <w:bottom w:val="single" w:sz="8" w:space="0" w:color="000000"/>
              <w:right w:val="single" w:sz="8" w:space="0" w:color="000000"/>
            </w:tcBorders>
            <w:tcMar>
              <w:top w:w="100" w:type="dxa"/>
              <w:left w:w="100" w:type="dxa"/>
              <w:bottom w:w="100" w:type="dxa"/>
              <w:right w:w="100" w:type="dxa"/>
            </w:tcMar>
          </w:tcPr>
          <w:p w14:paraId="2645568A" w14:textId="77777777" w:rsidR="006C738E" w:rsidRPr="00DD6B12" w:rsidRDefault="00E50C5F" w:rsidP="006E29D3">
            <w:pPr>
              <w:spacing w:line="240" w:lineRule="auto"/>
              <w:jc w:val="left"/>
              <w:rPr>
                <w:rFonts w:ascii="Times" w:hAnsi="Times"/>
                <w:rPrChange w:id="1984" w:author="Adriana  Casas" w:date="2015-07-08T15:43:00Z">
                  <w:rPr/>
                </w:rPrChange>
              </w:rPr>
            </w:pPr>
            <w:r w:rsidRPr="00DD6B12">
              <w:rPr>
                <w:rFonts w:ascii="Times" w:eastAsia="Calibri" w:hAnsi="Times" w:cs="Calibri"/>
                <w:color w:val="000000"/>
                <w:sz w:val="22"/>
                <w:rPrChange w:id="1985" w:author="Adriana  Casas" w:date="2015-07-08T15:43:00Z">
                  <w:rPr>
                    <w:rFonts w:ascii="Calibri" w:eastAsia="Calibri" w:hAnsi="Calibri" w:cs="Calibri"/>
                    <w:color w:val="000000"/>
                    <w:sz w:val="22"/>
                  </w:rPr>
                </w:rPrChange>
              </w:rPr>
              <w:t>CS_10_05</w:t>
            </w:r>
            <w:r w:rsidR="006C738E" w:rsidRPr="00DD6B12">
              <w:rPr>
                <w:rFonts w:ascii="Times" w:eastAsia="Calibri" w:hAnsi="Times" w:cs="Calibri"/>
                <w:color w:val="000000"/>
                <w:sz w:val="22"/>
                <w:rPrChange w:id="1986" w:author="Adriana  Casas" w:date="2015-07-08T15:43:00Z">
                  <w:rPr>
                    <w:rFonts w:ascii="Calibri" w:eastAsia="Calibri" w:hAnsi="Calibri" w:cs="Calibri"/>
                    <w:color w:val="000000"/>
                    <w:sz w:val="22"/>
                  </w:rPr>
                </w:rPrChange>
              </w:rPr>
              <w:t>_CO  IMG10</w:t>
            </w:r>
          </w:p>
        </w:tc>
      </w:tr>
      <w:tr w:rsidR="006C738E" w:rsidRPr="00DD6B12" w14:paraId="145BD066"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126D" w14:textId="77777777" w:rsidR="006C738E" w:rsidRPr="00DD6B12" w:rsidRDefault="006C738E" w:rsidP="006E29D3">
            <w:pPr>
              <w:spacing w:line="240" w:lineRule="auto"/>
              <w:jc w:val="left"/>
              <w:rPr>
                <w:rFonts w:ascii="Times" w:hAnsi="Times"/>
                <w:rPrChange w:id="1987" w:author="Adriana  Casas" w:date="2015-07-08T15:43:00Z">
                  <w:rPr/>
                </w:rPrChange>
              </w:rPr>
            </w:pPr>
            <w:r w:rsidRPr="00DD6B12">
              <w:rPr>
                <w:rFonts w:ascii="Times" w:eastAsia="Calibri" w:hAnsi="Times" w:cs="Calibri"/>
                <w:b/>
                <w:color w:val="000000"/>
                <w:sz w:val="22"/>
                <w:rPrChange w:id="1988" w:author="Adriana  Casas" w:date="2015-07-08T15:43:00Z">
                  <w:rPr>
                    <w:rFonts w:ascii="Calibri" w:eastAsia="Calibri" w:hAnsi="Calibri" w:cs="Calibri"/>
                    <w:b/>
                    <w:color w:val="000000"/>
                    <w:sz w:val="22"/>
                  </w:rPr>
                </w:rPrChange>
              </w:rPr>
              <w:t>Descripción</w:t>
            </w:r>
          </w:p>
        </w:tc>
        <w:tc>
          <w:tcPr>
            <w:tcW w:w="5895" w:type="dxa"/>
            <w:tcBorders>
              <w:bottom w:val="single" w:sz="8" w:space="0" w:color="000000"/>
              <w:right w:val="single" w:sz="8" w:space="0" w:color="000000"/>
            </w:tcBorders>
            <w:tcMar>
              <w:top w:w="100" w:type="dxa"/>
              <w:left w:w="100" w:type="dxa"/>
              <w:bottom w:w="100" w:type="dxa"/>
              <w:right w:w="100" w:type="dxa"/>
            </w:tcMar>
          </w:tcPr>
          <w:p w14:paraId="424CB8D6" w14:textId="77777777" w:rsidR="006C738E" w:rsidRPr="00DD6B12" w:rsidRDefault="006C738E" w:rsidP="006E29D3">
            <w:pPr>
              <w:spacing w:line="240" w:lineRule="auto"/>
              <w:jc w:val="left"/>
              <w:rPr>
                <w:rFonts w:ascii="Times" w:hAnsi="Times"/>
                <w:rPrChange w:id="1989" w:author="Adriana  Casas" w:date="2015-07-08T15:43:00Z">
                  <w:rPr/>
                </w:rPrChange>
              </w:rPr>
            </w:pPr>
            <w:r w:rsidRPr="00DD6B12">
              <w:rPr>
                <w:rFonts w:ascii="Times" w:eastAsia="Calibri" w:hAnsi="Times" w:cs="Calibri"/>
                <w:color w:val="000000"/>
                <w:sz w:val="22"/>
                <w:rPrChange w:id="1990" w:author="Adriana  Casas" w:date="2015-07-08T15:43:00Z">
                  <w:rPr>
                    <w:rFonts w:ascii="Calibri" w:eastAsia="Calibri" w:hAnsi="Calibri" w:cs="Calibri"/>
                    <w:color w:val="000000"/>
                    <w:sz w:val="22"/>
                  </w:rPr>
                </w:rPrChange>
              </w:rPr>
              <w:t xml:space="preserve"> </w:t>
            </w:r>
            <w:r w:rsidRPr="00DD6B12">
              <w:rPr>
                <w:rFonts w:ascii="Times" w:hAnsi="Times"/>
                <w:noProof/>
                <w:lang w:val="es-ES" w:eastAsia="es-ES"/>
                <w:rPrChange w:id="1991" w:author="Adriana  Casas" w:date="2015-07-08T15:43:00Z">
                  <w:rPr>
                    <w:noProof/>
                    <w:lang w:val="es-ES" w:eastAsia="es-ES"/>
                  </w:rPr>
                </w:rPrChange>
              </w:rPr>
              <w:drawing>
                <wp:inline distT="114300" distB="114300" distL="114300" distR="114300" wp14:anchorId="0AF68AB7" wp14:editId="2F344AF3">
                  <wp:extent cx="1962150" cy="1314450"/>
                  <wp:effectExtent l="0" t="0" r="0" b="0"/>
                  <wp:docPr id="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962150" cy="1314450"/>
                          </a:xfrm>
                          <a:prstGeom prst="rect">
                            <a:avLst/>
                          </a:prstGeom>
                          <a:ln/>
                        </pic:spPr>
                      </pic:pic>
                    </a:graphicData>
                  </a:graphic>
                </wp:inline>
              </w:drawing>
            </w:r>
            <w:r w:rsidRPr="00DD6B12">
              <w:rPr>
                <w:rFonts w:ascii="Times" w:eastAsia="Calibri" w:hAnsi="Times" w:cs="Calibri"/>
                <w:color w:val="000000"/>
                <w:sz w:val="22"/>
                <w:rPrChange w:id="1992" w:author="Adriana  Casas" w:date="2015-07-08T15:43:00Z">
                  <w:rPr>
                    <w:rFonts w:ascii="Calibri" w:eastAsia="Calibri" w:hAnsi="Calibri" w:cs="Calibri"/>
                    <w:color w:val="000000"/>
                    <w:sz w:val="22"/>
                  </w:rPr>
                </w:rPrChange>
              </w:rPr>
              <w:t xml:space="preserve"> </w:t>
            </w:r>
          </w:p>
        </w:tc>
      </w:tr>
      <w:tr w:rsidR="006C738E" w:rsidRPr="00DD6B12" w14:paraId="508D082F"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5686B0" w14:textId="77777777" w:rsidR="006C738E" w:rsidRPr="00DD6B12" w:rsidRDefault="006C738E" w:rsidP="006E29D3">
            <w:pPr>
              <w:spacing w:line="240" w:lineRule="auto"/>
              <w:jc w:val="left"/>
              <w:rPr>
                <w:rFonts w:ascii="Times" w:hAnsi="Times"/>
                <w:rPrChange w:id="1993" w:author="Adriana  Casas" w:date="2015-07-08T15:43:00Z">
                  <w:rPr/>
                </w:rPrChange>
              </w:rPr>
            </w:pPr>
            <w:r w:rsidRPr="00DD6B12">
              <w:rPr>
                <w:rFonts w:ascii="Times" w:eastAsia="Calibri" w:hAnsi="Times" w:cs="Calibri"/>
                <w:b/>
                <w:color w:val="000000"/>
                <w:sz w:val="22"/>
                <w:rPrChange w:id="1994" w:author="Adriana  Casas" w:date="2015-07-08T15:43:00Z">
                  <w:rPr>
                    <w:rFonts w:ascii="Calibri" w:eastAsia="Calibri" w:hAnsi="Calibri" w:cs="Calibri"/>
                    <w:b/>
                    <w:color w:val="000000"/>
                    <w:sz w:val="22"/>
                  </w:rPr>
                </w:rPrChange>
              </w:rPr>
              <w:t>Código Shutterstock (o URL o ruta en Aula planeta)</w:t>
            </w:r>
          </w:p>
        </w:tc>
        <w:tc>
          <w:tcPr>
            <w:tcW w:w="5895" w:type="dxa"/>
            <w:tcBorders>
              <w:bottom w:val="single" w:sz="8" w:space="0" w:color="000000"/>
              <w:right w:val="single" w:sz="8" w:space="0" w:color="000000"/>
            </w:tcBorders>
            <w:tcMar>
              <w:top w:w="100" w:type="dxa"/>
              <w:left w:w="100" w:type="dxa"/>
              <w:bottom w:w="100" w:type="dxa"/>
              <w:right w:w="100" w:type="dxa"/>
            </w:tcMar>
          </w:tcPr>
          <w:p w14:paraId="0F79D92B" w14:textId="77777777" w:rsidR="006C738E" w:rsidRPr="00DD6B12" w:rsidRDefault="006C738E" w:rsidP="006E29D3">
            <w:pPr>
              <w:spacing w:line="240" w:lineRule="auto"/>
              <w:jc w:val="left"/>
              <w:rPr>
                <w:rFonts w:ascii="Times" w:hAnsi="Times"/>
                <w:rPrChange w:id="1995" w:author="Adriana  Casas" w:date="2015-07-08T15:43:00Z">
                  <w:rPr/>
                </w:rPrChange>
              </w:rPr>
            </w:pPr>
            <w:r w:rsidRPr="00DD6B12">
              <w:rPr>
                <w:rFonts w:ascii="Times" w:hAnsi="Times"/>
                <w:color w:val="000000"/>
                <w:rPrChange w:id="1996" w:author="Adriana  Casas" w:date="2015-07-08T15:43:00Z">
                  <w:rPr>
                    <w:color w:val="000000"/>
                  </w:rPr>
                </w:rPrChange>
              </w:rPr>
              <w:t>6 prim</w:t>
            </w:r>
            <w:r w:rsidRPr="00DD6B12">
              <w:rPr>
                <w:rFonts w:ascii="Times" w:eastAsia="Calibri" w:hAnsi="Times" w:cs="Calibri"/>
                <w:color w:val="000000"/>
                <w:rPrChange w:id="1997" w:author="Adriana  Casas" w:date="2015-07-08T15:43:00Z">
                  <w:rPr>
                    <w:rFonts w:ascii="Calibri" w:eastAsia="Calibri" w:hAnsi="Calibri" w:cs="Calibri"/>
                    <w:color w:val="000000"/>
                  </w:rPr>
                </w:rPrChange>
              </w:rPr>
              <w:t>aria</w:t>
            </w:r>
            <w:r w:rsidRPr="00DD6B12">
              <w:rPr>
                <w:rFonts w:ascii="Times" w:eastAsia="Calibri" w:hAnsi="Times" w:cs="Calibri"/>
                <w:color w:val="000000"/>
                <w:sz w:val="22"/>
                <w:rPrChange w:id="1998" w:author="Adriana  Casas" w:date="2015-07-08T15:43:00Z">
                  <w:rPr>
                    <w:rFonts w:ascii="Calibri" w:eastAsia="Calibri" w:hAnsi="Calibri" w:cs="Calibri"/>
                    <w:color w:val="000000"/>
                    <w:sz w:val="22"/>
                  </w:rPr>
                </w:rPrChange>
              </w:rPr>
              <w:t>/Ciencias sociales, /La vida económica/El capitalismo y la economía de mercado.</w:t>
            </w:r>
          </w:p>
        </w:tc>
      </w:tr>
      <w:tr w:rsidR="006C738E" w:rsidRPr="00DD6B12" w14:paraId="46F78C35"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7FCA71" w14:textId="77777777" w:rsidR="006C738E" w:rsidRPr="00DD6B12" w:rsidRDefault="006C738E" w:rsidP="006E29D3">
            <w:pPr>
              <w:spacing w:line="240" w:lineRule="auto"/>
              <w:jc w:val="left"/>
              <w:rPr>
                <w:rFonts w:ascii="Times" w:hAnsi="Times"/>
                <w:rPrChange w:id="1999" w:author="Adriana  Casas" w:date="2015-07-08T15:43:00Z">
                  <w:rPr/>
                </w:rPrChange>
              </w:rPr>
            </w:pPr>
            <w:r w:rsidRPr="00DD6B12">
              <w:rPr>
                <w:rFonts w:ascii="Times" w:eastAsia="Calibri" w:hAnsi="Times" w:cs="Calibri"/>
                <w:b/>
                <w:color w:val="000000"/>
                <w:sz w:val="22"/>
                <w:rPrChange w:id="2000" w:author="Adriana  Casas" w:date="2015-07-08T15:43:00Z">
                  <w:rPr>
                    <w:rFonts w:ascii="Calibri" w:eastAsia="Calibri" w:hAnsi="Calibri" w:cs="Calibri"/>
                    <w:b/>
                    <w:color w:val="000000"/>
                    <w:sz w:val="22"/>
                  </w:rPr>
                </w:rPrChange>
              </w:rPr>
              <w:t>Pie de imagen</w:t>
            </w:r>
          </w:p>
        </w:tc>
        <w:tc>
          <w:tcPr>
            <w:tcW w:w="5895" w:type="dxa"/>
            <w:tcBorders>
              <w:bottom w:val="single" w:sz="8" w:space="0" w:color="000000"/>
              <w:right w:val="single" w:sz="8" w:space="0" w:color="000000"/>
            </w:tcBorders>
            <w:tcMar>
              <w:top w:w="100" w:type="dxa"/>
              <w:left w:w="100" w:type="dxa"/>
              <w:bottom w:w="100" w:type="dxa"/>
              <w:right w:w="100" w:type="dxa"/>
            </w:tcMar>
          </w:tcPr>
          <w:p w14:paraId="3A8622F3" w14:textId="77777777" w:rsidR="006C738E" w:rsidRPr="00DD6B12" w:rsidRDefault="006C738E" w:rsidP="006E29D3">
            <w:pPr>
              <w:spacing w:line="240" w:lineRule="auto"/>
              <w:jc w:val="left"/>
              <w:rPr>
                <w:rFonts w:ascii="Times" w:hAnsi="Times"/>
                <w:rPrChange w:id="2001" w:author="Adriana  Casas" w:date="2015-07-08T15:43:00Z">
                  <w:rPr/>
                </w:rPrChange>
              </w:rPr>
            </w:pPr>
            <w:r w:rsidRPr="00DD6B12">
              <w:rPr>
                <w:rFonts w:ascii="Times" w:eastAsia="Calibri" w:hAnsi="Times" w:cs="Calibri"/>
                <w:color w:val="000000"/>
                <w:sz w:val="22"/>
                <w:rPrChange w:id="2002" w:author="Adriana  Casas" w:date="2015-07-08T15:43:00Z">
                  <w:rPr>
                    <w:rFonts w:ascii="Calibri" w:eastAsia="Calibri" w:hAnsi="Calibri" w:cs="Calibri"/>
                    <w:color w:val="000000"/>
                    <w:sz w:val="22"/>
                  </w:rPr>
                </w:rPrChange>
              </w:rPr>
              <w:t>Según Adam Smith, considerado el padre del capitalismo, el objetivo principal del capitalismo consiste en conseguir el máximo beneficio posible con el menor esfuerzo.</w:t>
            </w:r>
          </w:p>
        </w:tc>
      </w:tr>
    </w:tbl>
    <w:p w14:paraId="21CAB57B" w14:textId="77777777" w:rsidR="006C738E" w:rsidRPr="00DD6B12" w:rsidRDefault="006C738E" w:rsidP="006E29D3">
      <w:pPr>
        <w:spacing w:line="240" w:lineRule="auto"/>
        <w:jc w:val="left"/>
        <w:rPr>
          <w:rFonts w:ascii="Times" w:hAnsi="Times"/>
          <w:rPrChange w:id="2003" w:author="Adriana  Casas" w:date="2015-07-08T15:43:00Z">
            <w:rPr/>
          </w:rPrChange>
        </w:rPr>
      </w:pPr>
      <w:r w:rsidRPr="00DD6B12">
        <w:rPr>
          <w:rFonts w:ascii="Times" w:eastAsia="Calibri" w:hAnsi="Times" w:cs="Calibri"/>
          <w:color w:val="000000"/>
          <w:sz w:val="22"/>
          <w:rPrChange w:id="2004" w:author="Adriana  Casas" w:date="2015-07-08T15:43:00Z">
            <w:rPr>
              <w:rFonts w:ascii="Calibri" w:eastAsia="Calibri" w:hAnsi="Calibri" w:cs="Calibri"/>
              <w:color w:val="000000"/>
              <w:sz w:val="22"/>
            </w:rPr>
          </w:rPrChange>
        </w:rPr>
        <w:t xml:space="preserve"> </w:t>
      </w:r>
    </w:p>
    <w:p w14:paraId="78A0FC8F" w14:textId="77777777" w:rsidR="006C738E" w:rsidRPr="00DD6B12" w:rsidRDefault="006C738E" w:rsidP="006E29D3">
      <w:pPr>
        <w:spacing w:line="240" w:lineRule="auto"/>
        <w:jc w:val="left"/>
        <w:rPr>
          <w:rFonts w:ascii="Times" w:hAnsi="Times"/>
          <w:rPrChange w:id="2005" w:author="Adriana  Casas" w:date="2015-07-08T15:43:00Z">
            <w:rPr/>
          </w:rPrChange>
        </w:rPr>
      </w:pPr>
      <w:r w:rsidRPr="00DD6B12">
        <w:rPr>
          <w:rFonts w:ascii="Times" w:eastAsia="Calibri" w:hAnsi="Times" w:cs="Calibri"/>
          <w:color w:val="000000"/>
          <w:sz w:val="22"/>
          <w:rPrChange w:id="2006" w:author="Adriana  Casas" w:date="2015-07-08T15:43:00Z">
            <w:rPr>
              <w:rFonts w:ascii="Calibri" w:eastAsia="Calibri" w:hAnsi="Calibri" w:cs="Calibri"/>
              <w:color w:val="000000"/>
              <w:sz w:val="22"/>
            </w:rPr>
          </w:rPrChange>
        </w:rPr>
        <w:t xml:space="preserve"> </w:t>
      </w:r>
    </w:p>
    <w:p w14:paraId="5305E1B9" w14:textId="4DB89FB9" w:rsidR="006C738E" w:rsidRPr="00DD6B12" w:rsidRDefault="006C738E" w:rsidP="00DD6B12">
      <w:pPr>
        <w:spacing w:line="240" w:lineRule="auto"/>
        <w:rPr>
          <w:rFonts w:ascii="Times" w:hAnsi="Times"/>
          <w:rPrChange w:id="2007" w:author="Adriana  Casas" w:date="2015-07-08T15:43:00Z">
            <w:rPr/>
          </w:rPrChange>
        </w:rPr>
        <w:pPrChange w:id="2008" w:author="Adriana  Casas" w:date="2015-07-08T15:43:00Z">
          <w:pPr/>
        </w:pPrChange>
      </w:pPr>
      <w:r w:rsidRPr="00DD6B12">
        <w:rPr>
          <w:rFonts w:ascii="Times" w:hAnsi="Times"/>
          <w:color w:val="000000"/>
          <w:rPrChange w:id="2009" w:author="Adriana  Casas" w:date="2015-07-08T15:43:00Z">
            <w:rPr>
              <w:color w:val="000000"/>
            </w:rPr>
          </w:rPrChange>
        </w:rPr>
        <w:t>En el sistema capitalista</w:t>
      </w:r>
      <w:ins w:id="2010" w:author="Adriana  Casas" w:date="2015-07-10T13:11:00Z">
        <w:r w:rsidR="00C64FA5">
          <w:rPr>
            <w:rFonts w:ascii="Times" w:hAnsi="Times"/>
            <w:color w:val="000000"/>
          </w:rPr>
          <w:t>,</w:t>
        </w:r>
      </w:ins>
      <w:r w:rsidRPr="00DD6B12">
        <w:rPr>
          <w:rFonts w:ascii="Times" w:hAnsi="Times"/>
          <w:color w:val="000000"/>
          <w:rPrChange w:id="2011" w:author="Adriana  Casas" w:date="2015-07-08T15:43:00Z">
            <w:rPr>
              <w:color w:val="000000"/>
            </w:rPr>
          </w:rPrChange>
        </w:rPr>
        <w:t xml:space="preserve"> el </w:t>
      </w:r>
      <w:r w:rsidR="009D3AFD" w:rsidRPr="00DD6B12">
        <w:rPr>
          <w:rFonts w:ascii="Times" w:hAnsi="Times"/>
          <w:rPrChange w:id="2012" w:author="Adriana  Casas" w:date="2015-07-08T15:43:00Z">
            <w:rPr/>
          </w:rPrChange>
        </w:rPr>
        <w:fldChar w:fldCharType="begin"/>
      </w:r>
      <w:r w:rsidR="009D3AFD" w:rsidRPr="00DD6B12">
        <w:rPr>
          <w:rFonts w:ascii="Times" w:hAnsi="Times"/>
          <w:rPrChange w:id="2013" w:author="Adriana  Casas" w:date="2015-07-08T15:43:00Z">
            <w:rPr/>
          </w:rPrChange>
        </w:rPr>
        <w:instrText xml:space="preserve"> HYPERLINK "http://definicion.de/estado" \h </w:instrText>
      </w:r>
      <w:r w:rsidR="009D3AFD" w:rsidRPr="00DD6B12">
        <w:rPr>
          <w:rFonts w:ascii="Times" w:hAnsi="Times"/>
          <w:rPrChange w:id="2014" w:author="Adriana  Casas" w:date="2015-07-08T15:43:00Z">
            <w:rPr/>
          </w:rPrChange>
        </w:rPr>
        <w:fldChar w:fldCharType="separate"/>
      </w:r>
      <w:r w:rsidRPr="00DD6B12">
        <w:rPr>
          <w:rFonts w:ascii="Times" w:hAnsi="Times"/>
          <w:b/>
          <w:color w:val="000000"/>
          <w:rPrChange w:id="2015" w:author="Adriana  Casas" w:date="2015-07-08T15:43:00Z">
            <w:rPr>
              <w:b/>
              <w:color w:val="000000"/>
            </w:rPr>
          </w:rPrChange>
        </w:rPr>
        <w:t>Estado</w:t>
      </w:r>
      <w:r w:rsidR="009D3AFD" w:rsidRPr="00DD6B12">
        <w:rPr>
          <w:rFonts w:ascii="Times" w:hAnsi="Times"/>
          <w:b/>
          <w:color w:val="000000"/>
          <w:rPrChange w:id="2016" w:author="Adriana  Casas" w:date="2015-07-08T15:43:00Z">
            <w:rPr>
              <w:b/>
              <w:color w:val="000000"/>
            </w:rPr>
          </w:rPrChange>
        </w:rPr>
        <w:fldChar w:fldCharType="end"/>
      </w:r>
      <w:r w:rsidRPr="00DD6B12">
        <w:rPr>
          <w:rFonts w:ascii="Times" w:hAnsi="Times"/>
          <w:color w:val="000000"/>
          <w:rPrChange w:id="2017" w:author="Adriana  Casas" w:date="2015-07-08T15:43:00Z">
            <w:rPr>
              <w:color w:val="000000"/>
            </w:rPr>
          </w:rPrChange>
        </w:rPr>
        <w:t xml:space="preserve"> interviene en la economía de mercado</w:t>
      </w:r>
      <w:ins w:id="2018" w:author="Adriana  Casas" w:date="2015-07-10T13:21:00Z">
        <w:r w:rsidR="007B38E3">
          <w:rPr>
            <w:rFonts w:ascii="Times" w:hAnsi="Times"/>
            <w:color w:val="000000"/>
          </w:rPr>
          <w:t xml:space="preserve"> para garantizar </w:t>
        </w:r>
      </w:ins>
      <w:del w:id="2019" w:author="Adriana  Casas" w:date="2015-07-10T13:22:00Z">
        <w:r w:rsidRPr="00DD6B12" w:rsidDel="007B38E3">
          <w:rPr>
            <w:rFonts w:ascii="Times" w:hAnsi="Times"/>
            <w:color w:val="000000"/>
            <w:rPrChange w:id="2020" w:author="Adriana  Casas" w:date="2015-07-08T15:43:00Z">
              <w:rPr>
                <w:color w:val="000000"/>
              </w:rPr>
            </w:rPrChange>
          </w:rPr>
          <w:delText xml:space="preserve"> al garantizar </w:delText>
        </w:r>
      </w:del>
      <w:r w:rsidRPr="00DD6B12">
        <w:rPr>
          <w:rFonts w:ascii="Times" w:hAnsi="Times"/>
          <w:color w:val="000000"/>
          <w:rPrChange w:id="2021" w:author="Adriana  Casas" w:date="2015-07-08T15:43:00Z">
            <w:rPr>
              <w:color w:val="000000"/>
            </w:rPr>
          </w:rPrChange>
        </w:rPr>
        <w:t xml:space="preserve">el acceso a ciertos bienes e imponer tributos y tasas de acuerdo </w:t>
      </w:r>
      <w:ins w:id="2022" w:author="Adriana  Casas" w:date="2015-07-10T13:22:00Z">
        <w:r w:rsidR="007B38E3">
          <w:rPr>
            <w:rFonts w:ascii="Times" w:hAnsi="Times"/>
            <w:color w:val="000000"/>
          </w:rPr>
          <w:t>con</w:t>
        </w:r>
      </w:ins>
      <w:del w:id="2023" w:author="Adriana  Casas" w:date="2015-07-10T13:22:00Z">
        <w:r w:rsidRPr="00DD6B12" w:rsidDel="007B38E3">
          <w:rPr>
            <w:rFonts w:ascii="Times" w:hAnsi="Times"/>
            <w:color w:val="000000"/>
            <w:rPrChange w:id="2024" w:author="Adriana  Casas" w:date="2015-07-08T15:43:00Z">
              <w:rPr>
                <w:color w:val="000000"/>
              </w:rPr>
            </w:rPrChange>
          </w:rPr>
          <w:delText>a</w:delText>
        </w:r>
      </w:del>
      <w:r w:rsidRPr="00DD6B12">
        <w:rPr>
          <w:rFonts w:ascii="Times" w:hAnsi="Times"/>
          <w:color w:val="000000"/>
          <w:rPrChange w:id="2025" w:author="Adriana  Casas" w:date="2015-07-08T15:43:00Z">
            <w:rPr>
              <w:color w:val="000000"/>
            </w:rPr>
          </w:rPrChange>
        </w:rPr>
        <w:t xml:space="preserve"> las necesidades </w:t>
      </w:r>
      <w:del w:id="2026" w:author="Adriana  Casas" w:date="2015-07-10T13:22:00Z">
        <w:r w:rsidRPr="00DD6B12" w:rsidDel="007B38E3">
          <w:rPr>
            <w:rFonts w:ascii="Times" w:hAnsi="Times"/>
            <w:color w:val="000000"/>
            <w:rPrChange w:id="2027" w:author="Adriana  Casas" w:date="2015-07-08T15:43:00Z">
              <w:rPr>
                <w:color w:val="000000"/>
              </w:rPr>
            </w:rPrChange>
          </w:rPr>
          <w:delText>sociales</w:delText>
        </w:r>
      </w:del>
      <w:ins w:id="2028" w:author="Adriana  Casas" w:date="2015-07-10T13:22:00Z">
        <w:r w:rsidR="007B38E3">
          <w:rPr>
            <w:rFonts w:ascii="Times" w:hAnsi="Times"/>
            <w:color w:val="000000"/>
          </w:rPr>
          <w:t>de la sociedad</w:t>
        </w:r>
      </w:ins>
      <w:r w:rsidRPr="00DD6B12">
        <w:rPr>
          <w:rFonts w:ascii="Times" w:hAnsi="Times"/>
          <w:color w:val="000000"/>
          <w:rPrChange w:id="2029" w:author="Adriana  Casas" w:date="2015-07-08T15:43:00Z">
            <w:rPr>
              <w:color w:val="000000"/>
            </w:rPr>
          </w:rPrChange>
        </w:rPr>
        <w:t>.</w:t>
      </w:r>
    </w:p>
    <w:p w14:paraId="23B16614" w14:textId="77777777" w:rsidR="006C738E" w:rsidRPr="00DD6B12" w:rsidRDefault="006C738E" w:rsidP="00DD6B12">
      <w:pPr>
        <w:spacing w:line="240" w:lineRule="auto"/>
        <w:rPr>
          <w:rFonts w:ascii="Times" w:hAnsi="Times"/>
          <w:rPrChange w:id="2030" w:author="Adriana  Casas" w:date="2015-07-08T15:43:00Z">
            <w:rPr/>
          </w:rPrChange>
        </w:rPr>
        <w:pPrChange w:id="2031" w:author="Adriana  Casas" w:date="2015-07-08T15:43:00Z">
          <w:pPr/>
        </w:pPrChange>
      </w:pPr>
    </w:p>
    <w:tbl>
      <w:tblPr>
        <w:tblStyle w:val="82"/>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18"/>
        <w:gridCol w:w="7420"/>
      </w:tblGrid>
      <w:tr w:rsidR="006C738E" w:rsidRPr="00DD6B12" w:rsidDel="00BD3437" w14:paraId="5DF6DE26" w14:textId="6491A91A" w:rsidTr="006C738E">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7A5C802" w14:textId="05D20189" w:rsidR="006C738E" w:rsidRPr="00DD6B12" w:rsidDel="00BD3437" w:rsidRDefault="006C738E" w:rsidP="00DD6B12">
            <w:pPr>
              <w:spacing w:line="240" w:lineRule="auto"/>
              <w:jc w:val="center"/>
              <w:rPr>
                <w:rFonts w:ascii="Times" w:hAnsi="Times"/>
                <w:rPrChange w:id="2032" w:author="Adriana  Casas" w:date="2015-07-08T15:43:00Z">
                  <w:rPr/>
                </w:rPrChange>
              </w:rPr>
              <w:pPrChange w:id="2033" w:author="Adriana  Casas" w:date="2015-07-08T15:43:00Z">
                <w:pPr>
                  <w:jc w:val="center"/>
                </w:pPr>
              </w:pPrChange>
            </w:pPr>
            <w:moveFromRangeStart w:id="2034" w:author="Adriana  Casas" w:date="2015-07-10T12:32:00Z" w:name="move298150893"/>
            <w:moveFrom w:id="2035" w:author="Adriana  Casas" w:date="2015-07-10T12:32:00Z">
              <w:r w:rsidRPr="00DD6B12" w:rsidDel="00BD3437">
                <w:rPr>
                  <w:rFonts w:ascii="Times" w:hAnsi="Times"/>
                  <w:b/>
                  <w:color w:val="FFFFFF" w:themeColor="background1"/>
                  <w:highlight w:val="none"/>
                  <w:rPrChange w:id="2036" w:author="Adriana  Casas" w:date="2015-07-08T15:43:00Z">
                    <w:rPr>
                      <w:b/>
                      <w:color w:val="FFFFFF" w:themeColor="background1"/>
                      <w:highlight w:val="none"/>
                    </w:rPr>
                  </w:rPrChange>
                </w:rPr>
                <w:t>Destacado</w:t>
              </w:r>
            </w:moveFrom>
          </w:p>
        </w:tc>
      </w:tr>
      <w:tr w:rsidR="006C738E" w:rsidRPr="00DD6B12" w:rsidDel="00BD3437" w14:paraId="38E4B69C" w14:textId="7FA6F946" w:rsidTr="006C738E">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B54772" w14:textId="076FAABE" w:rsidR="006C738E" w:rsidRPr="00DD6B12" w:rsidDel="00BD3437" w:rsidRDefault="006C738E" w:rsidP="00DD6B12">
            <w:pPr>
              <w:spacing w:line="240" w:lineRule="auto"/>
              <w:rPr>
                <w:rFonts w:ascii="Times" w:hAnsi="Times"/>
                <w:rPrChange w:id="2037" w:author="Adriana  Casas" w:date="2015-07-08T15:43:00Z">
                  <w:rPr/>
                </w:rPrChange>
              </w:rPr>
              <w:pPrChange w:id="2038" w:author="Adriana  Casas" w:date="2015-07-08T15:43:00Z">
                <w:pPr/>
              </w:pPrChange>
            </w:pPr>
            <w:moveFrom w:id="2039" w:author="Adriana  Casas" w:date="2015-07-10T12:32:00Z">
              <w:r w:rsidRPr="00DD6B12" w:rsidDel="00BD3437">
                <w:rPr>
                  <w:rFonts w:ascii="Times" w:hAnsi="Times"/>
                  <w:b/>
                  <w:color w:val="000000"/>
                  <w:rPrChange w:id="2040" w:author="Adriana  Casas" w:date="2015-07-08T15:43:00Z">
                    <w:rPr>
                      <w:b/>
                      <w:color w:val="000000"/>
                    </w:rPr>
                  </w:rPrChange>
                </w:rPr>
                <w:t xml:space="preserve"> Título</w:t>
              </w:r>
            </w:moveFrom>
          </w:p>
        </w:tc>
        <w:tc>
          <w:tcPr>
            <w:tcW w:w="7420" w:type="dxa"/>
            <w:tcBorders>
              <w:bottom w:val="single" w:sz="8" w:space="0" w:color="000000"/>
              <w:right w:val="single" w:sz="8" w:space="0" w:color="000000"/>
            </w:tcBorders>
            <w:tcMar>
              <w:top w:w="100" w:type="dxa"/>
              <w:left w:w="100" w:type="dxa"/>
              <w:bottom w:w="100" w:type="dxa"/>
              <w:right w:w="100" w:type="dxa"/>
            </w:tcMar>
          </w:tcPr>
          <w:p w14:paraId="5F82D2FA" w14:textId="32303D28" w:rsidR="006C738E" w:rsidRPr="00DD6B12" w:rsidDel="00BD3437" w:rsidRDefault="006C738E" w:rsidP="00DD6B12">
            <w:pPr>
              <w:spacing w:line="240" w:lineRule="auto"/>
              <w:rPr>
                <w:rFonts w:ascii="Times" w:hAnsi="Times"/>
                <w:rPrChange w:id="2041" w:author="Adriana  Casas" w:date="2015-07-08T15:43:00Z">
                  <w:rPr/>
                </w:rPrChange>
              </w:rPr>
              <w:pPrChange w:id="2042" w:author="Adriana  Casas" w:date="2015-07-08T15:43:00Z">
                <w:pPr/>
              </w:pPrChange>
            </w:pPr>
            <w:moveFrom w:id="2043" w:author="Adriana  Casas" w:date="2015-07-10T12:32:00Z">
              <w:r w:rsidRPr="00DD6B12" w:rsidDel="00BD3437">
                <w:rPr>
                  <w:rFonts w:ascii="Times" w:hAnsi="Times"/>
                  <w:b/>
                  <w:color w:val="000000"/>
                  <w:rPrChange w:id="2044" w:author="Adriana  Casas" w:date="2015-07-08T15:43:00Z">
                    <w:rPr>
                      <w:b/>
                      <w:color w:val="000000"/>
                    </w:rPr>
                  </w:rPrChange>
                </w:rPr>
                <w:t>La libre competencia</w:t>
              </w:r>
            </w:moveFrom>
          </w:p>
        </w:tc>
      </w:tr>
      <w:tr w:rsidR="006C738E" w:rsidRPr="00DD6B12" w:rsidDel="00BD3437" w14:paraId="372A5E4F" w14:textId="4B032DEC" w:rsidTr="006C738E">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3E46D4" w14:textId="3724176C" w:rsidR="006C738E" w:rsidRPr="00DD6B12" w:rsidDel="00BD3437" w:rsidRDefault="006C738E" w:rsidP="00DD6B12">
            <w:pPr>
              <w:spacing w:line="240" w:lineRule="auto"/>
              <w:rPr>
                <w:rFonts w:ascii="Times" w:hAnsi="Times"/>
                <w:rPrChange w:id="2045" w:author="Adriana  Casas" w:date="2015-07-08T15:43:00Z">
                  <w:rPr/>
                </w:rPrChange>
              </w:rPr>
              <w:pPrChange w:id="2046" w:author="Adriana  Casas" w:date="2015-07-08T15:43:00Z">
                <w:pPr/>
              </w:pPrChange>
            </w:pPr>
            <w:moveFrom w:id="2047" w:author="Adriana  Casas" w:date="2015-07-10T12:32:00Z">
              <w:r w:rsidRPr="00DD6B12" w:rsidDel="00BD3437">
                <w:rPr>
                  <w:rFonts w:ascii="Times" w:hAnsi="Times"/>
                  <w:color w:val="000000"/>
                  <w:rPrChange w:id="2048" w:author="Adriana  Casas" w:date="2015-07-08T15:43:00Z">
                    <w:rPr>
                      <w:color w:val="000000"/>
                    </w:rPr>
                  </w:rPrChange>
                </w:rPr>
                <w:t>Contenido</w:t>
              </w:r>
            </w:moveFrom>
          </w:p>
        </w:tc>
        <w:tc>
          <w:tcPr>
            <w:tcW w:w="7420" w:type="dxa"/>
            <w:tcBorders>
              <w:bottom w:val="single" w:sz="8" w:space="0" w:color="000000"/>
              <w:right w:val="single" w:sz="8" w:space="0" w:color="000000"/>
            </w:tcBorders>
            <w:tcMar>
              <w:top w:w="100" w:type="dxa"/>
              <w:left w:w="100" w:type="dxa"/>
              <w:bottom w:w="100" w:type="dxa"/>
              <w:right w:w="100" w:type="dxa"/>
            </w:tcMar>
          </w:tcPr>
          <w:p w14:paraId="253009C9" w14:textId="5D4B9E2F" w:rsidR="006C738E" w:rsidRPr="00DD6B12" w:rsidDel="00BD3437" w:rsidRDefault="006C738E" w:rsidP="00DD6B12">
            <w:pPr>
              <w:spacing w:line="240" w:lineRule="auto"/>
              <w:rPr>
                <w:rFonts w:ascii="Times" w:hAnsi="Times"/>
                <w:rPrChange w:id="2049" w:author="Adriana  Casas" w:date="2015-07-08T15:43:00Z">
                  <w:rPr/>
                </w:rPrChange>
              </w:rPr>
              <w:pPrChange w:id="2050" w:author="Adriana  Casas" w:date="2015-07-08T15:43:00Z">
                <w:pPr/>
              </w:pPrChange>
            </w:pPr>
            <w:moveFrom w:id="2051" w:author="Adriana  Casas" w:date="2015-07-10T12:32:00Z">
              <w:r w:rsidRPr="00DD6B12" w:rsidDel="00BD3437">
                <w:rPr>
                  <w:rFonts w:ascii="Times" w:hAnsi="Times"/>
                  <w:color w:val="000000"/>
                  <w:rPrChange w:id="2052" w:author="Adriana  Casas" w:date="2015-07-08T15:43:00Z">
                    <w:rPr>
                      <w:color w:val="000000"/>
                    </w:rPr>
                  </w:rPrChange>
                </w:rPr>
                <w:t xml:space="preserve"> </w:t>
              </w:r>
            </w:moveFrom>
          </w:p>
          <w:p w14:paraId="3EF42488" w14:textId="674E89A3" w:rsidR="006C738E" w:rsidRPr="00DD6B12" w:rsidDel="00BD3437" w:rsidRDefault="006C738E" w:rsidP="00DD6B12">
            <w:pPr>
              <w:spacing w:line="240" w:lineRule="auto"/>
              <w:rPr>
                <w:rFonts w:ascii="Times" w:hAnsi="Times"/>
                <w:rPrChange w:id="2053" w:author="Adriana  Casas" w:date="2015-07-08T15:43:00Z">
                  <w:rPr/>
                </w:rPrChange>
              </w:rPr>
              <w:pPrChange w:id="2054" w:author="Adriana  Casas" w:date="2015-07-08T15:43:00Z">
                <w:pPr/>
              </w:pPrChange>
            </w:pPr>
            <w:moveFrom w:id="2055" w:author="Adriana  Casas" w:date="2015-07-10T12:32:00Z">
              <w:r w:rsidRPr="00DD6B12" w:rsidDel="00BD3437">
                <w:rPr>
                  <w:rFonts w:ascii="Times" w:hAnsi="Times"/>
                  <w:color w:val="000000"/>
                  <w:rPrChange w:id="2056" w:author="Adriana  Casas" w:date="2015-07-08T15:43:00Z">
                    <w:rPr>
                      <w:color w:val="000000"/>
                    </w:rPr>
                  </w:rPrChange>
                </w:rPr>
                <w:t xml:space="preserve">Otro elemento importante en el funcionamiento del sistema capitalista es la </w:t>
              </w:r>
              <w:r w:rsidRPr="00DD6B12" w:rsidDel="00BD3437">
                <w:rPr>
                  <w:rFonts w:ascii="Times" w:hAnsi="Times"/>
                  <w:b/>
                  <w:color w:val="000000"/>
                  <w:rPrChange w:id="2057" w:author="Adriana  Casas" w:date="2015-07-08T15:43:00Z">
                    <w:rPr>
                      <w:b/>
                      <w:color w:val="000000"/>
                    </w:rPr>
                  </w:rPrChange>
                </w:rPr>
                <w:t>libre competencia</w:t>
              </w:r>
              <w:r w:rsidRPr="00DD6B12" w:rsidDel="00BD3437">
                <w:rPr>
                  <w:rFonts w:ascii="Times" w:hAnsi="Times"/>
                  <w:color w:val="000000"/>
                  <w:rPrChange w:id="2058" w:author="Adriana  Casas" w:date="2015-07-08T15:43:00Z">
                    <w:rPr>
                      <w:color w:val="000000"/>
                    </w:rPr>
                  </w:rPrChange>
                </w:rPr>
                <w:t>. Esto significa que cualquiera puede ofrecer un bien o servicio, aunque otro ofrezca algo parecido, pues es el consumidor quien tiene que decidirse por uno u otro. Esto hace que los ofertantes rivalicen entre sí, lo que les obliga a tener que ofrecer algo distinto a los productos de sus competidores (precio, calidad, diseño...).</w:t>
              </w:r>
            </w:moveFrom>
          </w:p>
        </w:tc>
      </w:tr>
    </w:tbl>
    <w:p w14:paraId="6F70BB90" w14:textId="73E45071" w:rsidR="006C738E" w:rsidRPr="00DD6B12" w:rsidDel="00BD3437" w:rsidRDefault="006C738E" w:rsidP="00DD6B12">
      <w:pPr>
        <w:spacing w:line="240" w:lineRule="auto"/>
        <w:rPr>
          <w:rFonts w:ascii="Times" w:hAnsi="Times"/>
          <w:rPrChange w:id="2059" w:author="Adriana  Casas" w:date="2015-07-08T15:43:00Z">
            <w:rPr/>
          </w:rPrChange>
        </w:rPr>
        <w:pPrChange w:id="2060" w:author="Adriana  Casas" w:date="2015-07-08T15:43:00Z">
          <w:pPr/>
        </w:pPrChange>
      </w:pPr>
      <w:moveFrom w:id="2061" w:author="Adriana  Casas" w:date="2015-07-10T12:32:00Z">
        <w:r w:rsidRPr="00DD6B12" w:rsidDel="00BD3437">
          <w:rPr>
            <w:rFonts w:ascii="Times" w:hAnsi="Times"/>
            <w:color w:val="000000"/>
            <w:rPrChange w:id="2062" w:author="Adriana  Casas" w:date="2015-07-08T15:43:00Z">
              <w:rPr>
                <w:color w:val="000000"/>
              </w:rPr>
            </w:rPrChange>
          </w:rPr>
          <w:t xml:space="preserve"> </w:t>
        </w:r>
      </w:moveFrom>
    </w:p>
    <w:moveFromRangeEnd w:id="2034"/>
    <w:p w14:paraId="52D86C5C" w14:textId="4760A80C" w:rsidR="006C738E" w:rsidRPr="00DD6B12" w:rsidDel="00B83844" w:rsidRDefault="006C738E" w:rsidP="00DD6B12">
      <w:pPr>
        <w:spacing w:line="240" w:lineRule="auto"/>
        <w:rPr>
          <w:del w:id="2063" w:author="Adriana  Casas" w:date="2015-07-10T13:54:00Z"/>
          <w:rFonts w:ascii="Times" w:hAnsi="Times"/>
          <w:color w:val="000000"/>
          <w:rPrChange w:id="2064" w:author="Adriana  Casas" w:date="2015-07-08T15:43:00Z">
            <w:rPr>
              <w:del w:id="2065" w:author="Adriana  Casas" w:date="2015-07-10T13:54:00Z"/>
              <w:color w:val="000000"/>
            </w:rPr>
          </w:rPrChange>
        </w:rPr>
        <w:pPrChange w:id="2066" w:author="Adriana  Casas" w:date="2015-07-08T15:43:00Z">
          <w:pPr/>
        </w:pPrChange>
      </w:pPr>
      <w:del w:id="2067" w:author="Adriana  Casas" w:date="2015-07-10T13:22:00Z">
        <w:r w:rsidRPr="00DD6B12" w:rsidDel="007B38E3">
          <w:rPr>
            <w:rFonts w:ascii="Times" w:hAnsi="Times"/>
            <w:color w:val="000000"/>
            <w:rPrChange w:id="2068" w:author="Adriana  Casas" w:date="2015-07-08T15:43:00Z">
              <w:rPr>
                <w:color w:val="000000"/>
              </w:rPr>
            </w:rPrChange>
          </w:rPr>
          <w:delText>Es importante aclarar que e</w:delText>
        </w:r>
      </w:del>
      <w:ins w:id="2069" w:author="Adriana  Casas" w:date="2015-07-10T13:22:00Z">
        <w:r w:rsidR="007B38E3">
          <w:rPr>
            <w:rFonts w:ascii="Times" w:hAnsi="Times"/>
            <w:color w:val="000000"/>
          </w:rPr>
          <w:t>Dentro del</w:t>
        </w:r>
      </w:ins>
      <w:del w:id="2070" w:author="Adriana  Casas" w:date="2015-07-10T13:22:00Z">
        <w:r w:rsidRPr="00DD6B12" w:rsidDel="007B38E3">
          <w:rPr>
            <w:rFonts w:ascii="Times" w:hAnsi="Times"/>
            <w:color w:val="000000"/>
            <w:rPrChange w:id="2071" w:author="Adriana  Casas" w:date="2015-07-08T15:43:00Z">
              <w:rPr>
                <w:color w:val="000000"/>
              </w:rPr>
            </w:rPrChange>
          </w:rPr>
          <w:delText>n</w:delText>
        </w:r>
      </w:del>
      <w:r w:rsidRPr="00DD6B12">
        <w:rPr>
          <w:rFonts w:ascii="Times" w:hAnsi="Times"/>
          <w:color w:val="000000"/>
          <w:rPrChange w:id="2072" w:author="Adriana  Casas" w:date="2015-07-08T15:43:00Z">
            <w:rPr>
              <w:color w:val="000000"/>
            </w:rPr>
          </w:rPrChange>
        </w:rPr>
        <w:t xml:space="preserve"> el concepto de </w:t>
      </w:r>
      <w:r w:rsidRPr="00DD6B12">
        <w:rPr>
          <w:rFonts w:ascii="Times" w:hAnsi="Times"/>
          <w:b/>
          <w:color w:val="000000"/>
          <w:rPrChange w:id="2073" w:author="Adriana  Casas" w:date="2015-07-08T15:43:00Z">
            <w:rPr>
              <w:b/>
              <w:color w:val="000000"/>
            </w:rPr>
          </w:rPrChange>
        </w:rPr>
        <w:t>libre mercado</w:t>
      </w:r>
      <w:r w:rsidRPr="00DD6B12">
        <w:rPr>
          <w:rFonts w:ascii="Times" w:hAnsi="Times"/>
          <w:color w:val="000000"/>
          <w:rPrChange w:id="2074" w:author="Adriana  Casas" w:date="2015-07-08T15:43:00Z">
            <w:rPr>
              <w:color w:val="000000"/>
            </w:rPr>
          </w:rPrChange>
        </w:rPr>
        <w:t>, la libertad no es absoluta ya que el Estado participa en la regulación de precios básicos, entre otras decisiones. Otra intervención importante del Estado es procurar que no existan monopolios, es decir, grupos pequeños que acaparan una buena parte de la producción.</w:t>
      </w:r>
    </w:p>
    <w:p w14:paraId="53C1F8BC" w14:textId="77777777" w:rsidR="00FA1C94" w:rsidRPr="00DD6B12" w:rsidRDefault="00FA1C94" w:rsidP="00DD6B12">
      <w:pPr>
        <w:spacing w:line="240" w:lineRule="auto"/>
        <w:rPr>
          <w:rFonts w:ascii="Times" w:hAnsi="Times"/>
          <w:rPrChange w:id="2075" w:author="Adriana  Casas" w:date="2015-07-08T15:43:00Z">
            <w:rPr/>
          </w:rPrChange>
        </w:rPr>
        <w:pPrChange w:id="2076" w:author="Adriana  Casas" w:date="2015-07-08T15:43:00Z">
          <w:pPr/>
        </w:pPrChange>
      </w:pPr>
    </w:p>
    <w:tbl>
      <w:tblPr>
        <w:tblStyle w:val="81"/>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1"/>
        <w:gridCol w:w="7137"/>
      </w:tblGrid>
      <w:tr w:rsidR="006C738E" w:rsidRPr="00DD6B12" w:rsidDel="00B83844" w14:paraId="1262F24F" w14:textId="2931D2A6" w:rsidTr="006C738E">
        <w:trPr>
          <w:del w:id="2077" w:author="Adriana  Casas" w:date="2015-07-10T13:54:00Z"/>
        </w:trPr>
        <w:tc>
          <w:tcPr>
            <w:tcW w:w="883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0330A" w14:textId="542BA3A5" w:rsidR="006C738E" w:rsidRPr="00DD6B12" w:rsidDel="00B83844" w:rsidRDefault="006C738E" w:rsidP="00DD6B12">
            <w:pPr>
              <w:spacing w:line="240" w:lineRule="auto"/>
              <w:jc w:val="center"/>
              <w:rPr>
                <w:del w:id="2078" w:author="Adriana  Casas" w:date="2015-07-10T13:54:00Z"/>
                <w:rFonts w:ascii="Times" w:hAnsi="Times"/>
                <w:rPrChange w:id="2079" w:author="Adriana  Casas" w:date="2015-07-08T15:43:00Z">
                  <w:rPr>
                    <w:del w:id="2080" w:author="Adriana  Casas" w:date="2015-07-10T13:54:00Z"/>
                  </w:rPr>
                </w:rPrChange>
              </w:rPr>
              <w:pPrChange w:id="2081" w:author="Adriana  Casas" w:date="2015-07-08T15:43:00Z">
                <w:pPr>
                  <w:jc w:val="center"/>
                </w:pPr>
              </w:pPrChange>
            </w:pPr>
            <w:del w:id="2082" w:author="Adriana  Casas" w:date="2015-07-10T13:54:00Z">
              <w:r w:rsidRPr="00DD6B12" w:rsidDel="00B83844">
                <w:rPr>
                  <w:rFonts w:ascii="Times" w:hAnsi="Times"/>
                  <w:b/>
                  <w:color w:val="000000"/>
                  <w:rPrChange w:id="2083" w:author="Adriana  Casas" w:date="2015-07-08T15:43:00Z">
                    <w:rPr>
                      <w:b/>
                      <w:color w:val="000000"/>
                    </w:rPr>
                  </w:rPrChange>
                </w:rPr>
                <w:delText xml:space="preserve">Recuerda </w:delText>
              </w:r>
            </w:del>
          </w:p>
        </w:tc>
      </w:tr>
      <w:tr w:rsidR="006C738E" w:rsidRPr="00DD6B12" w:rsidDel="00B83844" w14:paraId="3227B64C" w14:textId="6275C679" w:rsidTr="006C738E">
        <w:trPr>
          <w:del w:id="2084" w:author="Adriana  Casas" w:date="2015-07-10T13:54:00Z"/>
        </w:trPr>
        <w:tc>
          <w:tcPr>
            <w:tcW w:w="170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F674D9" w14:textId="5EBBDA6C" w:rsidR="006C738E" w:rsidRPr="00DD6B12" w:rsidDel="00B83844" w:rsidRDefault="006C738E" w:rsidP="00DD6B12">
            <w:pPr>
              <w:spacing w:line="240" w:lineRule="auto"/>
              <w:rPr>
                <w:del w:id="2085" w:author="Adriana  Casas" w:date="2015-07-10T13:54:00Z"/>
                <w:rFonts w:ascii="Times" w:hAnsi="Times"/>
                <w:rPrChange w:id="2086" w:author="Adriana  Casas" w:date="2015-07-08T15:43:00Z">
                  <w:rPr>
                    <w:del w:id="2087" w:author="Adriana  Casas" w:date="2015-07-10T13:54:00Z"/>
                  </w:rPr>
                </w:rPrChange>
              </w:rPr>
              <w:pPrChange w:id="2088" w:author="Adriana  Casas" w:date="2015-07-08T15:43:00Z">
                <w:pPr/>
              </w:pPrChange>
            </w:pPr>
            <w:del w:id="2089" w:author="Adriana  Casas" w:date="2015-07-10T13:54:00Z">
              <w:r w:rsidRPr="00DD6B12" w:rsidDel="00B83844">
                <w:rPr>
                  <w:rFonts w:ascii="Times" w:hAnsi="Times"/>
                  <w:b/>
                  <w:color w:val="000000"/>
                  <w:rPrChange w:id="2090" w:author="Adriana  Casas" w:date="2015-07-08T15:43:00Z">
                    <w:rPr>
                      <w:b/>
                      <w:color w:val="000000"/>
                    </w:rPr>
                  </w:rPrChange>
                </w:rPr>
                <w:delText>Contenido</w:delText>
              </w:r>
            </w:del>
          </w:p>
        </w:tc>
        <w:tc>
          <w:tcPr>
            <w:tcW w:w="7137" w:type="dxa"/>
            <w:tcBorders>
              <w:bottom w:val="single" w:sz="8" w:space="0" w:color="000000"/>
              <w:right w:val="single" w:sz="8" w:space="0" w:color="000000"/>
            </w:tcBorders>
            <w:tcMar>
              <w:top w:w="100" w:type="dxa"/>
              <w:left w:w="100" w:type="dxa"/>
              <w:bottom w:w="100" w:type="dxa"/>
              <w:right w:w="100" w:type="dxa"/>
            </w:tcMar>
          </w:tcPr>
          <w:p w14:paraId="21ED92DC" w14:textId="3BCDD51E" w:rsidR="006C738E" w:rsidRPr="00DD6B12" w:rsidDel="00B83844" w:rsidRDefault="006C738E" w:rsidP="00DD6B12">
            <w:pPr>
              <w:spacing w:line="240" w:lineRule="auto"/>
              <w:rPr>
                <w:del w:id="2091" w:author="Adriana  Casas" w:date="2015-07-10T13:54:00Z"/>
                <w:rFonts w:ascii="Times" w:hAnsi="Times"/>
                <w:rPrChange w:id="2092" w:author="Adriana  Casas" w:date="2015-07-08T15:43:00Z">
                  <w:rPr>
                    <w:del w:id="2093" w:author="Adriana  Casas" w:date="2015-07-10T13:54:00Z"/>
                  </w:rPr>
                </w:rPrChange>
              </w:rPr>
              <w:pPrChange w:id="2094" w:author="Adriana  Casas" w:date="2015-07-08T15:43:00Z">
                <w:pPr/>
              </w:pPrChange>
            </w:pPr>
            <w:del w:id="2095" w:author="Adriana  Casas" w:date="2015-07-10T13:54:00Z">
              <w:r w:rsidRPr="00DD6B12" w:rsidDel="00B83844">
                <w:rPr>
                  <w:rFonts w:ascii="Times" w:hAnsi="Times"/>
                  <w:color w:val="000000"/>
                  <w:sz w:val="22"/>
                  <w:rPrChange w:id="2096" w:author="Adriana  Casas" w:date="2015-07-08T15:43:00Z">
                    <w:rPr>
                      <w:color w:val="000000"/>
                      <w:sz w:val="22"/>
                    </w:rPr>
                  </w:rPrChange>
                </w:rPr>
                <w:delText>A diferencia del feudalismo, en la economía capitalista la riqueza se mide en capital, que puede estar representado en tierras, dinero, fábricas. El dinero excedente de las transacciones comerciales se invierte en nuevos recursos o negocios para acumular cada vez más capital</w:delText>
              </w:r>
            </w:del>
          </w:p>
        </w:tc>
      </w:tr>
    </w:tbl>
    <w:p w14:paraId="38895A2D" w14:textId="77777777" w:rsidR="006C738E" w:rsidRPr="00DD6B12" w:rsidRDefault="006C738E" w:rsidP="00DD6B12">
      <w:pPr>
        <w:spacing w:line="240" w:lineRule="auto"/>
        <w:rPr>
          <w:rFonts w:ascii="Times" w:hAnsi="Times"/>
          <w:rPrChange w:id="2097" w:author="Adriana  Casas" w:date="2015-07-08T15:43:00Z">
            <w:rPr/>
          </w:rPrChange>
        </w:rPr>
        <w:pPrChange w:id="2098" w:author="Adriana  Casas" w:date="2015-07-08T15:43:00Z">
          <w:pPr/>
        </w:pPrChange>
      </w:pPr>
      <w:del w:id="2099" w:author="Adriana  Casas" w:date="2015-07-10T13:54:00Z">
        <w:r w:rsidRPr="00DD6B12" w:rsidDel="00B83844">
          <w:rPr>
            <w:rFonts w:ascii="Times" w:hAnsi="Times"/>
            <w:color w:val="000000"/>
            <w:rPrChange w:id="2100" w:author="Adriana  Casas" w:date="2015-07-08T15:43:00Z">
              <w:rPr>
                <w:color w:val="000000"/>
              </w:rPr>
            </w:rPrChange>
          </w:rPr>
          <w:delText xml:space="preserve"> </w:delText>
        </w:r>
      </w:del>
    </w:p>
    <w:p w14:paraId="08553EA7" w14:textId="77777777" w:rsidR="006C738E" w:rsidRPr="00DD6B12" w:rsidRDefault="006C738E" w:rsidP="00DD6B12">
      <w:pPr>
        <w:spacing w:line="240" w:lineRule="auto"/>
        <w:rPr>
          <w:rFonts w:ascii="Times" w:hAnsi="Times"/>
          <w:rPrChange w:id="2101" w:author="Adriana  Casas" w:date="2015-07-08T15:43:00Z">
            <w:rPr/>
          </w:rPrChange>
        </w:rPr>
        <w:pPrChange w:id="2102" w:author="Adriana  Casas" w:date="2015-07-08T15:43:00Z">
          <w:pPr/>
        </w:pPrChange>
      </w:pPr>
    </w:p>
    <w:tbl>
      <w:tblPr>
        <w:tblStyle w:val="80"/>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4C058966"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9513906" w14:textId="77777777" w:rsidR="006C738E" w:rsidRPr="00DD6B12" w:rsidRDefault="006C738E" w:rsidP="00DD6B12">
            <w:pPr>
              <w:spacing w:line="240" w:lineRule="auto"/>
              <w:ind w:left="-120"/>
              <w:jc w:val="center"/>
              <w:rPr>
                <w:rFonts w:ascii="Times" w:hAnsi="Times"/>
                <w:color w:val="FFFFFF" w:themeColor="background1"/>
                <w:rPrChange w:id="2103" w:author="Adriana  Casas" w:date="2015-07-08T15:43:00Z">
                  <w:rPr>
                    <w:color w:val="FFFFFF" w:themeColor="background1"/>
                  </w:rPr>
                </w:rPrChange>
              </w:rPr>
              <w:pPrChange w:id="2104" w:author="Adriana  Casas" w:date="2015-07-08T15:43:00Z">
                <w:pPr>
                  <w:ind w:left="-120"/>
                  <w:jc w:val="center"/>
                </w:pPr>
              </w:pPrChange>
            </w:pPr>
            <w:r w:rsidRPr="00B83844">
              <w:rPr>
                <w:rFonts w:ascii="Times" w:hAnsi="Times"/>
                <w:b/>
                <w:color w:val="FFFFFF" w:themeColor="background1"/>
                <w:rPrChange w:id="2105" w:author="Adriana  Casas" w:date="2015-07-10T13:54:00Z">
                  <w:rPr>
                    <w:b/>
                    <w:color w:val="FFFFFF" w:themeColor="background1"/>
                    <w:highlight w:val="none"/>
                  </w:rPr>
                </w:rPrChange>
              </w:rPr>
              <w:t>Practica: recurso aprovechado</w:t>
            </w:r>
          </w:p>
        </w:tc>
      </w:tr>
      <w:tr w:rsidR="006C738E" w:rsidRPr="00DD6B12" w14:paraId="45E8A3DA"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74EF51" w14:textId="77777777" w:rsidR="006C738E" w:rsidRPr="00DD6B12" w:rsidRDefault="006C738E" w:rsidP="00DD6B12">
            <w:pPr>
              <w:spacing w:line="240" w:lineRule="auto"/>
              <w:ind w:left="-120"/>
              <w:rPr>
                <w:rFonts w:ascii="Times" w:hAnsi="Times"/>
                <w:rPrChange w:id="2106" w:author="Adriana  Casas" w:date="2015-07-08T15:43:00Z">
                  <w:rPr/>
                </w:rPrChange>
              </w:rPr>
              <w:pPrChange w:id="2107" w:author="Adriana  Casas" w:date="2015-07-08T15:43:00Z">
                <w:pPr>
                  <w:ind w:left="-120"/>
                </w:pPr>
              </w:pPrChange>
            </w:pPr>
            <w:r w:rsidRPr="00DD6B12">
              <w:rPr>
                <w:rFonts w:ascii="Times" w:hAnsi="Times"/>
                <w:b/>
                <w:color w:val="000000"/>
                <w:rPrChange w:id="2108"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200DA110" w14:textId="386606C1" w:rsidR="006C738E" w:rsidRPr="00DD6B12" w:rsidRDefault="006C738E" w:rsidP="00DD6B12">
            <w:pPr>
              <w:spacing w:line="240" w:lineRule="auto"/>
              <w:ind w:left="-120"/>
              <w:rPr>
                <w:rFonts w:ascii="Times" w:hAnsi="Times"/>
                <w:rPrChange w:id="2109" w:author="Adriana  Casas" w:date="2015-07-08T15:43:00Z">
                  <w:rPr/>
                </w:rPrChange>
              </w:rPr>
              <w:pPrChange w:id="2110" w:author="Adriana  Casas" w:date="2015-07-08T15:43:00Z">
                <w:pPr>
                  <w:ind w:left="-120"/>
                </w:pPr>
              </w:pPrChange>
            </w:pPr>
            <w:r w:rsidRPr="00DD6B12">
              <w:rPr>
                <w:rFonts w:ascii="Times" w:hAnsi="Times"/>
                <w:color w:val="000000"/>
                <w:rPrChange w:id="2111" w:author="Adriana  Casas" w:date="2015-07-08T15:43:00Z">
                  <w:rPr>
                    <w:color w:val="000000"/>
                  </w:rPr>
                </w:rPrChange>
              </w:rPr>
              <w:t>CS_10_</w:t>
            </w:r>
            <w:r w:rsidR="00E50C5F" w:rsidRPr="00DD6B12">
              <w:rPr>
                <w:rFonts w:ascii="Times" w:hAnsi="Times"/>
                <w:color w:val="000000"/>
                <w:rPrChange w:id="2112" w:author="Adriana  Casas" w:date="2015-07-08T15:43:00Z">
                  <w:rPr>
                    <w:color w:val="000000"/>
                  </w:rPr>
                </w:rPrChange>
              </w:rPr>
              <w:t>05</w:t>
            </w:r>
            <w:r w:rsidR="00982AB7" w:rsidRPr="00DD6B12">
              <w:rPr>
                <w:rFonts w:ascii="Times" w:hAnsi="Times"/>
                <w:color w:val="000000"/>
                <w:rPrChange w:id="2113" w:author="Adriana  Casas" w:date="2015-07-08T15:43:00Z">
                  <w:rPr>
                    <w:color w:val="000000"/>
                  </w:rPr>
                </w:rPrChange>
              </w:rPr>
              <w:t>_CO REC</w:t>
            </w:r>
            <w:ins w:id="2114" w:author="Adriana  Casas" w:date="2015-07-10T14:29:00Z">
              <w:r w:rsidR="003F35AA">
                <w:rPr>
                  <w:rFonts w:ascii="Times" w:hAnsi="Times"/>
                  <w:color w:val="000000"/>
                </w:rPr>
                <w:t>90</w:t>
              </w:r>
            </w:ins>
            <w:del w:id="2115" w:author="Adriana  Casas" w:date="2015-07-10T14:29:00Z">
              <w:r w:rsidR="00982AB7" w:rsidRPr="00DD6B12" w:rsidDel="003F35AA">
                <w:rPr>
                  <w:rFonts w:ascii="Times" w:hAnsi="Times"/>
                  <w:color w:val="000000"/>
                  <w:rPrChange w:id="2116" w:author="Adriana  Casas" w:date="2015-07-08T15:43:00Z">
                    <w:rPr>
                      <w:color w:val="000000"/>
                    </w:rPr>
                  </w:rPrChange>
                </w:rPr>
                <w:delText>7</w:delText>
              </w:r>
              <w:r w:rsidRPr="00DD6B12" w:rsidDel="003F35AA">
                <w:rPr>
                  <w:rFonts w:ascii="Times" w:hAnsi="Times"/>
                  <w:color w:val="000000"/>
                  <w:rPrChange w:id="2117" w:author="Adriana  Casas" w:date="2015-07-08T15:43:00Z">
                    <w:rPr>
                      <w:color w:val="000000"/>
                    </w:rPr>
                  </w:rPrChange>
                </w:rPr>
                <w:delText>0</w:delText>
              </w:r>
            </w:del>
          </w:p>
        </w:tc>
      </w:tr>
      <w:tr w:rsidR="006C738E" w:rsidRPr="00DD6B12" w14:paraId="1514AFC0"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E2AF26" w14:textId="77777777" w:rsidR="006C738E" w:rsidRPr="00DD6B12" w:rsidRDefault="006C738E" w:rsidP="00DD6B12">
            <w:pPr>
              <w:spacing w:line="240" w:lineRule="auto"/>
              <w:ind w:left="-120"/>
              <w:rPr>
                <w:rFonts w:ascii="Times" w:hAnsi="Times"/>
                <w:rPrChange w:id="2118" w:author="Adriana  Casas" w:date="2015-07-08T15:43:00Z">
                  <w:rPr/>
                </w:rPrChange>
              </w:rPr>
              <w:pPrChange w:id="2119" w:author="Adriana  Casas" w:date="2015-07-08T15:43:00Z">
                <w:pPr>
                  <w:ind w:left="-120"/>
                </w:pPr>
              </w:pPrChange>
            </w:pPr>
            <w:r w:rsidRPr="00DD6B12">
              <w:rPr>
                <w:rFonts w:ascii="Times" w:hAnsi="Times"/>
                <w:b/>
                <w:color w:val="000000"/>
                <w:rPrChange w:id="2120"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7B660D2F" w14:textId="77777777" w:rsidR="006C738E" w:rsidRPr="00DD6B12" w:rsidRDefault="006C738E" w:rsidP="00DD6B12">
            <w:pPr>
              <w:spacing w:line="240" w:lineRule="auto"/>
              <w:ind w:left="-120"/>
              <w:rPr>
                <w:rFonts w:ascii="Times" w:hAnsi="Times"/>
                <w:rPrChange w:id="2121" w:author="Adriana  Casas" w:date="2015-07-08T15:43:00Z">
                  <w:rPr/>
                </w:rPrChange>
              </w:rPr>
              <w:pPrChange w:id="2122" w:author="Adriana  Casas" w:date="2015-07-08T15:43:00Z">
                <w:pPr>
                  <w:ind w:left="-120"/>
                </w:pPr>
              </w:pPrChange>
            </w:pPr>
            <w:r w:rsidRPr="00DD6B12">
              <w:rPr>
                <w:rFonts w:ascii="Times" w:hAnsi="Times"/>
                <w:b/>
                <w:color w:val="000000"/>
                <w:rPrChange w:id="2123" w:author="Adriana  Casas" w:date="2015-07-08T15:43:00Z">
                  <w:rPr>
                    <w:b/>
                    <w:color w:val="000000"/>
                  </w:rPr>
                </w:rPrChange>
              </w:rPr>
              <w:t>Refuerza tu aprendizaje</w:t>
            </w:r>
            <w:r w:rsidRPr="00DD6B12">
              <w:rPr>
                <w:rFonts w:ascii="Times" w:hAnsi="Times"/>
                <w:color w:val="000000"/>
                <w:rPrChange w:id="2124" w:author="Adriana  Casas" w:date="2015-07-08T15:43:00Z">
                  <w:rPr>
                    <w:color w:val="000000"/>
                  </w:rPr>
                </w:rPrChange>
              </w:rPr>
              <w:t>: Refuerza tu aprendizaje: el nuevo modelo económico</w:t>
            </w:r>
          </w:p>
        </w:tc>
      </w:tr>
      <w:tr w:rsidR="006C738E" w:rsidRPr="00DD6B12" w14:paraId="7A0A1B51"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A70CF9" w14:textId="77777777" w:rsidR="006C738E" w:rsidRPr="00DD6B12" w:rsidRDefault="006C738E" w:rsidP="00DD6B12">
            <w:pPr>
              <w:spacing w:line="240" w:lineRule="auto"/>
              <w:ind w:left="-120"/>
              <w:rPr>
                <w:rFonts w:ascii="Times" w:hAnsi="Times"/>
                <w:rPrChange w:id="2125" w:author="Adriana  Casas" w:date="2015-07-08T15:43:00Z">
                  <w:rPr/>
                </w:rPrChange>
              </w:rPr>
              <w:pPrChange w:id="2126" w:author="Adriana  Casas" w:date="2015-07-08T15:43:00Z">
                <w:pPr>
                  <w:ind w:left="-120"/>
                </w:pPr>
              </w:pPrChange>
            </w:pPr>
            <w:r w:rsidRPr="00DD6B12">
              <w:rPr>
                <w:rFonts w:ascii="Times" w:hAnsi="Times"/>
                <w:b/>
                <w:color w:val="000000"/>
                <w:rPrChange w:id="2127" w:author="Adriana  Casas" w:date="2015-07-08T15:43:00Z">
                  <w:rPr>
                    <w:b/>
                    <w:color w:val="000000"/>
                  </w:rPr>
                </w:rPrChange>
              </w:rPr>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04A99D74" w14:textId="77777777" w:rsidR="006C738E" w:rsidRPr="00DD6B12" w:rsidRDefault="006C738E" w:rsidP="00DD6B12">
            <w:pPr>
              <w:spacing w:line="240" w:lineRule="auto"/>
              <w:ind w:left="-120"/>
              <w:rPr>
                <w:rFonts w:ascii="Times" w:hAnsi="Times"/>
                <w:rPrChange w:id="2128" w:author="Adriana  Casas" w:date="2015-07-08T15:43:00Z">
                  <w:rPr/>
                </w:rPrChange>
              </w:rPr>
              <w:pPrChange w:id="2129" w:author="Adriana  Casas" w:date="2015-07-08T15:43:00Z">
                <w:pPr>
                  <w:ind w:left="-120"/>
                </w:pPr>
              </w:pPrChange>
            </w:pPr>
            <w:r w:rsidRPr="00DD6B12">
              <w:rPr>
                <w:rFonts w:ascii="Times" w:hAnsi="Times"/>
                <w:color w:val="000000"/>
                <w:rPrChange w:id="2130" w:author="Adriana  Casas" w:date="2015-07-08T15:43:00Z">
                  <w:rPr>
                    <w:color w:val="000000"/>
                  </w:rPr>
                </w:rPrChange>
              </w:rPr>
              <w:t>4°ESO/CS/La Revolución Industrial y el primer capitalismo</w:t>
            </w:r>
          </w:p>
        </w:tc>
      </w:tr>
      <w:tr w:rsidR="006C738E" w:rsidRPr="00DD6B12" w14:paraId="336D3B95"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C6EAC2" w14:textId="77777777" w:rsidR="006C738E" w:rsidRPr="00DD6B12" w:rsidRDefault="006C738E" w:rsidP="00DD6B12">
            <w:pPr>
              <w:spacing w:line="240" w:lineRule="auto"/>
              <w:ind w:left="-120"/>
              <w:rPr>
                <w:rFonts w:ascii="Times" w:hAnsi="Times"/>
                <w:rPrChange w:id="2131" w:author="Adriana  Casas" w:date="2015-07-08T15:43:00Z">
                  <w:rPr/>
                </w:rPrChange>
              </w:rPr>
              <w:pPrChange w:id="2132" w:author="Adriana  Casas" w:date="2015-07-08T15:43:00Z">
                <w:pPr>
                  <w:ind w:left="-120"/>
                </w:pPr>
              </w:pPrChange>
            </w:pPr>
            <w:r w:rsidRPr="00DD6B12">
              <w:rPr>
                <w:rFonts w:ascii="Times" w:hAnsi="Times"/>
                <w:b/>
                <w:color w:val="000000"/>
                <w:rPrChange w:id="2133"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1A2909E4" w14:textId="77777777" w:rsidR="006C738E" w:rsidRPr="00DD6B12" w:rsidRDefault="006C738E" w:rsidP="00DD6B12">
            <w:pPr>
              <w:spacing w:line="240" w:lineRule="auto"/>
              <w:ind w:left="-120"/>
              <w:rPr>
                <w:rFonts w:ascii="Times" w:hAnsi="Times"/>
                <w:rPrChange w:id="2134" w:author="Adriana  Casas" w:date="2015-07-08T15:43:00Z">
                  <w:rPr/>
                </w:rPrChange>
              </w:rPr>
              <w:pPrChange w:id="2135" w:author="Adriana  Casas" w:date="2015-07-08T15:43:00Z">
                <w:pPr>
                  <w:ind w:left="-120"/>
                </w:pPr>
              </w:pPrChange>
            </w:pPr>
            <w:r w:rsidRPr="00DD6B12">
              <w:rPr>
                <w:rFonts w:ascii="Times" w:hAnsi="Times"/>
                <w:color w:val="000000"/>
                <w:rPrChange w:id="2136" w:author="Adriana  Casas" w:date="2015-07-08T15:43:00Z">
                  <w:rPr>
                    <w:color w:val="000000"/>
                  </w:rPr>
                </w:rPrChange>
              </w:rPr>
              <w:t>Actividad sobre el nuevo modelo económico</w:t>
            </w:r>
          </w:p>
        </w:tc>
      </w:tr>
    </w:tbl>
    <w:p w14:paraId="00938F1C" w14:textId="77777777" w:rsidR="006C738E" w:rsidRPr="00DD6B12" w:rsidRDefault="006C738E" w:rsidP="006E29D3">
      <w:pPr>
        <w:spacing w:line="240" w:lineRule="auto"/>
        <w:rPr>
          <w:rFonts w:ascii="Times" w:hAnsi="Times"/>
          <w:rPrChange w:id="2137" w:author="Adriana  Casas" w:date="2015-07-08T15:43:00Z">
            <w:rPr/>
          </w:rPrChange>
        </w:rPr>
      </w:pPr>
    </w:p>
    <w:p w14:paraId="37E5DFB1" w14:textId="2122DAEA" w:rsidR="006C738E" w:rsidRDefault="00973F64" w:rsidP="00DD6B12">
      <w:pPr>
        <w:spacing w:line="240" w:lineRule="auto"/>
        <w:rPr>
          <w:ins w:id="2138" w:author="Adriana  Casas" w:date="2015-07-10T13:57:00Z"/>
          <w:rFonts w:ascii="Times" w:hAnsi="Times"/>
          <w:b/>
          <w:color w:val="000000"/>
        </w:rPr>
        <w:pPrChange w:id="2139" w:author="Adriana  Casas" w:date="2015-07-08T15:43:00Z">
          <w:pPr/>
        </w:pPrChange>
      </w:pPr>
      <w:ins w:id="2140" w:author="Adriana  Casas" w:date="2015-07-10T13:56:00Z">
        <w:r w:rsidRPr="00973F64">
          <w:rPr>
            <w:rFonts w:ascii="Times" w:hAnsi="Times"/>
            <w:b/>
            <w:color w:val="000000"/>
          </w:rPr>
          <w:t>[</w:t>
        </w:r>
      </w:ins>
      <w:ins w:id="2141" w:author="Adriana  Casas" w:date="2015-07-10T13:57:00Z">
        <w:r>
          <w:rPr>
            <w:rFonts w:ascii="Times" w:hAnsi="Times"/>
            <w:b/>
            <w:color w:val="000000"/>
          </w:rPr>
          <w:t>SECCIÓN 2</w:t>
        </w:r>
      </w:ins>
      <w:ins w:id="2142" w:author="Adriana  Casas" w:date="2015-07-10T13:56:00Z">
        <w:r w:rsidRPr="00973F64">
          <w:rPr>
            <w:rFonts w:ascii="Times" w:hAnsi="Times"/>
            <w:b/>
            <w:color w:val="000000"/>
          </w:rPr>
          <w:t>]</w:t>
        </w:r>
      </w:ins>
      <w:ins w:id="2143" w:author="Adriana  Casas" w:date="2015-07-10T13:57:00Z">
        <w:r>
          <w:rPr>
            <w:rFonts w:ascii="Times" w:hAnsi="Times"/>
            <w:b/>
            <w:color w:val="000000"/>
          </w:rPr>
          <w:t xml:space="preserve"> 3.1 Consolidación</w:t>
        </w:r>
      </w:ins>
      <w:r w:rsidR="006C738E" w:rsidRPr="00973F64">
        <w:rPr>
          <w:rFonts w:ascii="Times" w:hAnsi="Times"/>
          <w:b/>
          <w:color w:val="000000"/>
          <w:rPrChange w:id="2144" w:author="Adriana  Casas" w:date="2015-07-10T13:56:00Z">
            <w:rPr>
              <w:color w:val="000000"/>
            </w:rPr>
          </w:rPrChange>
        </w:rPr>
        <w:t xml:space="preserve">  </w:t>
      </w:r>
    </w:p>
    <w:p w14:paraId="7E177094" w14:textId="4F644520" w:rsidR="00973F64" w:rsidRPr="00973F64" w:rsidRDefault="00973F64" w:rsidP="00DD6B12">
      <w:pPr>
        <w:spacing w:line="240" w:lineRule="auto"/>
        <w:rPr>
          <w:ins w:id="2145" w:author="Adriana  Casas" w:date="2015-07-10T13:56:00Z"/>
          <w:rFonts w:ascii="Times" w:hAnsi="Times"/>
          <w:rPrChange w:id="2146" w:author="Adriana  Casas" w:date="2015-07-10T13:57:00Z">
            <w:rPr>
              <w:ins w:id="2147" w:author="Adriana  Casas" w:date="2015-07-10T13:56:00Z"/>
              <w:rFonts w:ascii="Times" w:hAnsi="Times"/>
              <w:color w:val="000000"/>
            </w:rPr>
          </w:rPrChange>
        </w:rPr>
        <w:pPrChange w:id="2148" w:author="Adriana  Casas" w:date="2015-07-08T15:43:00Z">
          <w:pPr/>
        </w:pPrChange>
      </w:pPr>
      <w:ins w:id="2149" w:author="Adriana  Casas" w:date="2015-07-10T13:57:00Z">
        <w:r w:rsidRPr="00E2114F">
          <w:rPr>
            <w:rFonts w:ascii="Times" w:hAnsi="Times"/>
            <w:color w:val="000000"/>
          </w:rPr>
          <w:t xml:space="preserve">Realiza la siguiente actividad para consolidar lo que has aprendido en </w:t>
        </w:r>
        <w:r>
          <w:rPr>
            <w:rFonts w:ascii="Times" w:hAnsi="Times"/>
            <w:color w:val="000000"/>
          </w:rPr>
          <w:t>e</w:t>
        </w:r>
        <w:r w:rsidRPr="00E2114F">
          <w:rPr>
            <w:rFonts w:ascii="Times" w:hAnsi="Times"/>
            <w:color w:val="000000"/>
          </w:rPr>
          <w:t>sta sección.</w:t>
        </w:r>
      </w:ins>
    </w:p>
    <w:p w14:paraId="14ECA820" w14:textId="77777777" w:rsidR="00B83844" w:rsidRPr="00DD6B12" w:rsidRDefault="00B83844" w:rsidP="00DD6B12">
      <w:pPr>
        <w:spacing w:line="240" w:lineRule="auto"/>
        <w:rPr>
          <w:rFonts w:ascii="Times" w:hAnsi="Times"/>
          <w:rPrChange w:id="2150" w:author="Adriana  Casas" w:date="2015-07-08T15:43:00Z">
            <w:rPr/>
          </w:rPrChange>
        </w:rPr>
        <w:pPrChange w:id="2151" w:author="Adriana  Casas" w:date="2015-07-08T15:43:00Z">
          <w:pPr/>
        </w:pPrChange>
      </w:pPr>
    </w:p>
    <w:tbl>
      <w:tblPr>
        <w:tblStyle w:val="79"/>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49F32265"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8C35DD3" w14:textId="77777777" w:rsidR="006C738E" w:rsidRPr="00DD6B12" w:rsidRDefault="006C738E" w:rsidP="00DD6B12">
            <w:pPr>
              <w:spacing w:line="240" w:lineRule="auto"/>
              <w:ind w:left="-120"/>
              <w:jc w:val="center"/>
              <w:rPr>
                <w:rFonts w:ascii="Times" w:hAnsi="Times"/>
                <w:color w:val="FFFFFF" w:themeColor="background1"/>
                <w:rPrChange w:id="2152" w:author="Adriana  Casas" w:date="2015-07-08T15:43:00Z">
                  <w:rPr>
                    <w:color w:val="FFFFFF" w:themeColor="background1"/>
                  </w:rPr>
                </w:rPrChange>
              </w:rPr>
              <w:pPrChange w:id="2153" w:author="Adriana  Casas" w:date="2015-07-08T15:43:00Z">
                <w:pPr>
                  <w:ind w:left="-120"/>
                  <w:jc w:val="center"/>
                </w:pPr>
              </w:pPrChange>
            </w:pPr>
            <w:r w:rsidRPr="00B83844">
              <w:rPr>
                <w:rFonts w:ascii="Times" w:hAnsi="Times"/>
                <w:b/>
                <w:color w:val="FFFFFF" w:themeColor="background1"/>
                <w:rPrChange w:id="2154" w:author="Adriana  Casas" w:date="2015-07-10T13:54:00Z">
                  <w:rPr>
                    <w:b/>
                    <w:color w:val="FFFFFF" w:themeColor="background1"/>
                    <w:highlight w:val="none"/>
                  </w:rPr>
                </w:rPrChange>
              </w:rPr>
              <w:t>Practica: recurso aprovechado</w:t>
            </w:r>
          </w:p>
        </w:tc>
      </w:tr>
      <w:tr w:rsidR="006C738E" w:rsidRPr="00DD6B12" w14:paraId="5D3BEEE9"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7B661E" w14:textId="77777777" w:rsidR="006C738E" w:rsidRPr="00DD6B12" w:rsidRDefault="006C738E" w:rsidP="00DD6B12">
            <w:pPr>
              <w:spacing w:line="240" w:lineRule="auto"/>
              <w:ind w:left="-120"/>
              <w:rPr>
                <w:rFonts w:ascii="Times" w:hAnsi="Times"/>
                <w:rPrChange w:id="2155" w:author="Adriana  Casas" w:date="2015-07-08T15:43:00Z">
                  <w:rPr/>
                </w:rPrChange>
              </w:rPr>
              <w:pPrChange w:id="2156" w:author="Adriana  Casas" w:date="2015-07-08T15:43:00Z">
                <w:pPr>
                  <w:ind w:left="-120"/>
                </w:pPr>
              </w:pPrChange>
            </w:pPr>
            <w:r w:rsidRPr="00DD6B12">
              <w:rPr>
                <w:rFonts w:ascii="Times" w:hAnsi="Times"/>
                <w:b/>
                <w:color w:val="000000"/>
                <w:rPrChange w:id="2157"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0C09562F" w14:textId="470101A3" w:rsidR="006C738E" w:rsidRPr="00DD6B12" w:rsidRDefault="00E50C5F" w:rsidP="00DD6B12">
            <w:pPr>
              <w:spacing w:line="240" w:lineRule="auto"/>
              <w:ind w:left="-120"/>
              <w:rPr>
                <w:rFonts w:ascii="Times" w:hAnsi="Times"/>
                <w:b/>
                <w:sz w:val="22"/>
                <w:szCs w:val="22"/>
                <w:rPrChange w:id="2158" w:author="Adriana  Casas" w:date="2015-07-08T15:43:00Z">
                  <w:rPr>
                    <w:b/>
                    <w:sz w:val="22"/>
                    <w:szCs w:val="22"/>
                  </w:rPr>
                </w:rPrChange>
              </w:rPr>
              <w:pPrChange w:id="2159" w:author="Adriana  Casas" w:date="2015-07-08T15:43:00Z">
                <w:pPr>
                  <w:ind w:left="-120"/>
                </w:pPr>
              </w:pPrChange>
            </w:pPr>
            <w:r w:rsidRPr="00DD6B12">
              <w:rPr>
                <w:rFonts w:ascii="Times" w:hAnsi="Times"/>
                <w:b/>
                <w:color w:val="000000"/>
                <w:sz w:val="22"/>
                <w:szCs w:val="22"/>
                <w:rPrChange w:id="2160" w:author="Adriana  Casas" w:date="2015-07-08T15:43:00Z">
                  <w:rPr>
                    <w:b/>
                    <w:color w:val="000000"/>
                    <w:sz w:val="22"/>
                    <w:szCs w:val="22"/>
                  </w:rPr>
                </w:rPrChange>
              </w:rPr>
              <w:t>CS_10_05</w:t>
            </w:r>
            <w:r w:rsidR="00982AB7" w:rsidRPr="00DD6B12">
              <w:rPr>
                <w:rFonts w:ascii="Times" w:hAnsi="Times"/>
                <w:b/>
                <w:color w:val="000000"/>
                <w:sz w:val="22"/>
                <w:szCs w:val="22"/>
                <w:rPrChange w:id="2161" w:author="Adriana  Casas" w:date="2015-07-08T15:43:00Z">
                  <w:rPr>
                    <w:b/>
                    <w:color w:val="000000"/>
                    <w:sz w:val="22"/>
                    <w:szCs w:val="22"/>
                  </w:rPr>
                </w:rPrChange>
              </w:rPr>
              <w:t>_CO REC</w:t>
            </w:r>
            <w:ins w:id="2162" w:author="Adriana  Casas" w:date="2015-07-10T14:29:00Z">
              <w:r w:rsidR="003F35AA">
                <w:rPr>
                  <w:rFonts w:ascii="Times" w:hAnsi="Times"/>
                  <w:b/>
                  <w:color w:val="000000"/>
                  <w:sz w:val="22"/>
                  <w:szCs w:val="22"/>
                </w:rPr>
                <w:t>100</w:t>
              </w:r>
            </w:ins>
            <w:del w:id="2163" w:author="Adriana  Casas" w:date="2015-07-10T14:29:00Z">
              <w:r w:rsidR="00982AB7" w:rsidRPr="00DD6B12" w:rsidDel="003F35AA">
                <w:rPr>
                  <w:rFonts w:ascii="Times" w:hAnsi="Times"/>
                  <w:b/>
                  <w:color w:val="000000"/>
                  <w:sz w:val="22"/>
                  <w:szCs w:val="22"/>
                  <w:rPrChange w:id="2164" w:author="Adriana  Casas" w:date="2015-07-08T15:43:00Z">
                    <w:rPr>
                      <w:b/>
                      <w:color w:val="000000"/>
                      <w:sz w:val="22"/>
                      <w:szCs w:val="22"/>
                    </w:rPr>
                  </w:rPrChange>
                </w:rPr>
                <w:delText>8</w:delText>
              </w:r>
              <w:r w:rsidR="006C738E" w:rsidRPr="00DD6B12" w:rsidDel="003F35AA">
                <w:rPr>
                  <w:rFonts w:ascii="Times" w:hAnsi="Times"/>
                  <w:b/>
                  <w:color w:val="000000"/>
                  <w:sz w:val="22"/>
                  <w:szCs w:val="22"/>
                  <w:rPrChange w:id="2165" w:author="Adriana  Casas" w:date="2015-07-08T15:43:00Z">
                    <w:rPr>
                      <w:b/>
                      <w:color w:val="000000"/>
                      <w:sz w:val="22"/>
                      <w:szCs w:val="22"/>
                    </w:rPr>
                  </w:rPrChange>
                </w:rPr>
                <w:delText>0</w:delText>
              </w:r>
            </w:del>
          </w:p>
        </w:tc>
      </w:tr>
      <w:tr w:rsidR="006C738E" w:rsidRPr="00DD6B12" w14:paraId="719D4D73"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49566E" w14:textId="77777777" w:rsidR="006C738E" w:rsidRPr="00DD6B12" w:rsidRDefault="006C738E" w:rsidP="00DD6B12">
            <w:pPr>
              <w:spacing w:line="240" w:lineRule="auto"/>
              <w:ind w:left="-120"/>
              <w:rPr>
                <w:rFonts w:ascii="Times" w:hAnsi="Times"/>
                <w:rPrChange w:id="2166" w:author="Adriana  Casas" w:date="2015-07-08T15:43:00Z">
                  <w:rPr/>
                </w:rPrChange>
              </w:rPr>
              <w:pPrChange w:id="2167" w:author="Adriana  Casas" w:date="2015-07-08T15:43:00Z">
                <w:pPr>
                  <w:ind w:left="-120"/>
                </w:pPr>
              </w:pPrChange>
            </w:pPr>
            <w:r w:rsidRPr="00DD6B12">
              <w:rPr>
                <w:rFonts w:ascii="Times" w:hAnsi="Times"/>
                <w:b/>
                <w:color w:val="000000"/>
                <w:rPrChange w:id="2168"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1B85A87C" w14:textId="77777777" w:rsidR="006C738E" w:rsidRPr="00DD6B12" w:rsidRDefault="006C738E" w:rsidP="00DD6B12">
            <w:pPr>
              <w:spacing w:line="240" w:lineRule="auto"/>
              <w:ind w:left="-120"/>
              <w:rPr>
                <w:rFonts w:ascii="Times" w:hAnsi="Times"/>
                <w:rPrChange w:id="2169" w:author="Adriana  Casas" w:date="2015-07-08T15:43:00Z">
                  <w:rPr/>
                </w:rPrChange>
              </w:rPr>
              <w:pPrChange w:id="2170" w:author="Adriana  Casas" w:date="2015-07-08T15:43:00Z">
                <w:pPr>
                  <w:ind w:left="-120"/>
                </w:pPr>
              </w:pPrChange>
            </w:pPr>
            <w:r w:rsidRPr="00DD6B12">
              <w:rPr>
                <w:rFonts w:ascii="Times" w:hAnsi="Times"/>
                <w:b/>
                <w:color w:val="000000"/>
                <w:rPrChange w:id="2171" w:author="Adriana  Casas" w:date="2015-07-08T15:43:00Z">
                  <w:rPr>
                    <w:b/>
                    <w:color w:val="000000"/>
                  </w:rPr>
                </w:rPrChange>
              </w:rPr>
              <w:t>Refuerza tu aprendizaje</w:t>
            </w:r>
            <w:r w:rsidRPr="00DD6B12">
              <w:rPr>
                <w:rFonts w:ascii="Times" w:hAnsi="Times"/>
                <w:color w:val="000000"/>
                <w:rPrChange w:id="2172" w:author="Adriana  Casas" w:date="2015-07-08T15:43:00Z">
                  <w:rPr>
                    <w:color w:val="000000"/>
                  </w:rPr>
                </w:rPrChange>
              </w:rPr>
              <w:t>: Refuerza tu aprendizaje: El capitalismo y la economía de mercado</w:t>
            </w:r>
          </w:p>
        </w:tc>
      </w:tr>
      <w:tr w:rsidR="006C738E" w:rsidRPr="00DD6B12" w14:paraId="146485C7"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B11BA8" w14:textId="77777777" w:rsidR="006C738E" w:rsidRPr="00DD6B12" w:rsidRDefault="006C738E" w:rsidP="00DD6B12">
            <w:pPr>
              <w:spacing w:line="240" w:lineRule="auto"/>
              <w:ind w:left="-120"/>
              <w:rPr>
                <w:rFonts w:ascii="Times" w:hAnsi="Times"/>
                <w:rPrChange w:id="2173" w:author="Adriana  Casas" w:date="2015-07-08T15:43:00Z">
                  <w:rPr/>
                </w:rPrChange>
              </w:rPr>
              <w:pPrChange w:id="2174" w:author="Adriana  Casas" w:date="2015-07-08T15:43:00Z">
                <w:pPr>
                  <w:ind w:left="-120"/>
                </w:pPr>
              </w:pPrChange>
            </w:pPr>
            <w:r w:rsidRPr="00DD6B12">
              <w:rPr>
                <w:rFonts w:ascii="Times" w:hAnsi="Times"/>
                <w:b/>
                <w:color w:val="000000"/>
                <w:rPrChange w:id="2175" w:author="Adriana  Casas" w:date="2015-07-08T15:43:00Z">
                  <w:rPr>
                    <w:b/>
                    <w:color w:val="000000"/>
                  </w:rPr>
                </w:rPrChange>
              </w:rPr>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377EBEA5" w14:textId="77777777" w:rsidR="006C738E" w:rsidRPr="00DD6B12" w:rsidRDefault="006C738E" w:rsidP="00DD6B12">
            <w:pPr>
              <w:spacing w:line="240" w:lineRule="auto"/>
              <w:ind w:left="-120"/>
              <w:rPr>
                <w:rFonts w:ascii="Times" w:hAnsi="Times"/>
                <w:rPrChange w:id="2176" w:author="Adriana  Casas" w:date="2015-07-08T15:43:00Z">
                  <w:rPr/>
                </w:rPrChange>
              </w:rPr>
              <w:pPrChange w:id="2177" w:author="Adriana  Casas" w:date="2015-07-08T15:43:00Z">
                <w:pPr>
                  <w:ind w:left="-120"/>
                </w:pPr>
              </w:pPrChange>
            </w:pPr>
            <w:r w:rsidRPr="00DD6B12">
              <w:rPr>
                <w:rFonts w:ascii="Times" w:hAnsi="Times"/>
                <w:color w:val="000000"/>
                <w:rPrChange w:id="2178" w:author="Adriana  Casas" w:date="2015-07-08T15:43:00Z">
                  <w:rPr>
                    <w:color w:val="000000"/>
                  </w:rPr>
                </w:rPrChange>
              </w:rPr>
              <w:t>6 primaria/CS/La vida económica/El capitalismo y la economía de mercado.</w:t>
            </w:r>
          </w:p>
        </w:tc>
      </w:tr>
      <w:tr w:rsidR="006C738E" w:rsidRPr="00DD6B12" w14:paraId="0388D686"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6CE1DB" w14:textId="77777777" w:rsidR="006C738E" w:rsidRPr="00DD6B12" w:rsidRDefault="006C738E" w:rsidP="00DD6B12">
            <w:pPr>
              <w:spacing w:line="240" w:lineRule="auto"/>
              <w:ind w:left="-120"/>
              <w:rPr>
                <w:rFonts w:ascii="Times" w:hAnsi="Times"/>
                <w:rPrChange w:id="2179" w:author="Adriana  Casas" w:date="2015-07-08T15:43:00Z">
                  <w:rPr/>
                </w:rPrChange>
              </w:rPr>
              <w:pPrChange w:id="2180" w:author="Adriana  Casas" w:date="2015-07-08T15:43:00Z">
                <w:pPr>
                  <w:ind w:left="-120"/>
                </w:pPr>
              </w:pPrChange>
            </w:pPr>
            <w:r w:rsidRPr="00DD6B12">
              <w:rPr>
                <w:rFonts w:ascii="Times" w:hAnsi="Times"/>
                <w:b/>
                <w:color w:val="000000"/>
                <w:rPrChange w:id="2181"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3F218219" w14:textId="77777777" w:rsidR="006C738E" w:rsidRPr="00DD6B12" w:rsidRDefault="006C738E" w:rsidP="00DD6B12">
            <w:pPr>
              <w:spacing w:line="240" w:lineRule="auto"/>
              <w:ind w:left="-120"/>
              <w:rPr>
                <w:rFonts w:ascii="Times" w:hAnsi="Times"/>
                <w:rPrChange w:id="2182" w:author="Adriana  Casas" w:date="2015-07-08T15:43:00Z">
                  <w:rPr/>
                </w:rPrChange>
              </w:rPr>
              <w:pPrChange w:id="2183" w:author="Adriana  Casas" w:date="2015-07-08T15:43:00Z">
                <w:pPr>
                  <w:ind w:left="-120"/>
                </w:pPr>
              </w:pPrChange>
            </w:pPr>
            <w:r w:rsidRPr="00DD6B12">
              <w:rPr>
                <w:rFonts w:ascii="Times" w:hAnsi="Times"/>
                <w:color w:val="000000"/>
                <w:rPrChange w:id="2184" w:author="Adriana  Casas" w:date="2015-07-08T15:43:00Z">
                  <w:rPr>
                    <w:color w:val="000000"/>
                  </w:rPr>
                </w:rPrChange>
              </w:rPr>
              <w:t>Actividad sobre el capitalismo y la economía de mercado</w:t>
            </w:r>
          </w:p>
        </w:tc>
      </w:tr>
    </w:tbl>
    <w:p w14:paraId="339A7333" w14:textId="77777777" w:rsidR="006C738E" w:rsidRPr="00DD6B12" w:rsidRDefault="006C738E" w:rsidP="00DD6B12">
      <w:pPr>
        <w:spacing w:line="240" w:lineRule="auto"/>
        <w:rPr>
          <w:rFonts w:ascii="Times" w:hAnsi="Times"/>
          <w:rPrChange w:id="2185" w:author="Adriana  Casas" w:date="2015-07-08T15:43:00Z">
            <w:rPr/>
          </w:rPrChange>
        </w:rPr>
        <w:pPrChange w:id="2186" w:author="Adriana  Casas" w:date="2015-07-08T15:43:00Z">
          <w:pPr/>
        </w:pPrChange>
      </w:pPr>
      <w:r w:rsidRPr="00DD6B12">
        <w:rPr>
          <w:rFonts w:ascii="Times" w:hAnsi="Times"/>
          <w:color w:val="000000"/>
          <w:rPrChange w:id="2187" w:author="Adriana  Casas" w:date="2015-07-08T15:43:00Z">
            <w:rPr>
              <w:color w:val="000000"/>
            </w:rPr>
          </w:rPrChange>
        </w:rPr>
        <w:t xml:space="preserve"> </w:t>
      </w:r>
    </w:p>
    <w:p w14:paraId="47423EEC" w14:textId="77777777" w:rsidR="006C738E" w:rsidRPr="00DD6B12" w:rsidRDefault="006C738E" w:rsidP="00DD6B12">
      <w:pPr>
        <w:spacing w:line="240" w:lineRule="auto"/>
        <w:rPr>
          <w:rFonts w:ascii="Times" w:hAnsi="Times"/>
          <w:rPrChange w:id="2188" w:author="Adriana  Casas" w:date="2015-07-08T15:43:00Z">
            <w:rPr/>
          </w:rPrChange>
        </w:rPr>
        <w:pPrChange w:id="2189" w:author="Adriana  Casas" w:date="2015-07-08T15:43:00Z">
          <w:pPr/>
        </w:pPrChange>
      </w:pPr>
    </w:p>
    <w:p w14:paraId="750B1576" w14:textId="3852FEA2" w:rsidR="00484C36" w:rsidRDefault="006C738E" w:rsidP="00DD6B12">
      <w:pPr>
        <w:spacing w:line="240" w:lineRule="auto"/>
        <w:rPr>
          <w:ins w:id="2190" w:author="Adriana  Casas" w:date="2015-07-10T13:57:00Z"/>
          <w:rFonts w:ascii="Times" w:hAnsi="Times"/>
          <w:b/>
        </w:rPr>
        <w:pPrChange w:id="2191" w:author="Adriana  Casas" w:date="2015-07-08T15:43:00Z">
          <w:pPr/>
        </w:pPrChange>
      </w:pPr>
      <w:r w:rsidRPr="00DD6B12">
        <w:rPr>
          <w:rFonts w:ascii="Times" w:hAnsi="Times"/>
          <w:b/>
          <w:rPrChange w:id="2192" w:author="Adriana  Casas" w:date="2015-07-08T15:43:00Z">
            <w:rPr>
              <w:b/>
            </w:rPr>
          </w:rPrChange>
        </w:rPr>
        <w:t xml:space="preserve">[SECCIÓN </w:t>
      </w:r>
      <w:ins w:id="2193" w:author="Adriana  Casas" w:date="2015-07-10T13:56:00Z">
        <w:r w:rsidR="00B83844">
          <w:rPr>
            <w:rFonts w:ascii="Times" w:hAnsi="Times"/>
            <w:b/>
          </w:rPr>
          <w:t>1</w:t>
        </w:r>
      </w:ins>
      <w:del w:id="2194" w:author="Adriana  Casas" w:date="2015-07-10T13:56:00Z">
        <w:r w:rsidRPr="00DD6B12" w:rsidDel="00B83844">
          <w:rPr>
            <w:rFonts w:ascii="Times" w:hAnsi="Times"/>
            <w:b/>
            <w:rPrChange w:id="2195" w:author="Adriana  Casas" w:date="2015-07-08T15:43:00Z">
              <w:rPr>
                <w:b/>
              </w:rPr>
            </w:rPrChange>
          </w:rPr>
          <w:delText>2</w:delText>
        </w:r>
      </w:del>
      <w:r w:rsidRPr="00DD6B12">
        <w:rPr>
          <w:rFonts w:ascii="Times" w:hAnsi="Times"/>
          <w:b/>
          <w:rPrChange w:id="2196" w:author="Adriana  Casas" w:date="2015-07-08T15:43:00Z">
            <w:rPr>
              <w:b/>
            </w:rPr>
          </w:rPrChange>
        </w:rPr>
        <w:t xml:space="preserve">] </w:t>
      </w:r>
      <w:ins w:id="2197" w:author="Adriana  Casas" w:date="2015-07-10T13:57:00Z">
        <w:r w:rsidR="00484C36">
          <w:rPr>
            <w:rFonts w:ascii="Times" w:hAnsi="Times"/>
            <w:b/>
          </w:rPr>
          <w:t>4</w:t>
        </w:r>
      </w:ins>
      <w:ins w:id="2198" w:author="Adriana  Casas" w:date="2015-07-10T13:58:00Z">
        <w:r w:rsidR="00484C36">
          <w:rPr>
            <w:rFonts w:ascii="Times" w:hAnsi="Times"/>
            <w:b/>
          </w:rPr>
          <w:t xml:space="preserve"> El dinero, los bancos y el ahorro</w:t>
        </w:r>
      </w:ins>
    </w:p>
    <w:p w14:paraId="3FDFB141" w14:textId="77777777" w:rsidR="00484C36" w:rsidRDefault="00484C36" w:rsidP="00DD6B12">
      <w:pPr>
        <w:spacing w:line="240" w:lineRule="auto"/>
        <w:rPr>
          <w:ins w:id="2199" w:author="Adriana  Casas" w:date="2015-07-10T13:57:00Z"/>
          <w:rFonts w:ascii="Times" w:hAnsi="Times"/>
          <w:b/>
        </w:rPr>
        <w:pPrChange w:id="2200" w:author="Adriana  Casas" w:date="2015-07-08T15:43:00Z">
          <w:pPr/>
        </w:pPrChange>
      </w:pPr>
    </w:p>
    <w:p w14:paraId="5374C3F1" w14:textId="2CB1C9EF" w:rsidR="006C738E" w:rsidRPr="00DD6B12" w:rsidRDefault="0070210C" w:rsidP="00DD6B12">
      <w:pPr>
        <w:spacing w:line="240" w:lineRule="auto"/>
        <w:rPr>
          <w:rFonts w:ascii="Times" w:hAnsi="Times"/>
          <w:rPrChange w:id="2201" w:author="Adriana  Casas" w:date="2015-07-08T15:43:00Z">
            <w:rPr/>
          </w:rPrChange>
        </w:rPr>
        <w:pPrChange w:id="2202" w:author="Adriana  Casas" w:date="2015-07-08T15:43:00Z">
          <w:pPr/>
        </w:pPrChange>
      </w:pPr>
      <w:ins w:id="2203" w:author="Adriana  Casas" w:date="2015-07-10T14:02:00Z">
        <w:r>
          <w:rPr>
            <w:rFonts w:ascii="Times" w:hAnsi="Times"/>
            <w:b/>
          </w:rPr>
          <w:t>[SECCIÓN 2]4</w:t>
        </w:r>
      </w:ins>
      <w:del w:id="2204" w:author="Adriana  Casas" w:date="2015-07-10T14:02:00Z">
        <w:r w:rsidR="006C738E" w:rsidRPr="00DD6B12" w:rsidDel="0070210C">
          <w:rPr>
            <w:rFonts w:ascii="Times" w:hAnsi="Times"/>
            <w:b/>
            <w:rPrChange w:id="2205" w:author="Adriana  Casas" w:date="2015-07-08T15:43:00Z">
              <w:rPr>
                <w:b/>
              </w:rPr>
            </w:rPrChange>
          </w:rPr>
          <w:delText>3</w:delText>
        </w:r>
      </w:del>
      <w:r w:rsidR="006C738E" w:rsidRPr="00DD6B12">
        <w:rPr>
          <w:rFonts w:ascii="Times" w:hAnsi="Times"/>
          <w:b/>
          <w:rPrChange w:id="2206" w:author="Adriana  Casas" w:date="2015-07-08T15:43:00Z">
            <w:rPr>
              <w:b/>
            </w:rPr>
          </w:rPrChange>
        </w:rPr>
        <w:t>.1  El dinero</w:t>
      </w:r>
    </w:p>
    <w:p w14:paraId="418DD715" w14:textId="613C387C" w:rsidR="006C738E" w:rsidRPr="00DD6B12" w:rsidRDefault="006C738E" w:rsidP="00DD6B12">
      <w:pPr>
        <w:spacing w:line="240" w:lineRule="auto"/>
        <w:rPr>
          <w:rFonts w:ascii="Times" w:hAnsi="Times"/>
          <w:rPrChange w:id="2207" w:author="Adriana  Casas" w:date="2015-07-08T15:43:00Z">
            <w:rPr/>
          </w:rPrChange>
        </w:rPr>
        <w:pPrChange w:id="2208" w:author="Adriana  Casas" w:date="2015-07-08T15:43:00Z">
          <w:pPr/>
        </w:pPrChange>
      </w:pPr>
      <w:r w:rsidRPr="00DD6B12">
        <w:rPr>
          <w:rFonts w:ascii="Times" w:hAnsi="Times"/>
          <w:color w:val="000000"/>
          <w:rPrChange w:id="2209" w:author="Adriana  Casas" w:date="2015-07-08T15:43:00Z">
            <w:rPr>
              <w:color w:val="000000"/>
            </w:rPr>
          </w:rPrChange>
        </w:rPr>
        <w:t xml:space="preserve">El dinero es </w:t>
      </w:r>
      <w:ins w:id="2210" w:author="Adriana  Casas" w:date="2015-07-10T14:06:00Z">
        <w:r w:rsidR="00216A09">
          <w:rPr>
            <w:rFonts w:ascii="Times" w:hAnsi="Times"/>
            <w:color w:val="000000"/>
          </w:rPr>
          <w:t xml:space="preserve">el medio </w:t>
        </w:r>
      </w:ins>
      <w:del w:id="2211" w:author="Adriana  Casas" w:date="2015-07-10T14:06:00Z">
        <w:r w:rsidRPr="00DD6B12" w:rsidDel="00216A09">
          <w:rPr>
            <w:rFonts w:ascii="Times" w:hAnsi="Times"/>
            <w:color w:val="000000"/>
            <w:rPrChange w:id="2212" w:author="Adriana  Casas" w:date="2015-07-08T15:43:00Z">
              <w:rPr>
                <w:color w:val="000000"/>
              </w:rPr>
            </w:rPrChange>
          </w:rPr>
          <w:delText>aquello que utilizamos para realizar pagos</w:delText>
        </w:r>
      </w:del>
      <w:ins w:id="2213" w:author="Adriana  Casas" w:date="2015-07-10T14:07:00Z">
        <w:r w:rsidR="00216A09">
          <w:rPr>
            <w:rFonts w:ascii="Times" w:hAnsi="Times"/>
            <w:color w:val="000000"/>
          </w:rPr>
          <w:t>para pagar y adquirir</w:t>
        </w:r>
      </w:ins>
      <w:ins w:id="2214" w:author="Adriana  Casas" w:date="2015-07-10T14:06:00Z">
        <w:r w:rsidR="00216A09">
          <w:rPr>
            <w:rFonts w:ascii="Times" w:hAnsi="Times"/>
            <w:color w:val="000000"/>
          </w:rPr>
          <w:t xml:space="preserve"> bienes y </w:t>
        </w:r>
      </w:ins>
      <w:ins w:id="2215" w:author="Adriana  Casas" w:date="2015-07-10T14:07:00Z">
        <w:r w:rsidR="00216A09">
          <w:rPr>
            <w:rFonts w:ascii="Times" w:hAnsi="Times"/>
            <w:color w:val="000000"/>
          </w:rPr>
          <w:t>servicios</w:t>
        </w:r>
      </w:ins>
      <w:ins w:id="2216" w:author="Adriana  Casas" w:date="2015-07-10T14:06:00Z">
        <w:r w:rsidR="00216A09">
          <w:rPr>
            <w:rFonts w:ascii="Times" w:hAnsi="Times"/>
            <w:color w:val="000000"/>
          </w:rPr>
          <w:t>. Sin el dinero</w:t>
        </w:r>
      </w:ins>
      <w:ins w:id="2217" w:author="Adriana  Casas" w:date="2015-07-10T14:07:00Z">
        <w:r w:rsidR="00216A09">
          <w:rPr>
            <w:rFonts w:ascii="Times" w:hAnsi="Times"/>
            <w:color w:val="000000"/>
          </w:rPr>
          <w:t>,</w:t>
        </w:r>
      </w:ins>
      <w:del w:id="2218" w:author="Adriana  Casas" w:date="2015-07-10T14:07:00Z">
        <w:r w:rsidRPr="00DD6B12" w:rsidDel="00216A09">
          <w:rPr>
            <w:rFonts w:ascii="Times" w:hAnsi="Times"/>
            <w:color w:val="000000"/>
            <w:rPrChange w:id="2219" w:author="Adriana  Casas" w:date="2015-07-08T15:43:00Z">
              <w:rPr>
                <w:color w:val="000000"/>
              </w:rPr>
            </w:rPrChange>
          </w:rPr>
          <w:delText>,  y cobros, cuando vendemos. Si el dinero no existiera,</w:delText>
        </w:r>
      </w:del>
      <w:r w:rsidRPr="00DD6B12">
        <w:rPr>
          <w:rFonts w:ascii="Times" w:hAnsi="Times"/>
          <w:color w:val="000000"/>
          <w:rPrChange w:id="2220" w:author="Adriana  Casas" w:date="2015-07-08T15:43:00Z">
            <w:rPr>
              <w:color w:val="000000"/>
            </w:rPr>
          </w:rPrChange>
        </w:rPr>
        <w:t xml:space="preserve"> nos veríamos obligados </w:t>
      </w:r>
      <w:del w:id="2221" w:author="Adriana  Casas" w:date="2015-07-10T14:08:00Z">
        <w:r w:rsidRPr="00DD6B12" w:rsidDel="00216A09">
          <w:rPr>
            <w:rFonts w:ascii="Times" w:hAnsi="Times"/>
            <w:color w:val="000000"/>
            <w:rPrChange w:id="2222" w:author="Adriana  Casas" w:date="2015-07-08T15:43:00Z">
              <w:rPr>
                <w:color w:val="000000"/>
              </w:rPr>
            </w:rPrChange>
          </w:rPr>
          <w:delText>a intercambiar unos bienes por otros</w:delText>
        </w:r>
      </w:del>
      <w:ins w:id="2223" w:author="Adriana  Casas" w:date="2015-07-10T14:08:00Z">
        <w:r w:rsidR="00216A09">
          <w:rPr>
            <w:rFonts w:ascii="Times" w:hAnsi="Times"/>
            <w:color w:val="000000"/>
          </w:rPr>
          <w:t>practicar el trueque</w:t>
        </w:r>
      </w:ins>
      <w:r w:rsidRPr="00DD6B12">
        <w:rPr>
          <w:rFonts w:ascii="Times" w:hAnsi="Times"/>
          <w:color w:val="000000"/>
          <w:rPrChange w:id="2224" w:author="Adriana  Casas" w:date="2015-07-08T15:43:00Z">
            <w:rPr>
              <w:color w:val="000000"/>
            </w:rPr>
          </w:rPrChange>
        </w:rPr>
        <w:t>,</w:t>
      </w:r>
      <w:ins w:id="2225" w:author="Adriana  Casas" w:date="2015-07-10T14:08:00Z">
        <w:r w:rsidR="00216A09">
          <w:rPr>
            <w:rFonts w:ascii="Times" w:hAnsi="Times"/>
            <w:color w:val="000000"/>
          </w:rPr>
          <w:t xml:space="preserve"> y sería difícil imaginar cómo funcionaría la economía actual sin él. </w:t>
        </w:r>
      </w:ins>
      <w:del w:id="2226" w:author="Adriana  Casas" w:date="2015-07-10T14:08:00Z">
        <w:r w:rsidRPr="00DD6B12" w:rsidDel="00216A09">
          <w:rPr>
            <w:rFonts w:ascii="Times" w:hAnsi="Times"/>
            <w:color w:val="000000"/>
            <w:rPrChange w:id="2227" w:author="Adriana  Casas" w:date="2015-07-08T15:43:00Z">
              <w:rPr>
                <w:color w:val="000000"/>
              </w:rPr>
            </w:rPrChange>
          </w:rPr>
          <w:delText xml:space="preserve"> es decir, a practicar el trueque como se acostumbraba en las comunidades antiguas.</w:delText>
        </w:r>
      </w:del>
    </w:p>
    <w:p w14:paraId="798114FF" w14:textId="405B5F44" w:rsidR="006C738E" w:rsidRPr="00DD6B12" w:rsidRDefault="00216A09" w:rsidP="00DD6B12">
      <w:pPr>
        <w:spacing w:line="240" w:lineRule="auto"/>
        <w:rPr>
          <w:rFonts w:ascii="Times" w:hAnsi="Times"/>
          <w:rPrChange w:id="2228" w:author="Adriana  Casas" w:date="2015-07-08T15:43:00Z">
            <w:rPr/>
          </w:rPrChange>
        </w:rPr>
        <w:pPrChange w:id="2229" w:author="Adriana  Casas" w:date="2015-07-08T15:43:00Z">
          <w:pPr/>
        </w:pPrChange>
      </w:pPr>
      <w:ins w:id="2230" w:author="Adriana  Casas" w:date="2015-07-10T14:08:00Z">
        <w:r>
          <w:rPr>
            <w:rFonts w:ascii="Times" w:hAnsi="Times"/>
            <w:color w:val="000000"/>
          </w:rPr>
          <w:t>A lo largo de la historia,</w:t>
        </w:r>
      </w:ins>
      <w:del w:id="2231" w:author="Adriana  Casas" w:date="2015-07-10T14:08:00Z">
        <w:r w:rsidR="006C738E" w:rsidRPr="00DD6B12" w:rsidDel="00216A09">
          <w:rPr>
            <w:rFonts w:ascii="Times" w:hAnsi="Times"/>
            <w:color w:val="000000"/>
            <w:rPrChange w:id="2232" w:author="Adriana  Casas" w:date="2015-07-08T15:43:00Z">
              <w:rPr>
                <w:color w:val="000000"/>
              </w:rPr>
            </w:rPrChange>
          </w:rPr>
          <w:delText>A través de la historia</w:delText>
        </w:r>
      </w:del>
      <w:r w:rsidR="006C738E" w:rsidRPr="00DD6B12">
        <w:rPr>
          <w:rFonts w:ascii="Times" w:hAnsi="Times"/>
          <w:color w:val="000000"/>
          <w:rPrChange w:id="2233" w:author="Adriana  Casas" w:date="2015-07-08T15:43:00Z">
            <w:rPr>
              <w:color w:val="000000"/>
            </w:rPr>
          </w:rPrChange>
        </w:rPr>
        <w:t xml:space="preserve"> las sociedades adoptaron como dinero diferentes objetos, especialmente piezas de oro y plata que </w:t>
      </w:r>
      <w:del w:id="2234" w:author="Adriana  Casas" w:date="2015-07-10T14:09:00Z">
        <w:r w:rsidR="006C738E" w:rsidRPr="00DD6B12" w:rsidDel="00216A09">
          <w:rPr>
            <w:rFonts w:ascii="Times" w:hAnsi="Times"/>
            <w:color w:val="000000"/>
            <w:rPrChange w:id="2235" w:author="Adriana  Casas" w:date="2015-07-08T15:43:00Z">
              <w:rPr>
                <w:color w:val="000000"/>
              </w:rPr>
            </w:rPrChange>
          </w:rPr>
          <w:delText>tenían la ventaja de conservarse bien y se podían transportar.</w:delText>
        </w:r>
      </w:del>
      <w:ins w:id="2236" w:author="Adriana  Casas" w:date="2015-07-10T14:09:00Z">
        <w:r>
          <w:rPr>
            <w:rFonts w:ascii="Times" w:hAnsi="Times"/>
            <w:color w:val="000000"/>
          </w:rPr>
          <w:t xml:space="preserve">se conservaban bien y eran fáciles de transportar. </w:t>
        </w:r>
      </w:ins>
    </w:p>
    <w:tbl>
      <w:tblPr>
        <w:tblStyle w:val="78"/>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5895"/>
      </w:tblGrid>
      <w:tr w:rsidR="006C738E" w:rsidRPr="00DD6B12" w14:paraId="3230BB26"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80F68B4" w14:textId="77777777" w:rsidR="006C738E" w:rsidRPr="00DD6B12" w:rsidRDefault="006C738E" w:rsidP="00DD6B12">
            <w:pPr>
              <w:spacing w:line="240" w:lineRule="auto"/>
              <w:jc w:val="center"/>
              <w:rPr>
                <w:rFonts w:ascii="Times" w:hAnsi="Times"/>
                <w:rPrChange w:id="2237" w:author="Adriana  Casas" w:date="2015-07-08T15:43:00Z">
                  <w:rPr/>
                </w:rPrChange>
              </w:rPr>
              <w:pPrChange w:id="2238" w:author="Adriana  Casas" w:date="2015-07-08T15:43:00Z">
                <w:pPr>
                  <w:jc w:val="center"/>
                </w:pPr>
              </w:pPrChange>
            </w:pPr>
            <w:r w:rsidRPr="00DD6B12">
              <w:rPr>
                <w:rFonts w:ascii="Times" w:hAnsi="Times"/>
                <w:b/>
                <w:color w:val="FFFFFF" w:themeColor="background1"/>
                <w:highlight w:val="none"/>
                <w:rPrChange w:id="2239" w:author="Adriana  Casas" w:date="2015-07-08T15:43:00Z">
                  <w:rPr>
                    <w:b/>
                    <w:color w:val="FFFFFF" w:themeColor="background1"/>
                    <w:highlight w:val="none"/>
                  </w:rPr>
                </w:rPrChange>
              </w:rPr>
              <w:t>Imagen (Dibujo)Recurso aprovechado</w:t>
            </w:r>
          </w:p>
        </w:tc>
      </w:tr>
      <w:tr w:rsidR="006C738E" w:rsidRPr="00DD6B12" w14:paraId="7D04D221"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888104" w14:textId="77777777" w:rsidR="006C738E" w:rsidRPr="00DD6B12" w:rsidRDefault="006C738E" w:rsidP="00DD6B12">
            <w:pPr>
              <w:spacing w:line="240" w:lineRule="auto"/>
              <w:rPr>
                <w:rFonts w:ascii="Times" w:hAnsi="Times"/>
                <w:rPrChange w:id="2240" w:author="Adriana  Casas" w:date="2015-07-08T15:43:00Z">
                  <w:rPr/>
                </w:rPrChange>
              </w:rPr>
              <w:pPrChange w:id="2241" w:author="Adriana  Casas" w:date="2015-07-08T15:43:00Z">
                <w:pPr/>
              </w:pPrChange>
            </w:pPr>
            <w:r w:rsidRPr="00DD6B12">
              <w:rPr>
                <w:rFonts w:ascii="Times" w:hAnsi="Times"/>
                <w:b/>
                <w:color w:val="000000"/>
                <w:rPrChange w:id="2242" w:author="Adriana  Casas" w:date="2015-07-08T15:43:00Z">
                  <w:rPr>
                    <w:b/>
                    <w:color w:val="000000"/>
                  </w:rPr>
                </w:rPrChange>
              </w:rPr>
              <w:t xml:space="preserve"> </w:t>
            </w:r>
          </w:p>
        </w:tc>
        <w:tc>
          <w:tcPr>
            <w:tcW w:w="5895" w:type="dxa"/>
            <w:tcBorders>
              <w:bottom w:val="single" w:sz="8" w:space="0" w:color="000000"/>
              <w:right w:val="single" w:sz="8" w:space="0" w:color="000000"/>
            </w:tcBorders>
            <w:tcMar>
              <w:top w:w="100" w:type="dxa"/>
              <w:left w:w="100" w:type="dxa"/>
              <w:bottom w:w="100" w:type="dxa"/>
              <w:right w:w="100" w:type="dxa"/>
            </w:tcMar>
          </w:tcPr>
          <w:p w14:paraId="19CA32A0" w14:textId="6B5F0C78" w:rsidR="006C738E" w:rsidRPr="00DD6B12" w:rsidRDefault="006C738E" w:rsidP="00DD6B12">
            <w:pPr>
              <w:spacing w:line="240" w:lineRule="auto"/>
              <w:rPr>
                <w:rFonts w:ascii="Times" w:hAnsi="Times"/>
                <w:rPrChange w:id="2243" w:author="Adriana  Casas" w:date="2015-07-08T15:43:00Z">
                  <w:rPr/>
                </w:rPrChange>
              </w:rPr>
              <w:pPrChange w:id="2244" w:author="Adriana  Casas" w:date="2015-07-08T15:43:00Z">
                <w:pPr/>
              </w:pPrChange>
            </w:pPr>
            <w:r w:rsidRPr="00DD6B12">
              <w:rPr>
                <w:rFonts w:ascii="Times" w:hAnsi="Times"/>
                <w:b/>
                <w:color w:val="000000"/>
                <w:rPrChange w:id="2245" w:author="Adriana  Casas" w:date="2015-07-08T15:43:00Z">
                  <w:rPr>
                    <w:b/>
                    <w:color w:val="000000"/>
                  </w:rPr>
                </w:rPrChange>
              </w:rPr>
              <w:t>CS_10_0</w:t>
            </w:r>
            <w:r w:rsidR="00E50C5F" w:rsidRPr="00DD6B12">
              <w:rPr>
                <w:rFonts w:ascii="Times" w:hAnsi="Times"/>
                <w:b/>
                <w:color w:val="000000"/>
                <w:rPrChange w:id="2246" w:author="Adriana  Casas" w:date="2015-07-08T15:43:00Z">
                  <w:rPr>
                    <w:b/>
                    <w:color w:val="000000"/>
                  </w:rPr>
                </w:rPrChange>
              </w:rPr>
              <w:t>5</w:t>
            </w:r>
            <w:r w:rsidRPr="00DD6B12">
              <w:rPr>
                <w:rFonts w:ascii="Times" w:hAnsi="Times"/>
                <w:b/>
                <w:color w:val="000000"/>
                <w:rPrChange w:id="2247" w:author="Adriana  Casas" w:date="2015-07-08T15:43:00Z">
                  <w:rPr>
                    <w:b/>
                    <w:color w:val="000000"/>
                  </w:rPr>
                </w:rPrChange>
              </w:rPr>
              <w:t>_CO</w:t>
            </w:r>
            <w:ins w:id="2248" w:author="Adriana  Casas" w:date="2015-07-10T14:09:00Z">
              <w:r w:rsidR="00216A09">
                <w:rPr>
                  <w:rFonts w:ascii="Times" w:hAnsi="Times"/>
                  <w:b/>
                  <w:color w:val="000000"/>
                </w:rPr>
                <w:t>_</w:t>
              </w:r>
            </w:ins>
            <w:del w:id="2249" w:author="Adriana  Casas" w:date="2015-07-10T14:09:00Z">
              <w:r w:rsidRPr="00DD6B12" w:rsidDel="00216A09">
                <w:rPr>
                  <w:rFonts w:ascii="Times" w:hAnsi="Times"/>
                  <w:b/>
                  <w:color w:val="000000"/>
                  <w:rPrChange w:id="2250" w:author="Adriana  Casas" w:date="2015-07-08T15:43:00Z">
                    <w:rPr>
                      <w:b/>
                      <w:color w:val="000000"/>
                    </w:rPr>
                  </w:rPrChange>
                </w:rPr>
                <w:delText xml:space="preserve">  </w:delText>
              </w:r>
            </w:del>
            <w:r w:rsidRPr="00DD6B12">
              <w:rPr>
                <w:rFonts w:ascii="Times" w:hAnsi="Times"/>
                <w:b/>
                <w:color w:val="000000"/>
                <w:rPrChange w:id="2251" w:author="Adriana  Casas" w:date="2015-07-08T15:43:00Z">
                  <w:rPr>
                    <w:b/>
                    <w:color w:val="000000"/>
                  </w:rPr>
                </w:rPrChange>
              </w:rPr>
              <w:t>IMG11</w:t>
            </w:r>
          </w:p>
        </w:tc>
      </w:tr>
      <w:tr w:rsidR="006C738E" w:rsidRPr="00DD6B12" w14:paraId="0AE3C2AE"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FE2A0F" w14:textId="77777777" w:rsidR="006C738E" w:rsidRPr="00DD6B12" w:rsidRDefault="006C738E" w:rsidP="00DD6B12">
            <w:pPr>
              <w:spacing w:line="240" w:lineRule="auto"/>
              <w:rPr>
                <w:rFonts w:ascii="Times" w:hAnsi="Times"/>
                <w:rPrChange w:id="2252" w:author="Adriana  Casas" w:date="2015-07-08T15:43:00Z">
                  <w:rPr/>
                </w:rPrChange>
              </w:rPr>
              <w:pPrChange w:id="2253" w:author="Adriana  Casas" w:date="2015-07-08T15:43:00Z">
                <w:pPr/>
              </w:pPrChange>
            </w:pPr>
            <w:r w:rsidRPr="00DD6B12">
              <w:rPr>
                <w:rFonts w:ascii="Times" w:hAnsi="Times"/>
                <w:b/>
                <w:color w:val="000000"/>
                <w:sz w:val="20"/>
                <w:rPrChange w:id="2254" w:author="Adriana  Casas" w:date="2015-07-08T15:43:00Z">
                  <w:rPr>
                    <w:b/>
                    <w:color w:val="000000"/>
                    <w:sz w:val="20"/>
                  </w:rPr>
                </w:rPrChange>
              </w:rPr>
              <w:t>Descripción</w:t>
            </w:r>
          </w:p>
        </w:tc>
        <w:tc>
          <w:tcPr>
            <w:tcW w:w="5895" w:type="dxa"/>
            <w:tcBorders>
              <w:bottom w:val="single" w:sz="8" w:space="0" w:color="000000"/>
              <w:right w:val="single" w:sz="8" w:space="0" w:color="000000"/>
            </w:tcBorders>
            <w:tcMar>
              <w:top w:w="100" w:type="dxa"/>
              <w:left w:w="100" w:type="dxa"/>
              <w:bottom w:w="100" w:type="dxa"/>
              <w:right w:w="100" w:type="dxa"/>
            </w:tcMar>
          </w:tcPr>
          <w:p w14:paraId="7DA054D7" w14:textId="45DCD6A7" w:rsidR="006C738E" w:rsidRPr="00DD6B12" w:rsidRDefault="00216A09" w:rsidP="00DD6B12">
            <w:pPr>
              <w:spacing w:line="240" w:lineRule="auto"/>
              <w:rPr>
                <w:rFonts w:ascii="Times" w:hAnsi="Times"/>
                <w:rPrChange w:id="2255" w:author="Adriana  Casas" w:date="2015-07-08T15:43:00Z">
                  <w:rPr/>
                </w:rPrChange>
              </w:rPr>
              <w:pPrChange w:id="2256" w:author="Adriana  Casas" w:date="2015-07-08T15:43:00Z">
                <w:pPr/>
              </w:pPrChange>
            </w:pPr>
            <w:ins w:id="2257" w:author="Adriana  Casas" w:date="2015-07-10T14:15:00Z">
              <w:r>
                <w:rPr>
                  <w:rFonts w:ascii="Times" w:hAnsi="Times"/>
                  <w:noProof/>
                  <w:highlight w:val="none"/>
                  <w:lang w:val="es-ES" w:eastAsia="es-ES"/>
                </w:rPr>
                <w:drawing>
                  <wp:inline distT="0" distB="0" distL="0" distR="0" wp14:anchorId="6C124C49" wp14:editId="6D44F2CC">
                    <wp:extent cx="1766057" cy="1237379"/>
                    <wp:effectExtent l="0" t="0" r="12065" b="762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6057" cy="1237379"/>
                            </a:xfrm>
                            <a:prstGeom prst="rect">
                              <a:avLst/>
                            </a:prstGeom>
                            <a:noFill/>
                            <a:ln>
                              <a:noFill/>
                            </a:ln>
                          </pic:spPr>
                        </pic:pic>
                      </a:graphicData>
                    </a:graphic>
                  </wp:inline>
                </w:drawing>
              </w:r>
            </w:ins>
            <w:del w:id="2258" w:author="Adriana  Casas" w:date="2015-07-10T14:09:00Z">
              <w:r w:rsidR="006C738E" w:rsidRPr="00DD6B12" w:rsidDel="00216A09">
                <w:rPr>
                  <w:rFonts w:ascii="Times" w:hAnsi="Times"/>
                  <w:noProof/>
                  <w:lang w:val="es-ES" w:eastAsia="es-ES"/>
                  <w:rPrChange w:id="2259" w:author="Adriana  Casas" w:date="2015-07-08T15:43:00Z">
                    <w:rPr>
                      <w:noProof/>
                      <w:lang w:val="es-ES" w:eastAsia="es-ES"/>
                    </w:rPr>
                  </w:rPrChange>
                </w:rPr>
                <w:drawing>
                  <wp:inline distT="114300" distB="114300" distL="114300" distR="114300" wp14:anchorId="042C1629" wp14:editId="1089DA80">
                    <wp:extent cx="1562100" cy="1057275"/>
                    <wp:effectExtent l="0" t="0" r="0" b="0"/>
                    <wp:docPr id="4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7"/>
                            <a:srcRect/>
                            <a:stretch>
                              <a:fillRect/>
                            </a:stretch>
                          </pic:blipFill>
                          <pic:spPr>
                            <a:xfrm>
                              <a:off x="0" y="0"/>
                              <a:ext cx="1562100" cy="1057275"/>
                            </a:xfrm>
                            <a:prstGeom prst="rect">
                              <a:avLst/>
                            </a:prstGeom>
                            <a:ln/>
                          </pic:spPr>
                        </pic:pic>
                      </a:graphicData>
                    </a:graphic>
                  </wp:inline>
                </w:drawing>
              </w:r>
            </w:del>
          </w:p>
        </w:tc>
      </w:tr>
      <w:tr w:rsidR="006C738E" w:rsidRPr="00DD6B12" w14:paraId="71CC568E"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B04960" w14:textId="77777777" w:rsidR="006C738E" w:rsidRPr="00DD6B12" w:rsidRDefault="006C738E" w:rsidP="00DD6B12">
            <w:pPr>
              <w:spacing w:line="240" w:lineRule="auto"/>
              <w:rPr>
                <w:rFonts w:ascii="Times" w:hAnsi="Times"/>
                <w:rPrChange w:id="2260" w:author="Adriana  Casas" w:date="2015-07-08T15:43:00Z">
                  <w:rPr/>
                </w:rPrChange>
              </w:rPr>
              <w:pPrChange w:id="2261" w:author="Adriana  Casas" w:date="2015-07-08T15:43:00Z">
                <w:pPr/>
              </w:pPrChange>
            </w:pPr>
            <w:r w:rsidRPr="00DD6B12">
              <w:rPr>
                <w:rFonts w:ascii="Times" w:hAnsi="Times"/>
                <w:b/>
                <w:color w:val="000000"/>
                <w:sz w:val="18"/>
                <w:rPrChange w:id="2262" w:author="Adriana  Casas" w:date="2015-07-08T15:43:00Z">
                  <w:rPr>
                    <w:b/>
                    <w:color w:val="000000"/>
                    <w:sz w:val="18"/>
                  </w:rPr>
                </w:rPrChange>
              </w:rPr>
              <w:t>Código Shutterstock (o URL o ruta en Aula planeta)</w:t>
            </w:r>
          </w:p>
        </w:tc>
        <w:tc>
          <w:tcPr>
            <w:tcW w:w="5895" w:type="dxa"/>
            <w:tcBorders>
              <w:bottom w:val="single" w:sz="8" w:space="0" w:color="000000"/>
              <w:right w:val="single" w:sz="8" w:space="0" w:color="000000"/>
            </w:tcBorders>
            <w:tcMar>
              <w:top w:w="100" w:type="dxa"/>
              <w:left w:w="100" w:type="dxa"/>
              <w:bottom w:w="100" w:type="dxa"/>
              <w:right w:w="100" w:type="dxa"/>
            </w:tcMar>
          </w:tcPr>
          <w:p w14:paraId="2BFBE29C" w14:textId="77777777" w:rsidR="006C738E" w:rsidRPr="00DD6B12" w:rsidRDefault="006C738E" w:rsidP="006E29D3">
            <w:pPr>
              <w:spacing w:line="240" w:lineRule="auto"/>
              <w:rPr>
                <w:rFonts w:ascii="Times" w:hAnsi="Times"/>
                <w:rPrChange w:id="2263" w:author="Adriana  Casas" w:date="2015-07-08T15:43:00Z">
                  <w:rPr/>
                </w:rPrChange>
              </w:rPr>
            </w:pPr>
            <w:r w:rsidRPr="00DD6B12">
              <w:rPr>
                <w:rFonts w:ascii="Times" w:hAnsi="Times"/>
                <w:b/>
                <w:color w:val="auto"/>
                <w:sz w:val="18"/>
                <w:rPrChange w:id="2264" w:author="Adriana  Casas" w:date="2015-07-08T15:43:00Z">
                  <w:rPr>
                    <w:b/>
                    <w:color w:val="auto"/>
                    <w:sz w:val="18"/>
                  </w:rPr>
                </w:rPrChange>
              </w:rPr>
              <w:t>6 primaria</w:t>
            </w:r>
            <w:r w:rsidRPr="00DD6B12">
              <w:rPr>
                <w:rFonts w:ascii="Times" w:hAnsi="Times"/>
                <w:color w:val="auto"/>
                <w:sz w:val="18"/>
                <w:rPrChange w:id="2265" w:author="Adriana  Casas" w:date="2015-07-08T15:43:00Z">
                  <w:rPr>
                    <w:color w:val="auto"/>
                    <w:sz w:val="18"/>
                  </w:rPr>
                </w:rPrChange>
              </w:rPr>
              <w:t>/CS/La vida económica/El dinero, los bancos y el ahorro</w:t>
            </w:r>
            <w:r w:rsidRPr="00DD6B12">
              <w:rPr>
                <w:rFonts w:ascii="Times" w:hAnsi="Times"/>
                <w:sz w:val="18"/>
                <w:rPrChange w:id="2266" w:author="Adriana  Casas" w:date="2015-07-08T15:43:00Z">
                  <w:rPr>
                    <w:sz w:val="18"/>
                  </w:rPr>
                </w:rPrChange>
              </w:rPr>
              <w:t>.</w:t>
            </w:r>
          </w:p>
          <w:p w14:paraId="79314260" w14:textId="77777777" w:rsidR="006C738E" w:rsidRPr="00DD6B12" w:rsidRDefault="006C738E" w:rsidP="00DD6B12">
            <w:pPr>
              <w:spacing w:line="240" w:lineRule="auto"/>
              <w:rPr>
                <w:rFonts w:ascii="Times" w:hAnsi="Times"/>
                <w:rPrChange w:id="2267" w:author="Adriana  Casas" w:date="2015-07-08T15:43:00Z">
                  <w:rPr/>
                </w:rPrChange>
              </w:rPr>
              <w:pPrChange w:id="2268" w:author="Adriana  Casas" w:date="2015-07-08T15:43:00Z">
                <w:pPr/>
              </w:pPrChange>
            </w:pPr>
          </w:p>
        </w:tc>
      </w:tr>
      <w:tr w:rsidR="006C738E" w:rsidRPr="00DD6B12" w14:paraId="40724B39"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218530" w14:textId="77777777" w:rsidR="006C738E" w:rsidRPr="00DD6B12" w:rsidRDefault="006C738E" w:rsidP="00DD6B12">
            <w:pPr>
              <w:spacing w:line="240" w:lineRule="auto"/>
              <w:rPr>
                <w:rFonts w:ascii="Times" w:hAnsi="Times"/>
                <w:rPrChange w:id="2269" w:author="Adriana  Casas" w:date="2015-07-08T15:43:00Z">
                  <w:rPr/>
                </w:rPrChange>
              </w:rPr>
              <w:pPrChange w:id="2270" w:author="Adriana  Casas" w:date="2015-07-08T15:43:00Z">
                <w:pPr/>
              </w:pPrChange>
            </w:pPr>
            <w:r w:rsidRPr="00DD6B12">
              <w:rPr>
                <w:rFonts w:ascii="Times" w:hAnsi="Times"/>
                <w:b/>
                <w:color w:val="000000"/>
                <w:sz w:val="18"/>
                <w:rPrChange w:id="2271" w:author="Adriana  Casas" w:date="2015-07-08T15:43:00Z">
                  <w:rPr>
                    <w:b/>
                    <w:color w:val="000000"/>
                    <w:sz w:val="18"/>
                  </w:rPr>
                </w:rPrChange>
              </w:rPr>
              <w:t>Pie de imagen</w:t>
            </w:r>
          </w:p>
        </w:tc>
        <w:tc>
          <w:tcPr>
            <w:tcW w:w="5895" w:type="dxa"/>
            <w:tcBorders>
              <w:bottom w:val="single" w:sz="8" w:space="0" w:color="000000"/>
              <w:right w:val="single" w:sz="8" w:space="0" w:color="000000"/>
            </w:tcBorders>
            <w:tcMar>
              <w:top w:w="100" w:type="dxa"/>
              <w:left w:w="100" w:type="dxa"/>
              <w:bottom w:w="100" w:type="dxa"/>
              <w:right w:w="100" w:type="dxa"/>
            </w:tcMar>
          </w:tcPr>
          <w:p w14:paraId="6BFF6929" w14:textId="73CCCE5D" w:rsidR="006C738E" w:rsidRPr="00DD6B12" w:rsidRDefault="006C738E" w:rsidP="00216A09">
            <w:pPr>
              <w:spacing w:after="100" w:line="240" w:lineRule="auto"/>
              <w:rPr>
                <w:rFonts w:ascii="Times" w:hAnsi="Times"/>
                <w:rPrChange w:id="2272" w:author="Adriana  Casas" w:date="2015-07-08T15:43:00Z">
                  <w:rPr/>
                </w:rPrChange>
              </w:rPr>
              <w:pPrChange w:id="2273" w:author="Adriana  Casas" w:date="2015-07-10T14:16:00Z">
                <w:pPr>
                  <w:spacing w:after="100"/>
                </w:pPr>
              </w:pPrChange>
            </w:pPr>
            <w:r w:rsidRPr="00DD6B12">
              <w:rPr>
                <w:rFonts w:ascii="Times" w:hAnsi="Times"/>
                <w:color w:val="000000"/>
                <w:sz w:val="18"/>
                <w:rPrChange w:id="2274" w:author="Adriana  Casas" w:date="2015-07-08T15:43:00Z">
                  <w:rPr>
                    <w:color w:val="000000"/>
                    <w:sz w:val="18"/>
                  </w:rPr>
                </w:rPrChange>
              </w:rPr>
              <w:t>Las primeras monedas de la historia fueron acuñadas por los pueblos griegos de la zona de Asia Menor hacia el siglo VII a.</w:t>
            </w:r>
            <w:ins w:id="2275" w:author="Adriana  Casas" w:date="2015-07-10T14:15:00Z">
              <w:r w:rsidR="00216A09">
                <w:rPr>
                  <w:rFonts w:ascii="Times" w:hAnsi="Times"/>
                  <w:color w:val="000000"/>
                  <w:sz w:val="18"/>
                </w:rPr>
                <w:t xml:space="preserve"> </w:t>
              </w:r>
            </w:ins>
            <w:r w:rsidRPr="00DD6B12">
              <w:rPr>
                <w:rFonts w:ascii="Times" w:hAnsi="Times"/>
                <w:color w:val="000000"/>
                <w:sz w:val="18"/>
                <w:rPrChange w:id="2276" w:author="Adriana  Casas" w:date="2015-07-08T15:43:00Z">
                  <w:rPr>
                    <w:color w:val="000000"/>
                    <w:sz w:val="18"/>
                  </w:rPr>
                </w:rPrChange>
              </w:rPr>
              <w:t xml:space="preserve">C. </w:t>
            </w:r>
            <w:del w:id="2277" w:author="Adriana  Casas" w:date="2015-07-10T14:15:00Z">
              <w:r w:rsidRPr="00DD6B12" w:rsidDel="00216A09">
                <w:rPr>
                  <w:rFonts w:ascii="Times" w:hAnsi="Times"/>
                  <w:color w:val="000000"/>
                  <w:sz w:val="18"/>
                  <w:rPrChange w:id="2278" w:author="Adriana  Casas" w:date="2015-07-08T15:43:00Z">
                    <w:rPr>
                      <w:color w:val="000000"/>
                      <w:sz w:val="18"/>
                    </w:rPr>
                  </w:rPrChange>
                </w:rPr>
                <w:delText>y desde</w:delText>
              </w:r>
            </w:del>
            <w:ins w:id="2279" w:author="Adriana  Casas" w:date="2015-07-10T14:15:00Z">
              <w:r w:rsidR="00216A09">
                <w:rPr>
                  <w:rFonts w:ascii="Times" w:hAnsi="Times"/>
                  <w:color w:val="000000"/>
                  <w:sz w:val="18"/>
                </w:rPr>
                <w:t>Desde entonces, este elemento se ha hecho indpispensable para el desarrollo de la economí</w:t>
              </w:r>
            </w:ins>
            <w:ins w:id="2280" w:author="Adriana  Casas" w:date="2015-07-10T14:16:00Z">
              <w:r w:rsidR="00216A09">
                <w:rPr>
                  <w:rFonts w:ascii="Times" w:hAnsi="Times"/>
                  <w:color w:val="000000"/>
                  <w:sz w:val="18"/>
                </w:rPr>
                <w:t>a en las comunidades</w:t>
              </w:r>
              <w:r w:rsidR="00FD1F36">
                <w:rPr>
                  <w:rFonts w:ascii="Times" w:hAnsi="Times"/>
                  <w:color w:val="000000"/>
                  <w:sz w:val="18"/>
                </w:rPr>
                <w:t>.</w:t>
              </w:r>
            </w:ins>
            <w:del w:id="2281" w:author="Adriana  Casas" w:date="2015-07-10T14:16:00Z">
              <w:r w:rsidRPr="00DD6B12" w:rsidDel="00216A09">
                <w:rPr>
                  <w:rFonts w:ascii="Times" w:hAnsi="Times"/>
                  <w:color w:val="000000"/>
                  <w:sz w:val="18"/>
                  <w:rPrChange w:id="2282" w:author="Adriana  Casas" w:date="2015-07-08T15:43:00Z">
                    <w:rPr>
                      <w:color w:val="000000"/>
                      <w:sz w:val="18"/>
                    </w:rPr>
                  </w:rPrChange>
                </w:rPr>
                <w:delText xml:space="preserve"> entonces en las comunidades humanas este elemento se ha hecho indispensable para el desarrollo de la economía.</w:delText>
              </w:r>
            </w:del>
          </w:p>
        </w:tc>
      </w:tr>
    </w:tbl>
    <w:p w14:paraId="7BBC90F6" w14:textId="77777777" w:rsidR="006C738E" w:rsidRPr="00DD6B12" w:rsidRDefault="006C738E" w:rsidP="00DD6B12">
      <w:pPr>
        <w:spacing w:line="240" w:lineRule="auto"/>
        <w:rPr>
          <w:rFonts w:ascii="Times" w:hAnsi="Times"/>
          <w:rPrChange w:id="2283" w:author="Adriana  Casas" w:date="2015-07-08T15:43:00Z">
            <w:rPr/>
          </w:rPrChange>
        </w:rPr>
        <w:pPrChange w:id="2284" w:author="Adriana  Casas" w:date="2015-07-08T15:43:00Z">
          <w:pPr/>
        </w:pPrChange>
      </w:pPr>
      <w:r w:rsidRPr="00DD6B12">
        <w:rPr>
          <w:rFonts w:ascii="Times" w:hAnsi="Times"/>
          <w:color w:val="000000"/>
          <w:rPrChange w:id="2285" w:author="Adriana  Casas" w:date="2015-07-08T15:43:00Z">
            <w:rPr>
              <w:color w:val="000000"/>
            </w:rPr>
          </w:rPrChange>
        </w:rPr>
        <w:t xml:space="preserve"> </w:t>
      </w:r>
    </w:p>
    <w:tbl>
      <w:tblPr>
        <w:tblStyle w:val="89"/>
        <w:tblW w:w="949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7413"/>
      </w:tblGrid>
      <w:tr w:rsidR="003F35AA" w:rsidRPr="00E2114F" w14:paraId="66247670" w14:textId="77777777" w:rsidTr="00213250">
        <w:trPr>
          <w:ins w:id="2286" w:author="Adriana  Casas" w:date="2015-07-10T14:29:00Z"/>
        </w:trPr>
        <w:tc>
          <w:tcPr>
            <w:tcW w:w="949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2AD8718" w14:textId="06327E70" w:rsidR="003F35AA" w:rsidRPr="00E2114F" w:rsidRDefault="003F35AA" w:rsidP="00213250">
            <w:pPr>
              <w:spacing w:line="240" w:lineRule="auto"/>
              <w:ind w:left="-120"/>
              <w:jc w:val="center"/>
              <w:rPr>
                <w:ins w:id="2287" w:author="Adriana  Casas" w:date="2015-07-10T14:29:00Z"/>
                <w:rFonts w:ascii="Times" w:hAnsi="Times"/>
              </w:rPr>
            </w:pPr>
            <w:ins w:id="2288" w:author="Adriana  Casas" w:date="2015-07-10T14:29:00Z">
              <w:r>
                <w:rPr>
                  <w:rFonts w:ascii="Times" w:hAnsi="Times"/>
                  <w:b/>
                  <w:color w:val="FFFFFF" w:themeColor="background1"/>
                  <w:highlight w:val="none"/>
                </w:rPr>
                <w:t>Profundiza</w:t>
              </w:r>
              <w:r w:rsidRPr="00E2114F">
                <w:rPr>
                  <w:rFonts w:ascii="Times" w:hAnsi="Times"/>
                  <w:b/>
                  <w:color w:val="FFFFFF" w:themeColor="background1"/>
                  <w:highlight w:val="none"/>
                </w:rPr>
                <w:t xml:space="preserve">: recurso </w:t>
              </w:r>
              <w:r>
                <w:rPr>
                  <w:rFonts w:ascii="Times" w:hAnsi="Times"/>
                  <w:b/>
                  <w:color w:val="FFFFFF" w:themeColor="background1"/>
                  <w:highlight w:val="none"/>
                </w:rPr>
                <w:t>nuevo</w:t>
              </w:r>
            </w:ins>
          </w:p>
        </w:tc>
      </w:tr>
      <w:tr w:rsidR="003F35AA" w:rsidRPr="00E2114F" w14:paraId="4E86A421" w14:textId="77777777" w:rsidTr="00213250">
        <w:trPr>
          <w:ins w:id="2289" w:author="Adriana  Casas" w:date="2015-07-10T14: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E094E9" w14:textId="77777777" w:rsidR="003F35AA" w:rsidRPr="00E2114F" w:rsidRDefault="003F35AA" w:rsidP="00213250">
            <w:pPr>
              <w:spacing w:line="240" w:lineRule="auto"/>
              <w:ind w:left="-120"/>
              <w:rPr>
                <w:ins w:id="2290" w:author="Adriana  Casas" w:date="2015-07-10T14:29:00Z"/>
                <w:rFonts w:ascii="Times" w:hAnsi="Times"/>
              </w:rPr>
            </w:pPr>
            <w:ins w:id="2291" w:author="Adriana  Casas" w:date="2015-07-10T14:29:00Z">
              <w:r w:rsidRPr="00E2114F">
                <w:rPr>
                  <w:rFonts w:ascii="Times" w:hAnsi="Times"/>
                  <w:b/>
                  <w:color w:val="000000"/>
                </w:rPr>
                <w:t>Código</w:t>
              </w:r>
            </w:ins>
          </w:p>
        </w:tc>
        <w:tc>
          <w:tcPr>
            <w:tcW w:w="7413" w:type="dxa"/>
            <w:tcBorders>
              <w:bottom w:val="single" w:sz="8" w:space="0" w:color="000000"/>
              <w:right w:val="single" w:sz="8" w:space="0" w:color="000000"/>
            </w:tcBorders>
            <w:tcMar>
              <w:top w:w="100" w:type="dxa"/>
              <w:left w:w="100" w:type="dxa"/>
              <w:bottom w:w="100" w:type="dxa"/>
              <w:right w:w="100" w:type="dxa"/>
            </w:tcMar>
          </w:tcPr>
          <w:p w14:paraId="05BD698B" w14:textId="77777777" w:rsidR="003F35AA" w:rsidRPr="00E2114F" w:rsidRDefault="003F35AA" w:rsidP="00213250">
            <w:pPr>
              <w:spacing w:line="240" w:lineRule="auto"/>
              <w:ind w:left="-120"/>
              <w:rPr>
                <w:ins w:id="2292" w:author="Adriana  Casas" w:date="2015-07-10T14:29:00Z"/>
                <w:rFonts w:ascii="Times" w:hAnsi="Times"/>
                <w:b/>
                <w:sz w:val="22"/>
                <w:szCs w:val="22"/>
              </w:rPr>
            </w:pPr>
            <w:ins w:id="2293" w:author="Adriana  Casas" w:date="2015-07-10T14:29:00Z">
              <w:r>
                <w:rPr>
                  <w:rFonts w:ascii="Times" w:hAnsi="Times"/>
                  <w:b/>
                  <w:color w:val="000000"/>
                  <w:sz w:val="22"/>
                  <w:szCs w:val="22"/>
                </w:rPr>
                <w:t>CS_10_05_CO_REC8</w:t>
              </w:r>
              <w:r w:rsidRPr="00E2114F">
                <w:rPr>
                  <w:rFonts w:ascii="Times" w:hAnsi="Times"/>
                  <w:b/>
                  <w:color w:val="000000"/>
                  <w:sz w:val="22"/>
                  <w:szCs w:val="22"/>
                </w:rPr>
                <w:t>0</w:t>
              </w:r>
            </w:ins>
          </w:p>
        </w:tc>
      </w:tr>
      <w:tr w:rsidR="003F35AA" w:rsidRPr="00E2114F" w14:paraId="4DFF2C89" w14:textId="77777777" w:rsidTr="00213250">
        <w:trPr>
          <w:ins w:id="2294" w:author="Adriana  Casas" w:date="2015-07-10T14: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536D64" w14:textId="77777777" w:rsidR="003F35AA" w:rsidRPr="00E2114F" w:rsidRDefault="003F35AA" w:rsidP="00213250">
            <w:pPr>
              <w:spacing w:line="240" w:lineRule="auto"/>
              <w:ind w:left="-120"/>
              <w:rPr>
                <w:ins w:id="2295" w:author="Adriana  Casas" w:date="2015-07-10T14:29:00Z"/>
                <w:rFonts w:ascii="Times" w:hAnsi="Times"/>
              </w:rPr>
            </w:pPr>
            <w:ins w:id="2296" w:author="Adriana  Casas" w:date="2015-07-10T14:29:00Z">
              <w:r w:rsidRPr="00E2114F">
                <w:rPr>
                  <w:rFonts w:ascii="Times" w:hAnsi="Times"/>
                  <w:b/>
                  <w:color w:val="000000"/>
                </w:rPr>
                <w:t>Título</w:t>
              </w:r>
            </w:ins>
          </w:p>
        </w:tc>
        <w:tc>
          <w:tcPr>
            <w:tcW w:w="7413" w:type="dxa"/>
            <w:tcBorders>
              <w:bottom w:val="single" w:sz="8" w:space="0" w:color="000000"/>
              <w:right w:val="single" w:sz="8" w:space="0" w:color="000000"/>
            </w:tcBorders>
            <w:tcMar>
              <w:top w:w="100" w:type="dxa"/>
              <w:left w:w="100" w:type="dxa"/>
              <w:bottom w:w="100" w:type="dxa"/>
              <w:right w:w="100" w:type="dxa"/>
            </w:tcMar>
          </w:tcPr>
          <w:p w14:paraId="01986249" w14:textId="1D07FE70" w:rsidR="003F35AA" w:rsidRPr="00E2114F" w:rsidRDefault="003F35AA" w:rsidP="00213250">
            <w:pPr>
              <w:spacing w:line="240" w:lineRule="auto"/>
              <w:ind w:left="-120"/>
              <w:rPr>
                <w:ins w:id="2297" w:author="Adriana  Casas" w:date="2015-07-10T14:29:00Z"/>
                <w:rFonts w:ascii="Times" w:hAnsi="Times"/>
              </w:rPr>
            </w:pPr>
          </w:p>
        </w:tc>
      </w:tr>
      <w:tr w:rsidR="003F35AA" w:rsidRPr="00E2114F" w14:paraId="05D8199F" w14:textId="77777777" w:rsidTr="00213250">
        <w:trPr>
          <w:ins w:id="2298" w:author="Adriana  Casas" w:date="2015-07-10T14: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B8C92E" w14:textId="77777777" w:rsidR="003F35AA" w:rsidRPr="00E2114F" w:rsidRDefault="003F35AA" w:rsidP="00213250">
            <w:pPr>
              <w:spacing w:line="240" w:lineRule="auto"/>
              <w:ind w:left="-120"/>
              <w:rPr>
                <w:ins w:id="2299" w:author="Adriana  Casas" w:date="2015-07-10T14:29:00Z"/>
                <w:rFonts w:ascii="Times" w:hAnsi="Times"/>
              </w:rPr>
            </w:pPr>
            <w:ins w:id="2300" w:author="Adriana  Casas" w:date="2015-07-10T14:29:00Z">
              <w:r w:rsidRPr="00E2114F">
                <w:rPr>
                  <w:rFonts w:ascii="Times" w:hAnsi="Times"/>
                  <w:b/>
                  <w:color w:val="000000"/>
                </w:rPr>
                <w:t>Descripción</w:t>
              </w:r>
            </w:ins>
          </w:p>
        </w:tc>
        <w:tc>
          <w:tcPr>
            <w:tcW w:w="7413" w:type="dxa"/>
            <w:tcBorders>
              <w:bottom w:val="single" w:sz="8" w:space="0" w:color="000000"/>
              <w:right w:val="single" w:sz="8" w:space="0" w:color="000000"/>
            </w:tcBorders>
            <w:tcMar>
              <w:top w:w="100" w:type="dxa"/>
              <w:left w:w="100" w:type="dxa"/>
              <w:bottom w:w="100" w:type="dxa"/>
              <w:right w:w="100" w:type="dxa"/>
            </w:tcMar>
          </w:tcPr>
          <w:p w14:paraId="7A0AA7E6" w14:textId="4CA22FFB" w:rsidR="003F35AA" w:rsidRPr="00E2114F" w:rsidRDefault="003F35AA" w:rsidP="00213250">
            <w:pPr>
              <w:spacing w:line="240" w:lineRule="auto"/>
              <w:ind w:left="-120"/>
              <w:rPr>
                <w:ins w:id="2301" w:author="Adriana  Casas" w:date="2015-07-10T14:29:00Z"/>
                <w:rFonts w:ascii="Times" w:hAnsi="Times"/>
              </w:rPr>
            </w:pPr>
            <w:ins w:id="2302" w:author="Adriana  Casas" w:date="2015-07-10T14:29:00Z">
              <w:r>
                <w:rPr>
                  <w:rFonts w:ascii="Times" w:hAnsi="Times"/>
                  <w:color w:val="000000"/>
                </w:rPr>
                <w:t xml:space="preserve"> </w:t>
              </w:r>
            </w:ins>
          </w:p>
        </w:tc>
      </w:tr>
    </w:tbl>
    <w:p w14:paraId="25260107" w14:textId="77777777" w:rsidR="00213250" w:rsidRDefault="00213250" w:rsidP="00DD6B12">
      <w:pPr>
        <w:spacing w:line="240" w:lineRule="auto"/>
        <w:rPr>
          <w:ins w:id="2303" w:author="Adriana  Casas" w:date="2015-07-10T15:02:00Z"/>
          <w:rFonts w:ascii="Times" w:hAnsi="Times"/>
          <w:color w:val="000000"/>
        </w:rPr>
        <w:pPrChange w:id="2304" w:author="Adriana  Casas" w:date="2015-07-08T15:43:00Z">
          <w:pPr/>
        </w:pPrChange>
      </w:pPr>
    </w:p>
    <w:p w14:paraId="1A729557" w14:textId="77777777" w:rsidR="00213250" w:rsidRDefault="00213250" w:rsidP="00DD6B12">
      <w:pPr>
        <w:spacing w:line="240" w:lineRule="auto"/>
        <w:rPr>
          <w:ins w:id="2305" w:author="Adriana  Casas" w:date="2015-07-10T15:03:00Z"/>
          <w:rFonts w:ascii="Times" w:hAnsi="Times"/>
          <w:color w:val="000000"/>
        </w:rPr>
        <w:pPrChange w:id="2306" w:author="Adriana  Casas" w:date="2015-07-08T15:43:00Z">
          <w:pPr/>
        </w:pPrChange>
      </w:pPr>
      <w:ins w:id="2307" w:author="Adriana  Casas" w:date="2015-07-10T15:02:00Z">
        <w:r>
          <w:rPr>
            <w:rFonts w:ascii="Times" w:hAnsi="Times"/>
            <w:color w:val="000000"/>
          </w:rPr>
          <w:t xml:space="preserve">En la actualidad, tal y como lo conocemos, el dinero cumple varias funciones: </w:t>
        </w:r>
      </w:ins>
    </w:p>
    <w:p w14:paraId="7F529D95" w14:textId="4E5875C3" w:rsidR="00213250" w:rsidRPr="00213250" w:rsidRDefault="00213250" w:rsidP="00213250">
      <w:pPr>
        <w:pStyle w:val="Prrafodelista"/>
        <w:numPr>
          <w:ilvl w:val="3"/>
          <w:numId w:val="55"/>
        </w:numPr>
        <w:spacing w:line="240" w:lineRule="auto"/>
        <w:ind w:left="426"/>
        <w:rPr>
          <w:ins w:id="2308" w:author="Adriana  Casas" w:date="2015-07-10T15:03:00Z"/>
          <w:rFonts w:ascii="Times" w:hAnsi="Times"/>
          <w:color w:val="000000"/>
          <w:rPrChange w:id="2309" w:author="Adriana  Casas" w:date="2015-07-10T15:04:00Z">
            <w:rPr>
              <w:ins w:id="2310" w:author="Adriana  Casas" w:date="2015-07-10T15:03:00Z"/>
            </w:rPr>
          </w:rPrChange>
        </w:rPr>
        <w:pPrChange w:id="2311" w:author="Adriana  Casas" w:date="2015-07-10T15:04:00Z">
          <w:pPr/>
        </w:pPrChange>
      </w:pPr>
      <w:ins w:id="2312" w:author="Adriana  Casas" w:date="2015-07-10T15:03:00Z">
        <w:r w:rsidRPr="00213250">
          <w:rPr>
            <w:rFonts w:ascii="Times" w:hAnsi="Times"/>
            <w:color w:val="000000"/>
            <w:rPrChange w:id="2313" w:author="Adriana  Casas" w:date="2015-07-10T15:04:00Z">
              <w:rPr/>
            </w:rPrChange>
          </w:rPr>
          <w:t xml:space="preserve">Es una </w:t>
        </w:r>
        <w:r w:rsidRPr="00213250">
          <w:rPr>
            <w:rFonts w:ascii="Times" w:hAnsi="Times"/>
            <w:b/>
            <w:color w:val="000000"/>
            <w:rPrChange w:id="2314" w:author="Adriana  Casas" w:date="2015-07-10T15:04:00Z">
              <w:rPr>
                <w:b/>
              </w:rPr>
            </w:rPrChange>
          </w:rPr>
          <w:t>unidad de cuenta</w:t>
        </w:r>
        <w:r w:rsidRPr="00213250">
          <w:rPr>
            <w:rFonts w:ascii="Times" w:hAnsi="Times"/>
            <w:color w:val="000000"/>
            <w:rPrChange w:id="2315" w:author="Adriana  Casas" w:date="2015-07-10T15:04:00Z">
              <w:rPr/>
            </w:rPrChange>
          </w:rPr>
          <w:t xml:space="preserve">, ya que permite calcular el valor de las cosas. </w:t>
        </w:r>
      </w:ins>
    </w:p>
    <w:p w14:paraId="6958D6A4" w14:textId="77777777" w:rsidR="00213250" w:rsidRPr="00213250" w:rsidRDefault="00213250" w:rsidP="00213250">
      <w:pPr>
        <w:pStyle w:val="Prrafodelista"/>
        <w:numPr>
          <w:ilvl w:val="0"/>
          <w:numId w:val="55"/>
        </w:numPr>
        <w:rPr>
          <w:ins w:id="2316" w:author="Adriana  Casas" w:date="2015-07-10T15:04:00Z"/>
          <w:rFonts w:ascii="Times" w:hAnsi="Times"/>
          <w:rPrChange w:id="2317" w:author="Adriana  Casas" w:date="2015-07-10T15:04:00Z">
            <w:rPr>
              <w:ins w:id="2318" w:author="Adriana  Casas" w:date="2015-07-10T15:04:00Z"/>
              <w:rFonts w:ascii="Times" w:hAnsi="Times"/>
              <w:color w:val="000000"/>
            </w:rPr>
          </w:rPrChange>
        </w:rPr>
        <w:pPrChange w:id="2319" w:author="Adriana  Casas" w:date="2015-07-10T15:04:00Z">
          <w:pPr/>
        </w:pPrChange>
      </w:pPr>
      <w:ins w:id="2320" w:author="Adriana  Casas" w:date="2015-07-10T15:04:00Z">
        <w:r>
          <w:rPr>
            <w:rFonts w:ascii="Times" w:hAnsi="Times"/>
            <w:color w:val="000000"/>
          </w:rPr>
          <w:t xml:space="preserve">Es un </w:t>
        </w:r>
        <w:r>
          <w:rPr>
            <w:rFonts w:ascii="Times" w:hAnsi="Times"/>
            <w:b/>
            <w:color w:val="000000"/>
          </w:rPr>
          <w:t>medio de intercambio</w:t>
        </w:r>
        <w:r>
          <w:rPr>
            <w:rFonts w:ascii="Times" w:hAnsi="Times"/>
            <w:color w:val="000000"/>
          </w:rPr>
          <w:t xml:space="preserve">, ya que permite la compra y venta de servicios. </w:t>
        </w:r>
      </w:ins>
    </w:p>
    <w:p w14:paraId="640313C0" w14:textId="77777777" w:rsidR="00213250" w:rsidRPr="00213250" w:rsidRDefault="00213250" w:rsidP="00213250">
      <w:pPr>
        <w:pStyle w:val="Prrafodelista"/>
        <w:numPr>
          <w:ilvl w:val="0"/>
          <w:numId w:val="55"/>
        </w:numPr>
        <w:rPr>
          <w:ins w:id="2321" w:author="Adriana  Casas" w:date="2015-07-10T15:05:00Z"/>
          <w:rFonts w:ascii="Times" w:hAnsi="Times"/>
          <w:rPrChange w:id="2322" w:author="Adriana  Casas" w:date="2015-07-10T15:05:00Z">
            <w:rPr>
              <w:ins w:id="2323" w:author="Adriana  Casas" w:date="2015-07-10T15:05:00Z"/>
              <w:rFonts w:ascii="Times" w:hAnsi="Times"/>
              <w:color w:val="000000"/>
            </w:rPr>
          </w:rPrChange>
        </w:rPr>
        <w:pPrChange w:id="2324" w:author="Adriana  Casas" w:date="2015-07-10T15:04:00Z">
          <w:pPr/>
        </w:pPrChange>
      </w:pPr>
      <w:ins w:id="2325" w:author="Adriana  Casas" w:date="2015-07-10T15:04:00Z">
        <w:r>
          <w:rPr>
            <w:rFonts w:ascii="Times" w:hAnsi="Times"/>
            <w:color w:val="000000"/>
          </w:rPr>
          <w:t xml:space="preserve">Es un </w:t>
        </w:r>
        <w:r>
          <w:rPr>
            <w:rFonts w:ascii="Times" w:hAnsi="Times"/>
            <w:b/>
            <w:color w:val="000000"/>
          </w:rPr>
          <w:t xml:space="preserve">medio de pago, </w:t>
        </w:r>
        <w:r>
          <w:rPr>
            <w:rFonts w:ascii="Times" w:hAnsi="Times"/>
            <w:color w:val="000000"/>
          </w:rPr>
          <w:t>pues su valor</w:t>
        </w:r>
      </w:ins>
      <w:ins w:id="2326" w:author="Adriana  Casas" w:date="2015-07-10T15:05:00Z">
        <w:r>
          <w:rPr>
            <w:rFonts w:ascii="Times" w:hAnsi="Times"/>
            <w:color w:val="000000"/>
          </w:rPr>
          <w:t xml:space="preserve"> es aceptado por comprador y vendedor en un intercambio comnercial. </w:t>
        </w:r>
      </w:ins>
    </w:p>
    <w:p w14:paraId="0C12239C" w14:textId="39015E09" w:rsidR="006C738E" w:rsidRPr="00213250" w:rsidDel="008A73B5" w:rsidRDefault="00213250" w:rsidP="00213250">
      <w:pPr>
        <w:pStyle w:val="Prrafodelista"/>
        <w:numPr>
          <w:ilvl w:val="0"/>
          <w:numId w:val="55"/>
        </w:numPr>
        <w:rPr>
          <w:del w:id="2327" w:author="Adriana  Casas" w:date="2015-07-10T14:25:00Z"/>
          <w:rFonts w:ascii="Times" w:hAnsi="Times"/>
          <w:rPrChange w:id="2328" w:author="Adriana  Casas" w:date="2015-07-10T15:03:00Z">
            <w:rPr>
              <w:del w:id="2329" w:author="Adriana  Casas" w:date="2015-07-10T14:25:00Z"/>
            </w:rPr>
          </w:rPrChange>
        </w:rPr>
        <w:pPrChange w:id="2330" w:author="Adriana  Casas" w:date="2015-07-10T15:04:00Z">
          <w:pPr/>
        </w:pPrChange>
      </w:pPr>
      <w:ins w:id="2331" w:author="Adriana  Casas" w:date="2015-07-10T15:05:00Z">
        <w:r>
          <w:rPr>
            <w:rFonts w:ascii="Times" w:hAnsi="Times"/>
            <w:color w:val="000000"/>
          </w:rPr>
          <w:t xml:space="preserve">Es una </w:t>
        </w:r>
        <w:r>
          <w:rPr>
            <w:rFonts w:ascii="Times" w:hAnsi="Times"/>
            <w:b/>
            <w:color w:val="000000"/>
          </w:rPr>
          <w:t>unidad de ahorro</w:t>
        </w:r>
        <w:r>
          <w:rPr>
            <w:rFonts w:ascii="Times" w:hAnsi="Times"/>
            <w:color w:val="000000"/>
          </w:rPr>
          <w:t xml:space="preserve">, ya que </w:t>
        </w:r>
      </w:ins>
      <w:ins w:id="2332" w:author="Adriana  Casas" w:date="2015-07-10T15:06:00Z">
        <w:r>
          <w:rPr>
            <w:rFonts w:ascii="Times" w:hAnsi="Times"/>
            <w:color w:val="000000"/>
          </w:rPr>
          <w:t xml:space="preserve">se puede reservar para ser usado en el momento en el que se considere necesario. </w:t>
        </w:r>
      </w:ins>
      <w:del w:id="2333" w:author="Adriana  Casas" w:date="2015-07-10T14:25:00Z">
        <w:r w:rsidR="006C738E" w:rsidRPr="00213250" w:rsidDel="008A73B5">
          <w:rPr>
            <w:rFonts w:ascii="Times" w:hAnsi="Times"/>
            <w:color w:val="000000"/>
            <w:rPrChange w:id="2334" w:author="Adriana  Casas" w:date="2015-07-10T15:03:00Z">
              <w:rPr>
                <w:color w:val="000000"/>
              </w:rPr>
            </w:rPrChange>
          </w:rPr>
          <w:delText>El papel moneda comenzó a circular en Europa en el siglo XVI y estaba respaldado por los depósitos de oro de cada país. Actualmente cada país tiene su sistema monetario y emite su propio dinero. Este dinero por ser de papel no tiene valor en sí mismo, sino por aquello que se puede negociar con él.</w:delText>
        </w:r>
      </w:del>
    </w:p>
    <w:p w14:paraId="2EECBD10" w14:textId="2C44B94B" w:rsidR="006C738E" w:rsidRPr="00213250" w:rsidDel="008A73B5" w:rsidRDefault="006C738E" w:rsidP="00213250">
      <w:pPr>
        <w:pStyle w:val="Prrafodelista"/>
        <w:numPr>
          <w:ilvl w:val="0"/>
          <w:numId w:val="55"/>
        </w:numPr>
        <w:rPr>
          <w:del w:id="2335" w:author="Adriana  Casas" w:date="2015-07-10T14:25:00Z"/>
        </w:rPr>
        <w:pPrChange w:id="2336" w:author="Adriana  Casas" w:date="2015-07-10T15:04:00Z">
          <w:pPr/>
        </w:pPrChange>
      </w:pPr>
      <w:del w:id="2337" w:author="Adriana  Casas" w:date="2015-07-10T14:25:00Z">
        <w:r w:rsidRPr="00DD6B12" w:rsidDel="008A73B5">
          <w:rPr>
            <w:rPrChange w:id="2338" w:author="Adriana  Casas" w:date="2015-07-08T15:43:00Z">
              <w:rPr>
                <w:color w:val="000000"/>
              </w:rPr>
            </w:rPrChange>
          </w:rPr>
          <w:delText>En la actualidad el dinero, tal como lo conocemos, cumple varias funciones:</w:delText>
        </w:r>
      </w:del>
    </w:p>
    <w:p w14:paraId="4B1DDACA" w14:textId="090A3918" w:rsidR="006C738E" w:rsidRPr="00DD6B12" w:rsidDel="008A73B5" w:rsidRDefault="006C738E" w:rsidP="00213250">
      <w:pPr>
        <w:pStyle w:val="Prrafodelista"/>
        <w:numPr>
          <w:ilvl w:val="0"/>
          <w:numId w:val="55"/>
        </w:numPr>
        <w:rPr>
          <w:del w:id="2339" w:author="Adriana  Casas" w:date="2015-07-10T14:25:00Z"/>
          <w:sz w:val="24"/>
          <w:szCs w:val="24"/>
          <w:rPrChange w:id="2340" w:author="Adriana  Casas" w:date="2015-07-08T15:43:00Z">
            <w:rPr>
              <w:del w:id="2341" w:author="Adriana  Casas" w:date="2015-07-10T14:25:00Z"/>
              <w:sz w:val="24"/>
              <w:szCs w:val="24"/>
            </w:rPr>
          </w:rPrChange>
        </w:rPr>
        <w:pPrChange w:id="2342" w:author="Adriana  Casas" w:date="2015-07-10T15:04:00Z">
          <w:pPr>
            <w:pStyle w:val="Prrafodelista"/>
            <w:numPr>
              <w:numId w:val="33"/>
            </w:numPr>
            <w:ind w:hanging="360"/>
          </w:pPr>
        </w:pPrChange>
      </w:pPr>
      <w:del w:id="2343" w:author="Adriana  Casas" w:date="2015-07-10T14:25:00Z">
        <w:r w:rsidRPr="00DD6B12" w:rsidDel="008A73B5">
          <w:rPr>
            <w:sz w:val="24"/>
            <w:szCs w:val="24"/>
            <w:rPrChange w:id="2344" w:author="Adriana  Casas" w:date="2015-07-08T15:43:00Z">
              <w:rPr>
                <w:color w:val="000000"/>
                <w:sz w:val="24"/>
                <w:szCs w:val="24"/>
              </w:rPr>
            </w:rPrChange>
          </w:rPr>
          <w:delText>Medio de cambio: la sociedad lo acepta para realizar la compra y venta de bienes y servicios.</w:delText>
        </w:r>
      </w:del>
    </w:p>
    <w:p w14:paraId="535F5844" w14:textId="07EAC6C3" w:rsidR="006C738E" w:rsidRPr="00DD6B12" w:rsidDel="008A73B5" w:rsidRDefault="006C738E" w:rsidP="00213250">
      <w:pPr>
        <w:pStyle w:val="Prrafodelista"/>
        <w:numPr>
          <w:ilvl w:val="0"/>
          <w:numId w:val="55"/>
        </w:numPr>
        <w:rPr>
          <w:del w:id="2345" w:author="Adriana  Casas" w:date="2015-07-10T14:25:00Z"/>
          <w:sz w:val="24"/>
          <w:szCs w:val="24"/>
          <w:rPrChange w:id="2346" w:author="Adriana  Casas" w:date="2015-07-08T15:43:00Z">
            <w:rPr>
              <w:del w:id="2347" w:author="Adriana  Casas" w:date="2015-07-10T14:25:00Z"/>
              <w:sz w:val="24"/>
              <w:szCs w:val="24"/>
            </w:rPr>
          </w:rPrChange>
        </w:rPr>
        <w:pPrChange w:id="2348" w:author="Adriana  Casas" w:date="2015-07-10T15:04:00Z">
          <w:pPr>
            <w:pStyle w:val="Prrafodelista"/>
            <w:numPr>
              <w:numId w:val="33"/>
            </w:numPr>
            <w:ind w:hanging="360"/>
          </w:pPr>
        </w:pPrChange>
      </w:pPr>
      <w:del w:id="2349" w:author="Adriana  Casas" w:date="2015-07-10T14:25:00Z">
        <w:r w:rsidRPr="00DD6B12" w:rsidDel="008A73B5">
          <w:rPr>
            <w:sz w:val="24"/>
            <w:szCs w:val="24"/>
            <w:rPrChange w:id="2350" w:author="Adriana  Casas" w:date="2015-07-08T15:43:00Z">
              <w:rPr>
                <w:color w:val="000000"/>
                <w:sz w:val="24"/>
                <w:szCs w:val="24"/>
              </w:rPr>
            </w:rPrChange>
          </w:rPr>
          <w:delText>Unidad de cuenta: permite fijar precios.</w:delText>
        </w:r>
      </w:del>
    </w:p>
    <w:p w14:paraId="0BC9FD3A" w14:textId="6C64F0DC" w:rsidR="006C738E" w:rsidRPr="00DD6B12" w:rsidDel="008A73B5" w:rsidRDefault="006C738E" w:rsidP="00213250">
      <w:pPr>
        <w:pStyle w:val="Prrafodelista"/>
        <w:numPr>
          <w:ilvl w:val="0"/>
          <w:numId w:val="55"/>
        </w:numPr>
        <w:rPr>
          <w:del w:id="2351" w:author="Adriana  Casas" w:date="2015-07-10T14:25:00Z"/>
          <w:sz w:val="24"/>
          <w:szCs w:val="24"/>
          <w:rPrChange w:id="2352" w:author="Adriana  Casas" w:date="2015-07-08T15:43:00Z">
            <w:rPr>
              <w:del w:id="2353" w:author="Adriana  Casas" w:date="2015-07-10T14:25:00Z"/>
              <w:sz w:val="24"/>
              <w:szCs w:val="24"/>
            </w:rPr>
          </w:rPrChange>
        </w:rPr>
        <w:pPrChange w:id="2354" w:author="Adriana  Casas" w:date="2015-07-10T15:04:00Z">
          <w:pPr>
            <w:pStyle w:val="Prrafodelista"/>
            <w:numPr>
              <w:numId w:val="33"/>
            </w:numPr>
            <w:ind w:hanging="360"/>
          </w:pPr>
        </w:pPrChange>
      </w:pPr>
      <w:del w:id="2355" w:author="Adriana  Casas" w:date="2015-07-10T14:25:00Z">
        <w:r w:rsidRPr="00DD6B12" w:rsidDel="008A73B5">
          <w:rPr>
            <w:sz w:val="24"/>
            <w:szCs w:val="24"/>
            <w:rPrChange w:id="2356" w:author="Adriana  Casas" w:date="2015-07-08T15:43:00Z">
              <w:rPr>
                <w:color w:val="000000"/>
                <w:sz w:val="24"/>
                <w:szCs w:val="24"/>
              </w:rPr>
            </w:rPrChange>
          </w:rPr>
          <w:delText>Depósito de valor: ya que permite transferir la capacidad para comprar bienes y servicios a largo plazo.</w:delText>
        </w:r>
      </w:del>
    </w:p>
    <w:p w14:paraId="5F044959" w14:textId="7779110B" w:rsidR="006C738E" w:rsidRDefault="006C738E" w:rsidP="00213250">
      <w:pPr>
        <w:pStyle w:val="Prrafodelista"/>
        <w:numPr>
          <w:ilvl w:val="0"/>
          <w:numId w:val="55"/>
        </w:numPr>
        <w:rPr>
          <w:ins w:id="2357" w:author="Adriana  Casas" w:date="2015-07-10T14:25:00Z"/>
        </w:rPr>
        <w:pPrChange w:id="2358" w:author="Adriana  Casas" w:date="2015-07-10T15:04:00Z">
          <w:pPr/>
        </w:pPrChange>
      </w:pPr>
      <w:del w:id="2359" w:author="Adriana  Casas" w:date="2015-07-10T14:25:00Z">
        <w:r w:rsidRPr="00DD6B12" w:rsidDel="008A73B5">
          <w:rPr>
            <w:rPrChange w:id="2360" w:author="Adriana  Casas" w:date="2015-07-08T15:43:00Z">
              <w:rPr>
                <w:color w:val="000000"/>
              </w:rPr>
            </w:rPrChange>
          </w:rPr>
          <w:delText xml:space="preserve"> </w:delText>
        </w:r>
      </w:del>
    </w:p>
    <w:p w14:paraId="6E2B7F41" w14:textId="77777777" w:rsidR="008A73B5" w:rsidRDefault="008A73B5" w:rsidP="00DD6B12">
      <w:pPr>
        <w:spacing w:line="240" w:lineRule="auto"/>
        <w:rPr>
          <w:ins w:id="2361" w:author="Adriana  Casas" w:date="2015-07-10T14:25:00Z"/>
          <w:rFonts w:ascii="Times" w:hAnsi="Times"/>
          <w:color w:val="000000"/>
        </w:rPr>
        <w:pPrChange w:id="2362" w:author="Adriana  Casas" w:date="2015-07-08T15:43:00Z">
          <w:pPr/>
        </w:pPrChange>
      </w:pPr>
    </w:p>
    <w:p w14:paraId="2BCED8A5" w14:textId="77777777" w:rsidR="008A73B5" w:rsidRDefault="008A73B5" w:rsidP="00DD6B12">
      <w:pPr>
        <w:spacing w:line="240" w:lineRule="auto"/>
        <w:rPr>
          <w:ins w:id="2363" w:author="Adriana  Casas" w:date="2015-07-10T14:25:00Z"/>
          <w:rFonts w:ascii="Times" w:hAnsi="Times"/>
          <w:color w:val="000000"/>
        </w:rPr>
        <w:pPrChange w:id="2364" w:author="Adriana  Casas" w:date="2015-07-08T15:43:00Z">
          <w:pPr/>
        </w:pPrChange>
      </w:pPr>
    </w:p>
    <w:p w14:paraId="15BDC22C" w14:textId="23EF39CD" w:rsidR="008A73B5" w:rsidRPr="00DD6B12" w:rsidDel="00213250" w:rsidRDefault="008A73B5" w:rsidP="00DD6B12">
      <w:pPr>
        <w:spacing w:line="240" w:lineRule="auto"/>
        <w:rPr>
          <w:del w:id="2365" w:author="Adriana  Casas" w:date="2015-07-10T15:02:00Z"/>
          <w:rFonts w:ascii="Times" w:hAnsi="Times"/>
          <w:rPrChange w:id="2366" w:author="Adriana  Casas" w:date="2015-07-08T15:43:00Z">
            <w:rPr>
              <w:del w:id="2367" w:author="Adriana  Casas" w:date="2015-07-10T15:02:00Z"/>
            </w:rPr>
          </w:rPrChange>
        </w:rPr>
        <w:pPrChange w:id="2368" w:author="Adriana  Casas" w:date="2015-07-08T15:43:00Z">
          <w:pPr/>
        </w:pPrChange>
      </w:pPr>
    </w:p>
    <w:tbl>
      <w:tblPr>
        <w:tblStyle w:val="77"/>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6C738E" w:rsidRPr="00DD6B12" w:rsidDel="00213250" w14:paraId="1582A1EC" w14:textId="1FE08134" w:rsidTr="006C738E">
        <w:trPr>
          <w:del w:id="2369" w:author="Adriana  Casas" w:date="2015-07-10T15:02:00Z"/>
        </w:trPr>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27ECCC6" w14:textId="4751957C" w:rsidR="006C738E" w:rsidRPr="00DD6B12" w:rsidDel="00213250" w:rsidRDefault="006C738E" w:rsidP="006E29D3">
            <w:pPr>
              <w:spacing w:line="240" w:lineRule="auto"/>
              <w:jc w:val="center"/>
              <w:rPr>
                <w:del w:id="2370" w:author="Adriana  Casas" w:date="2015-07-10T15:02:00Z"/>
                <w:rFonts w:ascii="Times" w:hAnsi="Times"/>
                <w:b/>
                <w:color w:val="FFFFFF" w:themeColor="background1"/>
                <w:rPrChange w:id="2371" w:author="Adriana  Casas" w:date="2015-07-08T15:43:00Z">
                  <w:rPr>
                    <w:del w:id="2372" w:author="Adriana  Casas" w:date="2015-07-10T15:02:00Z"/>
                    <w:b/>
                    <w:color w:val="FFFFFF" w:themeColor="background1"/>
                  </w:rPr>
                </w:rPrChange>
              </w:rPr>
            </w:pPr>
            <w:del w:id="2373" w:author="Adriana  Casas" w:date="2015-07-10T15:02:00Z">
              <w:r w:rsidRPr="00DD6B12" w:rsidDel="00213250">
                <w:rPr>
                  <w:rFonts w:ascii="Times" w:eastAsia="Calibri" w:hAnsi="Times"/>
                  <w:b/>
                  <w:color w:val="FFFFFF" w:themeColor="background1"/>
                  <w:highlight w:val="none"/>
                  <w:rPrChange w:id="2374" w:author="Adriana  Casas" w:date="2015-07-08T15:43:00Z">
                    <w:rPr>
                      <w:rFonts w:eastAsia="Calibri"/>
                      <w:b/>
                      <w:color w:val="FFFFFF" w:themeColor="background1"/>
                      <w:highlight w:val="none"/>
                    </w:rPr>
                  </w:rPrChange>
                </w:rPr>
                <w:delText>Imagen (Dibujo)Recurso aprovechado</w:delText>
              </w:r>
            </w:del>
          </w:p>
        </w:tc>
      </w:tr>
      <w:tr w:rsidR="006C738E" w:rsidRPr="00DD6B12" w:rsidDel="00213250" w14:paraId="6813ECDA" w14:textId="0FE4D87C" w:rsidTr="006C738E">
        <w:trPr>
          <w:del w:id="2375" w:author="Adriana  Casas" w:date="2015-07-10T15:02:00Z"/>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8A93FB" w14:textId="02D40A8A" w:rsidR="006C738E" w:rsidRPr="00DD6B12" w:rsidDel="00213250" w:rsidRDefault="006C738E" w:rsidP="006E29D3">
            <w:pPr>
              <w:spacing w:line="240" w:lineRule="auto"/>
              <w:jc w:val="left"/>
              <w:rPr>
                <w:del w:id="2376" w:author="Adriana  Casas" w:date="2015-07-10T15:02:00Z"/>
                <w:rFonts w:ascii="Times" w:hAnsi="Times"/>
                <w:rPrChange w:id="2377" w:author="Adriana  Casas" w:date="2015-07-08T15:43:00Z">
                  <w:rPr>
                    <w:del w:id="2378" w:author="Adriana  Casas" w:date="2015-07-10T15:02:00Z"/>
                  </w:rPr>
                </w:rPrChange>
              </w:rPr>
            </w:pPr>
            <w:del w:id="2379" w:author="Adriana  Casas" w:date="2015-07-10T15:02:00Z">
              <w:r w:rsidRPr="00DD6B12" w:rsidDel="00213250">
                <w:rPr>
                  <w:rFonts w:ascii="Times" w:eastAsia="Calibri" w:hAnsi="Times" w:cs="Calibri"/>
                  <w:color w:val="000000"/>
                  <w:sz w:val="22"/>
                  <w:rPrChange w:id="2380" w:author="Adriana  Casas" w:date="2015-07-08T15:43:00Z">
                    <w:rPr>
                      <w:rFonts w:ascii="Calibri" w:eastAsia="Calibri" w:hAnsi="Calibri" w:cs="Calibri"/>
                      <w:color w:val="000000"/>
                      <w:sz w:val="22"/>
                    </w:rPr>
                  </w:rPrChange>
                </w:rPr>
                <w:delText xml:space="preserve"> </w:delText>
              </w:r>
            </w:del>
          </w:p>
        </w:tc>
        <w:tc>
          <w:tcPr>
            <w:tcW w:w="5970" w:type="dxa"/>
            <w:tcBorders>
              <w:bottom w:val="single" w:sz="8" w:space="0" w:color="000000"/>
              <w:right w:val="single" w:sz="8" w:space="0" w:color="000000"/>
            </w:tcBorders>
            <w:tcMar>
              <w:top w:w="100" w:type="dxa"/>
              <w:left w:w="100" w:type="dxa"/>
              <w:bottom w:w="100" w:type="dxa"/>
              <w:right w:w="100" w:type="dxa"/>
            </w:tcMar>
          </w:tcPr>
          <w:p w14:paraId="125BD556" w14:textId="5E4172FA" w:rsidR="006C738E" w:rsidRPr="00DD6B12" w:rsidDel="00213250" w:rsidRDefault="006C738E" w:rsidP="006E29D3">
            <w:pPr>
              <w:spacing w:line="240" w:lineRule="auto"/>
              <w:jc w:val="left"/>
              <w:rPr>
                <w:del w:id="2381" w:author="Adriana  Casas" w:date="2015-07-10T15:02:00Z"/>
                <w:rFonts w:ascii="Times" w:hAnsi="Times"/>
                <w:rPrChange w:id="2382" w:author="Adriana  Casas" w:date="2015-07-08T15:43:00Z">
                  <w:rPr>
                    <w:del w:id="2383" w:author="Adriana  Casas" w:date="2015-07-10T15:02:00Z"/>
                  </w:rPr>
                </w:rPrChange>
              </w:rPr>
            </w:pPr>
            <w:del w:id="2384" w:author="Adriana  Casas" w:date="2015-07-10T15:02:00Z">
              <w:r w:rsidRPr="00DD6B12" w:rsidDel="00213250">
                <w:rPr>
                  <w:rFonts w:ascii="Times" w:eastAsia="Calibri" w:hAnsi="Times" w:cs="Calibri"/>
                  <w:color w:val="000000"/>
                  <w:sz w:val="22"/>
                  <w:rPrChange w:id="2385" w:author="Adriana  Casas" w:date="2015-07-08T15:43:00Z">
                    <w:rPr>
                      <w:rFonts w:ascii="Calibri" w:eastAsia="Calibri" w:hAnsi="Calibri" w:cs="Calibri"/>
                      <w:color w:val="000000"/>
                      <w:sz w:val="22"/>
                    </w:rPr>
                  </w:rPrChange>
                </w:rPr>
                <w:delText>CS_10_0</w:delText>
              </w:r>
              <w:r w:rsidR="00E50C5F" w:rsidRPr="00DD6B12" w:rsidDel="00213250">
                <w:rPr>
                  <w:rFonts w:ascii="Times" w:eastAsia="Calibri" w:hAnsi="Times" w:cs="Calibri"/>
                  <w:color w:val="000000"/>
                  <w:sz w:val="22"/>
                  <w:rPrChange w:id="2386" w:author="Adriana  Casas" w:date="2015-07-08T15:43:00Z">
                    <w:rPr>
                      <w:rFonts w:ascii="Calibri" w:eastAsia="Calibri" w:hAnsi="Calibri" w:cs="Calibri"/>
                      <w:color w:val="000000"/>
                      <w:sz w:val="22"/>
                    </w:rPr>
                  </w:rPrChange>
                </w:rPr>
                <w:delText>5</w:delText>
              </w:r>
              <w:r w:rsidRPr="00DD6B12" w:rsidDel="00213250">
                <w:rPr>
                  <w:rFonts w:ascii="Times" w:eastAsia="Calibri" w:hAnsi="Times" w:cs="Calibri"/>
                  <w:color w:val="000000"/>
                  <w:sz w:val="22"/>
                  <w:rPrChange w:id="2387" w:author="Adriana  Casas" w:date="2015-07-08T15:43:00Z">
                    <w:rPr>
                      <w:rFonts w:ascii="Calibri" w:eastAsia="Calibri" w:hAnsi="Calibri" w:cs="Calibri"/>
                      <w:color w:val="000000"/>
                      <w:sz w:val="22"/>
                    </w:rPr>
                  </w:rPrChange>
                </w:rPr>
                <w:delText>_CO  IMG12</w:delText>
              </w:r>
            </w:del>
          </w:p>
        </w:tc>
      </w:tr>
      <w:tr w:rsidR="006C738E" w:rsidRPr="00DD6B12" w:rsidDel="00213250" w14:paraId="668764CA" w14:textId="552C7BAA" w:rsidTr="006C738E">
        <w:trPr>
          <w:del w:id="2388" w:author="Adriana  Casas" w:date="2015-07-10T15:02:00Z"/>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725244" w14:textId="30C9810D" w:rsidR="006C738E" w:rsidRPr="00DD6B12" w:rsidDel="00213250" w:rsidRDefault="006C738E" w:rsidP="006E29D3">
            <w:pPr>
              <w:spacing w:line="240" w:lineRule="auto"/>
              <w:jc w:val="left"/>
              <w:rPr>
                <w:del w:id="2389" w:author="Adriana  Casas" w:date="2015-07-10T15:02:00Z"/>
                <w:rFonts w:ascii="Times" w:hAnsi="Times"/>
                <w:rPrChange w:id="2390" w:author="Adriana  Casas" w:date="2015-07-08T15:43:00Z">
                  <w:rPr>
                    <w:del w:id="2391" w:author="Adriana  Casas" w:date="2015-07-10T15:02:00Z"/>
                  </w:rPr>
                </w:rPrChange>
              </w:rPr>
            </w:pPr>
            <w:del w:id="2392" w:author="Adriana  Casas" w:date="2015-07-10T15:02:00Z">
              <w:r w:rsidRPr="00DD6B12" w:rsidDel="00213250">
                <w:rPr>
                  <w:rFonts w:ascii="Times" w:eastAsia="Calibri" w:hAnsi="Times" w:cs="Calibri"/>
                  <w:b/>
                  <w:color w:val="000000"/>
                  <w:sz w:val="22"/>
                  <w:rPrChange w:id="2393" w:author="Adriana  Casas" w:date="2015-07-08T15:43:00Z">
                    <w:rPr>
                      <w:rFonts w:ascii="Calibri" w:eastAsia="Calibri" w:hAnsi="Calibri" w:cs="Calibri"/>
                      <w:b/>
                      <w:color w:val="000000"/>
                      <w:sz w:val="22"/>
                    </w:rPr>
                  </w:rPrChange>
                </w:rPr>
                <w:delText>Descripción</w:delText>
              </w:r>
            </w:del>
          </w:p>
        </w:tc>
        <w:tc>
          <w:tcPr>
            <w:tcW w:w="5970" w:type="dxa"/>
            <w:tcBorders>
              <w:bottom w:val="single" w:sz="8" w:space="0" w:color="000000"/>
              <w:right w:val="single" w:sz="8" w:space="0" w:color="000000"/>
            </w:tcBorders>
            <w:tcMar>
              <w:top w:w="100" w:type="dxa"/>
              <w:left w:w="100" w:type="dxa"/>
              <w:bottom w:w="100" w:type="dxa"/>
              <w:right w:w="100" w:type="dxa"/>
            </w:tcMar>
          </w:tcPr>
          <w:p w14:paraId="3FCAEA32" w14:textId="10E2503A" w:rsidR="006C738E" w:rsidRPr="00DD6B12" w:rsidDel="00213250" w:rsidRDefault="006C738E" w:rsidP="006E29D3">
            <w:pPr>
              <w:spacing w:line="240" w:lineRule="auto"/>
              <w:jc w:val="left"/>
              <w:rPr>
                <w:del w:id="2394" w:author="Adriana  Casas" w:date="2015-07-10T15:02:00Z"/>
                <w:rFonts w:ascii="Times" w:hAnsi="Times"/>
                <w:rPrChange w:id="2395" w:author="Adriana  Casas" w:date="2015-07-08T15:43:00Z">
                  <w:rPr>
                    <w:del w:id="2396" w:author="Adriana  Casas" w:date="2015-07-10T15:02:00Z"/>
                  </w:rPr>
                </w:rPrChange>
              </w:rPr>
            </w:pPr>
            <w:del w:id="2397" w:author="Adriana  Casas" w:date="2015-07-10T15:02:00Z">
              <w:r w:rsidRPr="00DD6B12" w:rsidDel="00213250">
                <w:rPr>
                  <w:rFonts w:ascii="Times" w:eastAsia="Calibri" w:hAnsi="Times" w:cs="Calibri"/>
                  <w:color w:val="000000"/>
                  <w:sz w:val="22"/>
                  <w:rPrChange w:id="2398" w:author="Adriana  Casas" w:date="2015-07-08T15:43:00Z">
                    <w:rPr>
                      <w:rFonts w:ascii="Calibri" w:eastAsia="Calibri" w:hAnsi="Calibri" w:cs="Calibri"/>
                      <w:color w:val="000000"/>
                      <w:sz w:val="22"/>
                    </w:rPr>
                  </w:rPrChange>
                </w:rPr>
                <w:delText xml:space="preserve"> </w:delText>
              </w:r>
              <w:r w:rsidRPr="00DD6B12" w:rsidDel="00213250">
                <w:rPr>
                  <w:rFonts w:ascii="Times" w:hAnsi="Times"/>
                  <w:noProof/>
                  <w:lang w:val="es-ES" w:eastAsia="es-ES"/>
                  <w:rPrChange w:id="2399" w:author="Adriana  Casas" w:date="2015-07-08T15:43:00Z">
                    <w:rPr>
                      <w:noProof/>
                      <w:lang w:val="es-ES" w:eastAsia="es-ES"/>
                    </w:rPr>
                  </w:rPrChange>
                </w:rPr>
                <w:drawing>
                  <wp:inline distT="114300" distB="114300" distL="114300" distR="114300" wp14:anchorId="7A6E85B7" wp14:editId="7D0CAEFE">
                    <wp:extent cx="1314450" cy="1076325"/>
                    <wp:effectExtent l="0" t="0" r="0" b="0"/>
                    <wp:docPr id="4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8"/>
                            <a:srcRect/>
                            <a:stretch>
                              <a:fillRect/>
                            </a:stretch>
                          </pic:blipFill>
                          <pic:spPr>
                            <a:xfrm>
                              <a:off x="0" y="0"/>
                              <a:ext cx="1314450" cy="1076325"/>
                            </a:xfrm>
                            <a:prstGeom prst="rect">
                              <a:avLst/>
                            </a:prstGeom>
                            <a:ln/>
                          </pic:spPr>
                        </pic:pic>
                      </a:graphicData>
                    </a:graphic>
                  </wp:inline>
                </w:drawing>
              </w:r>
              <w:r w:rsidRPr="00DD6B12" w:rsidDel="00213250">
                <w:rPr>
                  <w:rFonts w:ascii="Times" w:eastAsia="Calibri" w:hAnsi="Times" w:cs="Calibri"/>
                  <w:color w:val="000000"/>
                  <w:sz w:val="22"/>
                  <w:rPrChange w:id="2400" w:author="Adriana  Casas" w:date="2015-07-08T15:43:00Z">
                    <w:rPr>
                      <w:rFonts w:ascii="Calibri" w:eastAsia="Calibri" w:hAnsi="Calibri" w:cs="Calibri"/>
                      <w:color w:val="000000"/>
                      <w:sz w:val="22"/>
                    </w:rPr>
                  </w:rPrChange>
                </w:rPr>
                <w:delText xml:space="preserve"> </w:delText>
              </w:r>
            </w:del>
          </w:p>
        </w:tc>
      </w:tr>
      <w:tr w:rsidR="006C738E" w:rsidRPr="00DD6B12" w:rsidDel="00213250" w14:paraId="2AE2E2E5" w14:textId="7B8AEBAA" w:rsidTr="006C738E">
        <w:trPr>
          <w:del w:id="2401" w:author="Adriana  Casas" w:date="2015-07-10T15:02:00Z"/>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329769" w14:textId="245CB669" w:rsidR="006C738E" w:rsidRPr="00DD6B12" w:rsidDel="00213250" w:rsidRDefault="006C738E" w:rsidP="006E29D3">
            <w:pPr>
              <w:spacing w:line="240" w:lineRule="auto"/>
              <w:jc w:val="left"/>
              <w:rPr>
                <w:del w:id="2402" w:author="Adriana  Casas" w:date="2015-07-10T15:02:00Z"/>
                <w:rFonts w:ascii="Times" w:hAnsi="Times"/>
                <w:rPrChange w:id="2403" w:author="Adriana  Casas" w:date="2015-07-08T15:43:00Z">
                  <w:rPr>
                    <w:del w:id="2404" w:author="Adriana  Casas" w:date="2015-07-10T15:02:00Z"/>
                  </w:rPr>
                </w:rPrChange>
              </w:rPr>
            </w:pPr>
            <w:del w:id="2405" w:author="Adriana  Casas" w:date="2015-07-10T15:02:00Z">
              <w:r w:rsidRPr="00DD6B12" w:rsidDel="00213250">
                <w:rPr>
                  <w:rFonts w:ascii="Times" w:eastAsia="Calibri" w:hAnsi="Times" w:cs="Calibri"/>
                  <w:b/>
                  <w:color w:val="000000"/>
                  <w:sz w:val="22"/>
                  <w:rPrChange w:id="2406" w:author="Adriana  Casas" w:date="2015-07-08T15:43:00Z">
                    <w:rPr>
                      <w:rFonts w:ascii="Calibri" w:eastAsia="Calibri" w:hAnsi="Calibri" w:cs="Calibri"/>
                      <w:b/>
                      <w:color w:val="000000"/>
                      <w:sz w:val="22"/>
                    </w:rPr>
                  </w:rPrChange>
                </w:rPr>
                <w:delText>Código Shutterstock (o URL o ruta en Aula planeta)</w:delText>
              </w:r>
            </w:del>
          </w:p>
        </w:tc>
        <w:tc>
          <w:tcPr>
            <w:tcW w:w="5970" w:type="dxa"/>
            <w:tcBorders>
              <w:bottom w:val="single" w:sz="8" w:space="0" w:color="000000"/>
              <w:right w:val="single" w:sz="8" w:space="0" w:color="000000"/>
            </w:tcBorders>
            <w:tcMar>
              <w:top w:w="100" w:type="dxa"/>
              <w:left w:w="100" w:type="dxa"/>
              <w:bottom w:w="100" w:type="dxa"/>
              <w:right w:w="100" w:type="dxa"/>
            </w:tcMar>
          </w:tcPr>
          <w:p w14:paraId="76E784E9" w14:textId="01AA40F7" w:rsidR="006C738E" w:rsidRPr="00DD6B12" w:rsidDel="00213250" w:rsidRDefault="009D3AFD" w:rsidP="006E29D3">
            <w:pPr>
              <w:spacing w:line="240" w:lineRule="auto"/>
              <w:jc w:val="left"/>
              <w:rPr>
                <w:del w:id="2407" w:author="Adriana  Casas" w:date="2015-07-10T15:02:00Z"/>
                <w:rFonts w:ascii="Times" w:hAnsi="Times"/>
                <w:rPrChange w:id="2408" w:author="Adriana  Casas" w:date="2015-07-08T15:43:00Z">
                  <w:rPr>
                    <w:del w:id="2409" w:author="Adriana  Casas" w:date="2015-07-10T15:02:00Z"/>
                  </w:rPr>
                </w:rPrChange>
              </w:rPr>
            </w:pPr>
            <w:del w:id="2410" w:author="Adriana  Casas" w:date="2015-07-10T15:02:00Z">
              <w:r w:rsidRPr="00DD6B12" w:rsidDel="00213250">
                <w:rPr>
                  <w:rFonts w:ascii="Times" w:hAnsi="Times"/>
                  <w:rPrChange w:id="2411" w:author="Adriana  Casas" w:date="2015-07-08T15:43:00Z">
                    <w:rPr/>
                  </w:rPrChange>
                </w:rPr>
                <w:fldChar w:fldCharType="begin"/>
              </w:r>
              <w:r w:rsidRPr="00DD6B12" w:rsidDel="00213250">
                <w:rPr>
                  <w:rFonts w:ascii="Times" w:hAnsi="Times"/>
                  <w:rPrChange w:id="2412" w:author="Adriana  Casas" w:date="2015-07-08T15:43:00Z">
                    <w:rPr/>
                  </w:rPrChange>
                </w:rPr>
                <w:delInstrText xml:space="preserve"> HYPERLINK "http://image.shutterstock.com/display_pic_with_logo/73686/105897602/stock-photo-business-diagram-on-financial-report-with-coins-105897602.jpg" \h </w:delInstrText>
              </w:r>
              <w:r w:rsidRPr="00DD6B12" w:rsidDel="00213250">
                <w:rPr>
                  <w:rFonts w:ascii="Times" w:hAnsi="Times"/>
                  <w:rPrChange w:id="2413" w:author="Adriana  Casas" w:date="2015-07-08T15:43:00Z">
                    <w:rPr/>
                  </w:rPrChange>
                </w:rPr>
                <w:fldChar w:fldCharType="separate"/>
              </w:r>
              <w:r w:rsidR="006C738E" w:rsidRPr="00DD6B12" w:rsidDel="00213250">
                <w:rPr>
                  <w:rFonts w:ascii="Times" w:eastAsia="Calibri" w:hAnsi="Times" w:cs="Calibri"/>
                  <w:color w:val="1155CC"/>
                  <w:sz w:val="22"/>
                  <w:u w:val="single"/>
                  <w:rPrChange w:id="2414" w:author="Adriana  Casas" w:date="2015-07-08T15:43:00Z">
                    <w:rPr>
                      <w:rFonts w:ascii="Calibri" w:eastAsia="Calibri" w:hAnsi="Calibri" w:cs="Calibri"/>
                      <w:color w:val="1155CC"/>
                      <w:sz w:val="22"/>
                      <w:u w:val="single"/>
                    </w:rPr>
                  </w:rPrChange>
                </w:rPr>
                <w:delText>http://image.shutterstock.com/display_pic_with_logo/73686/105897602/stock-photo-business-diagram-on-financial-report-with-coins-105897602.jpg</w:delText>
              </w:r>
              <w:r w:rsidRPr="00DD6B12" w:rsidDel="00213250">
                <w:rPr>
                  <w:rFonts w:ascii="Times" w:eastAsia="Calibri" w:hAnsi="Times" w:cs="Calibri"/>
                  <w:color w:val="1155CC"/>
                  <w:sz w:val="22"/>
                  <w:u w:val="single"/>
                  <w:rPrChange w:id="2415" w:author="Adriana  Casas" w:date="2015-07-08T15:43:00Z">
                    <w:rPr>
                      <w:rFonts w:ascii="Calibri" w:eastAsia="Calibri" w:hAnsi="Calibri" w:cs="Calibri"/>
                      <w:color w:val="1155CC"/>
                      <w:sz w:val="22"/>
                      <w:u w:val="single"/>
                    </w:rPr>
                  </w:rPrChange>
                </w:rPr>
                <w:fldChar w:fldCharType="end"/>
              </w:r>
              <w:r w:rsidRPr="00DD6B12" w:rsidDel="00213250">
                <w:rPr>
                  <w:rFonts w:ascii="Times" w:hAnsi="Times"/>
                  <w:rPrChange w:id="2416" w:author="Adriana  Casas" w:date="2015-07-08T15:43:00Z">
                    <w:rPr/>
                  </w:rPrChange>
                </w:rPr>
                <w:fldChar w:fldCharType="begin"/>
              </w:r>
              <w:r w:rsidRPr="00DD6B12" w:rsidDel="00213250">
                <w:rPr>
                  <w:rFonts w:ascii="Times" w:hAnsi="Times"/>
                  <w:rPrChange w:id="2417" w:author="Adriana  Casas" w:date="2015-07-08T15:43:00Z">
                    <w:rPr/>
                  </w:rPrChange>
                </w:rPr>
                <w:delInstrText xml:space="preserve"> HYPERLINK "http://image.shutterstock.com/display_pic_with_logo/73686/105897602/stock-photo-business-diagram-on-financial-report-with-coins-105897602.jpg" \h </w:delInstrText>
              </w:r>
              <w:r w:rsidRPr="00DD6B12" w:rsidDel="00213250">
                <w:rPr>
                  <w:rFonts w:ascii="Times" w:hAnsi="Times"/>
                  <w:rPrChange w:id="2418" w:author="Adriana  Casas" w:date="2015-07-08T15:43:00Z">
                    <w:rPr/>
                  </w:rPrChange>
                </w:rPr>
                <w:fldChar w:fldCharType="separate"/>
              </w:r>
              <w:r w:rsidRPr="00DD6B12" w:rsidDel="00213250">
                <w:rPr>
                  <w:rFonts w:ascii="Times" w:hAnsi="Times"/>
                  <w:rPrChange w:id="2419" w:author="Adriana  Casas" w:date="2015-07-08T15:43:00Z">
                    <w:rPr/>
                  </w:rPrChange>
                </w:rPr>
                <w:fldChar w:fldCharType="end"/>
              </w:r>
            </w:del>
          </w:p>
        </w:tc>
      </w:tr>
      <w:tr w:rsidR="006C738E" w:rsidRPr="00DD6B12" w:rsidDel="00213250" w14:paraId="63EF72AD" w14:textId="33F7BCB5" w:rsidTr="006C738E">
        <w:trPr>
          <w:del w:id="2420" w:author="Adriana  Casas" w:date="2015-07-10T15:02:00Z"/>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D273598" w14:textId="11A21EDE" w:rsidR="006C738E" w:rsidRPr="00DD6B12" w:rsidDel="00213250" w:rsidRDefault="006C738E" w:rsidP="006E29D3">
            <w:pPr>
              <w:spacing w:line="240" w:lineRule="auto"/>
              <w:jc w:val="left"/>
              <w:rPr>
                <w:del w:id="2421" w:author="Adriana  Casas" w:date="2015-07-10T15:02:00Z"/>
                <w:rFonts w:ascii="Times" w:hAnsi="Times"/>
                <w:rPrChange w:id="2422" w:author="Adriana  Casas" w:date="2015-07-08T15:43:00Z">
                  <w:rPr>
                    <w:del w:id="2423" w:author="Adriana  Casas" w:date="2015-07-10T15:02:00Z"/>
                  </w:rPr>
                </w:rPrChange>
              </w:rPr>
            </w:pPr>
            <w:del w:id="2424" w:author="Adriana  Casas" w:date="2015-07-10T15:02:00Z">
              <w:r w:rsidRPr="00DD6B12" w:rsidDel="00213250">
                <w:rPr>
                  <w:rFonts w:ascii="Times" w:eastAsia="Calibri" w:hAnsi="Times" w:cs="Calibri"/>
                  <w:b/>
                  <w:color w:val="000000"/>
                  <w:sz w:val="22"/>
                  <w:rPrChange w:id="2425" w:author="Adriana  Casas" w:date="2015-07-08T15:43:00Z">
                    <w:rPr>
                      <w:rFonts w:ascii="Calibri" w:eastAsia="Calibri" w:hAnsi="Calibri" w:cs="Calibri"/>
                      <w:b/>
                      <w:color w:val="000000"/>
                      <w:sz w:val="22"/>
                    </w:rPr>
                  </w:rPrChange>
                </w:rPr>
                <w:delText>Pie de imagen</w:delText>
              </w:r>
            </w:del>
          </w:p>
        </w:tc>
        <w:tc>
          <w:tcPr>
            <w:tcW w:w="5970" w:type="dxa"/>
            <w:tcBorders>
              <w:bottom w:val="single" w:sz="8" w:space="0" w:color="000000"/>
              <w:right w:val="single" w:sz="8" w:space="0" w:color="000000"/>
            </w:tcBorders>
            <w:tcMar>
              <w:top w:w="100" w:type="dxa"/>
              <w:left w:w="100" w:type="dxa"/>
              <w:bottom w:w="100" w:type="dxa"/>
              <w:right w:w="100" w:type="dxa"/>
            </w:tcMar>
          </w:tcPr>
          <w:p w14:paraId="443FF038" w14:textId="38F8984E" w:rsidR="006C738E" w:rsidRPr="00DD6B12" w:rsidDel="00213250" w:rsidRDefault="006C738E" w:rsidP="006E29D3">
            <w:pPr>
              <w:spacing w:line="240" w:lineRule="auto"/>
              <w:jc w:val="left"/>
              <w:rPr>
                <w:del w:id="2426" w:author="Adriana  Casas" w:date="2015-07-10T15:02:00Z"/>
                <w:rFonts w:ascii="Times" w:hAnsi="Times"/>
                <w:rPrChange w:id="2427" w:author="Adriana  Casas" w:date="2015-07-08T15:43:00Z">
                  <w:rPr>
                    <w:del w:id="2428" w:author="Adriana  Casas" w:date="2015-07-10T15:02:00Z"/>
                  </w:rPr>
                </w:rPrChange>
              </w:rPr>
            </w:pPr>
            <w:del w:id="2429" w:author="Adriana  Casas" w:date="2015-07-10T15:02:00Z">
              <w:r w:rsidRPr="00DD6B12" w:rsidDel="00213250">
                <w:rPr>
                  <w:rFonts w:ascii="Times" w:eastAsia="Calibri" w:hAnsi="Times" w:cs="Calibri"/>
                  <w:color w:val="000000"/>
                  <w:sz w:val="22"/>
                  <w:rPrChange w:id="2430" w:author="Adriana  Casas" w:date="2015-07-08T15:43:00Z">
                    <w:rPr>
                      <w:rFonts w:ascii="Calibri" w:eastAsia="Calibri" w:hAnsi="Calibri" w:cs="Calibri"/>
                      <w:color w:val="000000"/>
                      <w:sz w:val="22"/>
                    </w:rPr>
                  </w:rPrChange>
                </w:rPr>
                <w:delText>El dinero surge de la necesidad de intercambiar y contabilizar el valor de las cosas.</w:delText>
              </w:r>
            </w:del>
          </w:p>
        </w:tc>
      </w:tr>
    </w:tbl>
    <w:p w14:paraId="740F4AFC" w14:textId="5C360930" w:rsidR="006C738E" w:rsidRPr="00DD6B12" w:rsidDel="00213250" w:rsidRDefault="006C738E" w:rsidP="006E29D3">
      <w:pPr>
        <w:spacing w:line="240" w:lineRule="auto"/>
        <w:jc w:val="left"/>
        <w:rPr>
          <w:del w:id="2431" w:author="Adriana  Casas" w:date="2015-07-10T15:02:00Z"/>
          <w:rFonts w:ascii="Times" w:hAnsi="Times"/>
          <w:rPrChange w:id="2432" w:author="Adriana  Casas" w:date="2015-07-08T15:43:00Z">
            <w:rPr>
              <w:del w:id="2433" w:author="Adriana  Casas" w:date="2015-07-10T15:02:00Z"/>
            </w:rPr>
          </w:rPrChange>
        </w:rPr>
      </w:pPr>
      <w:del w:id="2434" w:author="Adriana  Casas" w:date="2015-07-10T15:02:00Z">
        <w:r w:rsidRPr="00DD6B12" w:rsidDel="00213250">
          <w:rPr>
            <w:rFonts w:ascii="Times" w:eastAsia="Calibri" w:hAnsi="Times" w:cs="Calibri"/>
            <w:color w:val="000000"/>
            <w:sz w:val="22"/>
            <w:rPrChange w:id="2435" w:author="Adriana  Casas" w:date="2015-07-08T15:43:00Z">
              <w:rPr>
                <w:rFonts w:ascii="Calibri" w:eastAsia="Calibri" w:hAnsi="Calibri" w:cs="Calibri"/>
                <w:color w:val="000000"/>
                <w:sz w:val="22"/>
              </w:rPr>
            </w:rPrChange>
          </w:rPr>
          <w:delText xml:space="preserve">    </w:delText>
        </w:r>
      </w:del>
    </w:p>
    <w:tbl>
      <w:tblPr>
        <w:tblStyle w:val="76"/>
        <w:tblW w:w="8838" w:type="dxa"/>
        <w:tblInd w:w="100" w:type="dxa"/>
        <w:tblLayout w:type="fixed"/>
        <w:tblLook w:val="0600" w:firstRow="0" w:lastRow="0" w:firstColumn="0" w:lastColumn="0" w:noHBand="1" w:noVBand="1"/>
      </w:tblPr>
      <w:tblGrid>
        <w:gridCol w:w="8838"/>
      </w:tblGrid>
      <w:tr w:rsidR="006C738E" w:rsidRPr="00DD6B12" w:rsidDel="00213250" w14:paraId="228EE6C3" w14:textId="6CFC867F" w:rsidTr="006C738E">
        <w:trPr>
          <w:del w:id="2436" w:author="Adriana  Casas" w:date="2015-07-10T15:02:00Z"/>
        </w:trPr>
        <w:tc>
          <w:tcPr>
            <w:tcW w:w="8838" w:type="dxa"/>
            <w:tcMar>
              <w:top w:w="100" w:type="dxa"/>
              <w:left w:w="100" w:type="dxa"/>
              <w:bottom w:w="100" w:type="dxa"/>
              <w:right w:w="100" w:type="dxa"/>
            </w:tcMar>
          </w:tcPr>
          <w:p w14:paraId="09BC9438" w14:textId="200B4FAE" w:rsidR="006C738E" w:rsidRPr="00DD6B12" w:rsidDel="00213250" w:rsidRDefault="006C738E" w:rsidP="00DD6B12">
            <w:pPr>
              <w:spacing w:line="240" w:lineRule="auto"/>
              <w:rPr>
                <w:del w:id="2437" w:author="Adriana  Casas" w:date="2015-07-10T15:02:00Z"/>
                <w:rFonts w:ascii="Times" w:hAnsi="Times"/>
                <w:rPrChange w:id="2438" w:author="Adriana  Casas" w:date="2015-07-08T15:43:00Z">
                  <w:rPr>
                    <w:del w:id="2439" w:author="Adriana  Casas" w:date="2015-07-10T15:02:00Z"/>
                  </w:rPr>
                </w:rPrChange>
              </w:rPr>
              <w:pPrChange w:id="2440" w:author="Adriana  Casas" w:date="2015-07-08T15:43:00Z">
                <w:pPr/>
              </w:pPrChange>
            </w:pPr>
          </w:p>
        </w:tc>
      </w:tr>
    </w:tbl>
    <w:p w14:paraId="5F378614" w14:textId="191FBD60" w:rsidR="006C738E" w:rsidRPr="00DD6B12" w:rsidDel="00213250" w:rsidRDefault="006C738E" w:rsidP="00DD6B12">
      <w:pPr>
        <w:spacing w:line="240" w:lineRule="auto"/>
        <w:rPr>
          <w:del w:id="2441" w:author="Adriana  Casas" w:date="2015-07-10T15:02:00Z"/>
          <w:rFonts w:ascii="Times" w:hAnsi="Times"/>
          <w:rPrChange w:id="2442" w:author="Adriana  Casas" w:date="2015-07-08T15:43:00Z">
            <w:rPr>
              <w:del w:id="2443" w:author="Adriana  Casas" w:date="2015-07-10T15:02:00Z"/>
            </w:rPr>
          </w:rPrChange>
        </w:rPr>
        <w:pPrChange w:id="2444" w:author="Adriana  Casas" w:date="2015-07-08T15:43:00Z">
          <w:pPr/>
        </w:pPrChange>
      </w:pPr>
      <w:del w:id="2445" w:author="Adriana  Casas" w:date="2015-07-10T15:02:00Z">
        <w:r w:rsidRPr="00DD6B12" w:rsidDel="00213250">
          <w:rPr>
            <w:rFonts w:ascii="Times" w:hAnsi="Times"/>
            <w:b/>
            <w:color w:val="000000"/>
            <w:rPrChange w:id="2446" w:author="Adriana  Casas" w:date="2015-07-08T15:43:00Z">
              <w:rPr>
                <w:b/>
                <w:color w:val="000000"/>
              </w:rPr>
            </w:rPrChange>
          </w:rPr>
          <w:delText>Tipos</w:delText>
        </w:r>
        <w:r w:rsidRPr="00DD6B12" w:rsidDel="00213250">
          <w:rPr>
            <w:rFonts w:ascii="Times" w:hAnsi="Times"/>
            <w:color w:val="000000"/>
            <w:rPrChange w:id="2447" w:author="Adriana  Casas" w:date="2015-07-08T15:43:00Z">
              <w:rPr>
                <w:color w:val="000000"/>
              </w:rPr>
            </w:rPrChange>
          </w:rPr>
          <w:delText xml:space="preserve"> </w:delText>
        </w:r>
        <w:r w:rsidRPr="00DD6B12" w:rsidDel="00213250">
          <w:rPr>
            <w:rFonts w:ascii="Times" w:hAnsi="Times"/>
            <w:b/>
            <w:color w:val="000000"/>
            <w:rPrChange w:id="2448" w:author="Adriana  Casas" w:date="2015-07-08T15:43:00Z">
              <w:rPr>
                <w:b/>
                <w:color w:val="000000"/>
              </w:rPr>
            </w:rPrChange>
          </w:rPr>
          <w:delText>de dinero:</w:delText>
        </w:r>
      </w:del>
    </w:p>
    <w:p w14:paraId="701F92CA" w14:textId="62241BA3" w:rsidR="006C738E" w:rsidRPr="00DD6B12" w:rsidDel="00213250" w:rsidRDefault="006C738E" w:rsidP="00DD6B12">
      <w:pPr>
        <w:spacing w:line="240" w:lineRule="auto"/>
        <w:rPr>
          <w:del w:id="2449" w:author="Adriana  Casas" w:date="2015-07-10T15:02:00Z"/>
          <w:rFonts w:ascii="Times" w:hAnsi="Times"/>
          <w:rPrChange w:id="2450" w:author="Adriana  Casas" w:date="2015-07-08T15:43:00Z">
            <w:rPr>
              <w:del w:id="2451" w:author="Adriana  Casas" w:date="2015-07-10T15:02:00Z"/>
            </w:rPr>
          </w:rPrChange>
        </w:rPr>
        <w:pPrChange w:id="2452" w:author="Adriana  Casas" w:date="2015-07-08T15:43:00Z">
          <w:pPr/>
        </w:pPrChange>
      </w:pPr>
      <w:del w:id="2453" w:author="Adriana  Casas" w:date="2015-07-10T15:02:00Z">
        <w:r w:rsidRPr="00DD6B12" w:rsidDel="00213250">
          <w:rPr>
            <w:rFonts w:ascii="Times" w:hAnsi="Times"/>
            <w:b/>
            <w:color w:val="000000"/>
            <w:rPrChange w:id="2454" w:author="Adriana  Casas" w:date="2015-07-08T15:43:00Z">
              <w:rPr>
                <w:b/>
                <w:color w:val="000000"/>
              </w:rPr>
            </w:rPrChange>
          </w:rPr>
          <w:delText xml:space="preserve">Dinero legal: </w:delText>
        </w:r>
        <w:r w:rsidRPr="00DD6B12" w:rsidDel="00213250">
          <w:rPr>
            <w:rFonts w:ascii="Times" w:hAnsi="Times"/>
            <w:color w:val="000000"/>
            <w:rPrChange w:id="2455" w:author="Adriana  Casas" w:date="2015-07-08T15:43:00Z">
              <w:rPr>
                <w:color w:val="000000"/>
              </w:rPr>
            </w:rPrChange>
          </w:rPr>
          <w:delText>Es el dinero emitido por el Banco de la Republica, que son emitidos en papel o billetes y en metálico o monedas</w:delText>
        </w:r>
      </w:del>
    </w:p>
    <w:p w14:paraId="064F544F" w14:textId="25F7C669" w:rsidR="006C738E" w:rsidRPr="00DD6B12" w:rsidDel="00213250" w:rsidRDefault="006C738E" w:rsidP="00DD6B12">
      <w:pPr>
        <w:spacing w:line="240" w:lineRule="auto"/>
        <w:rPr>
          <w:del w:id="2456" w:author="Adriana  Casas" w:date="2015-07-10T15:02:00Z"/>
          <w:rFonts w:ascii="Times" w:hAnsi="Times"/>
          <w:rPrChange w:id="2457" w:author="Adriana  Casas" w:date="2015-07-08T15:43:00Z">
            <w:rPr>
              <w:del w:id="2458" w:author="Adriana  Casas" w:date="2015-07-10T15:02:00Z"/>
            </w:rPr>
          </w:rPrChange>
        </w:rPr>
        <w:pPrChange w:id="2459" w:author="Adriana  Casas" w:date="2015-07-08T15:43:00Z">
          <w:pPr/>
        </w:pPrChange>
      </w:pPr>
      <w:del w:id="2460" w:author="Adriana  Casas" w:date="2015-07-10T15:02:00Z">
        <w:r w:rsidRPr="00DD6B12" w:rsidDel="00213250">
          <w:rPr>
            <w:rFonts w:ascii="Times" w:hAnsi="Times"/>
            <w:b/>
            <w:color w:val="000000"/>
            <w:rPrChange w:id="2461" w:author="Adriana  Casas" w:date="2015-07-08T15:43:00Z">
              <w:rPr>
                <w:b/>
                <w:color w:val="000000"/>
              </w:rPr>
            </w:rPrChange>
          </w:rPr>
          <w:delText xml:space="preserve">Dinero bancario: </w:delText>
        </w:r>
        <w:r w:rsidRPr="00DD6B12" w:rsidDel="00213250">
          <w:rPr>
            <w:rFonts w:ascii="Times" w:hAnsi="Times"/>
            <w:color w:val="000000"/>
            <w:rPrChange w:id="2462" w:author="Adriana  Casas" w:date="2015-07-08T15:43:00Z">
              <w:rPr>
                <w:color w:val="000000"/>
              </w:rPr>
            </w:rPrChange>
          </w:rPr>
          <w:delText>Está representado por cheques, talonarios o tarjetas. Emitido por los bancos para facilitar su transporte sin riesgos.</w:delText>
        </w:r>
      </w:del>
    </w:p>
    <w:p w14:paraId="2C62172B" w14:textId="7E913EE0" w:rsidR="006C738E" w:rsidRPr="00DD6B12" w:rsidDel="00213250" w:rsidRDefault="006C738E" w:rsidP="00DD6B12">
      <w:pPr>
        <w:spacing w:line="240" w:lineRule="auto"/>
        <w:rPr>
          <w:del w:id="2463" w:author="Adriana  Casas" w:date="2015-07-10T15:02:00Z"/>
          <w:rFonts w:ascii="Times" w:hAnsi="Times"/>
          <w:rPrChange w:id="2464" w:author="Adriana  Casas" w:date="2015-07-08T15:43:00Z">
            <w:rPr>
              <w:del w:id="2465" w:author="Adriana  Casas" w:date="2015-07-10T15:02:00Z"/>
            </w:rPr>
          </w:rPrChange>
        </w:rPr>
        <w:pPrChange w:id="2466" w:author="Adriana  Casas" w:date="2015-07-08T15:43:00Z">
          <w:pPr/>
        </w:pPrChange>
      </w:pPr>
      <w:del w:id="2467" w:author="Adriana  Casas" w:date="2015-07-10T15:02:00Z">
        <w:r w:rsidRPr="00DD6B12" w:rsidDel="00213250">
          <w:rPr>
            <w:rFonts w:ascii="Times" w:hAnsi="Times"/>
            <w:b/>
            <w:color w:val="000000"/>
            <w:rPrChange w:id="2468" w:author="Adriana  Casas" w:date="2015-07-08T15:43:00Z">
              <w:rPr>
                <w:b/>
                <w:color w:val="000000"/>
              </w:rPr>
            </w:rPrChange>
          </w:rPr>
          <w:delText xml:space="preserve">DInero electrónico: </w:delText>
        </w:r>
        <w:r w:rsidRPr="00DD6B12" w:rsidDel="00213250">
          <w:rPr>
            <w:rFonts w:ascii="Times" w:hAnsi="Times"/>
            <w:color w:val="000000"/>
            <w:rPrChange w:id="2469" w:author="Adriana  Casas" w:date="2015-07-08T15:43:00Z">
              <w:rPr>
                <w:color w:val="000000"/>
              </w:rPr>
            </w:rPrChange>
          </w:rPr>
          <w:delText>O Dinero móvil que solo se intercambia por medios electrónicos a través de internet o cajeros.</w:delText>
        </w:r>
      </w:del>
    </w:p>
    <w:p w14:paraId="4A1F9680" w14:textId="77777777" w:rsidR="006C738E" w:rsidRPr="00DD6B12" w:rsidRDefault="006C738E" w:rsidP="00DD6B12">
      <w:pPr>
        <w:spacing w:line="240" w:lineRule="auto"/>
        <w:rPr>
          <w:rFonts w:ascii="Times" w:hAnsi="Times"/>
          <w:rPrChange w:id="2470" w:author="Adriana  Casas" w:date="2015-07-08T15:43:00Z">
            <w:rPr/>
          </w:rPrChange>
        </w:rPr>
        <w:pPrChange w:id="2471" w:author="Adriana  Casas" w:date="2015-07-08T15:43:00Z">
          <w:pPr/>
        </w:pPrChange>
      </w:pPr>
    </w:p>
    <w:tbl>
      <w:tblPr>
        <w:tblStyle w:val="75"/>
        <w:tblW w:w="84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610"/>
        <w:gridCol w:w="5865"/>
      </w:tblGrid>
      <w:tr w:rsidR="006C738E" w:rsidRPr="00DD6B12" w14:paraId="260742D0" w14:textId="77777777" w:rsidTr="006C738E">
        <w:tc>
          <w:tcPr>
            <w:tcW w:w="84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8DD8A16" w14:textId="4B217FFC" w:rsidR="006C738E" w:rsidRPr="00DD6B12" w:rsidRDefault="006C738E" w:rsidP="00213250">
            <w:pPr>
              <w:spacing w:line="240" w:lineRule="auto"/>
              <w:jc w:val="center"/>
              <w:rPr>
                <w:rFonts w:ascii="Times" w:eastAsia="Calibri" w:hAnsi="Times"/>
                <w:b/>
                <w:color w:val="FFFFFF" w:themeColor="background1"/>
                <w:highlight w:val="none"/>
                <w:rPrChange w:id="2472"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2473" w:author="Adriana  Casas" w:date="2015-07-08T15:43:00Z">
                  <w:rPr>
                    <w:rFonts w:eastAsia="Calibri"/>
                    <w:b/>
                    <w:color w:val="FFFFFF" w:themeColor="background1"/>
                    <w:highlight w:val="none"/>
                  </w:rPr>
                </w:rPrChange>
              </w:rPr>
              <w:t>Imagen (</w:t>
            </w:r>
            <w:del w:id="2474" w:author="Adriana  Casas" w:date="2015-07-10T15:06:00Z">
              <w:r w:rsidRPr="00DD6B12" w:rsidDel="00213250">
                <w:rPr>
                  <w:rFonts w:ascii="Times" w:eastAsia="Calibri" w:hAnsi="Times"/>
                  <w:b/>
                  <w:color w:val="FFFFFF" w:themeColor="background1"/>
                  <w:highlight w:val="none"/>
                  <w:rPrChange w:id="2475" w:author="Adriana  Casas" w:date="2015-07-08T15:43:00Z">
                    <w:rPr>
                      <w:rFonts w:eastAsia="Calibri"/>
                      <w:b/>
                      <w:color w:val="FFFFFF" w:themeColor="background1"/>
                      <w:highlight w:val="none"/>
                    </w:rPr>
                  </w:rPrChange>
                </w:rPr>
                <w:delText>Dibujo)Recurso aprovechado</w:delText>
              </w:r>
            </w:del>
            <w:ins w:id="2476" w:author="Adriana  Casas" w:date="2015-07-10T15:06:00Z">
              <w:r w:rsidR="00213250">
                <w:rPr>
                  <w:rFonts w:ascii="Times" w:eastAsia="Calibri" w:hAnsi="Times"/>
                  <w:b/>
                  <w:color w:val="FFFFFF" w:themeColor="background1"/>
                  <w:highlight w:val="none"/>
                </w:rPr>
                <w:t>Fotografía, gráfica o ilustración</w:t>
              </w:r>
            </w:ins>
          </w:p>
        </w:tc>
      </w:tr>
      <w:tr w:rsidR="006C738E" w:rsidRPr="00DD6B12" w14:paraId="18060D54" w14:textId="77777777"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9AF0B6" w14:textId="77777777" w:rsidR="006C738E" w:rsidRPr="00DD6B12" w:rsidRDefault="006C738E" w:rsidP="006E29D3">
            <w:pPr>
              <w:spacing w:line="240" w:lineRule="auto"/>
              <w:jc w:val="left"/>
              <w:rPr>
                <w:rFonts w:ascii="Times" w:hAnsi="Times"/>
                <w:rPrChange w:id="2477" w:author="Adriana  Casas" w:date="2015-07-08T15:43:00Z">
                  <w:rPr/>
                </w:rPrChange>
              </w:rPr>
            </w:pPr>
            <w:r w:rsidRPr="00DD6B12">
              <w:rPr>
                <w:rFonts w:ascii="Times" w:eastAsia="Calibri" w:hAnsi="Times" w:cs="Calibri"/>
                <w:color w:val="000000"/>
                <w:sz w:val="22"/>
                <w:rPrChange w:id="2478" w:author="Adriana  Casas" w:date="2015-07-08T15:43:00Z">
                  <w:rPr>
                    <w:rFonts w:ascii="Calibri" w:eastAsia="Calibri" w:hAnsi="Calibri" w:cs="Calibri"/>
                    <w:color w:val="000000"/>
                    <w:sz w:val="22"/>
                  </w:rPr>
                </w:rPrChange>
              </w:rPr>
              <w:t xml:space="preserve"> </w:t>
            </w:r>
          </w:p>
        </w:tc>
        <w:tc>
          <w:tcPr>
            <w:tcW w:w="5865" w:type="dxa"/>
            <w:tcBorders>
              <w:bottom w:val="single" w:sz="8" w:space="0" w:color="000000"/>
              <w:right w:val="single" w:sz="8" w:space="0" w:color="000000"/>
            </w:tcBorders>
            <w:tcMar>
              <w:top w:w="100" w:type="dxa"/>
              <w:left w:w="100" w:type="dxa"/>
              <w:bottom w:w="100" w:type="dxa"/>
              <w:right w:w="100" w:type="dxa"/>
            </w:tcMar>
          </w:tcPr>
          <w:p w14:paraId="76117D6F" w14:textId="56D45B32" w:rsidR="006C738E" w:rsidRPr="00213250" w:rsidRDefault="00E50C5F" w:rsidP="006E29D3">
            <w:pPr>
              <w:spacing w:line="240" w:lineRule="auto"/>
              <w:jc w:val="left"/>
              <w:rPr>
                <w:rFonts w:ascii="Times" w:hAnsi="Times"/>
                <w:b/>
                <w:rPrChange w:id="2479" w:author="Adriana  Casas" w:date="2015-07-10T15:06:00Z">
                  <w:rPr/>
                </w:rPrChange>
              </w:rPr>
            </w:pPr>
            <w:r w:rsidRPr="00213250">
              <w:rPr>
                <w:rFonts w:ascii="Times" w:eastAsia="Calibri" w:hAnsi="Times" w:cs="Calibri"/>
                <w:b/>
                <w:color w:val="000000"/>
                <w:sz w:val="22"/>
                <w:rPrChange w:id="2480" w:author="Adriana  Casas" w:date="2015-07-10T15:06:00Z">
                  <w:rPr>
                    <w:rFonts w:ascii="Calibri" w:eastAsia="Calibri" w:hAnsi="Calibri" w:cs="Calibri"/>
                    <w:color w:val="000000"/>
                    <w:sz w:val="22"/>
                  </w:rPr>
                </w:rPrChange>
              </w:rPr>
              <w:t>CS_10_05</w:t>
            </w:r>
            <w:r w:rsidR="006C738E" w:rsidRPr="00213250">
              <w:rPr>
                <w:rFonts w:ascii="Times" w:eastAsia="Calibri" w:hAnsi="Times" w:cs="Calibri"/>
                <w:b/>
                <w:color w:val="000000"/>
                <w:sz w:val="22"/>
                <w:rPrChange w:id="2481" w:author="Adriana  Casas" w:date="2015-07-10T15:06:00Z">
                  <w:rPr>
                    <w:rFonts w:ascii="Calibri" w:eastAsia="Calibri" w:hAnsi="Calibri" w:cs="Calibri"/>
                    <w:color w:val="000000"/>
                    <w:sz w:val="22"/>
                  </w:rPr>
                </w:rPrChange>
              </w:rPr>
              <w:t>_CO</w:t>
            </w:r>
            <w:ins w:id="2482" w:author="Adriana  Casas" w:date="2015-07-10T15:06:00Z">
              <w:r w:rsidR="00213250" w:rsidRPr="00213250">
                <w:rPr>
                  <w:rFonts w:ascii="Times" w:eastAsia="Calibri" w:hAnsi="Times" w:cs="Calibri"/>
                  <w:b/>
                  <w:color w:val="000000"/>
                  <w:sz w:val="22"/>
                  <w:rPrChange w:id="2483" w:author="Adriana  Casas" w:date="2015-07-10T15:06:00Z">
                    <w:rPr>
                      <w:rFonts w:ascii="Times" w:eastAsia="Calibri" w:hAnsi="Times" w:cs="Calibri"/>
                      <w:color w:val="000000"/>
                      <w:sz w:val="22"/>
                    </w:rPr>
                  </w:rPrChange>
                </w:rPr>
                <w:t>_</w:t>
              </w:r>
            </w:ins>
            <w:del w:id="2484" w:author="Adriana  Casas" w:date="2015-07-10T15:06:00Z">
              <w:r w:rsidR="006C738E" w:rsidRPr="00213250" w:rsidDel="00213250">
                <w:rPr>
                  <w:rFonts w:ascii="Times" w:eastAsia="Calibri" w:hAnsi="Times" w:cs="Calibri"/>
                  <w:b/>
                  <w:color w:val="000000"/>
                  <w:sz w:val="22"/>
                  <w:rPrChange w:id="2485" w:author="Adriana  Casas" w:date="2015-07-10T15:06:00Z">
                    <w:rPr>
                      <w:rFonts w:ascii="Calibri" w:eastAsia="Calibri" w:hAnsi="Calibri" w:cs="Calibri"/>
                      <w:color w:val="000000"/>
                      <w:sz w:val="22"/>
                    </w:rPr>
                  </w:rPrChange>
                </w:rPr>
                <w:delText xml:space="preserve">  </w:delText>
              </w:r>
            </w:del>
            <w:r w:rsidR="006C738E" w:rsidRPr="00213250">
              <w:rPr>
                <w:rFonts w:ascii="Times" w:eastAsia="Calibri" w:hAnsi="Times" w:cs="Calibri"/>
                <w:b/>
                <w:color w:val="000000"/>
                <w:sz w:val="22"/>
                <w:rPrChange w:id="2486" w:author="Adriana  Casas" w:date="2015-07-10T15:06:00Z">
                  <w:rPr>
                    <w:rFonts w:ascii="Calibri" w:eastAsia="Calibri" w:hAnsi="Calibri" w:cs="Calibri"/>
                    <w:color w:val="000000"/>
                    <w:sz w:val="22"/>
                  </w:rPr>
                </w:rPrChange>
              </w:rPr>
              <w:t>IMG13</w:t>
            </w:r>
          </w:p>
        </w:tc>
      </w:tr>
      <w:tr w:rsidR="006C738E" w:rsidRPr="00DD6B12" w14:paraId="18FFDBFF" w14:textId="77777777"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3A08B0" w14:textId="77777777" w:rsidR="006C738E" w:rsidRPr="00DD6B12" w:rsidRDefault="006C738E" w:rsidP="006E29D3">
            <w:pPr>
              <w:spacing w:line="240" w:lineRule="auto"/>
              <w:jc w:val="left"/>
              <w:rPr>
                <w:rFonts w:ascii="Times" w:hAnsi="Times"/>
                <w:rPrChange w:id="2487" w:author="Adriana  Casas" w:date="2015-07-08T15:43:00Z">
                  <w:rPr/>
                </w:rPrChange>
              </w:rPr>
            </w:pPr>
            <w:r w:rsidRPr="00DD6B12">
              <w:rPr>
                <w:rFonts w:ascii="Times" w:eastAsia="Calibri" w:hAnsi="Times" w:cs="Calibri"/>
                <w:b/>
                <w:color w:val="000000"/>
                <w:sz w:val="20"/>
                <w:rPrChange w:id="2488" w:author="Adriana  Casas" w:date="2015-07-08T15:43:00Z">
                  <w:rPr>
                    <w:rFonts w:ascii="Calibri" w:eastAsia="Calibri" w:hAnsi="Calibri" w:cs="Calibri"/>
                    <w:b/>
                    <w:color w:val="000000"/>
                    <w:sz w:val="20"/>
                  </w:rPr>
                </w:rPrChange>
              </w:rPr>
              <w:t>Descripción</w:t>
            </w:r>
          </w:p>
        </w:tc>
        <w:tc>
          <w:tcPr>
            <w:tcW w:w="5865" w:type="dxa"/>
            <w:tcBorders>
              <w:bottom w:val="single" w:sz="8" w:space="0" w:color="000000"/>
              <w:right w:val="single" w:sz="8" w:space="0" w:color="000000"/>
            </w:tcBorders>
            <w:tcMar>
              <w:top w:w="100" w:type="dxa"/>
              <w:left w:w="100" w:type="dxa"/>
              <w:bottom w:w="100" w:type="dxa"/>
              <w:right w:w="100" w:type="dxa"/>
            </w:tcMar>
          </w:tcPr>
          <w:p w14:paraId="3C6C121E" w14:textId="5139F53A" w:rsidR="006C738E" w:rsidRPr="00DD6B12" w:rsidRDefault="006C738E" w:rsidP="006E29D3">
            <w:pPr>
              <w:spacing w:line="240" w:lineRule="auto"/>
              <w:jc w:val="left"/>
              <w:rPr>
                <w:rFonts w:ascii="Times" w:hAnsi="Times"/>
                <w:rPrChange w:id="2489" w:author="Adriana  Casas" w:date="2015-07-08T15:43:00Z">
                  <w:rPr/>
                </w:rPrChange>
              </w:rPr>
            </w:pPr>
            <w:r w:rsidRPr="00DD6B12">
              <w:rPr>
                <w:rFonts w:ascii="Times" w:eastAsia="Calibri" w:hAnsi="Times" w:cs="Calibri"/>
                <w:color w:val="000000"/>
                <w:sz w:val="22"/>
                <w:rPrChange w:id="2490" w:author="Adriana  Casas" w:date="2015-07-08T15:43:00Z">
                  <w:rPr>
                    <w:rFonts w:ascii="Calibri" w:eastAsia="Calibri" w:hAnsi="Calibri" w:cs="Calibri"/>
                    <w:color w:val="000000"/>
                    <w:sz w:val="22"/>
                  </w:rPr>
                </w:rPrChange>
              </w:rPr>
              <w:t xml:space="preserve">  </w:t>
            </w:r>
            <w:del w:id="2491" w:author="Adriana  Casas" w:date="2015-07-10T15:07:00Z">
              <w:r w:rsidRPr="00DD6B12" w:rsidDel="006067A4">
                <w:rPr>
                  <w:rFonts w:ascii="Times" w:hAnsi="Times"/>
                  <w:noProof/>
                  <w:lang w:val="es-ES" w:eastAsia="es-ES"/>
                  <w:rPrChange w:id="2492" w:author="Adriana  Casas" w:date="2015-07-08T15:43:00Z">
                    <w:rPr>
                      <w:noProof/>
                      <w:lang w:val="es-ES" w:eastAsia="es-ES"/>
                    </w:rPr>
                  </w:rPrChange>
                </w:rPr>
                <w:drawing>
                  <wp:inline distT="114300" distB="114300" distL="114300" distR="114300" wp14:anchorId="6AA24DAB" wp14:editId="1EA544BE">
                    <wp:extent cx="1714500" cy="1123950"/>
                    <wp:effectExtent l="0" t="0" r="0" b="0"/>
                    <wp:docPr id="4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9"/>
                            <a:srcRect/>
                            <a:stretch>
                              <a:fillRect/>
                            </a:stretch>
                          </pic:blipFill>
                          <pic:spPr>
                            <a:xfrm>
                              <a:off x="0" y="0"/>
                              <a:ext cx="1714500" cy="1123950"/>
                            </a:xfrm>
                            <a:prstGeom prst="rect">
                              <a:avLst/>
                            </a:prstGeom>
                            <a:ln/>
                          </pic:spPr>
                        </pic:pic>
                      </a:graphicData>
                    </a:graphic>
                  </wp:inline>
                </w:drawing>
              </w:r>
            </w:del>
            <w:ins w:id="2493" w:author="Adriana  Casas" w:date="2015-07-10T15:07:00Z">
              <w:r w:rsidR="006067A4">
                <w:rPr>
                  <w:rFonts w:ascii="Times" w:eastAsia="Calibri" w:hAnsi="Times" w:cs="Calibri"/>
                  <w:noProof/>
                  <w:color w:val="000000"/>
                  <w:sz w:val="22"/>
                  <w:highlight w:val="none"/>
                  <w:lang w:val="es-ES" w:eastAsia="es-ES"/>
                </w:rPr>
                <w:drawing>
                  <wp:inline distT="0" distB="0" distL="0" distR="0" wp14:anchorId="3194B7B3" wp14:editId="6100E35D">
                    <wp:extent cx="1588572" cy="955729"/>
                    <wp:effectExtent l="0" t="0" r="12065" b="9525"/>
                    <wp:docPr id="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89188" cy="956100"/>
                            </a:xfrm>
                            <a:prstGeom prst="rect">
                              <a:avLst/>
                            </a:prstGeom>
                            <a:noFill/>
                            <a:ln>
                              <a:noFill/>
                            </a:ln>
                          </pic:spPr>
                        </pic:pic>
                      </a:graphicData>
                    </a:graphic>
                  </wp:inline>
                </w:drawing>
              </w:r>
            </w:ins>
          </w:p>
        </w:tc>
      </w:tr>
      <w:tr w:rsidR="006C738E" w:rsidRPr="00DD6B12" w14:paraId="170ABEF1" w14:textId="77777777"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789F9" w14:textId="77777777" w:rsidR="006C738E" w:rsidRPr="00DD6B12" w:rsidRDefault="006C738E" w:rsidP="006E29D3">
            <w:pPr>
              <w:spacing w:line="240" w:lineRule="auto"/>
              <w:jc w:val="left"/>
              <w:rPr>
                <w:rFonts w:ascii="Times" w:hAnsi="Times"/>
                <w:rPrChange w:id="2494" w:author="Adriana  Casas" w:date="2015-07-08T15:43:00Z">
                  <w:rPr/>
                </w:rPrChange>
              </w:rPr>
            </w:pPr>
            <w:r w:rsidRPr="00DD6B12">
              <w:rPr>
                <w:rFonts w:ascii="Times" w:eastAsia="Calibri" w:hAnsi="Times" w:cs="Calibri"/>
                <w:b/>
                <w:color w:val="000000"/>
                <w:sz w:val="18"/>
                <w:rPrChange w:id="2495" w:author="Adriana  Casas" w:date="2015-07-08T15:43:00Z">
                  <w:rPr>
                    <w:rFonts w:ascii="Calibri" w:eastAsia="Calibri" w:hAnsi="Calibri" w:cs="Calibri"/>
                    <w:b/>
                    <w:color w:val="000000"/>
                    <w:sz w:val="18"/>
                  </w:rPr>
                </w:rPrChange>
              </w:rPr>
              <w:t>Código Shutterstock (o URL o ruta en Aula planeta</w:t>
            </w:r>
            <w:r w:rsidRPr="00DD6B12">
              <w:rPr>
                <w:rFonts w:ascii="Times" w:eastAsia="Calibri" w:hAnsi="Times" w:cs="Calibri"/>
                <w:color w:val="000000"/>
                <w:sz w:val="18"/>
                <w:rPrChange w:id="2496" w:author="Adriana  Casas" w:date="2015-07-08T15:43:00Z">
                  <w:rPr>
                    <w:rFonts w:ascii="Calibri" w:eastAsia="Calibri" w:hAnsi="Calibri" w:cs="Calibri"/>
                    <w:color w:val="000000"/>
                    <w:sz w:val="18"/>
                  </w:rPr>
                </w:rPrChange>
              </w:rPr>
              <w:t>)</w:t>
            </w:r>
          </w:p>
        </w:tc>
        <w:tc>
          <w:tcPr>
            <w:tcW w:w="5865" w:type="dxa"/>
            <w:tcBorders>
              <w:bottom w:val="single" w:sz="8" w:space="0" w:color="000000"/>
              <w:right w:val="single" w:sz="8" w:space="0" w:color="000000"/>
            </w:tcBorders>
            <w:tcMar>
              <w:top w:w="100" w:type="dxa"/>
              <w:left w:w="100" w:type="dxa"/>
              <w:bottom w:w="100" w:type="dxa"/>
              <w:right w:w="100" w:type="dxa"/>
            </w:tcMar>
          </w:tcPr>
          <w:p w14:paraId="7864E21B" w14:textId="77777777" w:rsidR="006C738E" w:rsidRPr="00DD6B12" w:rsidRDefault="006C738E" w:rsidP="006E29D3">
            <w:pPr>
              <w:spacing w:line="240" w:lineRule="auto"/>
              <w:jc w:val="left"/>
              <w:rPr>
                <w:rFonts w:ascii="Times" w:hAnsi="Times"/>
                <w:rPrChange w:id="2497" w:author="Adriana  Casas" w:date="2015-07-08T15:43:00Z">
                  <w:rPr/>
                </w:rPrChange>
              </w:rPr>
            </w:pPr>
            <w:r w:rsidRPr="00DD6B12">
              <w:rPr>
                <w:rFonts w:ascii="Times" w:hAnsi="Times"/>
                <w:color w:val="000000"/>
                <w:sz w:val="18"/>
                <w:rPrChange w:id="2498" w:author="Adriana  Casas" w:date="2015-07-08T15:43:00Z">
                  <w:rPr>
                    <w:color w:val="000000"/>
                    <w:sz w:val="18"/>
                  </w:rPr>
                </w:rPrChange>
              </w:rPr>
              <w:t>6 primaria</w:t>
            </w:r>
            <w:r w:rsidRPr="00DD6B12">
              <w:rPr>
                <w:rFonts w:ascii="Times" w:eastAsia="Calibri" w:hAnsi="Times" w:cs="Calibri"/>
                <w:color w:val="000000"/>
                <w:sz w:val="18"/>
                <w:rPrChange w:id="2499" w:author="Adriana  Casas" w:date="2015-07-08T15:43:00Z">
                  <w:rPr>
                    <w:rFonts w:ascii="Calibri" w:eastAsia="Calibri" w:hAnsi="Calibri" w:cs="Calibri"/>
                    <w:color w:val="000000"/>
                    <w:sz w:val="18"/>
                  </w:rPr>
                </w:rPrChange>
              </w:rPr>
              <w:t>/CS/La vida económica/El dinero, los bancos y el ahorro.</w:t>
            </w:r>
          </w:p>
          <w:p w14:paraId="51431F0B" w14:textId="77777777" w:rsidR="006C738E" w:rsidRPr="00DD6B12" w:rsidRDefault="006C738E" w:rsidP="006E29D3">
            <w:pPr>
              <w:spacing w:line="240" w:lineRule="auto"/>
              <w:jc w:val="left"/>
              <w:rPr>
                <w:rFonts w:ascii="Times" w:hAnsi="Times"/>
                <w:rPrChange w:id="2500" w:author="Adriana  Casas" w:date="2015-07-08T15:43:00Z">
                  <w:rPr/>
                </w:rPrChange>
              </w:rPr>
            </w:pPr>
          </w:p>
        </w:tc>
      </w:tr>
      <w:tr w:rsidR="006C738E" w:rsidRPr="00DD6B12" w14:paraId="247BEF3D" w14:textId="77777777"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4BE424" w14:textId="77777777" w:rsidR="006C738E" w:rsidRPr="00DD6B12" w:rsidRDefault="006C738E" w:rsidP="006E29D3">
            <w:pPr>
              <w:spacing w:line="240" w:lineRule="auto"/>
              <w:jc w:val="left"/>
              <w:rPr>
                <w:rFonts w:ascii="Times" w:hAnsi="Times"/>
                <w:rPrChange w:id="2501" w:author="Adriana  Casas" w:date="2015-07-08T15:43:00Z">
                  <w:rPr/>
                </w:rPrChange>
              </w:rPr>
            </w:pPr>
            <w:r w:rsidRPr="00DD6B12">
              <w:rPr>
                <w:rFonts w:ascii="Times" w:eastAsia="Calibri" w:hAnsi="Times" w:cs="Calibri"/>
                <w:b/>
                <w:color w:val="000000"/>
                <w:sz w:val="22"/>
                <w:rPrChange w:id="2502" w:author="Adriana  Casas" w:date="2015-07-08T15:43:00Z">
                  <w:rPr>
                    <w:rFonts w:ascii="Calibri" w:eastAsia="Calibri" w:hAnsi="Calibri" w:cs="Calibri"/>
                    <w:b/>
                    <w:color w:val="000000"/>
                    <w:sz w:val="22"/>
                  </w:rPr>
                </w:rPrChange>
              </w:rPr>
              <w:t>Pie de imagen</w:t>
            </w:r>
          </w:p>
        </w:tc>
        <w:tc>
          <w:tcPr>
            <w:tcW w:w="5865" w:type="dxa"/>
            <w:tcBorders>
              <w:bottom w:val="single" w:sz="8" w:space="0" w:color="000000"/>
              <w:right w:val="single" w:sz="8" w:space="0" w:color="000000"/>
            </w:tcBorders>
            <w:tcMar>
              <w:top w:w="100" w:type="dxa"/>
              <w:left w:w="100" w:type="dxa"/>
              <w:bottom w:w="100" w:type="dxa"/>
              <w:right w:w="100" w:type="dxa"/>
            </w:tcMar>
          </w:tcPr>
          <w:p w14:paraId="047C0296" w14:textId="1DEDC920" w:rsidR="006C738E" w:rsidRPr="00DD6B12" w:rsidRDefault="006C738E" w:rsidP="009822B0">
            <w:pPr>
              <w:spacing w:line="240" w:lineRule="auto"/>
              <w:jc w:val="left"/>
              <w:rPr>
                <w:rFonts w:ascii="Times" w:hAnsi="Times"/>
                <w:rPrChange w:id="2503" w:author="Adriana  Casas" w:date="2015-07-08T15:43:00Z">
                  <w:rPr/>
                </w:rPrChange>
              </w:rPr>
            </w:pPr>
            <w:r w:rsidRPr="00DD6B12">
              <w:rPr>
                <w:rFonts w:ascii="Times" w:eastAsia="Calibri" w:hAnsi="Times" w:cs="Calibri"/>
                <w:color w:val="000000"/>
                <w:sz w:val="22"/>
                <w:rPrChange w:id="2504" w:author="Adriana  Casas" w:date="2015-07-08T15:43:00Z">
                  <w:rPr>
                    <w:rFonts w:ascii="Calibri" w:eastAsia="Calibri" w:hAnsi="Calibri" w:cs="Calibri"/>
                    <w:color w:val="000000"/>
                    <w:sz w:val="22"/>
                  </w:rPr>
                </w:rPrChange>
              </w:rPr>
              <w:t xml:space="preserve">Desde hace algunos años ha aumentado el uso del llamado </w:t>
            </w:r>
            <w:ins w:id="2505" w:author="Adriana  Casas" w:date="2015-07-10T15:07:00Z">
              <w:r w:rsidR="006067A4">
                <w:rPr>
                  <w:rFonts w:ascii="Times" w:eastAsia="Calibri" w:hAnsi="Times" w:cs="Calibri"/>
                  <w:color w:val="000000"/>
                  <w:sz w:val="22"/>
                </w:rPr>
                <w:t>“dinero pl</w:t>
              </w:r>
            </w:ins>
            <w:ins w:id="2506" w:author="Adriana  Casas" w:date="2015-07-10T15:08:00Z">
              <w:r w:rsidR="006067A4">
                <w:rPr>
                  <w:rFonts w:ascii="Times" w:eastAsia="Calibri" w:hAnsi="Times" w:cs="Calibri"/>
                  <w:color w:val="000000"/>
                  <w:sz w:val="22"/>
                </w:rPr>
                <w:t>ástico”,</w:t>
              </w:r>
            </w:ins>
            <w:del w:id="2507" w:author="Adriana  Casas" w:date="2015-07-10T15:08:00Z">
              <w:r w:rsidRPr="00DD6B12" w:rsidDel="006067A4">
                <w:rPr>
                  <w:rFonts w:ascii="Times" w:eastAsia="Calibri" w:hAnsi="Times" w:cs="Calibri"/>
                  <w:color w:val="000000"/>
                  <w:sz w:val="22"/>
                  <w:rPrChange w:id="2508" w:author="Adriana  Casas" w:date="2015-07-08T15:43:00Z">
                    <w:rPr>
                      <w:rFonts w:ascii="Calibri" w:eastAsia="Calibri" w:hAnsi="Calibri" w:cs="Calibri"/>
                      <w:color w:val="000000"/>
                      <w:sz w:val="22"/>
                    </w:rPr>
                  </w:rPrChange>
                </w:rPr>
                <w:delText>dinero de plástico,</w:delText>
              </w:r>
            </w:del>
            <w:r w:rsidRPr="00DD6B12">
              <w:rPr>
                <w:rFonts w:ascii="Times" w:eastAsia="Calibri" w:hAnsi="Times" w:cs="Calibri"/>
                <w:color w:val="000000"/>
                <w:sz w:val="22"/>
                <w:rPrChange w:id="2509" w:author="Adriana  Casas" w:date="2015-07-08T15:43:00Z">
                  <w:rPr>
                    <w:rFonts w:ascii="Calibri" w:eastAsia="Calibri" w:hAnsi="Calibri" w:cs="Calibri"/>
                    <w:color w:val="000000"/>
                    <w:sz w:val="22"/>
                  </w:rPr>
                </w:rPrChange>
              </w:rPr>
              <w:t xml:space="preserve"> es decir, las </w:t>
            </w:r>
            <w:r w:rsidRPr="006067A4">
              <w:rPr>
                <w:rFonts w:ascii="Times" w:eastAsia="Calibri" w:hAnsi="Times" w:cs="Calibri"/>
                <w:b/>
                <w:color w:val="000000"/>
                <w:sz w:val="22"/>
                <w:rPrChange w:id="2510" w:author="Adriana  Casas" w:date="2015-07-10T15:08:00Z">
                  <w:rPr>
                    <w:rFonts w:ascii="Calibri" w:eastAsia="Calibri" w:hAnsi="Calibri" w:cs="Calibri"/>
                    <w:color w:val="000000"/>
                    <w:sz w:val="22"/>
                  </w:rPr>
                </w:rPrChange>
              </w:rPr>
              <w:t xml:space="preserve">tarjetas </w:t>
            </w:r>
            <w:del w:id="2511" w:author="Adriana  Casas" w:date="2015-07-10T15:08:00Z">
              <w:r w:rsidRPr="006067A4" w:rsidDel="006067A4">
                <w:rPr>
                  <w:rFonts w:ascii="Times" w:eastAsia="Calibri" w:hAnsi="Times" w:cs="Calibri"/>
                  <w:b/>
                  <w:color w:val="000000"/>
                  <w:sz w:val="22"/>
                  <w:rPrChange w:id="2512" w:author="Adriana  Casas" w:date="2015-07-10T15:08:00Z">
                    <w:rPr>
                      <w:rFonts w:ascii="Calibri" w:eastAsia="Calibri" w:hAnsi="Calibri" w:cs="Calibri"/>
                      <w:color w:val="000000"/>
                      <w:sz w:val="22"/>
                    </w:rPr>
                  </w:rPrChange>
                </w:rPr>
                <w:delText xml:space="preserve">de  </w:delText>
              </w:r>
            </w:del>
            <w:r w:rsidRPr="006067A4">
              <w:rPr>
                <w:rFonts w:ascii="Times" w:eastAsia="Calibri" w:hAnsi="Times" w:cs="Calibri"/>
                <w:b/>
                <w:color w:val="000000"/>
                <w:sz w:val="22"/>
                <w:rPrChange w:id="2513" w:author="Adriana  Casas" w:date="2015-07-10T15:08:00Z">
                  <w:rPr>
                    <w:rFonts w:ascii="Calibri" w:eastAsia="Calibri" w:hAnsi="Calibri" w:cs="Calibri"/>
                    <w:color w:val="000000"/>
                    <w:sz w:val="22"/>
                  </w:rPr>
                </w:rPrChange>
              </w:rPr>
              <w:t>débito</w:t>
            </w:r>
            <w:ins w:id="2514" w:author="Adriana  Casas" w:date="2015-07-10T15:08:00Z">
              <w:r w:rsidR="006067A4">
                <w:rPr>
                  <w:rFonts w:ascii="Times" w:eastAsia="Calibri" w:hAnsi="Times" w:cs="Calibri"/>
                  <w:color w:val="000000"/>
                  <w:sz w:val="22"/>
                </w:rPr>
                <w:t>, en las que el dinero se descuenta de forma inmediata de la cuenta bancaria del cliente cuando son utilizadas</w:t>
              </w:r>
            </w:ins>
            <w:ins w:id="2515" w:author="Adriana  Casas" w:date="2015-07-10T15:09:00Z">
              <w:r w:rsidR="006067A4">
                <w:rPr>
                  <w:rFonts w:ascii="Times" w:eastAsia="Calibri" w:hAnsi="Times" w:cs="Calibri"/>
                  <w:color w:val="000000"/>
                  <w:sz w:val="22"/>
                </w:rPr>
                <w:t>,</w:t>
              </w:r>
            </w:ins>
            <w:del w:id="2516" w:author="Adriana  Casas" w:date="2015-07-10T15:09:00Z">
              <w:r w:rsidRPr="00DD6B12" w:rsidDel="006067A4">
                <w:rPr>
                  <w:rFonts w:ascii="Times" w:eastAsia="Calibri" w:hAnsi="Times" w:cs="Calibri"/>
                  <w:color w:val="000000"/>
                  <w:sz w:val="22"/>
                  <w:rPrChange w:id="2517" w:author="Adriana  Casas" w:date="2015-07-08T15:43:00Z">
                    <w:rPr>
                      <w:rFonts w:ascii="Calibri" w:eastAsia="Calibri" w:hAnsi="Calibri" w:cs="Calibri"/>
                      <w:color w:val="000000"/>
                      <w:sz w:val="22"/>
                    </w:rPr>
                  </w:rPrChange>
                </w:rPr>
                <w:delText xml:space="preserve"> (el dinero se descuenta, de forma inmediata, de la cuenta bancaria del cliente),</w:delText>
              </w:r>
            </w:del>
            <w:r w:rsidRPr="00DD6B12">
              <w:rPr>
                <w:rFonts w:ascii="Times" w:eastAsia="Calibri" w:hAnsi="Times" w:cs="Calibri"/>
                <w:color w:val="000000"/>
                <w:sz w:val="22"/>
                <w:rPrChange w:id="2518" w:author="Adriana  Casas" w:date="2015-07-08T15:43:00Z">
                  <w:rPr>
                    <w:rFonts w:ascii="Calibri" w:eastAsia="Calibri" w:hAnsi="Calibri" w:cs="Calibri"/>
                    <w:color w:val="000000"/>
                    <w:sz w:val="22"/>
                  </w:rPr>
                </w:rPrChange>
              </w:rPr>
              <w:t xml:space="preserve"> </w:t>
            </w:r>
            <w:ins w:id="2519" w:author="Adriana  Casas" w:date="2015-07-10T15:10:00Z">
              <w:r w:rsidR="006067A4">
                <w:rPr>
                  <w:rFonts w:ascii="Times" w:eastAsia="Calibri" w:hAnsi="Times" w:cs="Calibri"/>
                  <w:color w:val="000000"/>
                  <w:sz w:val="22"/>
                </w:rPr>
                <w:t xml:space="preserve">y </w:t>
              </w:r>
            </w:ins>
            <w:ins w:id="2520" w:author="Adriana  Casas" w:date="2015-07-10T15:09:00Z">
              <w:r w:rsidR="006067A4">
                <w:rPr>
                  <w:rFonts w:ascii="Times" w:eastAsia="Calibri" w:hAnsi="Times" w:cs="Calibri"/>
                  <w:color w:val="000000"/>
                  <w:sz w:val="22"/>
                </w:rPr>
                <w:t xml:space="preserve">las </w:t>
              </w:r>
            </w:ins>
            <w:r w:rsidRPr="006067A4">
              <w:rPr>
                <w:rFonts w:ascii="Times" w:eastAsia="Calibri" w:hAnsi="Times" w:cs="Calibri"/>
                <w:b/>
                <w:color w:val="000000"/>
                <w:sz w:val="22"/>
                <w:rPrChange w:id="2521" w:author="Adriana  Casas" w:date="2015-07-10T15:09:00Z">
                  <w:rPr>
                    <w:rFonts w:ascii="Calibri" w:eastAsia="Calibri" w:hAnsi="Calibri" w:cs="Calibri"/>
                    <w:color w:val="000000"/>
                    <w:sz w:val="22"/>
                  </w:rPr>
                </w:rPrChange>
              </w:rPr>
              <w:t>tarjetas de crédito</w:t>
            </w:r>
            <w:ins w:id="2522" w:author="Adriana  Casas" w:date="2015-07-10T15:09:00Z">
              <w:r w:rsidR="006067A4">
                <w:rPr>
                  <w:rFonts w:ascii="Times" w:eastAsia="Calibri" w:hAnsi="Times" w:cs="Calibri"/>
                  <w:color w:val="000000"/>
                  <w:sz w:val="22"/>
                </w:rPr>
                <w:t>,</w:t>
              </w:r>
            </w:ins>
            <w:r w:rsidRPr="00DD6B12">
              <w:rPr>
                <w:rFonts w:ascii="Times" w:eastAsia="Calibri" w:hAnsi="Times" w:cs="Calibri"/>
                <w:color w:val="000000"/>
                <w:sz w:val="22"/>
                <w:rPrChange w:id="2523" w:author="Adriana  Casas" w:date="2015-07-08T15:43:00Z">
                  <w:rPr>
                    <w:rFonts w:ascii="Calibri" w:eastAsia="Calibri" w:hAnsi="Calibri" w:cs="Calibri"/>
                    <w:color w:val="000000"/>
                    <w:sz w:val="22"/>
                  </w:rPr>
                </w:rPrChange>
              </w:rPr>
              <w:t xml:space="preserve"> </w:t>
            </w:r>
            <w:ins w:id="2524" w:author="Adriana  Casas" w:date="2015-07-10T15:09:00Z">
              <w:r w:rsidR="006067A4">
                <w:rPr>
                  <w:rFonts w:ascii="Times" w:eastAsia="Calibri" w:hAnsi="Times" w:cs="Calibri"/>
                  <w:color w:val="000000"/>
                  <w:sz w:val="22"/>
                </w:rPr>
                <w:t>en las que el cliente debe pagar a plazos al banco, entidad que garantiza el pago</w:t>
              </w:r>
            </w:ins>
            <w:ins w:id="2525" w:author="Adriana  Casas" w:date="2015-07-10T15:10:00Z">
              <w:r w:rsidR="009822B0">
                <w:rPr>
                  <w:rFonts w:ascii="Times" w:eastAsia="Calibri" w:hAnsi="Times" w:cs="Calibri"/>
                  <w:color w:val="000000"/>
                  <w:sz w:val="22"/>
                </w:rPr>
                <w:t xml:space="preserve"> por el bien que se adquirió.</w:t>
              </w:r>
            </w:ins>
            <w:ins w:id="2526" w:author="Adriana  Casas" w:date="2015-07-10T15:11:00Z">
              <w:r w:rsidR="009822B0">
                <w:rPr>
                  <w:rFonts w:ascii="Times" w:eastAsia="Calibri" w:hAnsi="Times" w:cs="Calibri"/>
                  <w:color w:val="000000"/>
                  <w:sz w:val="22"/>
                </w:rPr>
                <w:t>s</w:t>
              </w:r>
            </w:ins>
            <w:del w:id="2527" w:author="Adriana  Casas" w:date="2015-07-10T15:10:00Z">
              <w:r w:rsidRPr="00DD6B12" w:rsidDel="006067A4">
                <w:rPr>
                  <w:rFonts w:ascii="Times" w:eastAsia="Calibri" w:hAnsi="Times" w:cs="Calibri"/>
                  <w:color w:val="000000"/>
                  <w:sz w:val="22"/>
                  <w:rPrChange w:id="2528" w:author="Adriana  Casas" w:date="2015-07-08T15:43:00Z">
                    <w:rPr>
                      <w:rFonts w:ascii="Calibri" w:eastAsia="Calibri" w:hAnsi="Calibri" w:cs="Calibri"/>
                      <w:color w:val="000000"/>
                      <w:sz w:val="22"/>
                    </w:rPr>
                  </w:rPrChange>
                </w:rPr>
                <w:delText>(el dinero se descuenta, en un plazo determinado, de la cuenta bancaria del cliente cuya entidad bancaria garantiza el pago) y tarjetas monedero (el cliente carga una cantidad determinada de dinero en la tarjeta y se debe recargar cuando dicho dinero se gasta).</w:delText>
              </w:r>
            </w:del>
          </w:p>
        </w:tc>
      </w:tr>
    </w:tbl>
    <w:p w14:paraId="4195BA39" w14:textId="77777777" w:rsidR="006C738E" w:rsidRPr="00DD6B12" w:rsidRDefault="006C738E" w:rsidP="00DD6B12">
      <w:pPr>
        <w:spacing w:line="240" w:lineRule="auto"/>
        <w:rPr>
          <w:rFonts w:ascii="Times" w:hAnsi="Times"/>
          <w:rPrChange w:id="2529" w:author="Adriana  Casas" w:date="2015-07-08T15:43:00Z">
            <w:rPr/>
          </w:rPrChange>
        </w:rPr>
        <w:pPrChange w:id="2530" w:author="Adriana  Casas" w:date="2015-07-08T15:43:00Z">
          <w:pPr/>
        </w:pPrChange>
      </w:pPr>
      <w:r w:rsidRPr="00DD6B12">
        <w:rPr>
          <w:rFonts w:ascii="Times" w:hAnsi="Times"/>
          <w:color w:val="000000"/>
          <w:rPrChange w:id="2531" w:author="Adriana  Casas" w:date="2015-07-08T15:43:00Z">
            <w:rPr>
              <w:color w:val="000000"/>
            </w:rPr>
          </w:rPrChange>
        </w:rPr>
        <w:t xml:space="preserve"> </w:t>
      </w:r>
    </w:p>
    <w:p w14:paraId="2815E5FD" w14:textId="77777777" w:rsidR="006C738E" w:rsidRPr="00DD6B12" w:rsidRDefault="006C738E" w:rsidP="00DD6B12">
      <w:pPr>
        <w:spacing w:line="240" w:lineRule="auto"/>
        <w:rPr>
          <w:rFonts w:ascii="Times" w:hAnsi="Times"/>
          <w:rPrChange w:id="2532" w:author="Adriana  Casas" w:date="2015-07-08T15:43:00Z">
            <w:rPr/>
          </w:rPrChange>
        </w:rPr>
        <w:pPrChange w:id="2533" w:author="Adriana  Casas" w:date="2015-07-08T15:43:00Z">
          <w:pPr/>
        </w:pPrChange>
      </w:pPr>
      <w:r w:rsidRPr="00DD6B12">
        <w:rPr>
          <w:rFonts w:ascii="Times" w:hAnsi="Times"/>
          <w:color w:val="000000"/>
          <w:rPrChange w:id="2534" w:author="Adriana  Casas" w:date="2015-07-08T15:43:00Z">
            <w:rPr>
              <w:color w:val="000000"/>
            </w:rPr>
          </w:rPrChange>
        </w:rPr>
        <w:t xml:space="preserve">Para que el dinero cumpla con la función de medio de cambio debe tener varias características: ser </w:t>
      </w:r>
      <w:r w:rsidRPr="00DD6B12">
        <w:rPr>
          <w:rFonts w:ascii="Times" w:hAnsi="Times"/>
          <w:b/>
          <w:color w:val="000000"/>
          <w:rPrChange w:id="2535" w:author="Adriana  Casas" w:date="2015-07-08T15:43:00Z">
            <w:rPr>
              <w:b/>
              <w:color w:val="000000"/>
            </w:rPr>
          </w:rPrChange>
        </w:rPr>
        <w:t>durable</w:t>
      </w:r>
      <w:r w:rsidRPr="00DD6B12">
        <w:rPr>
          <w:rFonts w:ascii="Times" w:hAnsi="Times"/>
          <w:color w:val="000000"/>
          <w:rPrChange w:id="2536" w:author="Adriana  Casas" w:date="2015-07-08T15:43:00Z">
            <w:rPr>
              <w:color w:val="000000"/>
            </w:rPr>
          </w:rPrChange>
        </w:rPr>
        <w:t xml:space="preserve">, </w:t>
      </w:r>
      <w:r w:rsidRPr="00DD6B12">
        <w:rPr>
          <w:rFonts w:ascii="Times" w:hAnsi="Times"/>
          <w:b/>
          <w:color w:val="000000"/>
          <w:rPrChange w:id="2537" w:author="Adriana  Casas" w:date="2015-07-08T15:43:00Z">
            <w:rPr>
              <w:b/>
              <w:color w:val="000000"/>
            </w:rPr>
          </w:rPrChange>
        </w:rPr>
        <w:t>transportable</w:t>
      </w:r>
      <w:r w:rsidRPr="00DD6B12">
        <w:rPr>
          <w:rFonts w:ascii="Times" w:hAnsi="Times"/>
          <w:color w:val="000000"/>
          <w:rPrChange w:id="2538" w:author="Adriana  Casas" w:date="2015-07-08T15:43:00Z">
            <w:rPr>
              <w:color w:val="000000"/>
            </w:rPr>
          </w:rPrChange>
        </w:rPr>
        <w:t xml:space="preserve">, </w:t>
      </w:r>
      <w:r w:rsidRPr="00DD6B12">
        <w:rPr>
          <w:rFonts w:ascii="Times" w:hAnsi="Times"/>
          <w:b/>
          <w:color w:val="000000"/>
          <w:rPrChange w:id="2539" w:author="Adriana  Casas" w:date="2015-07-08T15:43:00Z">
            <w:rPr>
              <w:b/>
              <w:color w:val="000000"/>
            </w:rPr>
          </w:rPrChange>
        </w:rPr>
        <w:t>divisible</w:t>
      </w:r>
      <w:r w:rsidRPr="00DD6B12">
        <w:rPr>
          <w:rFonts w:ascii="Times" w:hAnsi="Times"/>
          <w:color w:val="000000"/>
          <w:rPrChange w:id="2540" w:author="Adriana  Casas" w:date="2015-07-08T15:43:00Z">
            <w:rPr>
              <w:color w:val="000000"/>
            </w:rPr>
          </w:rPrChange>
        </w:rPr>
        <w:t xml:space="preserve"> en pequeñas fracciones, y </w:t>
      </w:r>
      <w:r w:rsidRPr="00DD6B12">
        <w:rPr>
          <w:rFonts w:ascii="Times" w:hAnsi="Times"/>
          <w:b/>
          <w:color w:val="000000"/>
          <w:rPrChange w:id="2541" w:author="Adriana  Casas" w:date="2015-07-08T15:43:00Z">
            <w:rPr>
              <w:b/>
              <w:color w:val="000000"/>
            </w:rPr>
          </w:rPrChange>
        </w:rPr>
        <w:t>de emisión controlada</w:t>
      </w:r>
      <w:r w:rsidRPr="00DD6B12">
        <w:rPr>
          <w:rFonts w:ascii="Times" w:hAnsi="Times"/>
          <w:color w:val="000000"/>
          <w:rPrChange w:id="2542" w:author="Adriana  Casas" w:date="2015-07-08T15:43:00Z">
            <w:rPr>
              <w:color w:val="000000"/>
            </w:rPr>
          </w:rPrChange>
        </w:rPr>
        <w:t xml:space="preserve"> por un banco central (Banco de la República en el caso colombiano).</w:t>
      </w:r>
    </w:p>
    <w:p w14:paraId="6B24E71C" w14:textId="77777777" w:rsidR="006C738E" w:rsidRPr="00DD6B12" w:rsidRDefault="006C738E" w:rsidP="00DD6B12">
      <w:pPr>
        <w:spacing w:line="240" w:lineRule="auto"/>
        <w:rPr>
          <w:rFonts w:ascii="Times" w:hAnsi="Times"/>
          <w:rPrChange w:id="2543" w:author="Adriana  Casas" w:date="2015-07-08T15:43:00Z">
            <w:rPr/>
          </w:rPrChange>
        </w:rPr>
        <w:pPrChange w:id="2544" w:author="Adriana  Casas" w:date="2015-07-08T15:43:00Z">
          <w:pPr/>
        </w:pPrChange>
      </w:pPr>
      <w:r w:rsidRPr="00DD6B12">
        <w:rPr>
          <w:rFonts w:ascii="Times" w:hAnsi="Times"/>
          <w:color w:val="000000"/>
          <w:rPrChange w:id="2545" w:author="Adriana  Casas" w:date="2015-07-08T15:43:00Z">
            <w:rPr>
              <w:color w:val="000000"/>
            </w:rPr>
          </w:rPrChange>
        </w:rPr>
        <w:t xml:space="preserve"> </w:t>
      </w:r>
    </w:p>
    <w:tbl>
      <w:tblPr>
        <w:tblStyle w:val="7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38"/>
      </w:tblGrid>
      <w:tr w:rsidR="006C738E" w:rsidRPr="00DD6B12" w14:paraId="33BB2F86" w14:textId="77777777" w:rsidTr="006C738E">
        <w:tc>
          <w:tcPr>
            <w:tcW w:w="8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312F7" w14:textId="77777777" w:rsidR="006C738E" w:rsidRPr="00DD6B12" w:rsidRDefault="006C738E" w:rsidP="00DD6B12">
            <w:pPr>
              <w:spacing w:line="240" w:lineRule="auto"/>
              <w:jc w:val="center"/>
              <w:rPr>
                <w:rFonts w:ascii="Times" w:hAnsi="Times"/>
                <w:rPrChange w:id="2546" w:author="Adriana  Casas" w:date="2015-07-08T15:43:00Z">
                  <w:rPr/>
                </w:rPrChange>
              </w:rPr>
              <w:pPrChange w:id="2547" w:author="Adriana  Casas" w:date="2015-07-08T15:43:00Z">
                <w:pPr>
                  <w:jc w:val="center"/>
                </w:pPr>
              </w:pPrChange>
            </w:pPr>
            <w:r w:rsidRPr="00DD6B12">
              <w:rPr>
                <w:rFonts w:ascii="Times" w:hAnsi="Times"/>
                <w:b/>
                <w:color w:val="000000"/>
                <w:rPrChange w:id="2548" w:author="Adriana  Casas" w:date="2015-07-08T15:43:00Z">
                  <w:rPr>
                    <w:b/>
                    <w:color w:val="000000"/>
                  </w:rPr>
                </w:rPrChange>
              </w:rPr>
              <w:t xml:space="preserve">Recuerda      </w:t>
            </w:r>
          </w:p>
        </w:tc>
      </w:tr>
      <w:tr w:rsidR="00E50C5F" w:rsidRPr="00DD6B12" w14:paraId="39A0594B" w14:textId="77777777" w:rsidTr="00E50C5F">
        <w:tc>
          <w:tcPr>
            <w:tcW w:w="88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1AFE73" w14:textId="77777777" w:rsidR="00E50C5F" w:rsidRPr="00DD6B12" w:rsidRDefault="00E50C5F" w:rsidP="006E29D3">
            <w:pPr>
              <w:spacing w:line="240" w:lineRule="auto"/>
              <w:jc w:val="left"/>
              <w:rPr>
                <w:rFonts w:ascii="Times" w:hAnsi="Times"/>
                <w:rPrChange w:id="2549" w:author="Adriana  Casas" w:date="2015-07-08T15:43:00Z">
                  <w:rPr/>
                </w:rPrChange>
              </w:rPr>
            </w:pPr>
            <w:r w:rsidRPr="00DD6B12">
              <w:rPr>
                <w:rFonts w:ascii="Times" w:eastAsia="Calibri" w:hAnsi="Times" w:cs="Calibri"/>
                <w:color w:val="000000"/>
                <w:sz w:val="22"/>
                <w:rPrChange w:id="2550" w:author="Adriana  Casas" w:date="2015-07-08T15:43:00Z">
                  <w:rPr>
                    <w:rFonts w:ascii="Calibri" w:eastAsia="Calibri" w:hAnsi="Calibri" w:cs="Calibri"/>
                    <w:color w:val="000000"/>
                    <w:sz w:val="22"/>
                  </w:rPr>
                </w:rPrChange>
              </w:rPr>
              <w:t>En los últimos años de la Edad Media y primeros de la Edad Moderna fueron los comerciantes ricos de Europa quienes financiaban las grandes obras y proyectos de todo tipo. Sin embargo, con el crecimiento de la actividad comercial y luego de la actividad industrial, los productores tuvieron que recurrir a los bancos ya consolidados para financiar sus negocios</w:t>
            </w:r>
            <w:r w:rsidRPr="00DD6B12">
              <w:rPr>
                <w:rFonts w:ascii="Times" w:eastAsia="Calibri" w:hAnsi="Times" w:cs="Calibri"/>
                <w:b/>
                <w:color w:val="000000"/>
                <w:sz w:val="22"/>
                <w:rPrChange w:id="2551" w:author="Adriana  Casas" w:date="2015-07-08T15:43:00Z">
                  <w:rPr>
                    <w:rFonts w:ascii="Calibri" w:eastAsia="Calibri" w:hAnsi="Calibri" w:cs="Calibri"/>
                    <w:b/>
                    <w:color w:val="000000"/>
                    <w:sz w:val="22"/>
                  </w:rPr>
                </w:rPrChange>
              </w:rPr>
              <w:t>.</w:t>
            </w:r>
          </w:p>
        </w:tc>
      </w:tr>
    </w:tbl>
    <w:p w14:paraId="578E7214" w14:textId="77777777" w:rsidR="006C738E" w:rsidRPr="00DD6B12" w:rsidRDefault="006C738E" w:rsidP="00DD6B12">
      <w:pPr>
        <w:spacing w:line="240" w:lineRule="auto"/>
        <w:rPr>
          <w:rFonts w:ascii="Times" w:hAnsi="Times"/>
          <w:rPrChange w:id="2552" w:author="Adriana  Casas" w:date="2015-07-08T15:43:00Z">
            <w:rPr/>
          </w:rPrChange>
        </w:rPr>
        <w:pPrChange w:id="2553" w:author="Adriana  Casas" w:date="2015-07-08T15:43:00Z">
          <w:pPr/>
        </w:pPrChange>
      </w:pPr>
      <w:r w:rsidRPr="00DD6B12">
        <w:rPr>
          <w:rFonts w:ascii="Times" w:hAnsi="Times"/>
          <w:color w:val="000000"/>
          <w:rPrChange w:id="2554" w:author="Adriana  Casas" w:date="2015-07-08T15:43:00Z">
            <w:rPr>
              <w:color w:val="000000"/>
            </w:rPr>
          </w:rPrChange>
        </w:rPr>
        <w:t xml:space="preserve"> </w:t>
      </w:r>
    </w:p>
    <w:p w14:paraId="0EBB4F52" w14:textId="0D1903C0" w:rsidR="006C738E" w:rsidRPr="00DD6B12" w:rsidRDefault="006C738E" w:rsidP="00DD6B12">
      <w:pPr>
        <w:spacing w:line="240" w:lineRule="auto"/>
        <w:rPr>
          <w:rFonts w:ascii="Times" w:hAnsi="Times"/>
          <w:rPrChange w:id="2555" w:author="Adriana  Casas" w:date="2015-07-08T15:43:00Z">
            <w:rPr/>
          </w:rPrChange>
        </w:rPr>
        <w:pPrChange w:id="2556" w:author="Adriana  Casas" w:date="2015-07-08T15:43:00Z">
          <w:pPr/>
        </w:pPrChange>
      </w:pPr>
      <w:r w:rsidRPr="00DD6B12">
        <w:rPr>
          <w:rFonts w:ascii="Times" w:hAnsi="Times"/>
          <w:b/>
          <w:rPrChange w:id="2557" w:author="Adriana  Casas" w:date="2015-07-08T15:43:00Z">
            <w:rPr>
              <w:b/>
            </w:rPr>
          </w:rPrChange>
        </w:rPr>
        <w:t xml:space="preserve">[SECCIÓN 2] </w:t>
      </w:r>
      <w:ins w:id="2558" w:author="Adriana  Casas" w:date="2015-07-10T18:18:00Z">
        <w:r w:rsidR="00D50CE9">
          <w:rPr>
            <w:rFonts w:ascii="Times" w:hAnsi="Times"/>
            <w:b/>
          </w:rPr>
          <w:t>4</w:t>
        </w:r>
      </w:ins>
      <w:del w:id="2559" w:author="Adriana  Casas" w:date="2015-07-10T18:18:00Z">
        <w:r w:rsidRPr="00DD6B12" w:rsidDel="00D50CE9">
          <w:rPr>
            <w:rFonts w:ascii="Times" w:hAnsi="Times"/>
            <w:b/>
            <w:rPrChange w:id="2560" w:author="Adriana  Casas" w:date="2015-07-08T15:43:00Z">
              <w:rPr>
                <w:b/>
              </w:rPr>
            </w:rPrChange>
          </w:rPr>
          <w:delText>3</w:delText>
        </w:r>
      </w:del>
      <w:r w:rsidRPr="00DD6B12">
        <w:rPr>
          <w:rFonts w:ascii="Times" w:hAnsi="Times"/>
          <w:b/>
          <w:color w:val="000000"/>
          <w:rPrChange w:id="2561" w:author="Adriana  Casas" w:date="2015-07-08T15:43:00Z">
            <w:rPr>
              <w:b/>
              <w:color w:val="000000"/>
            </w:rPr>
          </w:rPrChange>
        </w:rPr>
        <w:t>.2  Los bancos</w:t>
      </w:r>
    </w:p>
    <w:p w14:paraId="42DEBF67" w14:textId="4D097EB3" w:rsidR="006C738E" w:rsidRPr="00DD6B12" w:rsidRDefault="006C738E" w:rsidP="00DD6B12">
      <w:pPr>
        <w:spacing w:line="240" w:lineRule="auto"/>
        <w:rPr>
          <w:rFonts w:ascii="Times" w:hAnsi="Times"/>
          <w:rPrChange w:id="2562" w:author="Adriana  Casas" w:date="2015-07-08T15:43:00Z">
            <w:rPr/>
          </w:rPrChange>
        </w:rPr>
        <w:pPrChange w:id="2563" w:author="Adriana  Casas" w:date="2015-07-08T15:43:00Z">
          <w:pPr/>
        </w:pPrChange>
      </w:pPr>
      <w:r w:rsidRPr="00DD6B12">
        <w:rPr>
          <w:rFonts w:ascii="Times" w:hAnsi="Times"/>
          <w:color w:val="000000"/>
          <w:rPrChange w:id="2564" w:author="Adriana  Casas" w:date="2015-07-08T15:43:00Z">
            <w:rPr>
              <w:color w:val="000000"/>
            </w:rPr>
          </w:rPrChange>
        </w:rPr>
        <w:t xml:space="preserve">Los bancos son instituciones o entidades que se dedican a trabajar con el dinero: reciben y tienen en custodia depósitos que hacen las personas (personas naturales) y las empresas (personas jurídicas); a su vez, otorgan préstamos </w:t>
      </w:r>
      <w:del w:id="2565" w:author="Adriana  Casas" w:date="2015-07-10T18:18:00Z">
        <w:r w:rsidRPr="00DD6B12" w:rsidDel="00D50CE9">
          <w:rPr>
            <w:rFonts w:ascii="Times" w:hAnsi="Times"/>
            <w:color w:val="000000"/>
            <w:rPrChange w:id="2566" w:author="Adriana  Casas" w:date="2015-07-08T15:43:00Z">
              <w:rPr>
                <w:color w:val="000000"/>
              </w:rPr>
            </w:rPrChange>
          </w:rPr>
          <w:delText xml:space="preserve">utilizando </w:delText>
        </w:r>
      </w:del>
      <w:ins w:id="2567" w:author="Adriana  Casas" w:date="2015-07-10T18:18:00Z">
        <w:r w:rsidR="00D50CE9">
          <w:rPr>
            <w:rFonts w:ascii="Times" w:hAnsi="Times"/>
            <w:color w:val="000000"/>
          </w:rPr>
          <w:t>con</w:t>
        </w:r>
        <w:r w:rsidR="00D50CE9" w:rsidRPr="00DD6B12">
          <w:rPr>
            <w:rFonts w:ascii="Times" w:hAnsi="Times"/>
            <w:color w:val="000000"/>
            <w:rPrChange w:id="2568" w:author="Adriana  Casas" w:date="2015-07-08T15:43:00Z">
              <w:rPr>
                <w:color w:val="000000"/>
              </w:rPr>
            </w:rPrChange>
          </w:rPr>
          <w:t xml:space="preserve"> </w:t>
        </w:r>
      </w:ins>
      <w:r w:rsidRPr="00DD6B12">
        <w:rPr>
          <w:rFonts w:ascii="Times" w:hAnsi="Times"/>
          <w:color w:val="000000"/>
          <w:rPrChange w:id="2569" w:author="Adriana  Casas" w:date="2015-07-08T15:43:00Z">
            <w:rPr>
              <w:color w:val="000000"/>
            </w:rPr>
          </w:rPrChange>
        </w:rPr>
        <w:t xml:space="preserve">estos mismos dineros. Esta actividad se denomina intermediación financiera y </w:t>
      </w:r>
      <w:del w:id="2570" w:author="Adriana  Casas" w:date="2015-07-10T18:18:00Z">
        <w:r w:rsidRPr="00DD6B12" w:rsidDel="00D50CE9">
          <w:rPr>
            <w:rFonts w:ascii="Times" w:hAnsi="Times"/>
            <w:color w:val="000000"/>
            <w:rPrChange w:id="2571" w:author="Adriana  Casas" w:date="2015-07-08T15:43:00Z">
              <w:rPr>
                <w:color w:val="000000"/>
              </w:rPr>
            </w:rPrChange>
          </w:rPr>
          <w:delText xml:space="preserve">está </w:delText>
        </w:r>
      </w:del>
      <w:ins w:id="2572" w:author="Adriana  Casas" w:date="2015-07-10T18:18:00Z">
        <w:r w:rsidR="00D50CE9">
          <w:rPr>
            <w:rFonts w:ascii="Times" w:hAnsi="Times"/>
            <w:color w:val="000000"/>
          </w:rPr>
          <w:t>es</w:t>
        </w:r>
        <w:r w:rsidR="00D50CE9" w:rsidRPr="00DD6B12">
          <w:rPr>
            <w:rFonts w:ascii="Times" w:hAnsi="Times"/>
            <w:color w:val="000000"/>
            <w:rPrChange w:id="2573" w:author="Adriana  Casas" w:date="2015-07-08T15:43:00Z">
              <w:rPr>
                <w:color w:val="000000"/>
              </w:rPr>
            </w:rPrChange>
          </w:rPr>
          <w:t xml:space="preserve"> </w:t>
        </w:r>
      </w:ins>
      <w:r w:rsidRPr="00DD6B12">
        <w:rPr>
          <w:rFonts w:ascii="Times" w:hAnsi="Times"/>
          <w:color w:val="000000"/>
          <w:rPrChange w:id="2574" w:author="Adriana  Casas" w:date="2015-07-08T15:43:00Z">
            <w:rPr>
              <w:color w:val="000000"/>
            </w:rPr>
          </w:rPrChange>
        </w:rPr>
        <w:t>regulada por los Estados.</w:t>
      </w:r>
    </w:p>
    <w:p w14:paraId="76619840" w14:textId="77777777" w:rsidR="006C738E" w:rsidRPr="00DD6B12" w:rsidRDefault="006C738E" w:rsidP="00DD6B12">
      <w:pPr>
        <w:spacing w:line="240" w:lineRule="auto"/>
        <w:rPr>
          <w:rFonts w:ascii="Times" w:hAnsi="Times"/>
          <w:rPrChange w:id="2575" w:author="Adriana  Casas" w:date="2015-07-08T15:43:00Z">
            <w:rPr/>
          </w:rPrChange>
        </w:rPr>
        <w:pPrChange w:id="2576" w:author="Adriana  Casas" w:date="2015-07-08T15:43:00Z">
          <w:pPr/>
        </w:pPrChange>
      </w:pPr>
    </w:p>
    <w:tbl>
      <w:tblPr>
        <w:tblStyle w:val="73"/>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89"/>
        <w:gridCol w:w="49"/>
      </w:tblGrid>
      <w:tr w:rsidR="006C738E" w:rsidRPr="00DD6B12" w14:paraId="307F15F7" w14:textId="77777777" w:rsidTr="006C738E">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91AB42E" w14:textId="77777777" w:rsidR="006C738E" w:rsidRPr="00DD6B12" w:rsidRDefault="006C738E" w:rsidP="006E29D3">
            <w:pPr>
              <w:spacing w:line="240" w:lineRule="auto"/>
              <w:jc w:val="center"/>
              <w:rPr>
                <w:rFonts w:ascii="Times" w:eastAsia="Calibri" w:hAnsi="Times"/>
                <w:b/>
                <w:color w:val="FFFFFF" w:themeColor="background1"/>
                <w:highlight w:val="none"/>
                <w:rPrChange w:id="2577"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2578" w:author="Adriana  Casas" w:date="2015-07-08T15:43:00Z">
                  <w:rPr>
                    <w:rFonts w:eastAsia="Calibri"/>
                    <w:b/>
                    <w:color w:val="FFFFFF" w:themeColor="background1"/>
                    <w:highlight w:val="none"/>
                  </w:rPr>
                </w:rPrChange>
              </w:rPr>
              <w:t xml:space="preserve">Recuerda  </w:t>
            </w:r>
          </w:p>
        </w:tc>
      </w:tr>
      <w:tr w:rsidR="00E50C5F" w:rsidRPr="00DD6B12" w14:paraId="07C96E4B" w14:textId="77777777" w:rsidTr="00E50C5F">
        <w:trPr>
          <w:gridAfter w:val="1"/>
          <w:wAfter w:w="49" w:type="dxa"/>
        </w:trPr>
        <w:tc>
          <w:tcPr>
            <w:tcW w:w="878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7A62A0" w14:textId="2329FE32" w:rsidR="00E50C5F" w:rsidRPr="00DD6B12" w:rsidRDefault="00E50C5F" w:rsidP="006E29D3">
            <w:pPr>
              <w:spacing w:line="240" w:lineRule="auto"/>
              <w:jc w:val="left"/>
              <w:rPr>
                <w:rFonts w:ascii="Times" w:hAnsi="Times"/>
                <w:rPrChange w:id="2579" w:author="Adriana  Casas" w:date="2015-07-08T15:43:00Z">
                  <w:rPr/>
                </w:rPrChange>
              </w:rPr>
            </w:pPr>
            <w:r w:rsidRPr="00DD6B12">
              <w:rPr>
                <w:rFonts w:ascii="Times" w:eastAsia="Calibri" w:hAnsi="Times" w:cs="Calibri"/>
                <w:color w:val="000000"/>
                <w:sz w:val="22"/>
                <w:rPrChange w:id="2580" w:author="Adriana  Casas" w:date="2015-07-08T15:43:00Z">
                  <w:rPr>
                    <w:rFonts w:ascii="Calibri" w:eastAsia="Calibri" w:hAnsi="Calibri" w:cs="Calibri"/>
                    <w:color w:val="000000"/>
                    <w:sz w:val="22"/>
                  </w:rPr>
                </w:rPrChange>
              </w:rPr>
              <w:t xml:space="preserve">Los bancos obtienen </w:t>
            </w:r>
            <w:r w:rsidRPr="00D50CE9">
              <w:rPr>
                <w:rFonts w:ascii="Times" w:eastAsia="Calibri" w:hAnsi="Times" w:cs="Calibri"/>
                <w:b/>
                <w:color w:val="000000"/>
                <w:sz w:val="22"/>
                <w:rPrChange w:id="2581" w:author="Adriana  Casas" w:date="2015-07-10T18:18:00Z">
                  <w:rPr>
                    <w:rFonts w:ascii="Calibri" w:eastAsia="Calibri" w:hAnsi="Calibri" w:cs="Calibri"/>
                    <w:color w:val="000000"/>
                    <w:sz w:val="22"/>
                  </w:rPr>
                </w:rPrChange>
              </w:rPr>
              <w:t>beneficios</w:t>
            </w:r>
            <w:r w:rsidRPr="00DD6B12">
              <w:rPr>
                <w:rFonts w:ascii="Times" w:eastAsia="Calibri" w:hAnsi="Times" w:cs="Calibri"/>
                <w:color w:val="000000"/>
                <w:sz w:val="22"/>
                <w:rPrChange w:id="2582" w:author="Adriana  Casas" w:date="2015-07-08T15:43:00Z">
                  <w:rPr>
                    <w:rFonts w:ascii="Calibri" w:eastAsia="Calibri" w:hAnsi="Calibri" w:cs="Calibri"/>
                    <w:color w:val="000000"/>
                    <w:sz w:val="22"/>
                  </w:rPr>
                </w:rPrChange>
              </w:rPr>
              <w:t xml:space="preserve"> operando con nuestro dinero. El negocio de estos organismos se basa en la financiación a particulares, empresas e incluso al propio Estado a cambio de </w:t>
            </w:r>
            <w:del w:id="2583" w:author="Adriana  Casas" w:date="2015-07-10T18:19:00Z">
              <w:r w:rsidRPr="00DD6B12" w:rsidDel="00D50CE9">
                <w:rPr>
                  <w:rFonts w:ascii="Times" w:eastAsia="Calibri" w:hAnsi="Times" w:cs="Calibri"/>
                  <w:color w:val="000000"/>
                  <w:sz w:val="22"/>
                  <w:rPrChange w:id="2584" w:author="Adriana  Casas" w:date="2015-07-08T15:43:00Z">
                    <w:rPr>
                      <w:rFonts w:ascii="Calibri" w:eastAsia="Calibri" w:hAnsi="Calibri" w:cs="Calibri"/>
                      <w:color w:val="000000"/>
                      <w:sz w:val="22"/>
                    </w:rPr>
                  </w:rPrChange>
                </w:rPr>
                <w:delText xml:space="preserve">unos </w:delText>
              </w:r>
            </w:del>
            <w:r w:rsidRPr="00DD6B12">
              <w:rPr>
                <w:rFonts w:ascii="Times" w:eastAsia="Calibri" w:hAnsi="Times" w:cs="Calibri"/>
                <w:color w:val="000000"/>
                <w:sz w:val="22"/>
                <w:rPrChange w:id="2585" w:author="Adriana  Casas" w:date="2015-07-08T15:43:00Z">
                  <w:rPr>
                    <w:rFonts w:ascii="Calibri" w:eastAsia="Calibri" w:hAnsi="Calibri" w:cs="Calibri"/>
                    <w:color w:val="000000"/>
                    <w:sz w:val="22"/>
                  </w:rPr>
                </w:rPrChange>
              </w:rPr>
              <w:t>intereses y comisiones. Cuando las entidades bancarias conceden financiación al Estado lo hacen mediante la compra de deuda pública. En definitiva, los bancos se dedican a ofrecer dinero a cambio de dinero.</w:t>
            </w:r>
          </w:p>
          <w:p w14:paraId="702648F2" w14:textId="77777777" w:rsidR="00E50C5F" w:rsidRPr="00DD6B12" w:rsidRDefault="00E50C5F" w:rsidP="006E29D3">
            <w:pPr>
              <w:spacing w:line="240" w:lineRule="auto"/>
              <w:jc w:val="left"/>
              <w:rPr>
                <w:rFonts w:ascii="Times" w:hAnsi="Times"/>
                <w:rPrChange w:id="2586" w:author="Adriana  Casas" w:date="2015-07-08T15:43:00Z">
                  <w:rPr/>
                </w:rPrChange>
              </w:rPr>
            </w:pPr>
            <w:r w:rsidRPr="00DD6B12">
              <w:rPr>
                <w:rFonts w:ascii="Times" w:eastAsia="Calibri" w:hAnsi="Times" w:cs="Calibri"/>
                <w:color w:val="000000"/>
                <w:sz w:val="22"/>
                <w:rPrChange w:id="2587" w:author="Adriana  Casas" w:date="2015-07-08T15:43:00Z">
                  <w:rPr>
                    <w:rFonts w:ascii="Calibri" w:eastAsia="Calibri" w:hAnsi="Calibri" w:cs="Calibri"/>
                    <w:color w:val="000000"/>
                    <w:sz w:val="22"/>
                  </w:rPr>
                </w:rPrChange>
              </w:rPr>
              <w:t xml:space="preserve"> </w:t>
            </w:r>
          </w:p>
        </w:tc>
      </w:tr>
    </w:tbl>
    <w:p w14:paraId="5598E8D2" w14:textId="77777777" w:rsidR="006C738E" w:rsidRPr="00DD6B12" w:rsidRDefault="006C738E" w:rsidP="00DD6B12">
      <w:pPr>
        <w:spacing w:line="240" w:lineRule="auto"/>
        <w:rPr>
          <w:rFonts w:ascii="Times" w:hAnsi="Times"/>
          <w:rPrChange w:id="2588" w:author="Adriana  Casas" w:date="2015-07-08T15:43:00Z">
            <w:rPr/>
          </w:rPrChange>
        </w:rPr>
        <w:pPrChange w:id="2589" w:author="Adriana  Casas" w:date="2015-07-08T15:43:00Z">
          <w:pPr/>
        </w:pPrChange>
      </w:pPr>
      <w:r w:rsidRPr="00DD6B12">
        <w:rPr>
          <w:rFonts w:ascii="Times" w:hAnsi="Times"/>
          <w:color w:val="000000"/>
          <w:rPrChange w:id="2590" w:author="Adriana  Casas" w:date="2015-07-08T15:43:00Z">
            <w:rPr>
              <w:color w:val="000000"/>
            </w:rPr>
          </w:rPrChange>
        </w:rPr>
        <w:t xml:space="preserve"> </w:t>
      </w:r>
    </w:p>
    <w:p w14:paraId="66289541" w14:textId="33F929C9" w:rsidR="006C738E" w:rsidRPr="00DD6B12" w:rsidRDefault="006C738E" w:rsidP="00DD6B12">
      <w:pPr>
        <w:spacing w:line="240" w:lineRule="auto"/>
        <w:rPr>
          <w:rFonts w:ascii="Times" w:hAnsi="Times"/>
          <w:rPrChange w:id="2591" w:author="Adriana  Casas" w:date="2015-07-08T15:43:00Z">
            <w:rPr/>
          </w:rPrChange>
        </w:rPr>
        <w:pPrChange w:id="2592" w:author="Adriana  Casas" w:date="2015-07-08T15:43:00Z">
          <w:pPr/>
        </w:pPrChange>
      </w:pPr>
      <w:r w:rsidRPr="00DD6B12">
        <w:rPr>
          <w:rFonts w:ascii="Times" w:hAnsi="Times"/>
          <w:color w:val="000000"/>
          <w:rPrChange w:id="2593" w:author="Adriana  Casas" w:date="2015-07-08T15:43:00Z">
            <w:rPr>
              <w:color w:val="000000"/>
            </w:rPr>
          </w:rPrChange>
        </w:rPr>
        <w:t xml:space="preserve">Con el desarrollo de las primeras organizaciones humanas, surgió la necesidad de que algunas personas e instituciones pudieran </w:t>
      </w:r>
      <w:r w:rsidRPr="00DD6B12">
        <w:rPr>
          <w:rFonts w:ascii="Times" w:hAnsi="Times"/>
          <w:b/>
          <w:color w:val="000000"/>
          <w:rPrChange w:id="2594" w:author="Adriana  Casas" w:date="2015-07-08T15:43:00Z">
            <w:rPr>
              <w:b/>
              <w:color w:val="000000"/>
            </w:rPr>
          </w:rPrChange>
        </w:rPr>
        <w:t xml:space="preserve">financiar </w:t>
      </w:r>
      <w:r w:rsidRPr="00DD6B12">
        <w:rPr>
          <w:rFonts w:ascii="Times" w:hAnsi="Times"/>
          <w:color w:val="000000"/>
          <w:rPrChange w:id="2595" w:author="Adriana  Casas" w:date="2015-07-08T15:43:00Z">
            <w:rPr>
              <w:color w:val="000000"/>
            </w:rPr>
          </w:rPrChange>
        </w:rPr>
        <w:t xml:space="preserve">las ideas y proyectos </w:t>
      </w:r>
      <w:del w:id="2596" w:author="Adriana  Casas" w:date="2015-07-10T18:19:00Z">
        <w:r w:rsidRPr="00DD6B12" w:rsidDel="00D50CE9">
          <w:rPr>
            <w:rFonts w:ascii="Times" w:hAnsi="Times"/>
            <w:color w:val="000000"/>
            <w:rPrChange w:id="2597" w:author="Adriana  Casas" w:date="2015-07-08T15:43:00Z">
              <w:rPr>
                <w:color w:val="000000"/>
              </w:rPr>
            </w:rPrChange>
          </w:rPr>
          <w:delText>necesarios para</w:delText>
        </w:r>
      </w:del>
      <w:ins w:id="2598" w:author="Adriana  Casas" w:date="2015-07-10T18:19:00Z">
        <w:r w:rsidR="00D50CE9">
          <w:rPr>
            <w:rFonts w:ascii="Times" w:hAnsi="Times"/>
            <w:color w:val="000000"/>
          </w:rPr>
          <w:t>que promovían</w:t>
        </w:r>
      </w:ins>
      <w:r w:rsidRPr="00DD6B12">
        <w:rPr>
          <w:rFonts w:ascii="Times" w:hAnsi="Times"/>
          <w:color w:val="000000"/>
          <w:rPrChange w:id="2599" w:author="Adriana  Casas" w:date="2015-07-08T15:43:00Z">
            <w:rPr>
              <w:color w:val="000000"/>
            </w:rPr>
          </w:rPrChange>
        </w:rPr>
        <w:t xml:space="preserve"> el crecimiento económico y social.</w:t>
      </w:r>
    </w:p>
    <w:p w14:paraId="3DF2DE11" w14:textId="1E061C75" w:rsidR="006C738E" w:rsidRPr="00DD6B12" w:rsidRDefault="006C738E" w:rsidP="00DD6B12">
      <w:pPr>
        <w:spacing w:line="240" w:lineRule="auto"/>
        <w:rPr>
          <w:rFonts w:ascii="Times" w:hAnsi="Times"/>
          <w:color w:val="000000"/>
          <w:rPrChange w:id="2600" w:author="Adriana  Casas" w:date="2015-07-08T15:43:00Z">
            <w:rPr>
              <w:color w:val="000000"/>
            </w:rPr>
          </w:rPrChange>
        </w:rPr>
        <w:pPrChange w:id="2601" w:author="Adriana  Casas" w:date="2015-07-08T15:43:00Z">
          <w:pPr/>
        </w:pPrChange>
      </w:pPr>
      <w:r w:rsidRPr="00DD6B12">
        <w:rPr>
          <w:rFonts w:ascii="Times" w:hAnsi="Times"/>
          <w:color w:val="000000"/>
          <w:rPrChange w:id="2602" w:author="Adriana  Casas" w:date="2015-07-08T15:43:00Z">
            <w:rPr>
              <w:color w:val="000000"/>
            </w:rPr>
          </w:rPrChange>
        </w:rPr>
        <w:t>En la sociedad moderna, los bancos nacieron por la necesidad de realizar operaciones de cambio y crédito entre personas. Pero</w:t>
      </w:r>
      <w:ins w:id="2603" w:author="Adriana  Casas" w:date="2015-07-10T18:19:00Z">
        <w:r w:rsidR="00D50CE9">
          <w:rPr>
            <w:rFonts w:ascii="Times" w:hAnsi="Times"/>
            <w:color w:val="000000"/>
          </w:rPr>
          <w:t xml:space="preserve"> al crecer,</w:t>
        </w:r>
      </w:ins>
      <w:r w:rsidRPr="00DD6B12">
        <w:rPr>
          <w:rFonts w:ascii="Times" w:hAnsi="Times"/>
          <w:color w:val="000000"/>
          <w:rPrChange w:id="2604" w:author="Adriana  Casas" w:date="2015-07-08T15:43:00Z">
            <w:rPr>
              <w:color w:val="000000"/>
            </w:rPr>
          </w:rPrChange>
        </w:rPr>
        <w:t xml:space="preserve"> estas operaciones </w:t>
      </w:r>
      <w:del w:id="2605" w:author="Adriana  Casas" w:date="2015-07-10T18:19:00Z">
        <w:r w:rsidRPr="00DD6B12" w:rsidDel="00D50CE9">
          <w:rPr>
            <w:rFonts w:ascii="Times" w:hAnsi="Times"/>
            <w:color w:val="000000"/>
            <w:rPrChange w:id="2606" w:author="Adriana  Casas" w:date="2015-07-08T15:43:00Z">
              <w:rPr>
                <w:color w:val="000000"/>
              </w:rPr>
            </w:rPrChange>
          </w:rPr>
          <w:delText xml:space="preserve">al crecer </w:delText>
        </w:r>
      </w:del>
      <w:r w:rsidRPr="00DD6B12">
        <w:rPr>
          <w:rFonts w:ascii="Times" w:hAnsi="Times"/>
          <w:color w:val="000000"/>
          <w:rPrChange w:id="2607" w:author="Adriana  Casas" w:date="2015-07-08T15:43:00Z">
            <w:rPr>
              <w:color w:val="000000"/>
            </w:rPr>
          </w:rPrChange>
        </w:rPr>
        <w:t>involucran a organizaciones más complejas</w:t>
      </w:r>
      <w:ins w:id="2608" w:author="Adriana  Casas" w:date="2015-07-10T18:20:00Z">
        <w:r w:rsidR="00D50CE9">
          <w:rPr>
            <w:rFonts w:ascii="Times" w:hAnsi="Times"/>
            <w:color w:val="000000"/>
          </w:rPr>
          <w:t xml:space="preserve">, por lo que se hace necesario regular la banca. </w:t>
        </w:r>
      </w:ins>
      <w:r w:rsidRPr="00DD6B12">
        <w:rPr>
          <w:rFonts w:ascii="Times" w:hAnsi="Times"/>
          <w:color w:val="000000"/>
          <w:rPrChange w:id="2609" w:author="Adriana  Casas" w:date="2015-07-08T15:43:00Z">
            <w:rPr>
              <w:color w:val="000000"/>
            </w:rPr>
          </w:rPrChange>
        </w:rPr>
        <w:t xml:space="preserve"> </w:t>
      </w:r>
      <w:del w:id="2610" w:author="Adriana  Casas" w:date="2015-07-10T18:21:00Z">
        <w:r w:rsidRPr="00DD6B12" w:rsidDel="00D50CE9">
          <w:rPr>
            <w:rFonts w:ascii="Times" w:hAnsi="Times"/>
            <w:color w:val="000000"/>
            <w:rPrChange w:id="2611" w:author="Adriana  Casas" w:date="2015-07-08T15:43:00Z">
              <w:rPr>
                <w:color w:val="000000"/>
              </w:rPr>
            </w:rPrChange>
          </w:rPr>
          <w:delText>que hacen necesaria la intervención de la banca.</w:delText>
        </w:r>
      </w:del>
    </w:p>
    <w:p w14:paraId="293E0AE5" w14:textId="77777777" w:rsidR="00ED548F" w:rsidRPr="00DD6B12" w:rsidRDefault="00ED548F" w:rsidP="00DD6B12">
      <w:pPr>
        <w:spacing w:line="240" w:lineRule="auto"/>
        <w:rPr>
          <w:rFonts w:ascii="Times" w:hAnsi="Times"/>
          <w:color w:val="000000"/>
          <w:rPrChange w:id="2612" w:author="Adriana  Casas" w:date="2015-07-08T15:43:00Z">
            <w:rPr>
              <w:color w:val="000000"/>
            </w:rPr>
          </w:rPrChange>
        </w:rPr>
        <w:pPrChange w:id="2613" w:author="Adriana  Casas" w:date="2015-07-08T15:43:00Z">
          <w:pPr/>
        </w:pPrChange>
      </w:pPr>
    </w:p>
    <w:tbl>
      <w:tblPr>
        <w:tblStyle w:val="72"/>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ED548F" w:rsidRPr="00DD6B12" w14:paraId="1B46BBA8" w14:textId="77777777" w:rsidTr="00ED548F">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C34A910" w14:textId="77777777" w:rsidR="00ED548F" w:rsidRPr="00DD6B12" w:rsidRDefault="00ED548F" w:rsidP="006E29D3">
            <w:pPr>
              <w:spacing w:line="240" w:lineRule="auto"/>
              <w:jc w:val="center"/>
              <w:rPr>
                <w:rFonts w:ascii="Times" w:eastAsia="Calibri" w:hAnsi="Times"/>
                <w:b/>
                <w:color w:val="FFFFFF" w:themeColor="background1"/>
                <w:highlight w:val="none"/>
                <w:rPrChange w:id="2614"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2615" w:author="Adriana  Casas" w:date="2015-07-08T15:43:00Z">
                  <w:rPr>
                    <w:rFonts w:eastAsia="Calibri"/>
                    <w:b/>
                    <w:color w:val="FFFFFF" w:themeColor="background1"/>
                    <w:highlight w:val="none"/>
                  </w:rPr>
                </w:rPrChange>
              </w:rPr>
              <w:t>Imagen (Dibujo)Recurso aprovechado</w:t>
            </w:r>
          </w:p>
        </w:tc>
      </w:tr>
      <w:tr w:rsidR="00ED548F" w:rsidRPr="00DD6B12" w14:paraId="0D5A191D" w14:textId="77777777"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99E4A4" w14:textId="77777777" w:rsidR="00ED548F" w:rsidRPr="00DD6B12" w:rsidRDefault="00ED548F" w:rsidP="006E29D3">
            <w:pPr>
              <w:spacing w:line="240" w:lineRule="auto"/>
              <w:jc w:val="left"/>
              <w:rPr>
                <w:rFonts w:ascii="Times" w:hAnsi="Times"/>
                <w:rPrChange w:id="2616" w:author="Adriana  Casas" w:date="2015-07-08T15:43:00Z">
                  <w:rPr/>
                </w:rPrChange>
              </w:rPr>
            </w:pPr>
            <w:r w:rsidRPr="00DD6B12">
              <w:rPr>
                <w:rFonts w:ascii="Times" w:eastAsia="Calibri" w:hAnsi="Times" w:cs="Calibri"/>
                <w:color w:val="000000"/>
                <w:sz w:val="22"/>
                <w:rPrChange w:id="2617" w:author="Adriana  Casas" w:date="2015-07-08T15:43:00Z">
                  <w:rPr>
                    <w:rFonts w:ascii="Calibri" w:eastAsia="Calibri" w:hAnsi="Calibri" w:cs="Calibri"/>
                    <w:color w:val="000000"/>
                    <w:sz w:val="22"/>
                  </w:rPr>
                </w:rPrChange>
              </w:rPr>
              <w:t xml:space="preserve"> </w:t>
            </w:r>
          </w:p>
        </w:tc>
        <w:tc>
          <w:tcPr>
            <w:tcW w:w="5970" w:type="dxa"/>
            <w:tcBorders>
              <w:bottom w:val="single" w:sz="8" w:space="0" w:color="000000"/>
              <w:right w:val="single" w:sz="8" w:space="0" w:color="000000"/>
            </w:tcBorders>
            <w:tcMar>
              <w:top w:w="100" w:type="dxa"/>
              <w:left w:w="100" w:type="dxa"/>
              <w:bottom w:w="100" w:type="dxa"/>
              <w:right w:w="100" w:type="dxa"/>
            </w:tcMar>
          </w:tcPr>
          <w:p w14:paraId="41E51B6E" w14:textId="77777777" w:rsidR="00ED548F" w:rsidRPr="00DD6B12" w:rsidRDefault="00E50C5F" w:rsidP="006E29D3">
            <w:pPr>
              <w:spacing w:line="240" w:lineRule="auto"/>
              <w:jc w:val="left"/>
              <w:rPr>
                <w:rFonts w:ascii="Times" w:hAnsi="Times"/>
                <w:rPrChange w:id="2618" w:author="Adriana  Casas" w:date="2015-07-08T15:43:00Z">
                  <w:rPr/>
                </w:rPrChange>
              </w:rPr>
            </w:pPr>
            <w:r w:rsidRPr="00DD6B12">
              <w:rPr>
                <w:rFonts w:ascii="Times" w:eastAsia="Calibri" w:hAnsi="Times" w:cs="Calibri"/>
                <w:b/>
                <w:color w:val="000000"/>
                <w:sz w:val="22"/>
                <w:rPrChange w:id="2619" w:author="Adriana  Casas" w:date="2015-07-08T15:43:00Z">
                  <w:rPr>
                    <w:rFonts w:ascii="Calibri" w:eastAsia="Calibri" w:hAnsi="Calibri" w:cs="Calibri"/>
                    <w:b/>
                    <w:color w:val="000000"/>
                    <w:sz w:val="22"/>
                  </w:rPr>
                </w:rPrChange>
              </w:rPr>
              <w:t>CS_10_05</w:t>
            </w:r>
            <w:r w:rsidR="00ED548F" w:rsidRPr="00DD6B12">
              <w:rPr>
                <w:rFonts w:ascii="Times" w:eastAsia="Calibri" w:hAnsi="Times" w:cs="Calibri"/>
                <w:b/>
                <w:color w:val="000000"/>
                <w:sz w:val="22"/>
                <w:rPrChange w:id="2620" w:author="Adriana  Casas" w:date="2015-07-08T15:43:00Z">
                  <w:rPr>
                    <w:rFonts w:ascii="Calibri" w:eastAsia="Calibri" w:hAnsi="Calibri" w:cs="Calibri"/>
                    <w:b/>
                    <w:color w:val="000000"/>
                    <w:sz w:val="22"/>
                  </w:rPr>
                </w:rPrChange>
              </w:rPr>
              <w:t>_CO  IMG14</w:t>
            </w:r>
          </w:p>
        </w:tc>
      </w:tr>
      <w:tr w:rsidR="00ED548F" w:rsidRPr="00DD6B12" w14:paraId="74263BF8" w14:textId="77777777"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823252" w14:textId="77777777" w:rsidR="00ED548F" w:rsidRPr="00DD6B12" w:rsidRDefault="00ED548F" w:rsidP="006E29D3">
            <w:pPr>
              <w:spacing w:line="240" w:lineRule="auto"/>
              <w:jc w:val="left"/>
              <w:rPr>
                <w:rFonts w:ascii="Times" w:hAnsi="Times"/>
                <w:rPrChange w:id="2621" w:author="Adriana  Casas" w:date="2015-07-08T15:43:00Z">
                  <w:rPr/>
                </w:rPrChange>
              </w:rPr>
            </w:pPr>
            <w:r w:rsidRPr="00DD6B12">
              <w:rPr>
                <w:rFonts w:ascii="Times" w:eastAsia="Calibri" w:hAnsi="Times" w:cs="Calibri"/>
                <w:b/>
                <w:color w:val="000000"/>
                <w:sz w:val="22"/>
                <w:rPrChange w:id="2622" w:author="Adriana  Casas" w:date="2015-07-08T15:43:00Z">
                  <w:rPr>
                    <w:rFonts w:ascii="Calibri" w:eastAsia="Calibri" w:hAnsi="Calibri" w:cs="Calibri"/>
                    <w:b/>
                    <w:color w:val="000000"/>
                    <w:sz w:val="22"/>
                  </w:rPr>
                </w:rPrChange>
              </w:rPr>
              <w:t>Descripción</w:t>
            </w:r>
          </w:p>
        </w:tc>
        <w:tc>
          <w:tcPr>
            <w:tcW w:w="5970" w:type="dxa"/>
            <w:tcBorders>
              <w:bottom w:val="single" w:sz="8" w:space="0" w:color="000000"/>
              <w:right w:val="single" w:sz="8" w:space="0" w:color="000000"/>
            </w:tcBorders>
            <w:tcMar>
              <w:top w:w="100" w:type="dxa"/>
              <w:left w:w="100" w:type="dxa"/>
              <w:bottom w:w="100" w:type="dxa"/>
              <w:right w:w="100" w:type="dxa"/>
            </w:tcMar>
          </w:tcPr>
          <w:p w14:paraId="21D143E4" w14:textId="77777777" w:rsidR="00ED548F" w:rsidRPr="00DD6B12" w:rsidRDefault="00ED548F" w:rsidP="006E29D3">
            <w:pPr>
              <w:spacing w:line="240" w:lineRule="auto"/>
              <w:jc w:val="left"/>
              <w:rPr>
                <w:rFonts w:ascii="Times" w:hAnsi="Times"/>
                <w:rPrChange w:id="2623" w:author="Adriana  Casas" w:date="2015-07-08T15:43:00Z">
                  <w:rPr/>
                </w:rPrChange>
              </w:rPr>
            </w:pPr>
            <w:r w:rsidRPr="00DD6B12">
              <w:rPr>
                <w:rFonts w:ascii="Times" w:eastAsia="Calibri" w:hAnsi="Times" w:cs="Calibri"/>
                <w:b/>
                <w:color w:val="000000"/>
                <w:sz w:val="22"/>
                <w:rPrChange w:id="2624" w:author="Adriana  Casas" w:date="2015-07-08T15:43:00Z">
                  <w:rPr>
                    <w:rFonts w:ascii="Calibri" w:eastAsia="Calibri" w:hAnsi="Calibri" w:cs="Calibri"/>
                    <w:b/>
                    <w:color w:val="000000"/>
                    <w:sz w:val="22"/>
                  </w:rPr>
                </w:rPrChange>
              </w:rPr>
              <w:t xml:space="preserve"> </w:t>
            </w:r>
            <w:r w:rsidRPr="00DD6B12">
              <w:rPr>
                <w:rFonts w:ascii="Times" w:hAnsi="Times"/>
                <w:noProof/>
                <w:lang w:val="es-ES" w:eastAsia="es-ES"/>
                <w:rPrChange w:id="2625" w:author="Adriana  Casas" w:date="2015-07-08T15:43:00Z">
                  <w:rPr>
                    <w:noProof/>
                    <w:lang w:val="es-ES" w:eastAsia="es-ES"/>
                  </w:rPr>
                </w:rPrChange>
              </w:rPr>
              <w:drawing>
                <wp:inline distT="0" distB="0" distL="0" distR="0" wp14:anchorId="2EB68A0A" wp14:editId="2BDA697E">
                  <wp:extent cx="1958064" cy="1012463"/>
                  <wp:effectExtent l="0" t="0" r="0" b="0"/>
                  <wp:docPr id="45" name="image95.jpg" descr="http://thumb7.shutterstock.com/display_pic_with_logo/1206974/169347611/stock-vector-business-peoples-isolated-on-gray-background-vector-illustration-graphic-design-editable-for-169347611.jpg"/>
                  <wp:cNvGraphicFramePr/>
                  <a:graphic xmlns:a="http://schemas.openxmlformats.org/drawingml/2006/main">
                    <a:graphicData uri="http://schemas.openxmlformats.org/drawingml/2006/picture">
                      <pic:pic xmlns:pic="http://schemas.openxmlformats.org/drawingml/2006/picture">
                        <pic:nvPicPr>
                          <pic:cNvPr id="0" name="image95.jpg" descr="http://thumb7.shutterstock.com/display_pic_with_logo/1206974/169347611/stock-vector-business-peoples-isolated-on-gray-background-vector-illustration-graphic-design-editable-for-169347611.jpg"/>
                          <pic:cNvPicPr preferRelativeResize="0"/>
                        </pic:nvPicPr>
                        <pic:blipFill>
                          <a:blip r:embed="rId31"/>
                          <a:srcRect/>
                          <a:stretch>
                            <a:fillRect/>
                          </a:stretch>
                        </pic:blipFill>
                        <pic:spPr>
                          <a:xfrm>
                            <a:off x="0" y="0"/>
                            <a:ext cx="1958064" cy="1012463"/>
                          </a:xfrm>
                          <a:prstGeom prst="rect">
                            <a:avLst/>
                          </a:prstGeom>
                          <a:ln/>
                        </pic:spPr>
                      </pic:pic>
                    </a:graphicData>
                  </a:graphic>
                </wp:inline>
              </w:drawing>
            </w:r>
          </w:p>
        </w:tc>
      </w:tr>
      <w:tr w:rsidR="00ED548F" w:rsidRPr="00DD6B12" w14:paraId="3165F81E" w14:textId="77777777"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D7977F" w14:textId="77777777" w:rsidR="00ED548F" w:rsidRPr="00DD6B12" w:rsidRDefault="00ED548F" w:rsidP="006E29D3">
            <w:pPr>
              <w:spacing w:line="240" w:lineRule="auto"/>
              <w:jc w:val="left"/>
              <w:rPr>
                <w:rFonts w:ascii="Times" w:hAnsi="Times"/>
                <w:rPrChange w:id="2626" w:author="Adriana  Casas" w:date="2015-07-08T15:43:00Z">
                  <w:rPr/>
                </w:rPrChange>
              </w:rPr>
            </w:pPr>
            <w:r w:rsidRPr="00DD6B12">
              <w:rPr>
                <w:rFonts w:ascii="Times" w:eastAsia="Calibri" w:hAnsi="Times" w:cs="Calibri"/>
                <w:b/>
                <w:color w:val="000000"/>
                <w:sz w:val="22"/>
                <w:rPrChange w:id="2627" w:author="Adriana  Casas" w:date="2015-07-08T15:43:00Z">
                  <w:rPr>
                    <w:rFonts w:ascii="Calibri" w:eastAsia="Calibri" w:hAnsi="Calibri" w:cs="Calibri"/>
                    <w:b/>
                    <w:color w:val="000000"/>
                    <w:sz w:val="22"/>
                  </w:rPr>
                </w:rPrChange>
              </w:rPr>
              <w:t>Código Shutterstock (o URL o ruta en Aula planeta)</w:t>
            </w:r>
          </w:p>
        </w:tc>
        <w:tc>
          <w:tcPr>
            <w:tcW w:w="5970" w:type="dxa"/>
            <w:tcBorders>
              <w:bottom w:val="single" w:sz="8" w:space="0" w:color="000000"/>
              <w:right w:val="single" w:sz="8" w:space="0" w:color="000000"/>
            </w:tcBorders>
            <w:tcMar>
              <w:top w:w="100" w:type="dxa"/>
              <w:left w:w="100" w:type="dxa"/>
              <w:bottom w:w="100" w:type="dxa"/>
              <w:right w:w="100" w:type="dxa"/>
            </w:tcMar>
          </w:tcPr>
          <w:p w14:paraId="5EDBCD75" w14:textId="77777777" w:rsidR="00ED548F" w:rsidRPr="00DD6B12" w:rsidRDefault="009D3AFD" w:rsidP="006E29D3">
            <w:pPr>
              <w:spacing w:line="240" w:lineRule="auto"/>
              <w:jc w:val="left"/>
              <w:rPr>
                <w:rFonts w:ascii="Times" w:hAnsi="Times"/>
                <w:rPrChange w:id="2628" w:author="Adriana  Casas" w:date="2015-07-08T15:43:00Z">
                  <w:rPr/>
                </w:rPrChange>
              </w:rPr>
            </w:pPr>
            <w:r w:rsidRPr="00DD6B12">
              <w:rPr>
                <w:rFonts w:ascii="Times" w:hAnsi="Times"/>
                <w:rPrChange w:id="2629" w:author="Adriana  Casas" w:date="2015-07-08T15:43:00Z">
                  <w:rPr/>
                </w:rPrChange>
              </w:rPr>
              <w:fldChar w:fldCharType="begin"/>
            </w:r>
            <w:r w:rsidRPr="00DD6B12">
              <w:rPr>
                <w:rFonts w:ascii="Times" w:hAnsi="Times"/>
                <w:rPrChange w:id="2630" w:author="Adriana  Casas" w:date="2015-07-08T15:43:00Z">
                  <w:rPr/>
                </w:rPrChange>
              </w:rPr>
              <w:instrText xml:space="preserve"> HYPERLINK "http://thumb7.shutterstock.com/display_pic_with_logo/1206974/169347611/stock-vector-business-peoples-isolated-on-gray-background-vector-illustration-graphic-design-editable-for-169347611.jpg" \h </w:instrText>
            </w:r>
            <w:r w:rsidRPr="00DD6B12">
              <w:rPr>
                <w:rFonts w:ascii="Times" w:hAnsi="Times"/>
                <w:rPrChange w:id="2631" w:author="Adriana  Casas" w:date="2015-07-08T15:43:00Z">
                  <w:rPr/>
                </w:rPrChange>
              </w:rPr>
              <w:fldChar w:fldCharType="separate"/>
            </w:r>
            <w:r w:rsidR="00ED548F" w:rsidRPr="00DD6B12">
              <w:rPr>
                <w:rFonts w:ascii="Times" w:eastAsia="Calibri" w:hAnsi="Times" w:cs="Calibri"/>
                <w:color w:val="000000"/>
                <w:sz w:val="22"/>
                <w:u w:val="single"/>
                <w:rPrChange w:id="2632" w:author="Adriana  Casas" w:date="2015-07-08T15:43:00Z">
                  <w:rPr>
                    <w:rFonts w:ascii="Calibri" w:eastAsia="Calibri" w:hAnsi="Calibri" w:cs="Calibri"/>
                    <w:color w:val="000000"/>
                    <w:sz w:val="22"/>
                    <w:u w:val="single"/>
                  </w:rPr>
                </w:rPrChange>
              </w:rPr>
              <w:t>http://thumb7.shutterstock.com/display_pic_with_logo/1206974/169347611/stock-vector-business-peoples-isolated-on-gray-background-vector-illustration-graphic-design-editable-for-169347611.jpg</w:t>
            </w:r>
            <w:r w:rsidRPr="00DD6B12">
              <w:rPr>
                <w:rFonts w:ascii="Times" w:eastAsia="Calibri" w:hAnsi="Times" w:cs="Calibri"/>
                <w:color w:val="000000"/>
                <w:sz w:val="22"/>
                <w:u w:val="single"/>
                <w:rPrChange w:id="2633" w:author="Adriana  Casas" w:date="2015-07-08T15:43:00Z">
                  <w:rPr>
                    <w:rFonts w:ascii="Calibri" w:eastAsia="Calibri" w:hAnsi="Calibri" w:cs="Calibri"/>
                    <w:color w:val="000000"/>
                    <w:sz w:val="22"/>
                    <w:u w:val="single"/>
                  </w:rPr>
                </w:rPrChange>
              </w:rPr>
              <w:fldChar w:fldCharType="end"/>
            </w:r>
            <w:r w:rsidRPr="00DD6B12">
              <w:rPr>
                <w:rFonts w:ascii="Times" w:hAnsi="Times"/>
                <w:rPrChange w:id="2634" w:author="Adriana  Casas" w:date="2015-07-08T15:43:00Z">
                  <w:rPr/>
                </w:rPrChange>
              </w:rPr>
              <w:fldChar w:fldCharType="begin"/>
            </w:r>
            <w:r w:rsidRPr="00DD6B12">
              <w:rPr>
                <w:rFonts w:ascii="Times" w:hAnsi="Times"/>
                <w:rPrChange w:id="2635" w:author="Adriana  Casas" w:date="2015-07-08T15:43:00Z">
                  <w:rPr/>
                </w:rPrChange>
              </w:rPr>
              <w:instrText xml:space="preserve"> HYPERLINK "http://thumb7.shutterstock.com/display_pic_with_logo/1206974/169347611/stock-vector-business-peoples-isolated-on-gray-background-vector-illustration-graphic-design-editable-for-169347611.jpg" \h </w:instrText>
            </w:r>
            <w:r w:rsidRPr="00DD6B12">
              <w:rPr>
                <w:rFonts w:ascii="Times" w:hAnsi="Times"/>
                <w:rPrChange w:id="2636" w:author="Adriana  Casas" w:date="2015-07-08T15:43:00Z">
                  <w:rPr/>
                </w:rPrChange>
              </w:rPr>
              <w:fldChar w:fldCharType="separate"/>
            </w:r>
            <w:r w:rsidRPr="00DD6B12">
              <w:rPr>
                <w:rFonts w:ascii="Times" w:hAnsi="Times"/>
                <w:rPrChange w:id="2637" w:author="Adriana  Casas" w:date="2015-07-08T15:43:00Z">
                  <w:rPr/>
                </w:rPrChange>
              </w:rPr>
              <w:fldChar w:fldCharType="end"/>
            </w:r>
          </w:p>
        </w:tc>
      </w:tr>
      <w:tr w:rsidR="00ED548F" w:rsidRPr="00DD6B12" w14:paraId="3C87922F" w14:textId="77777777"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EC5EFB" w14:textId="77777777" w:rsidR="00ED548F" w:rsidRPr="00DD6B12" w:rsidRDefault="00ED548F" w:rsidP="006E29D3">
            <w:pPr>
              <w:spacing w:line="240" w:lineRule="auto"/>
              <w:jc w:val="left"/>
              <w:rPr>
                <w:rFonts w:ascii="Times" w:hAnsi="Times"/>
                <w:rPrChange w:id="2638" w:author="Adriana  Casas" w:date="2015-07-08T15:43:00Z">
                  <w:rPr/>
                </w:rPrChange>
              </w:rPr>
            </w:pPr>
            <w:r w:rsidRPr="00DD6B12">
              <w:rPr>
                <w:rFonts w:ascii="Times" w:eastAsia="Calibri" w:hAnsi="Times" w:cs="Calibri"/>
                <w:b/>
                <w:color w:val="000000"/>
                <w:sz w:val="22"/>
                <w:rPrChange w:id="2639" w:author="Adriana  Casas" w:date="2015-07-08T15:43:00Z">
                  <w:rPr>
                    <w:rFonts w:ascii="Calibri" w:eastAsia="Calibri" w:hAnsi="Calibri" w:cs="Calibri"/>
                    <w:b/>
                    <w:color w:val="000000"/>
                    <w:sz w:val="22"/>
                  </w:rPr>
                </w:rPrChange>
              </w:rPr>
              <w:t>Pie de imagen</w:t>
            </w:r>
          </w:p>
        </w:tc>
        <w:tc>
          <w:tcPr>
            <w:tcW w:w="5970" w:type="dxa"/>
            <w:tcBorders>
              <w:bottom w:val="single" w:sz="8" w:space="0" w:color="000000"/>
              <w:right w:val="single" w:sz="8" w:space="0" w:color="000000"/>
            </w:tcBorders>
            <w:tcMar>
              <w:top w:w="100" w:type="dxa"/>
              <w:left w:w="100" w:type="dxa"/>
              <w:bottom w:w="100" w:type="dxa"/>
              <w:right w:w="100" w:type="dxa"/>
            </w:tcMar>
          </w:tcPr>
          <w:p w14:paraId="1A0492FC" w14:textId="3C44FB6D" w:rsidR="00ED548F" w:rsidRPr="00DD6B12" w:rsidRDefault="00ED548F" w:rsidP="006E29D3">
            <w:pPr>
              <w:spacing w:line="240" w:lineRule="auto"/>
              <w:jc w:val="left"/>
              <w:rPr>
                <w:rFonts w:ascii="Times" w:hAnsi="Times"/>
                <w:rPrChange w:id="2640" w:author="Adriana  Casas" w:date="2015-07-08T15:43:00Z">
                  <w:rPr/>
                </w:rPrChange>
              </w:rPr>
            </w:pPr>
            <w:r w:rsidRPr="00DD6B12">
              <w:rPr>
                <w:rFonts w:ascii="Times" w:eastAsia="Calibri" w:hAnsi="Times" w:cs="Calibri"/>
                <w:color w:val="000000"/>
                <w:sz w:val="22"/>
                <w:rPrChange w:id="2641" w:author="Adriana  Casas" w:date="2015-07-08T15:43:00Z">
                  <w:rPr>
                    <w:rFonts w:ascii="Calibri" w:eastAsia="Calibri" w:hAnsi="Calibri" w:cs="Calibri"/>
                    <w:color w:val="000000"/>
                    <w:sz w:val="22"/>
                  </w:rPr>
                </w:rPrChange>
              </w:rPr>
              <w:t>Una banca central es una institución oficial, generalmente nacionalizada y organizada como corporación pública, que se encarga de controlar el sistema bancario y monetario</w:t>
            </w:r>
            <w:ins w:id="2642" w:author="Adriana  Casas" w:date="2015-07-10T18:28:00Z">
              <w:r w:rsidR="000F2336">
                <w:rPr>
                  <w:rFonts w:ascii="Times" w:eastAsia="Calibri" w:hAnsi="Times" w:cs="Calibri"/>
                  <w:color w:val="000000"/>
                  <w:sz w:val="22"/>
                </w:rPr>
                <w:t xml:space="preserve"> de un Estado.</w:t>
              </w:r>
            </w:ins>
            <w:del w:id="2643" w:author="Adriana  Casas" w:date="2015-07-10T18:28:00Z">
              <w:r w:rsidRPr="00DD6B12" w:rsidDel="000F2336">
                <w:rPr>
                  <w:rFonts w:ascii="Times" w:eastAsia="Calibri" w:hAnsi="Times" w:cs="Calibri"/>
                  <w:color w:val="000000"/>
                  <w:sz w:val="22"/>
                  <w:rPrChange w:id="2644" w:author="Adriana  Casas" w:date="2015-07-08T15:43:00Z">
                    <w:rPr>
                      <w:rFonts w:ascii="Calibri" w:eastAsia="Calibri" w:hAnsi="Calibri" w:cs="Calibri"/>
                      <w:color w:val="000000"/>
                      <w:sz w:val="22"/>
                    </w:rPr>
                  </w:rPrChange>
                </w:rPr>
                <w:delText>.</w:delText>
              </w:r>
            </w:del>
          </w:p>
        </w:tc>
      </w:tr>
    </w:tbl>
    <w:p w14:paraId="37FFD73D" w14:textId="77777777" w:rsidR="00ED548F" w:rsidDel="000F2336" w:rsidRDefault="00ED548F" w:rsidP="000F2336">
      <w:pPr>
        <w:rPr>
          <w:del w:id="2645" w:author="Adriana  Casas" w:date="2015-07-10T18:22:00Z"/>
          <w:rFonts w:ascii="Times" w:hAnsi="Times"/>
        </w:rPr>
        <w:pPrChange w:id="2646" w:author="Adriana  Casas" w:date="2015-07-10T18:22:00Z">
          <w:pPr>
            <w:pStyle w:val="Prrafodelista"/>
            <w:numPr>
              <w:numId w:val="34"/>
            </w:numPr>
            <w:ind w:left="1245" w:hanging="885"/>
          </w:pPr>
        </w:pPrChange>
      </w:pPr>
    </w:p>
    <w:p w14:paraId="53FE804E" w14:textId="77777777" w:rsidR="000F2336" w:rsidRPr="00DD6B12" w:rsidRDefault="000F2336" w:rsidP="00DD6B12">
      <w:pPr>
        <w:spacing w:line="240" w:lineRule="auto"/>
        <w:rPr>
          <w:ins w:id="2647" w:author="Adriana  Casas" w:date="2015-07-10T18:29:00Z"/>
          <w:rFonts w:ascii="Times" w:hAnsi="Times"/>
          <w:rPrChange w:id="2648" w:author="Adriana  Casas" w:date="2015-07-08T15:43:00Z">
            <w:rPr>
              <w:ins w:id="2649" w:author="Adriana  Casas" w:date="2015-07-10T18:29:00Z"/>
            </w:rPr>
          </w:rPrChange>
        </w:rPr>
        <w:pPrChange w:id="2650" w:author="Adriana  Casas" w:date="2015-07-08T15:43:00Z">
          <w:pPr/>
        </w:pPrChange>
      </w:pPr>
    </w:p>
    <w:tbl>
      <w:tblPr>
        <w:tblStyle w:val="79"/>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0F2336" w:rsidRPr="00E2114F" w14:paraId="234A64EC" w14:textId="77777777" w:rsidTr="00545DFF">
        <w:trPr>
          <w:ins w:id="2651" w:author="Adriana  Casas" w:date="2015-07-10T18:29:00Z"/>
        </w:trPr>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9036BC6" w14:textId="77777777" w:rsidR="000F2336" w:rsidRPr="00E2114F" w:rsidRDefault="000F2336" w:rsidP="00545DFF">
            <w:pPr>
              <w:spacing w:line="240" w:lineRule="auto"/>
              <w:ind w:left="-120"/>
              <w:jc w:val="center"/>
              <w:rPr>
                <w:ins w:id="2652" w:author="Adriana  Casas" w:date="2015-07-10T18:29:00Z"/>
                <w:rFonts w:ascii="Times" w:hAnsi="Times"/>
                <w:color w:val="FFFFFF" w:themeColor="background1"/>
              </w:rPr>
            </w:pPr>
            <w:ins w:id="2653" w:author="Adriana  Casas" w:date="2015-07-10T18:29:00Z">
              <w:r w:rsidRPr="000F2336">
                <w:rPr>
                  <w:rFonts w:ascii="Times" w:hAnsi="Times"/>
                  <w:b/>
                  <w:color w:val="FFFFFF" w:themeColor="background1"/>
                  <w:highlight w:val="none"/>
                  <w:rPrChange w:id="2654" w:author="Adriana  Casas" w:date="2015-07-10T18:29:00Z">
                    <w:rPr>
                      <w:rFonts w:ascii="Times" w:hAnsi="Times"/>
                      <w:b/>
                      <w:color w:val="FFFFFF" w:themeColor="background1"/>
                    </w:rPr>
                  </w:rPrChange>
                </w:rPr>
                <w:t>Practica: recurso aprovechado</w:t>
              </w:r>
            </w:ins>
          </w:p>
        </w:tc>
      </w:tr>
      <w:tr w:rsidR="000F2336" w:rsidRPr="00E2114F" w14:paraId="7652BBED" w14:textId="77777777" w:rsidTr="00545DFF">
        <w:trPr>
          <w:ins w:id="2655" w:author="Adriana  Casas" w:date="2015-07-10T18: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0E6AFA" w14:textId="77777777" w:rsidR="000F2336" w:rsidRPr="00E2114F" w:rsidRDefault="000F2336" w:rsidP="00545DFF">
            <w:pPr>
              <w:spacing w:line="240" w:lineRule="auto"/>
              <w:ind w:left="-120"/>
              <w:rPr>
                <w:ins w:id="2656" w:author="Adriana  Casas" w:date="2015-07-10T18:29:00Z"/>
                <w:rFonts w:ascii="Times" w:hAnsi="Times"/>
              </w:rPr>
            </w:pPr>
            <w:ins w:id="2657" w:author="Adriana  Casas" w:date="2015-07-10T18:29:00Z">
              <w:r w:rsidRPr="00E2114F">
                <w:rPr>
                  <w:rFonts w:ascii="Times" w:hAnsi="Times"/>
                  <w:b/>
                  <w:color w:val="000000"/>
                </w:rPr>
                <w:t>Código</w:t>
              </w:r>
            </w:ins>
          </w:p>
        </w:tc>
        <w:tc>
          <w:tcPr>
            <w:tcW w:w="6750" w:type="dxa"/>
            <w:tcBorders>
              <w:bottom w:val="single" w:sz="8" w:space="0" w:color="000000"/>
              <w:right w:val="single" w:sz="8" w:space="0" w:color="000000"/>
            </w:tcBorders>
            <w:tcMar>
              <w:top w:w="100" w:type="dxa"/>
              <w:left w:w="100" w:type="dxa"/>
              <w:bottom w:w="100" w:type="dxa"/>
              <w:right w:w="100" w:type="dxa"/>
            </w:tcMar>
          </w:tcPr>
          <w:p w14:paraId="5C2AF054" w14:textId="2F1715F3" w:rsidR="000F2336" w:rsidRPr="00E2114F" w:rsidRDefault="000F2336" w:rsidP="00545DFF">
            <w:pPr>
              <w:spacing w:line="240" w:lineRule="auto"/>
              <w:ind w:left="-120"/>
              <w:rPr>
                <w:ins w:id="2658" w:author="Adriana  Casas" w:date="2015-07-10T18:29:00Z"/>
                <w:rFonts w:ascii="Times" w:hAnsi="Times"/>
                <w:b/>
                <w:sz w:val="22"/>
                <w:szCs w:val="22"/>
              </w:rPr>
            </w:pPr>
            <w:ins w:id="2659" w:author="Adriana  Casas" w:date="2015-07-10T18:29:00Z">
              <w:r w:rsidRPr="00E2114F">
                <w:rPr>
                  <w:rFonts w:ascii="Times" w:hAnsi="Times"/>
                  <w:b/>
                  <w:color w:val="000000"/>
                  <w:sz w:val="22"/>
                  <w:szCs w:val="22"/>
                </w:rPr>
                <w:t>CS_10_05</w:t>
              </w:r>
              <w:r w:rsidR="00545DFF">
                <w:rPr>
                  <w:rFonts w:ascii="Times" w:hAnsi="Times"/>
                  <w:b/>
                  <w:color w:val="000000"/>
                  <w:sz w:val="22"/>
                  <w:szCs w:val="22"/>
                </w:rPr>
                <w:t>_CO_</w:t>
              </w:r>
              <w:r w:rsidRPr="00E2114F">
                <w:rPr>
                  <w:rFonts w:ascii="Times" w:hAnsi="Times"/>
                  <w:b/>
                  <w:color w:val="000000"/>
                  <w:sz w:val="22"/>
                  <w:szCs w:val="22"/>
                </w:rPr>
                <w:t>REC</w:t>
              </w:r>
              <w:r>
                <w:rPr>
                  <w:rFonts w:ascii="Times" w:hAnsi="Times"/>
                  <w:b/>
                  <w:color w:val="000000"/>
                  <w:sz w:val="22"/>
                  <w:szCs w:val="22"/>
                </w:rPr>
                <w:t>100</w:t>
              </w:r>
            </w:ins>
          </w:p>
        </w:tc>
      </w:tr>
      <w:tr w:rsidR="000F2336" w:rsidRPr="00E2114F" w14:paraId="5FCB7FBC" w14:textId="77777777" w:rsidTr="00545DFF">
        <w:trPr>
          <w:ins w:id="2660" w:author="Adriana  Casas" w:date="2015-07-10T18: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006523" w14:textId="77777777" w:rsidR="000F2336" w:rsidRPr="00E2114F" w:rsidRDefault="000F2336" w:rsidP="00545DFF">
            <w:pPr>
              <w:spacing w:line="240" w:lineRule="auto"/>
              <w:ind w:left="-120"/>
              <w:rPr>
                <w:ins w:id="2661" w:author="Adriana  Casas" w:date="2015-07-10T18:29:00Z"/>
                <w:rFonts w:ascii="Times" w:hAnsi="Times"/>
              </w:rPr>
            </w:pPr>
            <w:ins w:id="2662" w:author="Adriana  Casas" w:date="2015-07-10T18:29:00Z">
              <w:r w:rsidRPr="00E2114F">
                <w:rPr>
                  <w:rFonts w:ascii="Times" w:hAnsi="Times"/>
                  <w:b/>
                  <w:color w:val="000000"/>
                </w:rPr>
                <w:t>Título</w:t>
              </w:r>
            </w:ins>
          </w:p>
        </w:tc>
        <w:tc>
          <w:tcPr>
            <w:tcW w:w="6750" w:type="dxa"/>
            <w:tcBorders>
              <w:bottom w:val="single" w:sz="8" w:space="0" w:color="000000"/>
              <w:right w:val="single" w:sz="8" w:space="0" w:color="000000"/>
            </w:tcBorders>
            <w:tcMar>
              <w:top w:w="100" w:type="dxa"/>
              <w:left w:w="100" w:type="dxa"/>
              <w:bottom w:w="100" w:type="dxa"/>
              <w:right w:w="100" w:type="dxa"/>
            </w:tcMar>
          </w:tcPr>
          <w:p w14:paraId="2D34DB3D" w14:textId="28342194" w:rsidR="000F2336" w:rsidRPr="00E2114F" w:rsidRDefault="000F2336" w:rsidP="00545DFF">
            <w:pPr>
              <w:spacing w:line="240" w:lineRule="auto"/>
              <w:ind w:left="-120"/>
              <w:rPr>
                <w:ins w:id="2663" w:author="Adriana  Casas" w:date="2015-07-10T18:29:00Z"/>
                <w:rFonts w:ascii="Times" w:hAnsi="Times"/>
              </w:rPr>
            </w:pPr>
            <w:ins w:id="2664" w:author="Adriana  Casas" w:date="2015-07-10T18:30:00Z">
              <w:r>
                <w:rPr>
                  <w:rFonts w:ascii="Times" w:hAnsi="Times"/>
                  <w:b/>
                  <w:color w:val="000000"/>
                </w:rPr>
                <w:t>Estudia qué es la banca</w:t>
              </w:r>
            </w:ins>
          </w:p>
        </w:tc>
      </w:tr>
      <w:tr w:rsidR="000F2336" w:rsidRPr="00E2114F" w14:paraId="2A8B88B6" w14:textId="77777777" w:rsidTr="00545DFF">
        <w:trPr>
          <w:ins w:id="2665" w:author="Adriana  Casas" w:date="2015-07-10T18: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F04191" w14:textId="77777777" w:rsidR="000F2336" w:rsidRPr="00E2114F" w:rsidRDefault="000F2336" w:rsidP="00545DFF">
            <w:pPr>
              <w:spacing w:line="240" w:lineRule="auto"/>
              <w:ind w:left="-120"/>
              <w:rPr>
                <w:ins w:id="2666" w:author="Adriana  Casas" w:date="2015-07-10T18:29:00Z"/>
                <w:rFonts w:ascii="Times" w:hAnsi="Times"/>
              </w:rPr>
            </w:pPr>
            <w:ins w:id="2667" w:author="Adriana  Casas" w:date="2015-07-10T18:29:00Z">
              <w:r w:rsidRPr="00E2114F">
                <w:rPr>
                  <w:rFonts w:ascii="Times" w:hAnsi="Times"/>
                  <w:b/>
                  <w:color w:val="000000"/>
                </w:rPr>
                <w:t>Ubicación en AulaPlaneta</w:t>
              </w:r>
            </w:ins>
          </w:p>
        </w:tc>
        <w:tc>
          <w:tcPr>
            <w:tcW w:w="6750" w:type="dxa"/>
            <w:tcBorders>
              <w:bottom w:val="single" w:sz="8" w:space="0" w:color="000000"/>
              <w:right w:val="single" w:sz="8" w:space="0" w:color="000000"/>
            </w:tcBorders>
            <w:tcMar>
              <w:top w:w="100" w:type="dxa"/>
              <w:left w:w="100" w:type="dxa"/>
              <w:bottom w:w="100" w:type="dxa"/>
              <w:right w:w="100" w:type="dxa"/>
            </w:tcMar>
          </w:tcPr>
          <w:p w14:paraId="48100B3A" w14:textId="2B928354" w:rsidR="000F2336" w:rsidRPr="00E2114F" w:rsidRDefault="000F2336" w:rsidP="00545DFF">
            <w:pPr>
              <w:spacing w:line="240" w:lineRule="auto"/>
              <w:ind w:left="-120"/>
              <w:rPr>
                <w:ins w:id="2668" w:author="Adriana  Casas" w:date="2015-07-10T18:29:00Z"/>
                <w:rFonts w:ascii="Times" w:hAnsi="Times"/>
              </w:rPr>
            </w:pPr>
            <w:ins w:id="2669" w:author="Adriana  Casas" w:date="2015-07-10T18:29:00Z">
              <w:r w:rsidRPr="00E2114F">
                <w:rPr>
                  <w:rFonts w:ascii="Times" w:hAnsi="Times"/>
                  <w:color w:val="000000"/>
                </w:rPr>
                <w:t xml:space="preserve">6 primaria/CS/La vida económica/El </w:t>
              </w:r>
            </w:ins>
            <w:ins w:id="2670" w:author="Adriana  Casas" w:date="2015-07-10T18:30:00Z">
              <w:r>
                <w:rPr>
                  <w:rFonts w:ascii="Times" w:hAnsi="Times"/>
                  <w:color w:val="000000"/>
                </w:rPr>
                <w:t>dinero, los bancos y el ahorro</w:t>
              </w:r>
            </w:ins>
            <w:ins w:id="2671" w:author="Adriana  Casas" w:date="2015-07-10T18:29:00Z">
              <w:r w:rsidRPr="00E2114F">
                <w:rPr>
                  <w:rFonts w:ascii="Times" w:hAnsi="Times"/>
                  <w:color w:val="000000"/>
                </w:rPr>
                <w:t>.</w:t>
              </w:r>
            </w:ins>
          </w:p>
        </w:tc>
      </w:tr>
      <w:tr w:rsidR="000F2336" w:rsidRPr="00E2114F" w14:paraId="10EAF1E9" w14:textId="77777777" w:rsidTr="00545DFF">
        <w:trPr>
          <w:ins w:id="2672" w:author="Adriana  Casas" w:date="2015-07-10T18: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088363" w14:textId="77777777" w:rsidR="000F2336" w:rsidRPr="00E2114F" w:rsidRDefault="000F2336" w:rsidP="00545DFF">
            <w:pPr>
              <w:spacing w:line="240" w:lineRule="auto"/>
              <w:ind w:left="-120"/>
              <w:rPr>
                <w:ins w:id="2673" w:author="Adriana  Casas" w:date="2015-07-10T18:29:00Z"/>
                <w:rFonts w:ascii="Times" w:hAnsi="Times"/>
              </w:rPr>
            </w:pPr>
            <w:ins w:id="2674" w:author="Adriana  Casas" w:date="2015-07-10T18:29:00Z">
              <w:r w:rsidRPr="00E2114F">
                <w:rPr>
                  <w:rFonts w:ascii="Times" w:hAnsi="Times"/>
                  <w:b/>
                  <w:color w:val="000000"/>
                </w:rPr>
                <w:t>Descripción</w:t>
              </w:r>
            </w:ins>
          </w:p>
        </w:tc>
        <w:tc>
          <w:tcPr>
            <w:tcW w:w="6750" w:type="dxa"/>
            <w:tcBorders>
              <w:bottom w:val="single" w:sz="8" w:space="0" w:color="000000"/>
              <w:right w:val="single" w:sz="8" w:space="0" w:color="000000"/>
            </w:tcBorders>
            <w:tcMar>
              <w:top w:w="100" w:type="dxa"/>
              <w:left w:w="100" w:type="dxa"/>
              <w:bottom w:w="100" w:type="dxa"/>
              <w:right w:w="100" w:type="dxa"/>
            </w:tcMar>
          </w:tcPr>
          <w:p w14:paraId="4FA53B90" w14:textId="07B75B8E" w:rsidR="000F2336" w:rsidRPr="00E2114F" w:rsidRDefault="000F2336" w:rsidP="00545DFF">
            <w:pPr>
              <w:spacing w:line="240" w:lineRule="auto"/>
              <w:ind w:left="-120"/>
              <w:rPr>
                <w:ins w:id="2675" w:author="Adriana  Casas" w:date="2015-07-10T18:29:00Z"/>
                <w:rFonts w:ascii="Times" w:hAnsi="Times"/>
              </w:rPr>
            </w:pPr>
            <w:ins w:id="2676" w:author="Adriana  Casas" w:date="2015-07-10T18:29:00Z">
              <w:r w:rsidRPr="00E2114F">
                <w:rPr>
                  <w:rFonts w:ascii="Times" w:hAnsi="Times"/>
                  <w:color w:val="000000"/>
                </w:rPr>
                <w:t xml:space="preserve">Actividad </w:t>
              </w:r>
            </w:ins>
            <w:ins w:id="2677" w:author="Adriana  Casas" w:date="2015-07-10T18:30:00Z">
              <w:r>
                <w:rPr>
                  <w:rFonts w:ascii="Times" w:hAnsi="Times"/>
                  <w:color w:val="000000"/>
                </w:rPr>
                <w:t>con video para consolidar los conocimientos sobre el or</w:t>
              </w:r>
            </w:ins>
            <w:ins w:id="2678" w:author="Adriana  Casas" w:date="2015-07-10T18:31:00Z">
              <w:r>
                <w:rPr>
                  <w:rFonts w:ascii="Times" w:hAnsi="Times"/>
                  <w:color w:val="000000"/>
                </w:rPr>
                <w:t>igen de la banca</w:t>
              </w:r>
            </w:ins>
          </w:p>
        </w:tc>
      </w:tr>
    </w:tbl>
    <w:p w14:paraId="6CF1018B" w14:textId="77777777" w:rsidR="006C738E" w:rsidRPr="00DD6B12" w:rsidDel="000F2336" w:rsidRDefault="006C738E" w:rsidP="00DD6B12">
      <w:pPr>
        <w:spacing w:line="240" w:lineRule="auto"/>
        <w:rPr>
          <w:del w:id="2679" w:author="Adriana  Casas" w:date="2015-07-10T18:22:00Z"/>
          <w:rFonts w:ascii="Times" w:hAnsi="Times"/>
          <w:rPrChange w:id="2680" w:author="Adriana  Casas" w:date="2015-07-08T15:43:00Z">
            <w:rPr>
              <w:del w:id="2681" w:author="Adriana  Casas" w:date="2015-07-10T18:22:00Z"/>
            </w:rPr>
          </w:rPrChange>
        </w:rPr>
        <w:pPrChange w:id="2682" w:author="Adriana  Casas" w:date="2015-07-08T15:43:00Z">
          <w:pPr/>
        </w:pPrChange>
      </w:pPr>
    </w:p>
    <w:p w14:paraId="74D52F26" w14:textId="32E5D67C" w:rsidR="006C738E" w:rsidRPr="000F2336" w:rsidDel="000F2336" w:rsidRDefault="006C738E" w:rsidP="000F2336">
      <w:pPr>
        <w:rPr>
          <w:del w:id="2683" w:author="Adriana  Casas" w:date="2015-07-10T18:22:00Z"/>
          <w:rFonts w:ascii="Times" w:hAnsi="Times"/>
          <w:rPrChange w:id="2684" w:author="Adriana  Casas" w:date="2015-07-10T18:22:00Z">
            <w:rPr>
              <w:del w:id="2685" w:author="Adriana  Casas" w:date="2015-07-10T18:22:00Z"/>
            </w:rPr>
          </w:rPrChange>
        </w:rPr>
        <w:pPrChange w:id="2686" w:author="Adriana  Casas" w:date="2015-07-10T18:22:00Z">
          <w:pPr/>
        </w:pPrChange>
      </w:pPr>
      <w:del w:id="2687" w:author="Adriana  Casas" w:date="2015-07-10T18:22:00Z">
        <w:r w:rsidRPr="000F2336" w:rsidDel="000F2336">
          <w:rPr>
            <w:rFonts w:ascii="Times" w:hAnsi="Times"/>
            <w:color w:val="000000"/>
            <w:rPrChange w:id="2688" w:author="Adriana  Casas" w:date="2015-07-10T18:22:00Z">
              <w:rPr>
                <w:color w:val="000000"/>
              </w:rPr>
            </w:rPrChange>
          </w:rPr>
          <w:delText>A partir del siglo XII en Europa, más exactamente en Italia, los hombres de negocios desarrollaron complejas actividades de cambio, utilizando principalmente documentos como las letras de cambio. Estas operaciones se hacían a través de banqueros que ganaban una comisión por su trabajo.</w:delText>
        </w:r>
      </w:del>
    </w:p>
    <w:p w14:paraId="317EB62C" w14:textId="6F49D32B" w:rsidR="006C738E" w:rsidRPr="000F2336" w:rsidDel="000F2336" w:rsidRDefault="006C738E" w:rsidP="000F2336">
      <w:pPr>
        <w:rPr>
          <w:del w:id="2689" w:author="Adriana  Casas" w:date="2015-07-10T18:22:00Z"/>
        </w:rPr>
        <w:pPrChange w:id="2690" w:author="Adriana  Casas" w:date="2015-07-10T18:22:00Z">
          <w:pPr/>
        </w:pPrChange>
      </w:pPr>
      <w:del w:id="2691" w:author="Adriana  Casas" w:date="2015-07-10T18:22:00Z">
        <w:r w:rsidRPr="00DD6B12" w:rsidDel="000F2336">
          <w:rPr>
            <w:rPrChange w:id="2692" w:author="Adriana  Casas" w:date="2015-07-08T15:43:00Z">
              <w:rPr>
                <w:color w:val="000000"/>
              </w:rPr>
            </w:rPrChange>
          </w:rPr>
          <w:delText>Al expandirse por Europa, pero especialmente en Londres y París, los banqueros prestaban dinero a las personas, las empresas y los gobiernos.</w:delText>
        </w:r>
      </w:del>
    </w:p>
    <w:p w14:paraId="651F8914" w14:textId="27666E04" w:rsidR="006C738E" w:rsidRPr="000F2336" w:rsidDel="000F2336" w:rsidRDefault="006C738E" w:rsidP="000F2336">
      <w:pPr>
        <w:rPr>
          <w:del w:id="2693" w:author="Adriana  Casas" w:date="2015-07-10T18:22:00Z"/>
        </w:rPr>
        <w:pPrChange w:id="2694" w:author="Adriana  Casas" w:date="2015-07-10T18:22:00Z">
          <w:pPr/>
        </w:pPrChange>
      </w:pPr>
      <w:del w:id="2695" w:author="Adriana  Casas" w:date="2015-07-10T18:22:00Z">
        <w:r w:rsidRPr="00DD6B12" w:rsidDel="000F2336">
          <w:rPr>
            <w:rPrChange w:id="2696" w:author="Adriana  Casas" w:date="2015-07-08T15:43:00Z">
              <w:rPr>
                <w:color w:val="000000"/>
              </w:rPr>
            </w:rPrChange>
          </w:rPr>
          <w:delText>En el siglo XIX algunos bancos se hicieron responsables de la emisión de moneda y aparecen los grandes bancos comerciales, cuyo capital comienza a circular entre el público bajo leyes especiales de los Estados.</w:delText>
        </w:r>
      </w:del>
    </w:p>
    <w:p w14:paraId="05DAAEF8" w14:textId="0EBD9346" w:rsidR="006C738E" w:rsidRPr="000F2336" w:rsidDel="000F2336" w:rsidRDefault="006C738E" w:rsidP="000F2336">
      <w:pPr>
        <w:rPr>
          <w:del w:id="2697" w:author="Adriana  Casas" w:date="2015-07-10T18:22:00Z"/>
        </w:rPr>
        <w:pPrChange w:id="2698" w:author="Adriana  Casas" w:date="2015-07-10T18:22:00Z">
          <w:pPr/>
        </w:pPrChange>
      </w:pPr>
      <w:del w:id="2699" w:author="Adriana  Casas" w:date="2015-07-10T18:22:00Z">
        <w:r w:rsidRPr="00DD6B12" w:rsidDel="000F2336">
          <w:rPr>
            <w:rPrChange w:id="2700" w:author="Adriana  Casas" w:date="2015-07-08T15:43:00Z">
              <w:rPr>
                <w:color w:val="000000"/>
              </w:rPr>
            </w:rPrChange>
          </w:rPr>
          <w:delText>Los servicios ofrecidos por los bancos se pueden resumir en:</w:delText>
        </w:r>
      </w:del>
    </w:p>
    <w:p w14:paraId="31770662" w14:textId="4E52A6C6" w:rsidR="006C738E" w:rsidRPr="000F2336" w:rsidDel="000F2336" w:rsidRDefault="006C738E" w:rsidP="000F2336">
      <w:pPr>
        <w:rPr>
          <w:del w:id="2701" w:author="Adriana  Casas" w:date="2015-07-10T18:22:00Z"/>
        </w:rPr>
        <w:pPrChange w:id="2702" w:author="Adriana  Casas" w:date="2015-07-10T18:22:00Z">
          <w:pPr>
            <w:pStyle w:val="Prrafodelista"/>
            <w:numPr>
              <w:numId w:val="34"/>
            </w:numPr>
            <w:ind w:left="1245" w:hanging="885"/>
          </w:pPr>
        </w:pPrChange>
      </w:pPr>
      <w:del w:id="2703" w:author="Adriana  Casas" w:date="2015-07-10T18:22:00Z">
        <w:r w:rsidRPr="00DD6B12" w:rsidDel="000F2336">
          <w:rPr>
            <w:rPrChange w:id="2704" w:author="Adriana  Casas" w:date="2015-07-08T15:43:00Z">
              <w:rPr>
                <w:color w:val="000000"/>
                <w:sz w:val="24"/>
                <w:szCs w:val="24"/>
              </w:rPr>
            </w:rPrChange>
          </w:rPr>
          <w:delText>recibir depósitos, en forma de cuentas corrientes, de ahorro, o fondos a largo plazo CDT-Certificado de Depósito a Término- , por ejemplo)</w:delText>
        </w:r>
      </w:del>
    </w:p>
    <w:p w14:paraId="3E3CB079" w14:textId="26880158" w:rsidR="006C738E" w:rsidRPr="000F2336" w:rsidDel="000F2336" w:rsidRDefault="006C738E" w:rsidP="000F2336">
      <w:pPr>
        <w:rPr>
          <w:del w:id="2705" w:author="Adriana  Casas" w:date="2015-07-10T18:22:00Z"/>
        </w:rPr>
        <w:pPrChange w:id="2706" w:author="Adriana  Casas" w:date="2015-07-10T18:22:00Z">
          <w:pPr>
            <w:pStyle w:val="Prrafodelista"/>
            <w:numPr>
              <w:numId w:val="34"/>
            </w:numPr>
            <w:ind w:left="1245" w:hanging="885"/>
          </w:pPr>
        </w:pPrChange>
      </w:pPr>
      <w:del w:id="2707" w:author="Adriana  Casas" w:date="2015-07-10T18:22:00Z">
        <w:r w:rsidRPr="00DD6B12" w:rsidDel="000F2336">
          <w:rPr>
            <w:rPrChange w:id="2708" w:author="Adriana  Casas" w:date="2015-07-08T15:43:00Z">
              <w:rPr>
                <w:color w:val="000000"/>
                <w:sz w:val="24"/>
                <w:szCs w:val="24"/>
              </w:rPr>
            </w:rPrChange>
          </w:rPr>
          <w:delText>realizar transacciones: aceptar cheques, transferencias de una cuenta a otra, uso de cajeros automáticos.</w:delText>
        </w:r>
      </w:del>
    </w:p>
    <w:p w14:paraId="394AE7C0" w14:textId="36FEC195" w:rsidR="006C738E" w:rsidRPr="000F2336" w:rsidRDefault="006C738E" w:rsidP="000F2336">
      <w:pPr>
        <w:pPrChange w:id="2709" w:author="Adriana  Casas" w:date="2015-07-10T18:22:00Z">
          <w:pPr>
            <w:pStyle w:val="Prrafodelista"/>
            <w:numPr>
              <w:numId w:val="34"/>
            </w:numPr>
            <w:ind w:left="1245" w:hanging="885"/>
          </w:pPr>
        </w:pPrChange>
      </w:pPr>
      <w:del w:id="2710" w:author="Adriana  Casas" w:date="2015-07-10T18:22:00Z">
        <w:r w:rsidRPr="00DD6B12" w:rsidDel="000F2336">
          <w:rPr>
            <w:rPrChange w:id="2711" w:author="Adriana  Casas" w:date="2015-07-08T15:43:00Z">
              <w:rPr>
                <w:color w:val="000000"/>
                <w:sz w:val="24"/>
                <w:szCs w:val="24"/>
              </w:rPr>
            </w:rPrChange>
          </w:rPr>
          <w:delText>conceder préstamos a clientes que necesitan financiamiento,  cajas de seguridad, y otros servicios, como asesoramiento financiero y cambio de moneda extranjera.</w:delText>
        </w:r>
      </w:del>
    </w:p>
    <w:tbl>
      <w:tblPr>
        <w:tblStyle w:val="71"/>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35"/>
        <w:gridCol w:w="6003"/>
      </w:tblGrid>
      <w:tr w:rsidR="006C738E" w:rsidRPr="00DD6B12" w:rsidDel="000F2336" w14:paraId="4816F5F3" w14:textId="6CBAF33A" w:rsidTr="006C738E">
        <w:trPr>
          <w:del w:id="2712" w:author="Adriana  Casas" w:date="2015-07-10T18:29:00Z"/>
        </w:trPr>
        <w:tc>
          <w:tcPr>
            <w:tcW w:w="883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89C5" w14:textId="360EB177" w:rsidR="006C738E" w:rsidRPr="00DD6B12" w:rsidDel="000F2336" w:rsidRDefault="006C738E" w:rsidP="006E29D3">
            <w:pPr>
              <w:spacing w:line="240" w:lineRule="auto"/>
              <w:jc w:val="center"/>
              <w:rPr>
                <w:del w:id="2713" w:author="Adriana  Casas" w:date="2015-07-10T18:29:00Z"/>
                <w:rFonts w:ascii="Times" w:hAnsi="Times"/>
                <w:rPrChange w:id="2714" w:author="Adriana  Casas" w:date="2015-07-08T15:43:00Z">
                  <w:rPr>
                    <w:del w:id="2715" w:author="Adriana  Casas" w:date="2015-07-10T18:29:00Z"/>
                  </w:rPr>
                </w:rPrChange>
              </w:rPr>
            </w:pPr>
            <w:del w:id="2716" w:author="Adriana  Casas" w:date="2015-07-10T18:29:00Z">
              <w:r w:rsidRPr="00DD6B12" w:rsidDel="000F2336">
                <w:rPr>
                  <w:rFonts w:ascii="Times" w:eastAsia="Calibri" w:hAnsi="Times" w:cs="Calibri"/>
                  <w:b/>
                  <w:color w:val="000000"/>
                  <w:sz w:val="22"/>
                  <w:rPrChange w:id="2717" w:author="Adriana  Casas" w:date="2015-07-08T15:43:00Z">
                    <w:rPr>
                      <w:rFonts w:ascii="Calibri" w:eastAsia="Calibri" w:hAnsi="Calibri" w:cs="Calibri"/>
                      <w:b/>
                      <w:color w:val="000000"/>
                      <w:sz w:val="22"/>
                    </w:rPr>
                  </w:rPrChange>
                </w:rPr>
                <w:delText>Profundiza: Recurso aprovechado</w:delText>
              </w:r>
            </w:del>
          </w:p>
        </w:tc>
      </w:tr>
      <w:tr w:rsidR="006C738E" w:rsidRPr="00DD6B12" w:rsidDel="000F2336" w14:paraId="37F7F3EB" w14:textId="4AD6B3F5" w:rsidTr="00185FB4">
        <w:trPr>
          <w:del w:id="2718" w:author="Adriana  Casas" w:date="2015-07-10T18:29:00Z"/>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E64BA3" w14:textId="57B6F1E8" w:rsidR="006C738E" w:rsidRPr="00DD6B12" w:rsidDel="000F2336" w:rsidRDefault="006C738E" w:rsidP="006E29D3">
            <w:pPr>
              <w:spacing w:line="240" w:lineRule="auto"/>
              <w:jc w:val="left"/>
              <w:rPr>
                <w:del w:id="2719" w:author="Adriana  Casas" w:date="2015-07-10T18:29:00Z"/>
                <w:rFonts w:ascii="Times" w:hAnsi="Times"/>
                <w:rPrChange w:id="2720" w:author="Adriana  Casas" w:date="2015-07-08T15:43:00Z">
                  <w:rPr>
                    <w:del w:id="2721" w:author="Adriana  Casas" w:date="2015-07-10T18:29:00Z"/>
                  </w:rPr>
                </w:rPrChange>
              </w:rPr>
            </w:pPr>
            <w:del w:id="2722" w:author="Adriana  Casas" w:date="2015-07-10T18:29:00Z">
              <w:r w:rsidRPr="00DD6B12" w:rsidDel="000F2336">
                <w:rPr>
                  <w:rFonts w:ascii="Times" w:eastAsia="Calibri" w:hAnsi="Times" w:cs="Calibri"/>
                  <w:b/>
                  <w:color w:val="000000"/>
                  <w:sz w:val="22"/>
                  <w:rPrChange w:id="2723" w:author="Adriana  Casas" w:date="2015-07-08T15:43:00Z">
                    <w:rPr>
                      <w:rFonts w:ascii="Calibri" w:eastAsia="Calibri" w:hAnsi="Calibri" w:cs="Calibri"/>
                      <w:b/>
                      <w:color w:val="000000"/>
                      <w:sz w:val="22"/>
                    </w:rPr>
                  </w:rPrChange>
                </w:rPr>
                <w:delText>Código</w:delText>
              </w:r>
            </w:del>
          </w:p>
        </w:tc>
        <w:tc>
          <w:tcPr>
            <w:tcW w:w="6003" w:type="dxa"/>
            <w:tcBorders>
              <w:bottom w:val="single" w:sz="8" w:space="0" w:color="000000"/>
              <w:right w:val="single" w:sz="8" w:space="0" w:color="000000"/>
            </w:tcBorders>
            <w:tcMar>
              <w:top w:w="100" w:type="dxa"/>
              <w:left w:w="100" w:type="dxa"/>
              <w:bottom w:w="100" w:type="dxa"/>
              <w:right w:w="100" w:type="dxa"/>
            </w:tcMar>
          </w:tcPr>
          <w:p w14:paraId="24F07652" w14:textId="48ADB3C7" w:rsidR="006C738E" w:rsidRPr="00DD6B12" w:rsidDel="000F2336" w:rsidRDefault="00E50C5F" w:rsidP="006E29D3">
            <w:pPr>
              <w:spacing w:line="240" w:lineRule="auto"/>
              <w:jc w:val="left"/>
              <w:rPr>
                <w:del w:id="2724" w:author="Adriana  Casas" w:date="2015-07-10T18:29:00Z"/>
                <w:rFonts w:ascii="Times" w:hAnsi="Times"/>
                <w:rPrChange w:id="2725" w:author="Adriana  Casas" w:date="2015-07-08T15:43:00Z">
                  <w:rPr>
                    <w:del w:id="2726" w:author="Adriana  Casas" w:date="2015-07-10T18:29:00Z"/>
                  </w:rPr>
                </w:rPrChange>
              </w:rPr>
            </w:pPr>
            <w:del w:id="2727" w:author="Adriana  Casas" w:date="2015-07-10T18:29:00Z">
              <w:r w:rsidRPr="00DD6B12" w:rsidDel="000F2336">
                <w:rPr>
                  <w:rFonts w:ascii="Times" w:eastAsia="Calibri" w:hAnsi="Times" w:cs="Calibri"/>
                  <w:color w:val="000000"/>
                  <w:sz w:val="22"/>
                  <w:rPrChange w:id="2728" w:author="Adriana  Casas" w:date="2015-07-08T15:43:00Z">
                    <w:rPr>
                      <w:rFonts w:ascii="Calibri" w:eastAsia="Calibri" w:hAnsi="Calibri" w:cs="Calibri"/>
                      <w:color w:val="000000"/>
                      <w:sz w:val="22"/>
                    </w:rPr>
                  </w:rPrChange>
                </w:rPr>
                <w:delText>CRS_10_05</w:delText>
              </w:r>
              <w:r w:rsidR="00982AB7" w:rsidRPr="00DD6B12" w:rsidDel="000F2336">
                <w:rPr>
                  <w:rFonts w:ascii="Times" w:eastAsia="Calibri" w:hAnsi="Times" w:cs="Calibri"/>
                  <w:color w:val="000000"/>
                  <w:sz w:val="22"/>
                  <w:rPrChange w:id="2729" w:author="Adriana  Casas" w:date="2015-07-08T15:43:00Z">
                    <w:rPr>
                      <w:rFonts w:ascii="Calibri" w:eastAsia="Calibri" w:hAnsi="Calibri" w:cs="Calibri"/>
                      <w:color w:val="000000"/>
                      <w:sz w:val="22"/>
                    </w:rPr>
                  </w:rPrChange>
                </w:rPr>
                <w:delText>_CO_REC9</w:delText>
              </w:r>
              <w:r w:rsidR="006C738E" w:rsidRPr="00DD6B12" w:rsidDel="000F2336">
                <w:rPr>
                  <w:rFonts w:ascii="Times" w:eastAsia="Calibri" w:hAnsi="Times" w:cs="Calibri"/>
                  <w:color w:val="000000"/>
                  <w:sz w:val="22"/>
                  <w:rPrChange w:id="2730" w:author="Adriana  Casas" w:date="2015-07-08T15:43:00Z">
                    <w:rPr>
                      <w:rFonts w:ascii="Calibri" w:eastAsia="Calibri" w:hAnsi="Calibri" w:cs="Calibri"/>
                      <w:color w:val="000000"/>
                      <w:sz w:val="22"/>
                    </w:rPr>
                  </w:rPrChange>
                </w:rPr>
                <w:delText>0</w:delText>
              </w:r>
            </w:del>
          </w:p>
        </w:tc>
      </w:tr>
      <w:tr w:rsidR="006C738E" w:rsidRPr="00DD6B12" w:rsidDel="000F2336" w14:paraId="3770B6A4" w14:textId="512DA374" w:rsidTr="00185FB4">
        <w:trPr>
          <w:del w:id="2731" w:author="Adriana  Casas" w:date="2015-07-10T18:29:00Z"/>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5546D4" w14:textId="280BD95E" w:rsidR="006C738E" w:rsidRPr="00DD6B12" w:rsidDel="000F2336" w:rsidRDefault="006C738E" w:rsidP="006E29D3">
            <w:pPr>
              <w:spacing w:line="240" w:lineRule="auto"/>
              <w:jc w:val="left"/>
              <w:rPr>
                <w:del w:id="2732" w:author="Adriana  Casas" w:date="2015-07-10T18:29:00Z"/>
                <w:rFonts w:ascii="Times" w:hAnsi="Times"/>
                <w:rPrChange w:id="2733" w:author="Adriana  Casas" w:date="2015-07-08T15:43:00Z">
                  <w:rPr>
                    <w:del w:id="2734" w:author="Adriana  Casas" w:date="2015-07-10T18:29:00Z"/>
                  </w:rPr>
                </w:rPrChange>
              </w:rPr>
            </w:pPr>
            <w:del w:id="2735" w:author="Adriana  Casas" w:date="2015-07-10T18:29:00Z">
              <w:r w:rsidRPr="00DD6B12" w:rsidDel="000F2336">
                <w:rPr>
                  <w:rFonts w:ascii="Times" w:eastAsia="Calibri" w:hAnsi="Times" w:cs="Calibri"/>
                  <w:b/>
                  <w:color w:val="000000"/>
                  <w:sz w:val="22"/>
                  <w:rPrChange w:id="2736" w:author="Adriana  Casas" w:date="2015-07-08T15:43:00Z">
                    <w:rPr>
                      <w:rFonts w:ascii="Calibri" w:eastAsia="Calibri" w:hAnsi="Calibri" w:cs="Calibri"/>
                      <w:b/>
                      <w:color w:val="000000"/>
                      <w:sz w:val="22"/>
                    </w:rPr>
                  </w:rPrChange>
                </w:rPr>
                <w:delText>Ubicación en Aula Planeta</w:delText>
              </w:r>
            </w:del>
          </w:p>
        </w:tc>
        <w:tc>
          <w:tcPr>
            <w:tcW w:w="6003" w:type="dxa"/>
            <w:tcBorders>
              <w:bottom w:val="single" w:sz="8" w:space="0" w:color="000000"/>
              <w:right w:val="single" w:sz="8" w:space="0" w:color="000000"/>
            </w:tcBorders>
            <w:tcMar>
              <w:top w:w="100" w:type="dxa"/>
              <w:left w:w="100" w:type="dxa"/>
              <w:bottom w:w="100" w:type="dxa"/>
              <w:right w:w="100" w:type="dxa"/>
            </w:tcMar>
          </w:tcPr>
          <w:p w14:paraId="688AFF4A" w14:textId="09D87C85" w:rsidR="006C738E" w:rsidRPr="00DD6B12" w:rsidDel="000F2336" w:rsidRDefault="006C738E" w:rsidP="006E29D3">
            <w:pPr>
              <w:spacing w:line="240" w:lineRule="auto"/>
              <w:jc w:val="left"/>
              <w:rPr>
                <w:del w:id="2737" w:author="Adriana  Casas" w:date="2015-07-10T18:29:00Z"/>
                <w:rFonts w:ascii="Times" w:hAnsi="Times"/>
                <w:rPrChange w:id="2738" w:author="Adriana  Casas" w:date="2015-07-08T15:43:00Z">
                  <w:rPr>
                    <w:del w:id="2739" w:author="Adriana  Casas" w:date="2015-07-10T18:29:00Z"/>
                  </w:rPr>
                </w:rPrChange>
              </w:rPr>
            </w:pPr>
            <w:del w:id="2740" w:author="Adriana  Casas" w:date="2015-07-10T18:29:00Z">
              <w:r w:rsidRPr="00DD6B12" w:rsidDel="000F2336">
                <w:rPr>
                  <w:rFonts w:ascii="Times" w:eastAsia="Calibri" w:hAnsi="Times" w:cs="Calibri"/>
                  <w:color w:val="000000"/>
                  <w:sz w:val="22"/>
                  <w:rPrChange w:id="2741" w:author="Adriana  Casas" w:date="2015-07-08T15:43:00Z">
                    <w:rPr>
                      <w:rFonts w:ascii="Calibri" w:eastAsia="Calibri" w:hAnsi="Calibri" w:cs="Calibri"/>
                      <w:color w:val="000000"/>
                      <w:sz w:val="22"/>
                    </w:rPr>
                  </w:rPrChange>
                </w:rPr>
                <w:delText>3°ESO/CS/El sector financiero</w:delText>
              </w:r>
            </w:del>
          </w:p>
        </w:tc>
      </w:tr>
      <w:tr w:rsidR="006C738E" w:rsidRPr="00DD6B12" w:rsidDel="000F2336" w14:paraId="4D2DA4C7" w14:textId="48522F89" w:rsidTr="00185FB4">
        <w:trPr>
          <w:del w:id="2742" w:author="Adriana  Casas" w:date="2015-07-10T18:29:00Z"/>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1B759C" w14:textId="7B80CB59" w:rsidR="006C738E" w:rsidRPr="00DD6B12" w:rsidDel="000F2336" w:rsidRDefault="006C738E" w:rsidP="006E29D3">
            <w:pPr>
              <w:spacing w:line="240" w:lineRule="auto"/>
              <w:jc w:val="left"/>
              <w:rPr>
                <w:del w:id="2743" w:author="Adriana  Casas" w:date="2015-07-10T18:29:00Z"/>
                <w:rFonts w:ascii="Times" w:hAnsi="Times"/>
                <w:rPrChange w:id="2744" w:author="Adriana  Casas" w:date="2015-07-08T15:43:00Z">
                  <w:rPr>
                    <w:del w:id="2745" w:author="Adriana  Casas" w:date="2015-07-10T18:29:00Z"/>
                  </w:rPr>
                </w:rPrChange>
              </w:rPr>
            </w:pPr>
            <w:del w:id="2746" w:author="Adriana  Casas" w:date="2015-07-10T18:29:00Z">
              <w:r w:rsidRPr="00DD6B12" w:rsidDel="000F2336">
                <w:rPr>
                  <w:rFonts w:ascii="Times" w:eastAsia="Calibri" w:hAnsi="Times" w:cs="Calibri"/>
                  <w:b/>
                  <w:color w:val="000000"/>
                  <w:sz w:val="22"/>
                  <w:rPrChange w:id="2747" w:author="Adriana  Casas" w:date="2015-07-08T15:43:00Z">
                    <w:rPr>
                      <w:rFonts w:ascii="Calibri" w:eastAsia="Calibri" w:hAnsi="Calibri" w:cs="Calibri"/>
                      <w:b/>
                      <w:color w:val="000000"/>
                      <w:sz w:val="22"/>
                    </w:rPr>
                  </w:rPrChange>
                </w:rPr>
                <w:delText>Título</w:delText>
              </w:r>
            </w:del>
          </w:p>
        </w:tc>
        <w:tc>
          <w:tcPr>
            <w:tcW w:w="6003" w:type="dxa"/>
            <w:tcBorders>
              <w:bottom w:val="single" w:sz="8" w:space="0" w:color="000000"/>
              <w:right w:val="single" w:sz="8" w:space="0" w:color="000000"/>
            </w:tcBorders>
            <w:tcMar>
              <w:top w:w="100" w:type="dxa"/>
              <w:left w:w="100" w:type="dxa"/>
              <w:bottom w:w="100" w:type="dxa"/>
              <w:right w:w="100" w:type="dxa"/>
            </w:tcMar>
          </w:tcPr>
          <w:p w14:paraId="0A7BDF2E" w14:textId="34269C98" w:rsidR="006C738E" w:rsidRPr="00DD6B12" w:rsidDel="000F2336" w:rsidRDefault="006C738E" w:rsidP="006E29D3">
            <w:pPr>
              <w:spacing w:line="240" w:lineRule="auto"/>
              <w:jc w:val="left"/>
              <w:rPr>
                <w:del w:id="2748" w:author="Adriana  Casas" w:date="2015-07-10T18:29:00Z"/>
                <w:rFonts w:ascii="Times" w:hAnsi="Times"/>
                <w:rPrChange w:id="2749" w:author="Adriana  Casas" w:date="2015-07-08T15:43:00Z">
                  <w:rPr>
                    <w:del w:id="2750" w:author="Adriana  Casas" w:date="2015-07-10T18:29:00Z"/>
                  </w:rPr>
                </w:rPrChange>
              </w:rPr>
            </w:pPr>
            <w:del w:id="2751" w:author="Adriana  Casas" w:date="2015-07-10T18:29:00Z">
              <w:r w:rsidRPr="00DD6B12" w:rsidDel="000F2336">
                <w:rPr>
                  <w:rFonts w:ascii="Times" w:eastAsia="Calibri" w:hAnsi="Times" w:cs="Calibri"/>
                  <w:color w:val="000000"/>
                  <w:sz w:val="22"/>
                  <w:rPrChange w:id="2752" w:author="Adriana  Casas" w:date="2015-07-08T15:43:00Z">
                    <w:rPr>
                      <w:rFonts w:ascii="Calibri" w:eastAsia="Calibri" w:hAnsi="Calibri" w:cs="Calibri"/>
                      <w:color w:val="000000"/>
                      <w:sz w:val="22"/>
                    </w:rPr>
                  </w:rPrChange>
                </w:rPr>
                <w:delText>Refuerza tu aprendizaje.  Conoce la historia de la banca</w:delText>
              </w:r>
            </w:del>
          </w:p>
        </w:tc>
      </w:tr>
      <w:tr w:rsidR="006C738E" w:rsidRPr="00DD6B12" w:rsidDel="000F2336" w14:paraId="4806DD91" w14:textId="03F91680" w:rsidTr="00E50C5F">
        <w:trPr>
          <w:del w:id="2753" w:author="Adriana  Casas" w:date="2015-07-10T18:29:00Z"/>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17418E" w14:textId="722927BA" w:rsidR="006C738E" w:rsidRPr="00DD6B12" w:rsidDel="000F2336" w:rsidRDefault="006C738E" w:rsidP="006E29D3">
            <w:pPr>
              <w:spacing w:line="240" w:lineRule="auto"/>
              <w:jc w:val="left"/>
              <w:rPr>
                <w:del w:id="2754" w:author="Adriana  Casas" w:date="2015-07-10T18:29:00Z"/>
                <w:rFonts w:ascii="Times" w:hAnsi="Times"/>
                <w:rPrChange w:id="2755" w:author="Adriana  Casas" w:date="2015-07-08T15:43:00Z">
                  <w:rPr>
                    <w:del w:id="2756" w:author="Adriana  Casas" w:date="2015-07-10T18:29:00Z"/>
                  </w:rPr>
                </w:rPrChange>
              </w:rPr>
            </w:pPr>
            <w:del w:id="2757" w:author="Adriana  Casas" w:date="2015-07-10T18:29:00Z">
              <w:r w:rsidRPr="00DD6B12" w:rsidDel="000F2336">
                <w:rPr>
                  <w:rFonts w:ascii="Times" w:eastAsia="Calibri" w:hAnsi="Times" w:cs="Calibri"/>
                  <w:b/>
                  <w:color w:val="000000"/>
                  <w:sz w:val="22"/>
                  <w:rPrChange w:id="2758" w:author="Adriana  Casas" w:date="2015-07-08T15:43:00Z">
                    <w:rPr>
                      <w:rFonts w:ascii="Calibri" w:eastAsia="Calibri" w:hAnsi="Calibri" w:cs="Calibri"/>
                      <w:b/>
                      <w:color w:val="000000"/>
                      <w:sz w:val="22"/>
                    </w:rPr>
                  </w:rPrChange>
                </w:rPr>
                <w:delText>Descripción</w:delText>
              </w:r>
            </w:del>
          </w:p>
        </w:tc>
        <w:tc>
          <w:tcPr>
            <w:tcW w:w="6003" w:type="dxa"/>
            <w:tcBorders>
              <w:bottom w:val="single" w:sz="8" w:space="0" w:color="000000"/>
              <w:right w:val="single" w:sz="8" w:space="0" w:color="000000"/>
            </w:tcBorders>
            <w:tcMar>
              <w:top w:w="100" w:type="dxa"/>
              <w:left w:w="100" w:type="dxa"/>
              <w:bottom w:w="100" w:type="dxa"/>
              <w:right w:w="100" w:type="dxa"/>
            </w:tcMar>
          </w:tcPr>
          <w:p w14:paraId="763AC790" w14:textId="265AC9B6" w:rsidR="006C738E" w:rsidRPr="00DD6B12" w:rsidDel="000F2336" w:rsidRDefault="006C738E" w:rsidP="006E29D3">
            <w:pPr>
              <w:spacing w:line="240" w:lineRule="auto"/>
              <w:jc w:val="left"/>
              <w:rPr>
                <w:del w:id="2759" w:author="Adriana  Casas" w:date="2015-07-10T18:29:00Z"/>
                <w:rFonts w:ascii="Times" w:hAnsi="Times"/>
                <w:rPrChange w:id="2760" w:author="Adriana  Casas" w:date="2015-07-08T15:43:00Z">
                  <w:rPr>
                    <w:del w:id="2761" w:author="Adriana  Casas" w:date="2015-07-10T18:29:00Z"/>
                  </w:rPr>
                </w:rPrChange>
              </w:rPr>
            </w:pPr>
            <w:del w:id="2762" w:author="Adriana  Casas" w:date="2015-07-10T18:29:00Z">
              <w:r w:rsidRPr="00DD6B12" w:rsidDel="000F2336">
                <w:rPr>
                  <w:rFonts w:ascii="Times" w:eastAsia="Calibri" w:hAnsi="Times" w:cs="Calibri"/>
                  <w:color w:val="000000"/>
                  <w:sz w:val="22"/>
                  <w:rPrChange w:id="2763" w:author="Adriana  Casas" w:date="2015-07-08T15:43:00Z">
                    <w:rPr>
                      <w:rFonts w:ascii="Calibri" w:eastAsia="Calibri" w:hAnsi="Calibri" w:cs="Calibri"/>
                      <w:color w:val="000000"/>
                      <w:sz w:val="22"/>
                    </w:rPr>
                  </w:rPrChange>
                </w:rPr>
                <w:delText>Actividad con video que ayuda a conocer el funcionamiento del sistema bancario a lo largo de la historia</w:delText>
              </w:r>
            </w:del>
          </w:p>
        </w:tc>
      </w:tr>
    </w:tbl>
    <w:p w14:paraId="72152E3B" w14:textId="04C0973E" w:rsidR="000F2336" w:rsidRPr="001B0AE6" w:rsidRDefault="006C738E" w:rsidP="00DD6B12">
      <w:pPr>
        <w:spacing w:line="240" w:lineRule="auto"/>
        <w:rPr>
          <w:rFonts w:ascii="Times" w:hAnsi="Times"/>
          <w:color w:val="000000"/>
          <w:rPrChange w:id="2764" w:author="Adriana  Casas" w:date="2015-07-10T18:33:00Z">
            <w:rPr/>
          </w:rPrChange>
        </w:rPr>
        <w:pPrChange w:id="2765" w:author="Adriana  Casas" w:date="2015-07-08T15:43:00Z">
          <w:pPr/>
        </w:pPrChange>
      </w:pPr>
      <w:del w:id="2766" w:author="Adriana  Casas" w:date="2015-07-10T18:33:00Z">
        <w:r w:rsidRPr="00DD6B12" w:rsidDel="001B0AE6">
          <w:rPr>
            <w:rFonts w:ascii="Times" w:hAnsi="Times"/>
            <w:color w:val="000000"/>
            <w:rPrChange w:id="2767" w:author="Adriana  Casas" w:date="2015-07-08T15:43:00Z">
              <w:rPr>
                <w:color w:val="000000"/>
              </w:rPr>
            </w:rPrChange>
          </w:rPr>
          <w:delText xml:space="preserve"> </w:delText>
        </w:r>
      </w:del>
    </w:p>
    <w:p w14:paraId="1A969E3B" w14:textId="77777777" w:rsidR="00160720" w:rsidRPr="00DD6B12" w:rsidRDefault="00160720" w:rsidP="00DD6B12">
      <w:pPr>
        <w:spacing w:line="240" w:lineRule="auto"/>
        <w:rPr>
          <w:rFonts w:ascii="Times" w:hAnsi="Times"/>
          <w:rPrChange w:id="2768" w:author="Adriana  Casas" w:date="2015-07-08T15:43:00Z">
            <w:rPr/>
          </w:rPrChange>
        </w:rPr>
        <w:pPrChange w:id="2769" w:author="Adriana  Casas" w:date="2015-07-08T15:43:00Z">
          <w:pPr/>
        </w:pPrChange>
      </w:pPr>
    </w:p>
    <w:p w14:paraId="1F40FDCD" w14:textId="21C7646D" w:rsidR="006C738E" w:rsidRPr="00DD6B12" w:rsidRDefault="006C738E" w:rsidP="00DD6B12">
      <w:pPr>
        <w:spacing w:line="240" w:lineRule="auto"/>
        <w:rPr>
          <w:rFonts w:ascii="Times" w:hAnsi="Times"/>
          <w:rPrChange w:id="2770" w:author="Adriana  Casas" w:date="2015-07-08T15:43:00Z">
            <w:rPr/>
          </w:rPrChange>
        </w:rPr>
        <w:pPrChange w:id="2771" w:author="Adriana  Casas" w:date="2015-07-08T15:43:00Z">
          <w:pPr/>
        </w:pPrChange>
      </w:pPr>
      <w:r w:rsidRPr="00DD6B12">
        <w:rPr>
          <w:rFonts w:ascii="Times" w:hAnsi="Times"/>
          <w:b/>
          <w:rPrChange w:id="2772" w:author="Adriana  Casas" w:date="2015-07-08T15:43:00Z">
            <w:rPr>
              <w:b/>
            </w:rPr>
          </w:rPrChange>
        </w:rPr>
        <w:t>[SECCIÓN 3]</w:t>
      </w:r>
      <w:r w:rsidRPr="00DD6B12">
        <w:rPr>
          <w:rFonts w:ascii="Times" w:hAnsi="Times"/>
          <w:b/>
          <w:highlight w:val="none"/>
          <w:rPrChange w:id="2773" w:author="Adriana  Casas" w:date="2015-07-08T15:43:00Z">
            <w:rPr>
              <w:b/>
              <w:highlight w:val="none"/>
            </w:rPr>
          </w:rPrChange>
        </w:rPr>
        <w:t xml:space="preserve"> </w:t>
      </w:r>
      <w:ins w:id="2774" w:author="Adriana  Casas" w:date="2015-07-10T18:33:00Z">
        <w:r w:rsidR="001B0AE6">
          <w:rPr>
            <w:rFonts w:ascii="Times" w:hAnsi="Times"/>
            <w:b/>
          </w:rPr>
          <w:t>4</w:t>
        </w:r>
      </w:ins>
      <w:del w:id="2775" w:author="Adriana  Casas" w:date="2015-07-10T18:33:00Z">
        <w:r w:rsidRPr="00DD6B12" w:rsidDel="001B0AE6">
          <w:rPr>
            <w:rFonts w:ascii="Times" w:hAnsi="Times"/>
            <w:b/>
            <w:rPrChange w:id="2776" w:author="Adriana  Casas" w:date="2015-07-08T15:43:00Z">
              <w:rPr>
                <w:b/>
              </w:rPr>
            </w:rPrChange>
          </w:rPr>
          <w:delText>3</w:delText>
        </w:r>
      </w:del>
      <w:r w:rsidRPr="00DD6B12">
        <w:rPr>
          <w:rFonts w:ascii="Times" w:hAnsi="Times"/>
          <w:b/>
          <w:rPrChange w:id="2777" w:author="Adriana  Casas" w:date="2015-07-08T15:43:00Z">
            <w:rPr>
              <w:b/>
            </w:rPr>
          </w:rPrChange>
        </w:rPr>
        <w:t>.2.</w:t>
      </w:r>
      <w:r w:rsidRPr="00DD6B12">
        <w:rPr>
          <w:rFonts w:ascii="Times" w:hAnsi="Times"/>
          <w:b/>
          <w:color w:val="000000"/>
          <w:rPrChange w:id="2778" w:author="Adriana  Casas" w:date="2015-07-08T15:43:00Z">
            <w:rPr>
              <w:b/>
              <w:color w:val="000000"/>
            </w:rPr>
          </w:rPrChange>
        </w:rPr>
        <w:t>1 El Banco de la República</w:t>
      </w:r>
    </w:p>
    <w:p w14:paraId="1B555613" w14:textId="206C0BF0" w:rsidR="006C738E" w:rsidRPr="00DD6B12" w:rsidRDefault="001B0AE6" w:rsidP="00DD6B12">
      <w:pPr>
        <w:spacing w:line="240" w:lineRule="auto"/>
        <w:rPr>
          <w:rFonts w:ascii="Times" w:hAnsi="Times"/>
          <w:rPrChange w:id="2779" w:author="Adriana  Casas" w:date="2015-07-08T15:43:00Z">
            <w:rPr/>
          </w:rPrChange>
        </w:rPr>
        <w:pPrChange w:id="2780" w:author="Adriana  Casas" w:date="2015-07-08T15:43:00Z">
          <w:pPr/>
        </w:pPrChange>
      </w:pPr>
      <w:ins w:id="2781" w:author="Adriana  Casas" w:date="2015-07-10T18:34:00Z">
        <w:r>
          <w:rPr>
            <w:rFonts w:ascii="Times" w:hAnsi="Times"/>
            <w:color w:val="000000"/>
          </w:rPr>
          <w:t>En cada país</w:t>
        </w:r>
      </w:ins>
      <w:del w:id="2782" w:author="Adriana  Casas" w:date="2015-07-10T18:34:00Z">
        <w:r w:rsidR="006C738E" w:rsidRPr="00DD6B12" w:rsidDel="001B0AE6">
          <w:rPr>
            <w:rFonts w:ascii="Times" w:hAnsi="Times"/>
            <w:color w:val="000000"/>
            <w:rPrChange w:id="2783" w:author="Adriana  Casas" w:date="2015-07-08T15:43:00Z">
              <w:rPr>
                <w:color w:val="000000"/>
              </w:rPr>
            </w:rPrChange>
          </w:rPr>
          <w:delText>En un país</w:delText>
        </w:r>
      </w:del>
      <w:r w:rsidR="006C738E" w:rsidRPr="00DD6B12">
        <w:rPr>
          <w:rFonts w:ascii="Times" w:hAnsi="Times"/>
          <w:color w:val="000000"/>
          <w:rPrChange w:id="2784" w:author="Adriana  Casas" w:date="2015-07-08T15:43:00Z">
            <w:rPr>
              <w:color w:val="000000"/>
            </w:rPr>
          </w:rPrChange>
        </w:rPr>
        <w:t xml:space="preserve"> existe un banco central o banco de bancos. Es el banco del Estado</w:t>
      </w:r>
      <w:ins w:id="2785" w:author="Adriana  Casas" w:date="2015-07-10T18:34:00Z">
        <w:r>
          <w:rPr>
            <w:rFonts w:ascii="Times" w:hAnsi="Times"/>
            <w:color w:val="000000"/>
          </w:rPr>
          <w:t xml:space="preserve"> y </w:t>
        </w:r>
      </w:ins>
      <w:del w:id="2786" w:author="Adriana  Casas" w:date="2015-07-10T18:34:00Z">
        <w:r w:rsidR="006C738E" w:rsidRPr="00DD6B12" w:rsidDel="001B0AE6">
          <w:rPr>
            <w:rFonts w:ascii="Times" w:hAnsi="Times"/>
            <w:color w:val="000000"/>
            <w:rPrChange w:id="2787" w:author="Adriana  Casas" w:date="2015-07-08T15:43:00Z">
              <w:rPr>
                <w:color w:val="000000"/>
              </w:rPr>
            </w:rPrChange>
          </w:rPr>
          <w:delText xml:space="preserve">, </w:delText>
        </w:r>
      </w:del>
      <w:r w:rsidR="006C738E" w:rsidRPr="00DD6B12">
        <w:rPr>
          <w:rFonts w:ascii="Times" w:hAnsi="Times"/>
          <w:color w:val="000000"/>
          <w:rPrChange w:id="2788" w:author="Adriana  Casas" w:date="2015-07-08T15:43:00Z">
            <w:rPr>
              <w:color w:val="000000"/>
            </w:rPr>
          </w:rPrChange>
        </w:rPr>
        <w:t xml:space="preserve">no trabaja para particulares. El banco central es la autoridad </w:t>
      </w:r>
      <w:del w:id="2789" w:author="Adriana  Casas" w:date="2015-07-10T18:34:00Z">
        <w:r w:rsidR="006C738E" w:rsidRPr="00DD6B12" w:rsidDel="001B0AE6">
          <w:rPr>
            <w:rFonts w:ascii="Times" w:hAnsi="Times"/>
            <w:color w:val="000000"/>
            <w:rPrChange w:id="2790" w:author="Adriana  Casas" w:date="2015-07-08T15:43:00Z">
              <w:rPr>
                <w:color w:val="000000"/>
              </w:rPr>
            </w:rPrChange>
          </w:rPr>
          <w:delText>monetaria</w:delText>
        </w:r>
      </w:del>
      <w:ins w:id="2791" w:author="Adriana  Casas" w:date="2015-07-10T18:34:00Z">
        <w:r>
          <w:rPr>
            <w:rFonts w:ascii="Times" w:hAnsi="Times"/>
            <w:color w:val="000000"/>
          </w:rPr>
          <w:t>que se encarga de hacer cumplir las políticas monetarias y de supervisar el sector financiero</w:t>
        </w:r>
      </w:ins>
      <w:ins w:id="2792" w:author="Adriana  Casas" w:date="2015-07-10T18:35:00Z">
        <w:r>
          <w:rPr>
            <w:rFonts w:ascii="Times" w:hAnsi="Times"/>
            <w:color w:val="000000"/>
          </w:rPr>
          <w:t>.</w:t>
        </w:r>
      </w:ins>
      <w:del w:id="2793" w:author="Adriana  Casas" w:date="2015-07-10T18:35:00Z">
        <w:r w:rsidR="006C738E" w:rsidRPr="00DD6B12" w:rsidDel="001B0AE6">
          <w:rPr>
            <w:rFonts w:ascii="Times" w:hAnsi="Times"/>
            <w:color w:val="000000"/>
            <w:rPrChange w:id="2794" w:author="Adriana  Casas" w:date="2015-07-08T15:43:00Z">
              <w:rPr>
                <w:color w:val="000000"/>
              </w:rPr>
            </w:rPrChange>
          </w:rPr>
          <w:delText xml:space="preserve"> encargado de hacer cumplir la política monetaria y supervisar el sector financiero.</w:delText>
        </w:r>
      </w:del>
      <w:r w:rsidR="006C738E" w:rsidRPr="00DD6B12">
        <w:rPr>
          <w:rFonts w:ascii="Times" w:hAnsi="Times"/>
          <w:color w:val="000000"/>
          <w:rPrChange w:id="2795" w:author="Adriana  Casas" w:date="2015-07-08T15:43:00Z">
            <w:rPr>
              <w:color w:val="000000"/>
            </w:rPr>
          </w:rPrChange>
        </w:rPr>
        <w:t xml:space="preserve"> Se puede decir entonces que el banco central es el eje del sistema financiero.</w:t>
      </w:r>
    </w:p>
    <w:p w14:paraId="6DF2FFAA" w14:textId="77777777" w:rsidR="001B0AE6" w:rsidRDefault="001B0AE6" w:rsidP="00DD6B12">
      <w:pPr>
        <w:spacing w:line="240" w:lineRule="auto"/>
        <w:rPr>
          <w:ins w:id="2796" w:author="Adriana  Casas" w:date="2015-07-10T18:35:00Z"/>
          <w:rFonts w:ascii="Times" w:hAnsi="Times"/>
          <w:color w:val="000000"/>
        </w:rPr>
        <w:pPrChange w:id="2797" w:author="Adriana  Casas" w:date="2015-07-08T15:43:00Z">
          <w:pPr/>
        </w:pPrChange>
      </w:pPr>
    </w:p>
    <w:p w14:paraId="6671D200" w14:textId="77777777" w:rsidR="001B0AE6" w:rsidRDefault="001B0AE6" w:rsidP="00DD6B12">
      <w:pPr>
        <w:spacing w:line="240" w:lineRule="auto"/>
        <w:rPr>
          <w:ins w:id="2798" w:author="Adriana  Casas" w:date="2015-07-10T18:35:00Z"/>
          <w:rFonts w:ascii="Times" w:hAnsi="Times"/>
          <w:color w:val="000000"/>
        </w:rPr>
        <w:pPrChange w:id="2799" w:author="Adriana  Casas" w:date="2015-07-08T15:43:00Z">
          <w:pPr/>
        </w:pPrChange>
      </w:pPr>
    </w:p>
    <w:p w14:paraId="74D83965" w14:textId="77777777" w:rsidR="001B0AE6" w:rsidRDefault="001B0AE6" w:rsidP="001B0AE6">
      <w:pPr>
        <w:spacing w:line="240" w:lineRule="auto"/>
        <w:rPr>
          <w:ins w:id="2800" w:author="Adriana  Casas" w:date="2015-07-10T18:36:00Z"/>
          <w:rFonts w:ascii="Times" w:hAnsi="Times"/>
          <w:color w:val="000000"/>
        </w:rPr>
      </w:pPr>
    </w:p>
    <w:p w14:paraId="261ECDB5" w14:textId="77777777" w:rsidR="001B0AE6" w:rsidRPr="00E2114F" w:rsidRDefault="001B0AE6" w:rsidP="001B0AE6">
      <w:pPr>
        <w:spacing w:line="240" w:lineRule="auto"/>
        <w:rPr>
          <w:ins w:id="2801" w:author="Adriana  Casas" w:date="2015-07-10T18:36:00Z"/>
          <w:rFonts w:ascii="Times" w:hAnsi="Times"/>
          <w:color w:val="000000"/>
        </w:rPr>
      </w:pPr>
    </w:p>
    <w:tbl>
      <w:tblPr>
        <w:tblStyle w:val="93"/>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910"/>
      </w:tblGrid>
      <w:tr w:rsidR="001B0AE6" w:rsidRPr="00E2114F" w14:paraId="00E5BF6B" w14:textId="77777777" w:rsidTr="00893F85">
        <w:trPr>
          <w:ins w:id="2802" w:author="Adriana  Casas" w:date="2015-07-10T18:36:00Z"/>
        </w:trPr>
        <w:tc>
          <w:tcPr>
            <w:tcW w:w="864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6C64F88" w14:textId="77777777" w:rsidR="001B0AE6" w:rsidRPr="00E2114F" w:rsidRDefault="001B0AE6" w:rsidP="00893F85">
            <w:pPr>
              <w:spacing w:line="240" w:lineRule="auto"/>
              <w:jc w:val="center"/>
              <w:rPr>
                <w:ins w:id="2803" w:author="Adriana  Casas" w:date="2015-07-10T18:36:00Z"/>
                <w:rFonts w:ascii="Times" w:hAnsi="Times"/>
              </w:rPr>
            </w:pPr>
            <w:ins w:id="2804" w:author="Adriana  Casas" w:date="2015-07-10T18:36:00Z">
              <w:r w:rsidRPr="00E2114F">
                <w:rPr>
                  <w:rFonts w:ascii="Times" w:hAnsi="Times"/>
                  <w:b/>
                  <w:color w:val="FFFFFF"/>
                  <w:highlight w:val="none"/>
                </w:rPr>
                <w:t>Destacado</w:t>
              </w:r>
            </w:ins>
          </w:p>
        </w:tc>
      </w:tr>
      <w:tr w:rsidR="001B0AE6" w:rsidRPr="00E2114F" w14:paraId="4169579A" w14:textId="77777777" w:rsidTr="00893F85">
        <w:trPr>
          <w:ins w:id="2805" w:author="Adriana  Casas" w:date="2015-07-10T18:36:00Z"/>
        </w:trPr>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ED2964" w14:textId="77777777" w:rsidR="001B0AE6" w:rsidRPr="00E2114F" w:rsidRDefault="001B0AE6" w:rsidP="00893F85">
            <w:pPr>
              <w:spacing w:line="240" w:lineRule="auto"/>
              <w:rPr>
                <w:ins w:id="2806" w:author="Adriana  Casas" w:date="2015-07-10T18:36:00Z"/>
                <w:rFonts w:ascii="Times" w:hAnsi="Times"/>
              </w:rPr>
            </w:pPr>
            <w:ins w:id="2807" w:author="Adriana  Casas" w:date="2015-07-10T18:36:00Z">
              <w:r w:rsidRPr="00E2114F">
                <w:rPr>
                  <w:rFonts w:ascii="Times" w:hAnsi="Times"/>
                  <w:b/>
                  <w:color w:val="000000"/>
                </w:rPr>
                <w:t xml:space="preserve"> Título</w:t>
              </w:r>
            </w:ins>
          </w:p>
        </w:tc>
        <w:tc>
          <w:tcPr>
            <w:tcW w:w="5910" w:type="dxa"/>
            <w:tcBorders>
              <w:bottom w:val="single" w:sz="8" w:space="0" w:color="000000"/>
              <w:right w:val="single" w:sz="8" w:space="0" w:color="000000"/>
            </w:tcBorders>
            <w:tcMar>
              <w:top w:w="100" w:type="dxa"/>
              <w:left w:w="100" w:type="dxa"/>
              <w:bottom w:w="100" w:type="dxa"/>
              <w:right w:w="100" w:type="dxa"/>
            </w:tcMar>
          </w:tcPr>
          <w:p w14:paraId="0D5999AE" w14:textId="4F1C55C9" w:rsidR="001B0AE6" w:rsidRPr="00E2114F" w:rsidRDefault="001B0AE6" w:rsidP="00893F85">
            <w:pPr>
              <w:spacing w:line="240" w:lineRule="auto"/>
              <w:rPr>
                <w:ins w:id="2808" w:author="Adriana  Casas" w:date="2015-07-10T18:36:00Z"/>
                <w:rFonts w:ascii="Times" w:hAnsi="Times"/>
              </w:rPr>
            </w:pPr>
            <w:ins w:id="2809" w:author="Adriana  Casas" w:date="2015-07-10T18:36:00Z">
              <w:r>
                <w:rPr>
                  <w:rFonts w:ascii="Times" w:hAnsi="Times"/>
                  <w:b/>
                  <w:color w:val="000000"/>
                </w:rPr>
                <w:t>El Banco de la República de Colombia</w:t>
              </w:r>
            </w:ins>
          </w:p>
        </w:tc>
      </w:tr>
      <w:tr w:rsidR="001B0AE6" w:rsidRPr="00E2114F" w14:paraId="18DAF64C" w14:textId="77777777" w:rsidTr="00893F85">
        <w:trPr>
          <w:ins w:id="2810" w:author="Adriana  Casas" w:date="2015-07-10T18:36:00Z"/>
        </w:trPr>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5297A9" w14:textId="77777777" w:rsidR="001B0AE6" w:rsidRPr="00E2114F" w:rsidRDefault="001B0AE6" w:rsidP="00893F85">
            <w:pPr>
              <w:spacing w:line="240" w:lineRule="auto"/>
              <w:rPr>
                <w:ins w:id="2811" w:author="Adriana  Casas" w:date="2015-07-10T18:36:00Z"/>
                <w:rFonts w:ascii="Times" w:hAnsi="Times"/>
              </w:rPr>
            </w:pPr>
            <w:ins w:id="2812" w:author="Adriana  Casas" w:date="2015-07-10T18:36:00Z">
              <w:r w:rsidRPr="00E2114F">
                <w:rPr>
                  <w:rFonts w:ascii="Times" w:hAnsi="Times"/>
                  <w:color w:val="000000"/>
                </w:rPr>
                <w:t>Contenido</w:t>
              </w:r>
            </w:ins>
          </w:p>
        </w:tc>
        <w:tc>
          <w:tcPr>
            <w:tcW w:w="5910" w:type="dxa"/>
            <w:tcBorders>
              <w:bottom w:val="single" w:sz="8" w:space="0" w:color="000000"/>
              <w:right w:val="single" w:sz="8" w:space="0" w:color="000000"/>
            </w:tcBorders>
            <w:tcMar>
              <w:top w:w="100" w:type="dxa"/>
              <w:left w:w="100" w:type="dxa"/>
              <w:bottom w:w="100" w:type="dxa"/>
              <w:right w:w="100" w:type="dxa"/>
            </w:tcMar>
          </w:tcPr>
          <w:p w14:paraId="1D2F3D93" w14:textId="5FC744BE" w:rsidR="001B0AE6" w:rsidRPr="00E2114F" w:rsidRDefault="001B0AE6" w:rsidP="001B0AE6">
            <w:pPr>
              <w:spacing w:line="240" w:lineRule="auto"/>
              <w:rPr>
                <w:ins w:id="2813" w:author="Adriana  Casas" w:date="2015-07-10T18:37:00Z"/>
                <w:rFonts w:ascii="Times" w:hAnsi="Times"/>
              </w:rPr>
            </w:pPr>
            <w:ins w:id="2814" w:author="Adriana  Casas" w:date="2015-07-10T18:37:00Z">
              <w:r>
                <w:rPr>
                  <w:rFonts w:ascii="Times" w:hAnsi="Times"/>
                  <w:color w:val="000000"/>
                </w:rPr>
                <w:t>En Colombia, el Banco de la Republíca es el banco central. Algunas de sus funciones son:</w:t>
              </w:r>
            </w:ins>
          </w:p>
          <w:p w14:paraId="3859F09E" w14:textId="22471E92" w:rsidR="001B0AE6" w:rsidRPr="00E2114F" w:rsidRDefault="00893F85" w:rsidP="001B0AE6">
            <w:pPr>
              <w:pStyle w:val="Prrafodelista"/>
              <w:numPr>
                <w:ilvl w:val="0"/>
                <w:numId w:val="35"/>
              </w:numPr>
              <w:spacing w:line="240" w:lineRule="auto"/>
              <w:rPr>
                <w:ins w:id="2815" w:author="Adriana  Casas" w:date="2015-07-10T18:37:00Z"/>
                <w:rFonts w:ascii="Times" w:hAnsi="Times"/>
                <w:sz w:val="24"/>
                <w:szCs w:val="24"/>
              </w:rPr>
            </w:pPr>
            <w:ins w:id="2816" w:author="Adriana  Casas" w:date="2015-07-10T18:40:00Z">
              <w:r>
                <w:rPr>
                  <w:rFonts w:ascii="Times" w:hAnsi="Times"/>
                  <w:color w:val="000000"/>
                  <w:sz w:val="24"/>
                  <w:szCs w:val="24"/>
                </w:rPr>
                <w:t>E</w:t>
              </w:r>
            </w:ins>
            <w:ins w:id="2817" w:author="Adriana  Casas" w:date="2015-07-10T18:38:00Z">
              <w:r w:rsidR="001B0AE6">
                <w:rPr>
                  <w:rFonts w:ascii="Times" w:hAnsi="Times"/>
                  <w:color w:val="000000"/>
                  <w:sz w:val="24"/>
                  <w:szCs w:val="24"/>
                </w:rPr>
                <w:t>mitir y regular los billetes y las monedas que están en circulación para evitar que haya una cantidad excesiva de dinero, lo que llevar</w:t>
              </w:r>
            </w:ins>
            <w:ins w:id="2818" w:author="Adriana  Casas" w:date="2015-07-10T18:39:00Z">
              <w:r w:rsidR="001B0AE6">
                <w:rPr>
                  <w:rFonts w:ascii="Times" w:hAnsi="Times"/>
                  <w:color w:val="000000"/>
                  <w:sz w:val="24"/>
                  <w:szCs w:val="24"/>
                </w:rPr>
                <w:t xml:space="preserve">ía a un aumento indiscriminado en los precios de los bienes y por consiguiente a la </w:t>
              </w:r>
              <w:r w:rsidR="001B0AE6" w:rsidRPr="001B0AE6">
                <w:rPr>
                  <w:rFonts w:ascii="Times" w:hAnsi="Times"/>
                  <w:b/>
                  <w:color w:val="000000"/>
                  <w:sz w:val="24"/>
                  <w:szCs w:val="24"/>
                  <w:rPrChange w:id="2819" w:author="Adriana  Casas" w:date="2015-07-10T18:39:00Z">
                    <w:rPr>
                      <w:rFonts w:ascii="Times" w:hAnsi="Times"/>
                      <w:color w:val="000000"/>
                      <w:sz w:val="24"/>
                      <w:szCs w:val="24"/>
                    </w:rPr>
                  </w:rPrChange>
                </w:rPr>
                <w:t>inflación</w:t>
              </w:r>
              <w:r w:rsidR="001B0AE6">
                <w:rPr>
                  <w:rFonts w:ascii="Times" w:hAnsi="Times"/>
                  <w:color w:val="000000"/>
                  <w:sz w:val="24"/>
                  <w:szCs w:val="24"/>
                </w:rPr>
                <w:t xml:space="preserve">. </w:t>
              </w:r>
            </w:ins>
          </w:p>
          <w:p w14:paraId="1646E6F3" w14:textId="77777777" w:rsidR="001B0AE6" w:rsidRPr="00E2114F" w:rsidRDefault="001B0AE6" w:rsidP="001B0AE6">
            <w:pPr>
              <w:pStyle w:val="Prrafodelista"/>
              <w:numPr>
                <w:ilvl w:val="0"/>
                <w:numId w:val="35"/>
              </w:numPr>
              <w:spacing w:line="240" w:lineRule="auto"/>
              <w:rPr>
                <w:ins w:id="2820" w:author="Adriana  Casas" w:date="2015-07-10T18:37:00Z"/>
                <w:rFonts w:ascii="Times" w:hAnsi="Times"/>
                <w:sz w:val="24"/>
                <w:szCs w:val="24"/>
              </w:rPr>
            </w:pPr>
            <w:ins w:id="2821" w:author="Adriana  Casas" w:date="2015-07-10T18:37:00Z">
              <w:r w:rsidRPr="00E2114F">
                <w:rPr>
                  <w:rFonts w:ascii="Times" w:hAnsi="Times"/>
                  <w:color w:val="000000"/>
                  <w:sz w:val="24"/>
                  <w:szCs w:val="24"/>
                </w:rPr>
                <w:t>Otorgar préstamos a los bancos comerciales y al Gobierno.</w:t>
              </w:r>
            </w:ins>
          </w:p>
          <w:p w14:paraId="3916B98A" w14:textId="77777777" w:rsidR="001B0AE6" w:rsidRPr="00E2114F" w:rsidRDefault="001B0AE6" w:rsidP="001B0AE6">
            <w:pPr>
              <w:pStyle w:val="Prrafodelista"/>
              <w:numPr>
                <w:ilvl w:val="0"/>
                <w:numId w:val="35"/>
              </w:numPr>
              <w:spacing w:line="240" w:lineRule="auto"/>
              <w:rPr>
                <w:ins w:id="2822" w:author="Adriana  Casas" w:date="2015-07-10T18:37:00Z"/>
                <w:rFonts w:ascii="Times" w:hAnsi="Times"/>
                <w:sz w:val="24"/>
                <w:szCs w:val="24"/>
              </w:rPr>
            </w:pPr>
            <w:ins w:id="2823" w:author="Adriana  Casas" w:date="2015-07-10T18:37:00Z">
              <w:r w:rsidRPr="00E2114F">
                <w:rPr>
                  <w:rFonts w:ascii="Times" w:hAnsi="Times"/>
                  <w:color w:val="000000"/>
                  <w:sz w:val="24"/>
                  <w:szCs w:val="24"/>
                </w:rPr>
                <w:t>Manejar la política monetaria o control de la inflación.</w:t>
              </w:r>
            </w:ins>
          </w:p>
          <w:p w14:paraId="37D8C4FD" w14:textId="77777777" w:rsidR="001B0AE6" w:rsidRPr="00E2114F" w:rsidRDefault="001B0AE6" w:rsidP="001B0AE6">
            <w:pPr>
              <w:pStyle w:val="Prrafodelista"/>
              <w:numPr>
                <w:ilvl w:val="0"/>
                <w:numId w:val="35"/>
              </w:numPr>
              <w:spacing w:line="240" w:lineRule="auto"/>
              <w:rPr>
                <w:ins w:id="2824" w:author="Adriana  Casas" w:date="2015-07-10T18:37:00Z"/>
                <w:rFonts w:ascii="Times" w:hAnsi="Times"/>
                <w:sz w:val="24"/>
                <w:szCs w:val="24"/>
              </w:rPr>
            </w:pPr>
            <w:ins w:id="2825" w:author="Adriana  Casas" w:date="2015-07-10T18:37:00Z">
              <w:r w:rsidRPr="00E2114F">
                <w:rPr>
                  <w:rFonts w:ascii="Times" w:hAnsi="Times"/>
                  <w:color w:val="000000"/>
                  <w:sz w:val="24"/>
                  <w:szCs w:val="24"/>
                </w:rPr>
                <w:t>Custodiar las reservas metálicas y las divisas de la nación.</w:t>
              </w:r>
            </w:ins>
          </w:p>
          <w:p w14:paraId="120A004B" w14:textId="2A51640A" w:rsidR="001B0AE6" w:rsidRPr="00E2114F" w:rsidRDefault="001B0AE6" w:rsidP="001B0AE6">
            <w:pPr>
              <w:pStyle w:val="Prrafodelista"/>
              <w:numPr>
                <w:ilvl w:val="0"/>
                <w:numId w:val="35"/>
              </w:numPr>
              <w:spacing w:line="240" w:lineRule="auto"/>
              <w:rPr>
                <w:ins w:id="2826" w:author="Adriana  Casas" w:date="2015-07-10T18:37:00Z"/>
                <w:rFonts w:ascii="Times" w:hAnsi="Times"/>
                <w:sz w:val="24"/>
                <w:szCs w:val="24"/>
              </w:rPr>
            </w:pPr>
            <w:ins w:id="2827" w:author="Adriana  Casas" w:date="2015-07-10T18:37:00Z">
              <w:r w:rsidRPr="00E2114F">
                <w:rPr>
                  <w:rFonts w:ascii="Times" w:hAnsi="Times"/>
                  <w:color w:val="000000"/>
                  <w:sz w:val="24"/>
                  <w:szCs w:val="24"/>
                </w:rPr>
                <w:t>Efectuar transferencias de divisas</w:t>
              </w:r>
            </w:ins>
            <w:ins w:id="2828" w:author="Adriana  Casas" w:date="2015-07-10T18:41:00Z">
              <w:r w:rsidR="00893F85">
                <w:rPr>
                  <w:rFonts w:ascii="Times" w:hAnsi="Times"/>
                  <w:color w:val="000000"/>
                  <w:sz w:val="24"/>
                  <w:szCs w:val="24"/>
                </w:rPr>
                <w:t>,</w:t>
              </w:r>
            </w:ins>
            <w:ins w:id="2829" w:author="Adriana  Casas" w:date="2015-07-10T18:37:00Z">
              <w:r w:rsidRPr="00E2114F">
                <w:rPr>
                  <w:rFonts w:ascii="Times" w:hAnsi="Times"/>
                  <w:color w:val="000000"/>
                  <w:sz w:val="24"/>
                  <w:szCs w:val="24"/>
                </w:rPr>
                <w:t xml:space="preserve"> o moneda extranjera con los demás países.</w:t>
              </w:r>
            </w:ins>
          </w:p>
          <w:p w14:paraId="24BA03AE" w14:textId="77777777" w:rsidR="001B0AE6" w:rsidRPr="00E2114F" w:rsidRDefault="001B0AE6" w:rsidP="001B0AE6">
            <w:pPr>
              <w:pStyle w:val="Prrafodelista"/>
              <w:numPr>
                <w:ilvl w:val="0"/>
                <w:numId w:val="35"/>
              </w:numPr>
              <w:spacing w:line="240" w:lineRule="auto"/>
              <w:rPr>
                <w:ins w:id="2830" w:author="Adriana  Casas" w:date="2015-07-10T18:37:00Z"/>
                <w:rFonts w:ascii="Times" w:hAnsi="Times"/>
                <w:sz w:val="24"/>
                <w:szCs w:val="24"/>
              </w:rPr>
            </w:pPr>
            <w:ins w:id="2831" w:author="Adriana  Casas" w:date="2015-07-10T18:37:00Z">
              <w:r w:rsidRPr="00E2114F">
                <w:rPr>
                  <w:rFonts w:ascii="Times" w:hAnsi="Times"/>
                  <w:color w:val="000000"/>
                  <w:sz w:val="24"/>
                  <w:szCs w:val="24"/>
                </w:rPr>
                <w:t>Apoyar el desarrollo científico de la nación.</w:t>
              </w:r>
            </w:ins>
          </w:p>
          <w:p w14:paraId="4B2D030D" w14:textId="6648A56A" w:rsidR="001B0AE6" w:rsidRPr="00E2114F" w:rsidRDefault="001B0AE6" w:rsidP="00893F85">
            <w:pPr>
              <w:spacing w:line="240" w:lineRule="auto"/>
              <w:rPr>
                <w:ins w:id="2832" w:author="Adriana  Casas" w:date="2015-07-10T18:36:00Z"/>
                <w:rFonts w:ascii="Times" w:hAnsi="Times"/>
              </w:rPr>
            </w:pPr>
          </w:p>
        </w:tc>
      </w:tr>
    </w:tbl>
    <w:p w14:paraId="33D3DE03" w14:textId="451B47BA" w:rsidR="006C738E" w:rsidRPr="00DD6B12" w:rsidDel="00893F85" w:rsidRDefault="006C738E" w:rsidP="00DD6B12">
      <w:pPr>
        <w:spacing w:line="240" w:lineRule="auto"/>
        <w:rPr>
          <w:del w:id="2833" w:author="Adriana  Casas" w:date="2015-07-10T18:41:00Z"/>
          <w:rFonts w:ascii="Times" w:hAnsi="Times"/>
          <w:rPrChange w:id="2834" w:author="Adriana  Casas" w:date="2015-07-08T15:43:00Z">
            <w:rPr>
              <w:del w:id="2835" w:author="Adriana  Casas" w:date="2015-07-10T18:41:00Z"/>
            </w:rPr>
          </w:rPrChange>
        </w:rPr>
        <w:pPrChange w:id="2836" w:author="Adriana  Casas" w:date="2015-07-08T15:43:00Z">
          <w:pPr/>
        </w:pPrChange>
      </w:pPr>
      <w:del w:id="2837" w:author="Adriana  Casas" w:date="2015-07-10T18:41:00Z">
        <w:r w:rsidRPr="00DD6B12" w:rsidDel="00893F85">
          <w:rPr>
            <w:rFonts w:ascii="Times" w:hAnsi="Times"/>
            <w:color w:val="000000"/>
            <w:rPrChange w:id="2838" w:author="Adriana  Casas" w:date="2015-07-08T15:43:00Z">
              <w:rPr>
                <w:color w:val="000000"/>
              </w:rPr>
            </w:rPrChange>
          </w:rPr>
          <w:delText>En Colombia el banco central es el Banco de la República. Sus funciones son:</w:delText>
        </w:r>
      </w:del>
    </w:p>
    <w:p w14:paraId="61F8DB06" w14:textId="30BEDA68" w:rsidR="006C738E" w:rsidRPr="00DD6B12" w:rsidDel="00893F85" w:rsidRDefault="006C738E" w:rsidP="00DD6B12">
      <w:pPr>
        <w:pStyle w:val="Prrafodelista"/>
        <w:numPr>
          <w:ilvl w:val="0"/>
          <w:numId w:val="35"/>
        </w:numPr>
        <w:spacing w:line="240" w:lineRule="auto"/>
        <w:rPr>
          <w:del w:id="2839" w:author="Adriana  Casas" w:date="2015-07-10T18:41:00Z"/>
          <w:rFonts w:ascii="Times" w:hAnsi="Times"/>
          <w:sz w:val="24"/>
          <w:szCs w:val="24"/>
          <w:rPrChange w:id="2840" w:author="Adriana  Casas" w:date="2015-07-08T15:43:00Z">
            <w:rPr>
              <w:del w:id="2841" w:author="Adriana  Casas" w:date="2015-07-10T18:41:00Z"/>
              <w:sz w:val="24"/>
              <w:szCs w:val="24"/>
            </w:rPr>
          </w:rPrChange>
        </w:rPr>
        <w:pPrChange w:id="2842" w:author="Adriana  Casas" w:date="2015-07-08T15:43:00Z">
          <w:pPr>
            <w:pStyle w:val="Prrafodelista"/>
            <w:numPr>
              <w:numId w:val="35"/>
            </w:numPr>
            <w:ind w:hanging="360"/>
          </w:pPr>
        </w:pPrChange>
      </w:pPr>
      <w:del w:id="2843" w:author="Adriana  Casas" w:date="2015-07-10T18:41:00Z">
        <w:r w:rsidRPr="00DD6B12" w:rsidDel="00893F85">
          <w:rPr>
            <w:rFonts w:ascii="Times" w:hAnsi="Times"/>
            <w:color w:val="000000"/>
            <w:sz w:val="24"/>
            <w:szCs w:val="24"/>
            <w:rPrChange w:id="2844" w:author="Adriana  Casas" w:date="2015-07-08T15:43:00Z">
              <w:rPr>
                <w:color w:val="000000"/>
                <w:sz w:val="24"/>
                <w:szCs w:val="24"/>
              </w:rPr>
            </w:rPrChange>
          </w:rPr>
          <w:delText xml:space="preserve">Es el único que emite los billetes y monedas y regular el dinero en circulación para evitar que se presente una excesiva cantidad de dinero, lo que ocasionaría un aumento en el precio de los bienes y servicios que da lugar a la </w:delText>
        </w:r>
        <w:r w:rsidRPr="00DD6B12" w:rsidDel="00893F85">
          <w:rPr>
            <w:rFonts w:ascii="Times" w:hAnsi="Times"/>
            <w:b/>
            <w:color w:val="000000"/>
            <w:sz w:val="24"/>
            <w:szCs w:val="24"/>
            <w:rPrChange w:id="2845" w:author="Adriana  Casas" w:date="2015-07-08T15:43:00Z">
              <w:rPr>
                <w:b/>
                <w:color w:val="000000"/>
                <w:sz w:val="24"/>
                <w:szCs w:val="24"/>
              </w:rPr>
            </w:rPrChange>
          </w:rPr>
          <w:delText>inflación.</w:delText>
        </w:r>
      </w:del>
    </w:p>
    <w:p w14:paraId="22F76F64" w14:textId="7FE0A0E1" w:rsidR="006C738E" w:rsidRPr="00893F85" w:rsidDel="00893F85" w:rsidRDefault="006C738E" w:rsidP="00893F85">
      <w:pPr>
        <w:rPr>
          <w:del w:id="2846" w:author="Adriana  Casas" w:date="2015-07-10T18:41:00Z"/>
          <w:rFonts w:ascii="Times" w:hAnsi="Times"/>
          <w:rPrChange w:id="2847" w:author="Adriana  Casas" w:date="2015-07-10T18:41:00Z">
            <w:rPr>
              <w:del w:id="2848" w:author="Adriana  Casas" w:date="2015-07-10T18:41:00Z"/>
              <w:sz w:val="24"/>
              <w:szCs w:val="24"/>
            </w:rPr>
          </w:rPrChange>
        </w:rPr>
        <w:pPrChange w:id="2849" w:author="Adriana  Casas" w:date="2015-07-10T18:41:00Z">
          <w:pPr>
            <w:pStyle w:val="Prrafodelista"/>
            <w:numPr>
              <w:numId w:val="35"/>
            </w:numPr>
            <w:ind w:hanging="360"/>
          </w:pPr>
        </w:pPrChange>
      </w:pPr>
      <w:del w:id="2850" w:author="Adriana  Casas" w:date="2015-07-10T18:41:00Z">
        <w:r w:rsidRPr="00893F85" w:rsidDel="00893F85">
          <w:rPr>
            <w:rFonts w:ascii="Times" w:hAnsi="Times"/>
            <w:color w:val="000000"/>
            <w:rPrChange w:id="2851" w:author="Adriana  Casas" w:date="2015-07-10T18:41:00Z">
              <w:rPr>
                <w:color w:val="000000"/>
                <w:sz w:val="24"/>
                <w:szCs w:val="24"/>
              </w:rPr>
            </w:rPrChange>
          </w:rPr>
          <w:delText>Actúa como Banco del Estado.</w:delText>
        </w:r>
      </w:del>
    </w:p>
    <w:p w14:paraId="09790CA0" w14:textId="232932CF" w:rsidR="006C738E" w:rsidRPr="00893F85" w:rsidDel="00893F85" w:rsidRDefault="006C738E" w:rsidP="00893F85">
      <w:pPr>
        <w:rPr>
          <w:del w:id="2852" w:author="Adriana  Casas" w:date="2015-07-10T18:41:00Z"/>
        </w:rPr>
        <w:pPrChange w:id="2853" w:author="Adriana  Casas" w:date="2015-07-10T18:41:00Z">
          <w:pPr>
            <w:pStyle w:val="Prrafodelista"/>
            <w:numPr>
              <w:numId w:val="35"/>
            </w:numPr>
            <w:ind w:hanging="360"/>
          </w:pPr>
        </w:pPrChange>
      </w:pPr>
      <w:del w:id="2854" w:author="Adriana  Casas" w:date="2015-07-10T18:41:00Z">
        <w:r w:rsidRPr="00DD6B12" w:rsidDel="00893F85">
          <w:rPr>
            <w:rPrChange w:id="2855" w:author="Adriana  Casas" w:date="2015-07-08T15:43:00Z">
              <w:rPr>
                <w:color w:val="000000"/>
                <w:sz w:val="24"/>
                <w:szCs w:val="24"/>
              </w:rPr>
            </w:rPrChange>
          </w:rPr>
          <w:delText>Otorgar préstamos a los bancos comerciales y al Gobierno.</w:delText>
        </w:r>
      </w:del>
    </w:p>
    <w:p w14:paraId="03E5F992" w14:textId="4B1952D4" w:rsidR="006C738E" w:rsidRPr="00893F85" w:rsidDel="00893F85" w:rsidRDefault="006C738E" w:rsidP="00893F85">
      <w:pPr>
        <w:rPr>
          <w:del w:id="2856" w:author="Adriana  Casas" w:date="2015-07-10T18:41:00Z"/>
        </w:rPr>
        <w:pPrChange w:id="2857" w:author="Adriana  Casas" w:date="2015-07-10T18:41:00Z">
          <w:pPr>
            <w:pStyle w:val="Prrafodelista"/>
            <w:numPr>
              <w:numId w:val="35"/>
            </w:numPr>
            <w:ind w:hanging="360"/>
          </w:pPr>
        </w:pPrChange>
      </w:pPr>
      <w:del w:id="2858" w:author="Adriana  Casas" w:date="2015-07-10T18:41:00Z">
        <w:r w:rsidRPr="00DD6B12" w:rsidDel="00893F85">
          <w:rPr>
            <w:rPrChange w:id="2859" w:author="Adriana  Casas" w:date="2015-07-08T15:43:00Z">
              <w:rPr>
                <w:color w:val="000000"/>
                <w:sz w:val="24"/>
                <w:szCs w:val="24"/>
              </w:rPr>
            </w:rPrChange>
          </w:rPr>
          <w:delText>Manejar la política monetaria o control de la inflación.</w:delText>
        </w:r>
      </w:del>
    </w:p>
    <w:p w14:paraId="28A4064B" w14:textId="71C959A4" w:rsidR="006C738E" w:rsidRPr="00893F85" w:rsidDel="00893F85" w:rsidRDefault="006C738E" w:rsidP="00893F85">
      <w:pPr>
        <w:rPr>
          <w:del w:id="2860" w:author="Adriana  Casas" w:date="2015-07-10T18:41:00Z"/>
        </w:rPr>
        <w:pPrChange w:id="2861" w:author="Adriana  Casas" w:date="2015-07-10T18:41:00Z">
          <w:pPr>
            <w:pStyle w:val="Prrafodelista"/>
            <w:numPr>
              <w:numId w:val="35"/>
            </w:numPr>
            <w:ind w:hanging="360"/>
          </w:pPr>
        </w:pPrChange>
      </w:pPr>
      <w:del w:id="2862" w:author="Adriana  Casas" w:date="2015-07-10T18:41:00Z">
        <w:r w:rsidRPr="00DD6B12" w:rsidDel="00893F85">
          <w:rPr>
            <w:rPrChange w:id="2863" w:author="Adriana  Casas" w:date="2015-07-08T15:43:00Z">
              <w:rPr>
                <w:color w:val="000000"/>
                <w:sz w:val="24"/>
                <w:szCs w:val="24"/>
              </w:rPr>
            </w:rPrChange>
          </w:rPr>
          <w:delText>Custodiar las reservas metálicas y las divisas de la nación.</w:delText>
        </w:r>
      </w:del>
    </w:p>
    <w:p w14:paraId="37924430" w14:textId="6CDCFB87" w:rsidR="006C738E" w:rsidRPr="00893F85" w:rsidDel="00893F85" w:rsidRDefault="006C738E" w:rsidP="00893F85">
      <w:pPr>
        <w:rPr>
          <w:del w:id="2864" w:author="Adriana  Casas" w:date="2015-07-10T18:41:00Z"/>
        </w:rPr>
        <w:pPrChange w:id="2865" w:author="Adriana  Casas" w:date="2015-07-10T18:41:00Z">
          <w:pPr>
            <w:pStyle w:val="Prrafodelista"/>
            <w:numPr>
              <w:numId w:val="35"/>
            </w:numPr>
            <w:ind w:hanging="360"/>
          </w:pPr>
        </w:pPrChange>
      </w:pPr>
      <w:del w:id="2866" w:author="Adriana  Casas" w:date="2015-07-10T18:41:00Z">
        <w:r w:rsidRPr="00DD6B12" w:rsidDel="00893F85">
          <w:rPr>
            <w:rPrChange w:id="2867" w:author="Adriana  Casas" w:date="2015-07-08T15:43:00Z">
              <w:rPr>
                <w:color w:val="000000"/>
                <w:sz w:val="24"/>
                <w:szCs w:val="24"/>
              </w:rPr>
            </w:rPrChange>
          </w:rPr>
          <w:delText>Efectuar las transferencias de divisas o moneda extranjera con los demás países.</w:delText>
        </w:r>
      </w:del>
    </w:p>
    <w:p w14:paraId="014EB038" w14:textId="44E0D0EB" w:rsidR="006C738E" w:rsidRPr="00893F85" w:rsidRDefault="006C738E" w:rsidP="00893F85">
      <w:pPr>
        <w:pPrChange w:id="2868" w:author="Adriana  Casas" w:date="2015-07-10T18:41:00Z">
          <w:pPr>
            <w:pStyle w:val="Prrafodelista"/>
            <w:numPr>
              <w:numId w:val="35"/>
            </w:numPr>
            <w:ind w:hanging="360"/>
          </w:pPr>
        </w:pPrChange>
      </w:pPr>
      <w:del w:id="2869" w:author="Adriana  Casas" w:date="2015-07-10T18:41:00Z">
        <w:r w:rsidRPr="00DD6B12" w:rsidDel="00893F85">
          <w:rPr>
            <w:rPrChange w:id="2870" w:author="Adriana  Casas" w:date="2015-07-08T15:43:00Z">
              <w:rPr>
                <w:color w:val="000000"/>
                <w:sz w:val="24"/>
                <w:szCs w:val="24"/>
              </w:rPr>
            </w:rPrChange>
          </w:rPr>
          <w:delText>Apoyar el desarrollo científico de la nación.</w:delText>
        </w:r>
      </w:del>
    </w:p>
    <w:tbl>
      <w:tblPr>
        <w:tblStyle w:val="70"/>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6C738E" w:rsidRPr="00DD6B12" w:rsidDel="00893F85" w14:paraId="0390029A" w14:textId="146FE91F" w:rsidTr="006C738E">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2CB1276" w14:textId="47FEC8F3" w:rsidR="006C738E" w:rsidRPr="00DD6B12" w:rsidDel="00893F85" w:rsidRDefault="006C738E" w:rsidP="006E29D3">
            <w:pPr>
              <w:spacing w:line="240" w:lineRule="auto"/>
              <w:jc w:val="center"/>
              <w:rPr>
                <w:rFonts w:ascii="Times" w:eastAsia="Calibri" w:hAnsi="Times"/>
                <w:b/>
                <w:color w:val="FFFFFF" w:themeColor="background1"/>
                <w:highlight w:val="none"/>
                <w:rPrChange w:id="2871" w:author="Adriana  Casas" w:date="2015-07-08T15:43:00Z">
                  <w:rPr>
                    <w:rFonts w:eastAsia="Calibri"/>
                    <w:b/>
                    <w:color w:val="FFFFFF" w:themeColor="background1"/>
                    <w:highlight w:val="none"/>
                  </w:rPr>
                </w:rPrChange>
              </w:rPr>
            </w:pPr>
            <w:moveFromRangeStart w:id="2872" w:author="Adriana  Casas" w:date="2015-07-10T18:42:00Z" w:name="move298173067"/>
            <w:moveFrom w:id="2873" w:author="Adriana  Casas" w:date="2015-07-10T18:42:00Z">
              <w:r w:rsidRPr="00DD6B12" w:rsidDel="00893F85">
                <w:rPr>
                  <w:rFonts w:ascii="Times" w:eastAsia="Calibri" w:hAnsi="Times"/>
                  <w:b/>
                  <w:color w:val="FFFFFF" w:themeColor="background1"/>
                  <w:highlight w:val="none"/>
                  <w:rPrChange w:id="2874" w:author="Adriana  Casas" w:date="2015-07-08T15:43:00Z">
                    <w:rPr>
                      <w:rFonts w:eastAsia="Calibri"/>
                      <w:b/>
                      <w:color w:val="FFFFFF" w:themeColor="background1"/>
                      <w:highlight w:val="none"/>
                    </w:rPr>
                  </w:rPrChange>
                </w:rPr>
                <w:t>Imagen (Dibujo)Recurso aprovechado</w:t>
              </w:r>
            </w:moveFrom>
          </w:p>
        </w:tc>
      </w:tr>
      <w:tr w:rsidR="006C738E" w:rsidRPr="00DD6B12" w:rsidDel="00893F85" w14:paraId="00C7EED1" w14:textId="72F170FF"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C082B2" w14:textId="08688ACE" w:rsidR="006C738E" w:rsidRPr="00DD6B12" w:rsidDel="00893F85" w:rsidRDefault="006C738E" w:rsidP="006E29D3">
            <w:pPr>
              <w:spacing w:line="240" w:lineRule="auto"/>
              <w:jc w:val="left"/>
              <w:rPr>
                <w:rFonts w:ascii="Times" w:hAnsi="Times"/>
                <w:rPrChange w:id="2875" w:author="Adriana  Casas" w:date="2015-07-08T15:43:00Z">
                  <w:rPr/>
                </w:rPrChange>
              </w:rPr>
            </w:pPr>
            <w:moveFrom w:id="2876" w:author="Adriana  Casas" w:date="2015-07-10T18:42:00Z">
              <w:r w:rsidRPr="00DD6B12" w:rsidDel="00893F85">
                <w:rPr>
                  <w:rFonts w:ascii="Times" w:eastAsia="Calibri" w:hAnsi="Times" w:cs="Calibri"/>
                  <w:color w:val="000000"/>
                  <w:sz w:val="22"/>
                  <w:rPrChange w:id="2877" w:author="Adriana  Casas" w:date="2015-07-08T15:43:00Z">
                    <w:rPr>
                      <w:rFonts w:ascii="Calibri" w:eastAsia="Calibri" w:hAnsi="Calibri" w:cs="Calibri"/>
                      <w:color w:val="000000"/>
                      <w:sz w:val="22"/>
                    </w:rPr>
                  </w:rPrChange>
                </w:rPr>
                <w:t xml:space="preserve"> </w:t>
              </w:r>
            </w:moveFrom>
          </w:p>
        </w:tc>
        <w:tc>
          <w:tcPr>
            <w:tcW w:w="5970" w:type="dxa"/>
            <w:tcBorders>
              <w:bottom w:val="single" w:sz="8" w:space="0" w:color="000000"/>
              <w:right w:val="single" w:sz="8" w:space="0" w:color="000000"/>
            </w:tcBorders>
            <w:tcMar>
              <w:top w:w="100" w:type="dxa"/>
              <w:left w:w="100" w:type="dxa"/>
              <w:bottom w:w="100" w:type="dxa"/>
              <w:right w:w="100" w:type="dxa"/>
            </w:tcMar>
          </w:tcPr>
          <w:p w14:paraId="6262BBB5" w14:textId="44C92085" w:rsidR="006C738E" w:rsidRPr="00DD6B12" w:rsidDel="00893F85" w:rsidRDefault="00E50C5F" w:rsidP="006E29D3">
            <w:pPr>
              <w:spacing w:line="240" w:lineRule="auto"/>
              <w:jc w:val="left"/>
              <w:rPr>
                <w:rFonts w:ascii="Times" w:hAnsi="Times"/>
                <w:rPrChange w:id="2878" w:author="Adriana  Casas" w:date="2015-07-08T15:43:00Z">
                  <w:rPr/>
                </w:rPrChange>
              </w:rPr>
            </w:pPr>
            <w:moveFrom w:id="2879" w:author="Adriana  Casas" w:date="2015-07-10T18:42:00Z">
              <w:r w:rsidRPr="00DD6B12" w:rsidDel="00893F85">
                <w:rPr>
                  <w:rFonts w:ascii="Times" w:eastAsia="Calibri" w:hAnsi="Times" w:cs="Calibri"/>
                  <w:color w:val="000000"/>
                  <w:sz w:val="22"/>
                  <w:rPrChange w:id="2880" w:author="Adriana  Casas" w:date="2015-07-08T15:43:00Z">
                    <w:rPr>
                      <w:rFonts w:ascii="Calibri" w:eastAsia="Calibri" w:hAnsi="Calibri" w:cs="Calibri"/>
                      <w:color w:val="000000"/>
                      <w:sz w:val="22"/>
                    </w:rPr>
                  </w:rPrChange>
                </w:rPr>
                <w:t>CS_10_05</w:t>
              </w:r>
              <w:r w:rsidR="006C738E" w:rsidRPr="00DD6B12" w:rsidDel="00893F85">
                <w:rPr>
                  <w:rFonts w:ascii="Times" w:eastAsia="Calibri" w:hAnsi="Times" w:cs="Calibri"/>
                  <w:color w:val="000000"/>
                  <w:sz w:val="22"/>
                  <w:rPrChange w:id="2881" w:author="Adriana  Casas" w:date="2015-07-08T15:43:00Z">
                    <w:rPr>
                      <w:rFonts w:ascii="Calibri" w:eastAsia="Calibri" w:hAnsi="Calibri" w:cs="Calibri"/>
                      <w:color w:val="000000"/>
                      <w:sz w:val="22"/>
                    </w:rPr>
                  </w:rPrChange>
                </w:rPr>
                <w:t>_CO  IMG15</w:t>
              </w:r>
            </w:moveFrom>
          </w:p>
        </w:tc>
      </w:tr>
      <w:tr w:rsidR="006C738E" w:rsidRPr="00DD6B12" w:rsidDel="00893F85" w14:paraId="6ED192E6" w14:textId="42622653"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217629" w14:textId="2191AB61" w:rsidR="006C738E" w:rsidRPr="00DD6B12" w:rsidDel="00893F85" w:rsidRDefault="006C738E" w:rsidP="006E29D3">
            <w:pPr>
              <w:spacing w:line="240" w:lineRule="auto"/>
              <w:jc w:val="left"/>
              <w:rPr>
                <w:rFonts w:ascii="Times" w:hAnsi="Times"/>
                <w:rPrChange w:id="2882" w:author="Adriana  Casas" w:date="2015-07-08T15:43:00Z">
                  <w:rPr/>
                </w:rPrChange>
              </w:rPr>
            </w:pPr>
            <w:moveFrom w:id="2883" w:author="Adriana  Casas" w:date="2015-07-10T18:42:00Z">
              <w:r w:rsidRPr="00DD6B12" w:rsidDel="00893F85">
                <w:rPr>
                  <w:rFonts w:ascii="Times" w:eastAsia="Calibri" w:hAnsi="Times" w:cs="Calibri"/>
                  <w:color w:val="000000"/>
                  <w:sz w:val="22"/>
                  <w:rPrChange w:id="2884" w:author="Adriana  Casas" w:date="2015-07-08T15:43:00Z">
                    <w:rPr>
                      <w:rFonts w:ascii="Calibri" w:eastAsia="Calibri" w:hAnsi="Calibri" w:cs="Calibri"/>
                      <w:color w:val="000000"/>
                      <w:sz w:val="22"/>
                    </w:rPr>
                  </w:rPrChange>
                </w:rPr>
                <w:t>Descripción</w:t>
              </w:r>
            </w:moveFrom>
          </w:p>
        </w:tc>
        <w:tc>
          <w:tcPr>
            <w:tcW w:w="5970" w:type="dxa"/>
            <w:tcBorders>
              <w:bottom w:val="single" w:sz="8" w:space="0" w:color="000000"/>
              <w:right w:val="single" w:sz="8" w:space="0" w:color="000000"/>
            </w:tcBorders>
            <w:tcMar>
              <w:top w:w="100" w:type="dxa"/>
              <w:left w:w="100" w:type="dxa"/>
              <w:bottom w:w="100" w:type="dxa"/>
              <w:right w:w="100" w:type="dxa"/>
            </w:tcMar>
          </w:tcPr>
          <w:p w14:paraId="4BBEB925" w14:textId="61A99912" w:rsidR="006C738E" w:rsidRPr="00DD6B12" w:rsidDel="00893F85" w:rsidRDefault="006C738E" w:rsidP="006E29D3">
            <w:pPr>
              <w:spacing w:line="240" w:lineRule="auto"/>
              <w:jc w:val="left"/>
              <w:rPr>
                <w:rFonts w:ascii="Times" w:hAnsi="Times"/>
                <w:rPrChange w:id="2885" w:author="Adriana  Casas" w:date="2015-07-08T15:43:00Z">
                  <w:rPr/>
                </w:rPrChange>
              </w:rPr>
            </w:pPr>
            <w:moveFrom w:id="2886" w:author="Adriana  Casas" w:date="2015-07-10T18:42:00Z">
              <w:r w:rsidRPr="00DD6B12" w:rsidDel="00893F85">
                <w:rPr>
                  <w:rFonts w:ascii="Times" w:eastAsia="Calibri" w:hAnsi="Times" w:cs="Calibri"/>
                  <w:color w:val="000000"/>
                  <w:sz w:val="22"/>
                  <w:rPrChange w:id="2887" w:author="Adriana  Casas" w:date="2015-07-08T15:43:00Z">
                    <w:rPr>
                      <w:rFonts w:ascii="Calibri" w:eastAsia="Calibri" w:hAnsi="Calibri" w:cs="Calibri"/>
                      <w:color w:val="000000"/>
                      <w:sz w:val="22"/>
                    </w:rPr>
                  </w:rPrChange>
                </w:rPr>
                <w:t xml:space="preserve"> </w:t>
              </w:r>
              <w:r w:rsidRPr="00DD6B12" w:rsidDel="00893F85">
                <w:rPr>
                  <w:rFonts w:ascii="Times" w:hAnsi="Times"/>
                  <w:noProof/>
                  <w:lang w:val="es-ES" w:eastAsia="es-ES"/>
                  <w:rPrChange w:id="2888" w:author="Adriana  Casas" w:date="2015-07-08T15:43:00Z">
                    <w:rPr>
                      <w:noProof/>
                      <w:lang w:val="es-ES" w:eastAsia="es-ES"/>
                    </w:rPr>
                  </w:rPrChange>
                </w:rPr>
                <w:drawing>
                  <wp:inline distT="0" distB="0" distL="0" distR="0" wp14:anchorId="750DC1AA" wp14:editId="2BCB8E1F">
                    <wp:extent cx="1323975" cy="1390650"/>
                    <wp:effectExtent l="0" t="0" r="0" b="0"/>
                    <wp:docPr id="48" name="image98.jpg" descr="http://thumb101.shutterstock.com/display_pic_with_logo/95551/104677307/stock-photo-money-colombian-pesos-coin-five-hundred-104677307.jpg"/>
                    <wp:cNvGraphicFramePr/>
                    <a:graphic xmlns:a="http://schemas.openxmlformats.org/drawingml/2006/main">
                      <a:graphicData uri="http://schemas.openxmlformats.org/drawingml/2006/picture">
                        <pic:pic xmlns:pic="http://schemas.openxmlformats.org/drawingml/2006/picture">
                          <pic:nvPicPr>
                            <pic:cNvPr id="0" name="image98.jpg" descr="http://thumb101.shutterstock.com/display_pic_with_logo/95551/104677307/stock-photo-money-colombian-pesos-coin-five-hundred-104677307.jpg"/>
                            <pic:cNvPicPr preferRelativeResize="0"/>
                          </pic:nvPicPr>
                          <pic:blipFill>
                            <a:blip r:embed="rId32"/>
                            <a:srcRect/>
                            <a:stretch>
                              <a:fillRect/>
                            </a:stretch>
                          </pic:blipFill>
                          <pic:spPr>
                            <a:xfrm>
                              <a:off x="0" y="0"/>
                              <a:ext cx="1323975" cy="1390650"/>
                            </a:xfrm>
                            <a:prstGeom prst="rect">
                              <a:avLst/>
                            </a:prstGeom>
                            <a:ln/>
                          </pic:spPr>
                        </pic:pic>
                      </a:graphicData>
                    </a:graphic>
                  </wp:inline>
                </w:drawing>
              </w:r>
            </w:moveFrom>
          </w:p>
        </w:tc>
      </w:tr>
      <w:tr w:rsidR="006C738E" w:rsidRPr="00DD6B12" w:rsidDel="00893F85" w14:paraId="7C7197CB" w14:textId="44FB3B4B"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FD6A9A" w14:textId="220BABD2" w:rsidR="006C738E" w:rsidRPr="00DD6B12" w:rsidDel="00893F85" w:rsidRDefault="006C738E" w:rsidP="006E29D3">
            <w:pPr>
              <w:spacing w:line="240" w:lineRule="auto"/>
              <w:jc w:val="left"/>
              <w:rPr>
                <w:rFonts w:ascii="Times" w:hAnsi="Times"/>
                <w:rPrChange w:id="2889" w:author="Adriana  Casas" w:date="2015-07-08T15:43:00Z">
                  <w:rPr/>
                </w:rPrChange>
              </w:rPr>
            </w:pPr>
            <w:moveFrom w:id="2890" w:author="Adriana  Casas" w:date="2015-07-10T18:42:00Z">
              <w:r w:rsidRPr="00DD6B12" w:rsidDel="00893F85">
                <w:rPr>
                  <w:rFonts w:ascii="Times" w:eastAsia="Calibri" w:hAnsi="Times" w:cs="Calibri"/>
                  <w:color w:val="000000"/>
                  <w:sz w:val="22"/>
                  <w:rPrChange w:id="2891" w:author="Adriana  Casas" w:date="2015-07-08T15:43:00Z">
                    <w:rPr>
                      <w:rFonts w:ascii="Calibri" w:eastAsia="Calibri" w:hAnsi="Calibri" w:cs="Calibri"/>
                      <w:color w:val="000000"/>
                      <w:sz w:val="22"/>
                    </w:rPr>
                  </w:rPrChange>
                </w:rPr>
                <w:t>Código Shutterstock (o URL o ruta en Aula planeta)</w:t>
              </w:r>
            </w:moveFrom>
          </w:p>
        </w:tc>
        <w:tc>
          <w:tcPr>
            <w:tcW w:w="5970" w:type="dxa"/>
            <w:tcBorders>
              <w:bottom w:val="single" w:sz="8" w:space="0" w:color="000000"/>
              <w:right w:val="single" w:sz="8" w:space="0" w:color="000000"/>
            </w:tcBorders>
            <w:tcMar>
              <w:top w:w="100" w:type="dxa"/>
              <w:left w:w="100" w:type="dxa"/>
              <w:bottom w:w="100" w:type="dxa"/>
              <w:right w:w="100" w:type="dxa"/>
            </w:tcMar>
          </w:tcPr>
          <w:p w14:paraId="2CEF8943" w14:textId="14A2CF66" w:rsidR="006C738E" w:rsidRPr="00DD6B12" w:rsidDel="00893F85" w:rsidRDefault="009D3AFD" w:rsidP="006E29D3">
            <w:pPr>
              <w:spacing w:line="240" w:lineRule="auto"/>
              <w:jc w:val="left"/>
              <w:rPr>
                <w:rFonts w:ascii="Times" w:hAnsi="Times"/>
                <w:rPrChange w:id="2892" w:author="Adriana  Casas" w:date="2015-07-08T15:43:00Z">
                  <w:rPr/>
                </w:rPrChange>
              </w:rPr>
            </w:pPr>
            <w:moveFrom w:id="2893" w:author="Adriana  Casas" w:date="2015-07-10T18:42:00Z">
              <w:r w:rsidRPr="00DD6B12" w:rsidDel="00893F85">
                <w:rPr>
                  <w:rFonts w:ascii="Times" w:hAnsi="Times"/>
                  <w:rPrChange w:id="2894" w:author="Adriana  Casas" w:date="2015-07-08T15:43:00Z">
                    <w:rPr/>
                  </w:rPrChange>
                </w:rPr>
                <w:fldChar w:fldCharType="begin"/>
              </w:r>
              <w:r w:rsidRPr="00DD6B12" w:rsidDel="00893F85">
                <w:rPr>
                  <w:rFonts w:ascii="Times" w:hAnsi="Times"/>
                  <w:rPrChange w:id="2895" w:author="Adriana  Casas" w:date="2015-07-08T15:43:00Z">
                    <w:rPr/>
                  </w:rPrChange>
                </w:rPr>
                <w:instrText xml:space="preserve"> HYPERLINK "http://thumb101.shutterstock.com/display_pic_with_logo/95551/104677307/stock-photo-money-colombian-pesos-coin-five-hundred-104677307.jpg" \h </w:instrText>
              </w:r>
              <w:r w:rsidRPr="00DD6B12" w:rsidDel="00893F85">
                <w:rPr>
                  <w:rFonts w:ascii="Times" w:hAnsi="Times"/>
                  <w:rPrChange w:id="2896" w:author="Adriana  Casas" w:date="2015-07-08T15:43:00Z">
                    <w:rPr/>
                  </w:rPrChange>
                </w:rPr>
                <w:fldChar w:fldCharType="separate"/>
              </w:r>
              <w:r w:rsidR="006C738E" w:rsidRPr="00DD6B12" w:rsidDel="00893F85">
                <w:rPr>
                  <w:rFonts w:ascii="Times" w:eastAsia="Calibri" w:hAnsi="Times" w:cs="Calibri"/>
                  <w:color w:val="000000"/>
                  <w:sz w:val="22"/>
                  <w:u w:val="single"/>
                  <w:rPrChange w:id="2897" w:author="Adriana  Casas" w:date="2015-07-08T15:43:00Z">
                    <w:rPr>
                      <w:rFonts w:ascii="Calibri" w:eastAsia="Calibri" w:hAnsi="Calibri" w:cs="Calibri"/>
                      <w:color w:val="000000"/>
                      <w:sz w:val="22"/>
                      <w:u w:val="single"/>
                    </w:rPr>
                  </w:rPrChange>
                </w:rPr>
                <w:t>http://thumb101.shutterstock.com/display_pic_with_logo/95551/104677307/stock-photo-money-colombian-pesos-coin-five-hundred-104677307.jpg</w:t>
              </w:r>
              <w:r w:rsidRPr="00DD6B12" w:rsidDel="00893F85">
                <w:rPr>
                  <w:rFonts w:ascii="Times" w:eastAsia="Calibri" w:hAnsi="Times" w:cs="Calibri"/>
                  <w:color w:val="000000"/>
                  <w:sz w:val="22"/>
                  <w:u w:val="single"/>
                  <w:rPrChange w:id="2898" w:author="Adriana  Casas" w:date="2015-07-08T15:43:00Z">
                    <w:rPr>
                      <w:rFonts w:ascii="Calibri" w:eastAsia="Calibri" w:hAnsi="Calibri" w:cs="Calibri"/>
                      <w:color w:val="000000"/>
                      <w:sz w:val="22"/>
                      <w:u w:val="single"/>
                    </w:rPr>
                  </w:rPrChange>
                </w:rPr>
                <w:fldChar w:fldCharType="end"/>
              </w:r>
              <w:r w:rsidRPr="00DD6B12" w:rsidDel="00893F85">
                <w:rPr>
                  <w:rFonts w:ascii="Times" w:hAnsi="Times"/>
                  <w:rPrChange w:id="2899" w:author="Adriana  Casas" w:date="2015-07-08T15:43:00Z">
                    <w:rPr/>
                  </w:rPrChange>
                </w:rPr>
                <w:fldChar w:fldCharType="begin"/>
              </w:r>
              <w:r w:rsidRPr="00DD6B12" w:rsidDel="00893F85">
                <w:rPr>
                  <w:rFonts w:ascii="Times" w:hAnsi="Times"/>
                  <w:rPrChange w:id="2900" w:author="Adriana  Casas" w:date="2015-07-08T15:43:00Z">
                    <w:rPr/>
                  </w:rPrChange>
                </w:rPr>
                <w:instrText xml:space="preserve"> HYPERLINK "http://thumb101.shutterstock.com/display_pic_with_logo/95551/104677307/stock-photo-money-colombian-pesos-coin-five-hundred-104677307.jpg" \h </w:instrText>
              </w:r>
              <w:r w:rsidRPr="00DD6B12" w:rsidDel="00893F85">
                <w:rPr>
                  <w:rFonts w:ascii="Times" w:hAnsi="Times"/>
                  <w:rPrChange w:id="2901" w:author="Adriana  Casas" w:date="2015-07-08T15:43:00Z">
                    <w:rPr/>
                  </w:rPrChange>
                </w:rPr>
                <w:fldChar w:fldCharType="separate"/>
              </w:r>
              <w:r w:rsidRPr="00DD6B12" w:rsidDel="00893F85">
                <w:rPr>
                  <w:rFonts w:ascii="Times" w:hAnsi="Times"/>
                  <w:rPrChange w:id="2902" w:author="Adriana  Casas" w:date="2015-07-08T15:43:00Z">
                    <w:rPr/>
                  </w:rPrChange>
                </w:rPr>
                <w:fldChar w:fldCharType="end"/>
              </w:r>
            </w:moveFrom>
          </w:p>
        </w:tc>
      </w:tr>
      <w:tr w:rsidR="006C738E" w:rsidRPr="00DD6B12" w:rsidDel="00893F85" w14:paraId="2C588A33" w14:textId="4A82B22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D93963" w14:textId="30CB377E" w:rsidR="006C738E" w:rsidRPr="00DD6B12" w:rsidDel="00893F85" w:rsidRDefault="006C738E" w:rsidP="006E29D3">
            <w:pPr>
              <w:spacing w:line="240" w:lineRule="auto"/>
              <w:jc w:val="left"/>
              <w:rPr>
                <w:rFonts w:ascii="Times" w:hAnsi="Times"/>
                <w:rPrChange w:id="2903" w:author="Adriana  Casas" w:date="2015-07-08T15:43:00Z">
                  <w:rPr/>
                </w:rPrChange>
              </w:rPr>
            </w:pPr>
            <w:moveFrom w:id="2904" w:author="Adriana  Casas" w:date="2015-07-10T18:42:00Z">
              <w:r w:rsidRPr="00DD6B12" w:rsidDel="00893F85">
                <w:rPr>
                  <w:rFonts w:ascii="Times" w:eastAsia="Calibri" w:hAnsi="Times" w:cs="Calibri"/>
                  <w:color w:val="000000"/>
                  <w:sz w:val="22"/>
                  <w:rPrChange w:id="2905" w:author="Adriana  Casas" w:date="2015-07-08T15:43:00Z">
                    <w:rPr>
                      <w:rFonts w:ascii="Calibri" w:eastAsia="Calibri" w:hAnsi="Calibri" w:cs="Calibri"/>
                      <w:color w:val="000000"/>
                      <w:sz w:val="22"/>
                    </w:rPr>
                  </w:rPrChange>
                </w:rPr>
                <w:t>Pie de imagen</w:t>
              </w:r>
            </w:moveFrom>
          </w:p>
        </w:tc>
        <w:tc>
          <w:tcPr>
            <w:tcW w:w="5970" w:type="dxa"/>
            <w:tcBorders>
              <w:bottom w:val="single" w:sz="8" w:space="0" w:color="000000"/>
              <w:right w:val="single" w:sz="8" w:space="0" w:color="000000"/>
            </w:tcBorders>
            <w:tcMar>
              <w:top w:w="100" w:type="dxa"/>
              <w:left w:w="100" w:type="dxa"/>
              <w:bottom w:w="100" w:type="dxa"/>
              <w:right w:w="100" w:type="dxa"/>
            </w:tcMar>
          </w:tcPr>
          <w:p w14:paraId="247B6182" w14:textId="072FA968" w:rsidR="006C738E" w:rsidRPr="00DD6B12" w:rsidDel="00893F85" w:rsidRDefault="006C738E" w:rsidP="006E29D3">
            <w:pPr>
              <w:spacing w:line="240" w:lineRule="auto"/>
              <w:jc w:val="left"/>
              <w:rPr>
                <w:rFonts w:ascii="Times" w:hAnsi="Times"/>
                <w:rPrChange w:id="2906" w:author="Adriana  Casas" w:date="2015-07-08T15:43:00Z">
                  <w:rPr/>
                </w:rPrChange>
              </w:rPr>
            </w:pPr>
            <w:moveFrom w:id="2907" w:author="Adriana  Casas" w:date="2015-07-10T18:42:00Z">
              <w:r w:rsidRPr="00DD6B12" w:rsidDel="00893F85">
                <w:rPr>
                  <w:rFonts w:ascii="Times" w:eastAsia="Calibri" w:hAnsi="Times" w:cs="Calibri"/>
                  <w:color w:val="000000"/>
                  <w:sz w:val="22"/>
                  <w:rPrChange w:id="2908" w:author="Adriana  Casas" w:date="2015-07-08T15:43:00Z">
                    <w:rPr>
                      <w:rFonts w:ascii="Calibri" w:eastAsia="Calibri" w:hAnsi="Calibri" w:cs="Calibri"/>
                      <w:color w:val="000000"/>
                      <w:sz w:val="22"/>
                    </w:rPr>
                  </w:rPrChange>
                </w:rPr>
                <w:t>El Banco de la República es el encargado de la política monetaria en Colombia.</w:t>
              </w:r>
            </w:moveFrom>
          </w:p>
        </w:tc>
      </w:tr>
      <w:moveFromRangeEnd w:id="2872"/>
    </w:tbl>
    <w:p w14:paraId="5BBA956D" w14:textId="77777777" w:rsidR="00160720" w:rsidRPr="00DD6B12" w:rsidDel="00893F85" w:rsidRDefault="00160720" w:rsidP="00DD6B12">
      <w:pPr>
        <w:spacing w:before="300" w:line="240" w:lineRule="auto"/>
        <w:rPr>
          <w:del w:id="2909" w:author="Adriana  Casas" w:date="2015-07-10T18:42:00Z"/>
          <w:rFonts w:ascii="Times" w:hAnsi="Times"/>
          <w:b/>
          <w:rPrChange w:id="2910" w:author="Adriana  Casas" w:date="2015-07-08T15:43:00Z">
            <w:rPr>
              <w:del w:id="2911" w:author="Adriana  Casas" w:date="2015-07-10T18:42:00Z"/>
              <w:b/>
            </w:rPr>
          </w:rPrChange>
        </w:rPr>
        <w:pPrChange w:id="2912" w:author="Adriana  Casas" w:date="2015-07-08T15:43:00Z">
          <w:pPr>
            <w:spacing w:before="300"/>
          </w:pPr>
        </w:pPrChange>
      </w:pPr>
    </w:p>
    <w:p w14:paraId="20035AB4" w14:textId="77777777" w:rsidR="006C738E" w:rsidDel="00E35EF7" w:rsidRDefault="006C738E" w:rsidP="00DD6B12">
      <w:pPr>
        <w:spacing w:before="300" w:line="240" w:lineRule="auto"/>
        <w:rPr>
          <w:del w:id="2913" w:author="Adriana  Casas" w:date="2015-07-10T18:42:00Z"/>
          <w:rFonts w:ascii="Times" w:hAnsi="Times"/>
          <w:color w:val="000000"/>
        </w:rPr>
        <w:pPrChange w:id="2914" w:author="Adriana  Casas" w:date="2015-07-08T15:43:00Z">
          <w:pPr>
            <w:spacing w:before="300"/>
          </w:pPr>
        </w:pPrChange>
      </w:pPr>
      <w:r w:rsidRPr="00DD6B12">
        <w:rPr>
          <w:rFonts w:ascii="Times" w:hAnsi="Times"/>
          <w:b/>
          <w:rPrChange w:id="2915" w:author="Adriana  Casas" w:date="2015-07-08T15:43:00Z">
            <w:rPr>
              <w:b/>
            </w:rPr>
          </w:rPrChange>
        </w:rPr>
        <w:t xml:space="preserve">[SECCIÓN 3] </w:t>
      </w:r>
      <w:r w:rsidRPr="00DD6B12">
        <w:rPr>
          <w:rFonts w:ascii="Times" w:hAnsi="Times"/>
          <w:b/>
          <w:color w:val="000000"/>
          <w:rPrChange w:id="2916" w:author="Adriana  Casas" w:date="2015-07-08T15:43:00Z">
            <w:rPr>
              <w:b/>
              <w:color w:val="000000"/>
            </w:rPr>
          </w:rPrChange>
        </w:rPr>
        <w:t>3.2.2  La política monetaria</w:t>
      </w:r>
    </w:p>
    <w:p w14:paraId="7E284689" w14:textId="77777777" w:rsidR="00E35EF7" w:rsidRPr="00DD6B12" w:rsidRDefault="00E35EF7" w:rsidP="00DD6B12">
      <w:pPr>
        <w:spacing w:before="300" w:line="240" w:lineRule="auto"/>
        <w:rPr>
          <w:ins w:id="2917" w:author="Adriana  Casas" w:date="2015-07-10T18:42:00Z"/>
          <w:rFonts w:ascii="Times" w:hAnsi="Times"/>
          <w:rPrChange w:id="2918" w:author="Adriana  Casas" w:date="2015-07-08T15:43:00Z">
            <w:rPr>
              <w:ins w:id="2919" w:author="Adriana  Casas" w:date="2015-07-10T18:42:00Z"/>
            </w:rPr>
          </w:rPrChange>
        </w:rPr>
        <w:pPrChange w:id="2920" w:author="Adriana  Casas" w:date="2015-07-08T15:43:00Z">
          <w:pPr>
            <w:spacing w:before="300"/>
          </w:pPr>
        </w:pPrChange>
      </w:pPr>
    </w:p>
    <w:p w14:paraId="3BBB78A4" w14:textId="4C63B141" w:rsidR="006C738E" w:rsidRPr="00DD6B12" w:rsidDel="00E35EF7" w:rsidRDefault="006C738E" w:rsidP="00DD6B12">
      <w:pPr>
        <w:spacing w:before="300" w:line="240" w:lineRule="auto"/>
        <w:rPr>
          <w:del w:id="2921" w:author="Adriana  Casas" w:date="2015-07-10T18:42:00Z"/>
          <w:rFonts w:ascii="Times" w:hAnsi="Times"/>
          <w:rPrChange w:id="2922" w:author="Adriana  Casas" w:date="2015-07-08T15:43:00Z">
            <w:rPr>
              <w:del w:id="2923" w:author="Adriana  Casas" w:date="2015-07-10T18:42:00Z"/>
            </w:rPr>
          </w:rPrChange>
        </w:rPr>
        <w:pPrChange w:id="2924" w:author="Adriana  Casas" w:date="2015-07-08T15:43:00Z">
          <w:pPr>
            <w:spacing w:before="300"/>
          </w:pPr>
        </w:pPrChange>
      </w:pPr>
      <w:del w:id="2925" w:author="Adriana  Casas" w:date="2015-07-10T18:42:00Z">
        <w:r w:rsidRPr="00DD6B12" w:rsidDel="00E35EF7">
          <w:rPr>
            <w:rFonts w:ascii="Times" w:hAnsi="Times"/>
            <w:color w:val="000000"/>
            <w:rPrChange w:id="2926" w:author="Adriana  Casas" w:date="2015-07-08T15:43:00Z">
              <w:rPr>
                <w:color w:val="000000"/>
              </w:rPr>
            </w:rPrChange>
          </w:rPr>
          <w:delText xml:space="preserve">Teniendo claro que existe un banco central o del Estado encargado de emitir y controlar la circulación del dinero, pasemos a examinar en qué consiste la </w:delText>
        </w:r>
        <w:r w:rsidRPr="00DD6B12" w:rsidDel="00E35EF7">
          <w:rPr>
            <w:rFonts w:ascii="Times" w:hAnsi="Times"/>
            <w:b/>
            <w:color w:val="000000"/>
            <w:rPrChange w:id="2927" w:author="Adriana  Casas" w:date="2015-07-08T15:43:00Z">
              <w:rPr>
                <w:b/>
                <w:color w:val="000000"/>
              </w:rPr>
            </w:rPrChange>
          </w:rPr>
          <w:delText>política monetaria.</w:delText>
        </w:r>
      </w:del>
    </w:p>
    <w:p w14:paraId="7B994E4A" w14:textId="3D9E3239" w:rsidR="00893F85" w:rsidRDefault="006C738E" w:rsidP="00DD6B12">
      <w:pPr>
        <w:spacing w:before="300" w:line="240" w:lineRule="auto"/>
        <w:rPr>
          <w:ins w:id="2928" w:author="Adriana  Casas" w:date="2015-07-10T18:43:00Z"/>
          <w:rFonts w:ascii="Times" w:hAnsi="Times"/>
          <w:color w:val="000000"/>
        </w:rPr>
        <w:pPrChange w:id="2929" w:author="Adriana  Casas" w:date="2015-07-08T15:43:00Z">
          <w:pPr>
            <w:spacing w:before="300"/>
          </w:pPr>
        </w:pPrChange>
      </w:pPr>
      <w:r w:rsidRPr="00DD6B12">
        <w:rPr>
          <w:rFonts w:ascii="Times" w:hAnsi="Times"/>
          <w:color w:val="000000"/>
          <w:rPrChange w:id="2930" w:author="Adriana  Casas" w:date="2015-07-08T15:43:00Z">
            <w:rPr>
              <w:color w:val="000000"/>
            </w:rPr>
          </w:rPrChange>
        </w:rPr>
        <w:t xml:space="preserve">La política monetaria es el conjunto de medidas tomadas por el Banco de la República para controlar la inflación </w:t>
      </w:r>
      <w:ins w:id="2931" w:author="Adriana  Casas" w:date="2015-07-10T18:42:00Z">
        <w:r w:rsidR="00E35EF7">
          <w:rPr>
            <w:rFonts w:ascii="Times" w:hAnsi="Times"/>
            <w:color w:val="000000"/>
          </w:rPr>
          <w:t xml:space="preserve">al aumentar o disminuir </w:t>
        </w:r>
      </w:ins>
      <w:del w:id="2932" w:author="Adriana  Casas" w:date="2015-07-10T18:43:00Z">
        <w:r w:rsidRPr="00DD6B12" w:rsidDel="00E35EF7">
          <w:rPr>
            <w:rFonts w:ascii="Times" w:hAnsi="Times"/>
            <w:color w:val="000000"/>
            <w:rPrChange w:id="2933" w:author="Adriana  Casas" w:date="2015-07-08T15:43:00Z">
              <w:rPr>
                <w:color w:val="000000"/>
              </w:rPr>
            </w:rPrChange>
          </w:rPr>
          <w:delText xml:space="preserve">mediante la ampliación o reducción de </w:delText>
        </w:r>
      </w:del>
      <w:r w:rsidRPr="00DD6B12">
        <w:rPr>
          <w:rFonts w:ascii="Times" w:hAnsi="Times"/>
          <w:color w:val="000000"/>
          <w:rPrChange w:id="2934" w:author="Adriana  Casas" w:date="2015-07-08T15:43:00Z">
            <w:rPr>
              <w:color w:val="000000"/>
            </w:rPr>
          </w:rPrChange>
        </w:rPr>
        <w:t>la cantidad de dinero</w:t>
      </w:r>
      <w:ins w:id="2935" w:author="Adriana  Casas" w:date="2015-07-10T18:43:00Z">
        <w:r w:rsidR="00E35EF7">
          <w:rPr>
            <w:rFonts w:ascii="Times" w:hAnsi="Times"/>
            <w:color w:val="000000"/>
          </w:rPr>
          <w:t xml:space="preserve"> que está</w:t>
        </w:r>
      </w:ins>
      <w:r w:rsidRPr="00DD6B12">
        <w:rPr>
          <w:rFonts w:ascii="Times" w:hAnsi="Times"/>
          <w:color w:val="000000"/>
          <w:rPrChange w:id="2936" w:author="Adriana  Casas" w:date="2015-07-08T15:43:00Z">
            <w:rPr>
              <w:color w:val="000000"/>
            </w:rPr>
          </w:rPrChange>
        </w:rPr>
        <w:t xml:space="preserve"> en circulación y establecer el tipo o tasa de interés</w:t>
      </w:r>
      <w:ins w:id="2937" w:author="Adriana  Casas" w:date="2015-07-10T18:43:00Z">
        <w:r w:rsidR="00E35EF7">
          <w:rPr>
            <w:rFonts w:ascii="Times" w:hAnsi="Times"/>
            <w:color w:val="000000"/>
          </w:rPr>
          <w:t xml:space="preserve">, que es el precio o el </w:t>
        </w:r>
      </w:ins>
      <w:del w:id="2938" w:author="Adriana  Casas" w:date="2015-07-10T18:43:00Z">
        <w:r w:rsidRPr="00DD6B12" w:rsidDel="00E35EF7">
          <w:rPr>
            <w:rFonts w:ascii="Times" w:hAnsi="Times"/>
            <w:color w:val="000000"/>
            <w:rPrChange w:id="2939" w:author="Adriana  Casas" w:date="2015-07-08T15:43:00Z">
              <w:rPr>
                <w:color w:val="000000"/>
              </w:rPr>
            </w:rPrChange>
          </w:rPr>
          <w:delText xml:space="preserve"> (precio del dinero o </w:delText>
        </w:r>
      </w:del>
      <w:r w:rsidRPr="00DD6B12">
        <w:rPr>
          <w:rFonts w:ascii="Times" w:hAnsi="Times"/>
          <w:color w:val="000000"/>
          <w:rPrChange w:id="2940" w:author="Adriana  Casas" w:date="2015-07-08T15:43:00Z">
            <w:rPr>
              <w:color w:val="000000"/>
            </w:rPr>
          </w:rPrChange>
        </w:rPr>
        <w:t xml:space="preserve">pago estipulado por el uso de una cantidad </w:t>
      </w:r>
      <w:ins w:id="2941" w:author="Adriana  Casas" w:date="2015-07-10T18:43:00Z">
        <w:r w:rsidR="00E35EF7">
          <w:rPr>
            <w:rFonts w:ascii="Times" w:hAnsi="Times"/>
            <w:color w:val="000000"/>
          </w:rPr>
          <w:t xml:space="preserve">de dinero </w:t>
        </w:r>
      </w:ins>
      <w:r w:rsidRPr="00DD6B12">
        <w:rPr>
          <w:rFonts w:ascii="Times" w:hAnsi="Times"/>
          <w:color w:val="000000"/>
          <w:rPrChange w:id="2942" w:author="Adriana  Casas" w:date="2015-07-08T15:43:00Z">
            <w:rPr>
              <w:color w:val="000000"/>
            </w:rPr>
          </w:rPrChange>
        </w:rPr>
        <w:t>durante un tiempo determinado</w:t>
      </w:r>
      <w:ins w:id="2943" w:author="Adriana  Casas" w:date="2015-07-10T18:43:00Z">
        <w:r w:rsidR="00E35EF7">
          <w:rPr>
            <w:rFonts w:ascii="Times" w:hAnsi="Times"/>
            <w:color w:val="000000"/>
          </w:rPr>
          <w:t>,</w:t>
        </w:r>
      </w:ins>
      <w:r w:rsidRPr="00DD6B12">
        <w:rPr>
          <w:rFonts w:ascii="Times" w:hAnsi="Times"/>
          <w:color w:val="000000"/>
          <w:rPrChange w:id="2944" w:author="Adriana  Casas" w:date="2015-07-08T15:43:00Z">
            <w:rPr>
              <w:color w:val="000000"/>
            </w:rPr>
          </w:rPrChange>
        </w:rPr>
        <w:t xml:space="preserve"> por encima del valor depositado</w:t>
      </w:r>
      <w:del w:id="2945" w:author="Adriana  Casas" w:date="2015-07-10T18:43:00Z">
        <w:r w:rsidRPr="00DD6B12" w:rsidDel="00E35EF7">
          <w:rPr>
            <w:rFonts w:ascii="Times" w:hAnsi="Times"/>
            <w:color w:val="000000"/>
            <w:rPrChange w:id="2946" w:author="Adriana  Casas" w:date="2015-07-08T15:43:00Z">
              <w:rPr>
                <w:color w:val="000000"/>
              </w:rPr>
            </w:rPrChange>
          </w:rPr>
          <w:delText>)</w:delText>
        </w:r>
      </w:del>
      <w:r w:rsidRPr="00DD6B12">
        <w:rPr>
          <w:rFonts w:ascii="Times" w:hAnsi="Times"/>
          <w:color w:val="000000"/>
          <w:rPrChange w:id="2947" w:author="Adriana  Casas" w:date="2015-07-08T15:43:00Z">
            <w:rPr>
              <w:color w:val="000000"/>
            </w:rPr>
          </w:rPrChange>
        </w:rPr>
        <w:t>.</w:t>
      </w:r>
    </w:p>
    <w:p w14:paraId="73E3153C" w14:textId="77777777" w:rsidR="00E35EF7" w:rsidRDefault="00E35EF7" w:rsidP="00DD6B12">
      <w:pPr>
        <w:spacing w:before="300" w:line="240" w:lineRule="auto"/>
        <w:rPr>
          <w:ins w:id="2948" w:author="Adriana  Casas" w:date="2015-07-10T18:42:00Z"/>
          <w:rFonts w:ascii="Times" w:hAnsi="Times"/>
          <w:color w:val="000000"/>
        </w:rPr>
        <w:pPrChange w:id="2949" w:author="Adriana  Casas" w:date="2015-07-08T15:43:00Z">
          <w:pPr>
            <w:spacing w:before="300"/>
          </w:pPr>
        </w:pPrChange>
      </w:pPr>
    </w:p>
    <w:tbl>
      <w:tblPr>
        <w:tblStyle w:val="70"/>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893F85" w:rsidRPr="00E2114F" w14:paraId="4E4D04F8" w14:textId="77777777" w:rsidTr="00893F85">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05A2BBE" w14:textId="77777777" w:rsidR="00893F85" w:rsidRPr="00E2114F" w:rsidRDefault="00893F85" w:rsidP="00893F85">
            <w:pPr>
              <w:spacing w:line="240" w:lineRule="auto"/>
              <w:jc w:val="center"/>
              <w:rPr>
                <w:rFonts w:ascii="Times" w:eastAsia="Calibri" w:hAnsi="Times"/>
                <w:b/>
                <w:color w:val="FFFFFF" w:themeColor="background1"/>
                <w:highlight w:val="none"/>
              </w:rPr>
            </w:pPr>
            <w:moveToRangeStart w:id="2950" w:author="Adriana  Casas" w:date="2015-07-10T18:42:00Z" w:name="move298173067"/>
            <w:moveTo w:id="2951" w:author="Adriana  Casas" w:date="2015-07-10T18:42:00Z">
              <w:r w:rsidRPr="00E2114F">
                <w:rPr>
                  <w:rFonts w:ascii="Times" w:eastAsia="Calibri" w:hAnsi="Times"/>
                  <w:b/>
                  <w:color w:val="FFFFFF" w:themeColor="background1"/>
                  <w:highlight w:val="none"/>
                </w:rPr>
                <w:t>Imagen (Dibujo)Recurso aprovechado</w:t>
              </w:r>
            </w:moveTo>
          </w:p>
        </w:tc>
      </w:tr>
      <w:tr w:rsidR="00893F85" w:rsidRPr="00E2114F" w14:paraId="555A548D" w14:textId="77777777" w:rsidTr="00893F85">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C47C20" w14:textId="77777777" w:rsidR="00893F85" w:rsidRPr="00E2114F" w:rsidRDefault="00893F85" w:rsidP="00893F85">
            <w:pPr>
              <w:spacing w:line="240" w:lineRule="auto"/>
              <w:jc w:val="left"/>
              <w:rPr>
                <w:rFonts w:ascii="Times" w:hAnsi="Times"/>
              </w:rPr>
            </w:pPr>
            <w:moveTo w:id="2952" w:author="Adriana  Casas" w:date="2015-07-10T18:42:00Z">
              <w:r w:rsidRPr="00E2114F">
                <w:rPr>
                  <w:rFonts w:ascii="Times" w:eastAsia="Calibri" w:hAnsi="Times" w:cs="Calibri"/>
                  <w:color w:val="000000"/>
                  <w:sz w:val="22"/>
                </w:rPr>
                <w:t xml:space="preserve"> </w:t>
              </w:r>
            </w:moveTo>
          </w:p>
        </w:tc>
        <w:tc>
          <w:tcPr>
            <w:tcW w:w="5970" w:type="dxa"/>
            <w:tcBorders>
              <w:bottom w:val="single" w:sz="8" w:space="0" w:color="000000"/>
              <w:right w:val="single" w:sz="8" w:space="0" w:color="000000"/>
            </w:tcBorders>
            <w:tcMar>
              <w:top w:w="100" w:type="dxa"/>
              <w:left w:w="100" w:type="dxa"/>
              <w:bottom w:w="100" w:type="dxa"/>
              <w:right w:w="100" w:type="dxa"/>
            </w:tcMar>
          </w:tcPr>
          <w:p w14:paraId="3BDAD641" w14:textId="77777777" w:rsidR="00893F85" w:rsidRPr="00E2114F" w:rsidRDefault="00893F85" w:rsidP="00893F85">
            <w:pPr>
              <w:spacing w:line="240" w:lineRule="auto"/>
              <w:jc w:val="left"/>
              <w:rPr>
                <w:rFonts w:ascii="Times" w:hAnsi="Times"/>
              </w:rPr>
            </w:pPr>
            <w:moveTo w:id="2953" w:author="Adriana  Casas" w:date="2015-07-10T18:42:00Z">
              <w:r w:rsidRPr="00E2114F">
                <w:rPr>
                  <w:rFonts w:ascii="Times" w:eastAsia="Calibri" w:hAnsi="Times" w:cs="Calibri"/>
                  <w:color w:val="000000"/>
                  <w:sz w:val="22"/>
                </w:rPr>
                <w:t>CS_10_05_CO  IMG15</w:t>
              </w:r>
            </w:moveTo>
          </w:p>
        </w:tc>
      </w:tr>
      <w:tr w:rsidR="00893F85" w:rsidRPr="00E2114F" w14:paraId="4ABBC46F" w14:textId="77777777" w:rsidTr="00893F85">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6A965E" w14:textId="77777777" w:rsidR="00893F85" w:rsidRPr="00E2114F" w:rsidRDefault="00893F85" w:rsidP="00893F85">
            <w:pPr>
              <w:spacing w:line="240" w:lineRule="auto"/>
              <w:jc w:val="left"/>
              <w:rPr>
                <w:rFonts w:ascii="Times" w:hAnsi="Times"/>
              </w:rPr>
            </w:pPr>
            <w:moveTo w:id="2954" w:author="Adriana  Casas" w:date="2015-07-10T18:42:00Z">
              <w:r w:rsidRPr="00E2114F">
                <w:rPr>
                  <w:rFonts w:ascii="Times" w:eastAsia="Calibri" w:hAnsi="Times" w:cs="Calibri"/>
                  <w:color w:val="000000"/>
                  <w:sz w:val="22"/>
                </w:rPr>
                <w:t>Descripción</w:t>
              </w:r>
            </w:moveTo>
          </w:p>
        </w:tc>
        <w:tc>
          <w:tcPr>
            <w:tcW w:w="5970" w:type="dxa"/>
            <w:tcBorders>
              <w:bottom w:val="single" w:sz="8" w:space="0" w:color="000000"/>
              <w:right w:val="single" w:sz="8" w:space="0" w:color="000000"/>
            </w:tcBorders>
            <w:tcMar>
              <w:top w:w="100" w:type="dxa"/>
              <w:left w:w="100" w:type="dxa"/>
              <w:bottom w:w="100" w:type="dxa"/>
              <w:right w:w="100" w:type="dxa"/>
            </w:tcMar>
          </w:tcPr>
          <w:p w14:paraId="65175243" w14:textId="753DB2A8" w:rsidR="00893F85" w:rsidRPr="00E2114F" w:rsidRDefault="00893F85" w:rsidP="00893F85">
            <w:pPr>
              <w:spacing w:line="240" w:lineRule="auto"/>
              <w:jc w:val="left"/>
              <w:rPr>
                <w:rFonts w:ascii="Times" w:hAnsi="Times"/>
              </w:rPr>
            </w:pPr>
            <w:moveTo w:id="2955" w:author="Adriana  Casas" w:date="2015-07-10T18:42:00Z">
              <w:r w:rsidRPr="00E2114F">
                <w:rPr>
                  <w:rFonts w:ascii="Times" w:eastAsia="Calibri" w:hAnsi="Times" w:cs="Calibri"/>
                  <w:color w:val="000000"/>
                  <w:sz w:val="22"/>
                </w:rPr>
                <w:t xml:space="preserve"> </w:t>
              </w:r>
              <w:del w:id="2956" w:author="Adriana  Casas" w:date="2015-07-10T18:48:00Z">
                <w:r w:rsidRPr="00E2114F" w:rsidDel="00A245F4">
                  <w:rPr>
                    <w:rFonts w:ascii="Times" w:hAnsi="Times"/>
                    <w:noProof/>
                    <w:lang w:val="es-ES" w:eastAsia="es-ES"/>
                  </w:rPr>
                  <w:drawing>
                    <wp:inline distT="0" distB="0" distL="0" distR="0" wp14:anchorId="7045477D" wp14:editId="05BE40E2">
                      <wp:extent cx="1323975" cy="1390650"/>
                      <wp:effectExtent l="0" t="0" r="0" b="0"/>
                      <wp:docPr id="55" name="image98.jpg" descr="http://thumb101.shutterstock.com/display_pic_with_logo/95551/104677307/stock-photo-money-colombian-pesos-coin-five-hundred-104677307.jpg"/>
                      <wp:cNvGraphicFramePr/>
                      <a:graphic xmlns:a="http://schemas.openxmlformats.org/drawingml/2006/main">
                        <a:graphicData uri="http://schemas.openxmlformats.org/drawingml/2006/picture">
                          <pic:pic xmlns:pic="http://schemas.openxmlformats.org/drawingml/2006/picture">
                            <pic:nvPicPr>
                              <pic:cNvPr id="0" name="image98.jpg" descr="http://thumb101.shutterstock.com/display_pic_with_logo/95551/104677307/stock-photo-money-colombian-pesos-coin-five-hundred-104677307.jpg"/>
                              <pic:cNvPicPr preferRelativeResize="0"/>
                            </pic:nvPicPr>
                            <pic:blipFill>
                              <a:blip r:embed="rId32"/>
                              <a:srcRect/>
                              <a:stretch>
                                <a:fillRect/>
                              </a:stretch>
                            </pic:blipFill>
                            <pic:spPr>
                              <a:xfrm>
                                <a:off x="0" y="0"/>
                                <a:ext cx="1323975" cy="1390650"/>
                              </a:xfrm>
                              <a:prstGeom prst="rect">
                                <a:avLst/>
                              </a:prstGeom>
                              <a:ln/>
                            </pic:spPr>
                          </pic:pic>
                        </a:graphicData>
                      </a:graphic>
                    </wp:inline>
                  </w:drawing>
                </w:r>
              </w:del>
            </w:moveTo>
            <w:ins w:id="2957" w:author="Adriana  Casas" w:date="2015-07-10T18:49:00Z">
              <w:r w:rsidR="00A245F4">
                <w:t xml:space="preserve"> </w:t>
              </w:r>
              <w:r w:rsidR="00A245F4">
                <w:rPr>
                  <w:rFonts w:ascii="Times" w:eastAsia="Calibri" w:hAnsi="Times" w:cs="Calibri"/>
                  <w:noProof/>
                  <w:color w:val="000000"/>
                  <w:sz w:val="22"/>
                  <w:highlight w:val="none"/>
                  <w:lang w:val="es-ES" w:eastAsia="es-ES"/>
                </w:rPr>
                <w:drawing>
                  <wp:inline distT="0" distB="0" distL="0" distR="0" wp14:anchorId="6C141891" wp14:editId="1F734A39">
                    <wp:extent cx="1185912" cy="784363"/>
                    <wp:effectExtent l="0" t="0" r="8255" b="3175"/>
                    <wp:docPr id="5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86231" cy="784574"/>
                            </a:xfrm>
                            <a:prstGeom prst="rect">
                              <a:avLst/>
                            </a:prstGeom>
                            <a:noFill/>
                            <a:ln>
                              <a:noFill/>
                            </a:ln>
                          </pic:spPr>
                        </pic:pic>
                      </a:graphicData>
                    </a:graphic>
                  </wp:inline>
                </w:drawing>
              </w:r>
            </w:ins>
          </w:p>
        </w:tc>
      </w:tr>
      <w:tr w:rsidR="00893F85" w:rsidRPr="00E2114F" w14:paraId="775E9EB8" w14:textId="77777777" w:rsidTr="00893F85">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6BA5FA" w14:textId="77777777" w:rsidR="00893F85" w:rsidRPr="00A245F4" w:rsidRDefault="00893F85" w:rsidP="00893F85">
            <w:pPr>
              <w:spacing w:line="240" w:lineRule="auto"/>
              <w:jc w:val="left"/>
              <w:rPr>
                <w:rFonts w:ascii="Times" w:hAnsi="Times"/>
              </w:rPr>
            </w:pPr>
            <w:moveTo w:id="2958" w:author="Adriana  Casas" w:date="2015-07-10T18:42:00Z">
              <w:r w:rsidRPr="00A245F4">
                <w:rPr>
                  <w:rFonts w:ascii="Times" w:eastAsia="Calibri" w:hAnsi="Times" w:cs="Calibri"/>
                  <w:sz w:val="22"/>
                  <w:rPrChange w:id="2959" w:author="Adriana  Casas" w:date="2015-07-10T18:48:00Z">
                    <w:rPr>
                      <w:rFonts w:ascii="Times" w:eastAsia="Calibri" w:hAnsi="Times" w:cs="Calibri"/>
                      <w:color w:val="000000"/>
                      <w:sz w:val="22"/>
                    </w:rPr>
                  </w:rPrChange>
                </w:rPr>
                <w:t>Código Shutterstock (o URL o ruta en Aula planeta)</w:t>
              </w:r>
            </w:moveTo>
          </w:p>
        </w:tc>
        <w:tc>
          <w:tcPr>
            <w:tcW w:w="5970" w:type="dxa"/>
            <w:tcBorders>
              <w:bottom w:val="single" w:sz="8" w:space="0" w:color="000000"/>
              <w:right w:val="single" w:sz="8" w:space="0" w:color="000000"/>
            </w:tcBorders>
            <w:tcMar>
              <w:top w:w="100" w:type="dxa"/>
              <w:left w:w="100" w:type="dxa"/>
              <w:bottom w:w="100" w:type="dxa"/>
              <w:right w:w="100" w:type="dxa"/>
            </w:tcMar>
          </w:tcPr>
          <w:p w14:paraId="5CCB1E84" w14:textId="01F0CF3A" w:rsidR="00893F85" w:rsidRPr="00A245F4" w:rsidRDefault="00A245F4" w:rsidP="00893F85">
            <w:pPr>
              <w:spacing w:line="240" w:lineRule="auto"/>
              <w:jc w:val="left"/>
              <w:rPr>
                <w:rFonts w:ascii="Times" w:hAnsi="Times"/>
              </w:rPr>
            </w:pPr>
            <w:ins w:id="2960" w:author="Adriana  Casas" w:date="2015-07-10T18:48:00Z">
              <w:r w:rsidRPr="00A245F4">
                <w:rPr>
                  <w:rFonts w:ascii="Times" w:hAnsi="Times"/>
                </w:rPr>
                <w:fldChar w:fldCharType="begin"/>
              </w:r>
              <w:r w:rsidRPr="00A245F4">
                <w:rPr>
                  <w:rFonts w:ascii="Times" w:hAnsi="Times"/>
                </w:rPr>
                <w:instrText xml:space="preserve"> HYPERLINK "http://www.shutterstock.com/pic-49691536/stock-photo-money-exchange.html?src=pp-photo-84987805-KaL7YxIPQJMM0UFnFKqYjg-1" </w:instrText>
              </w:r>
            </w:ins>
            <w:r w:rsidRPr="00A245F4">
              <w:rPr>
                <w:rFonts w:ascii="Times" w:hAnsi="Times"/>
              </w:rPr>
            </w:r>
            <w:ins w:id="2961" w:author="Adriana  Casas" w:date="2015-07-10T18:48:00Z">
              <w:r w:rsidRPr="00A245F4">
                <w:rPr>
                  <w:rFonts w:ascii="Times" w:hAnsi="Times"/>
                </w:rPr>
                <w:fldChar w:fldCharType="separate"/>
              </w:r>
              <w:r w:rsidRPr="00A245F4">
                <w:rPr>
                  <w:rStyle w:val="Hipervnculo"/>
                  <w:rFonts w:ascii="Times" w:hAnsi="Times"/>
                  <w:color w:val="auto"/>
                  <w:rPrChange w:id="2962" w:author="Adriana  Casas" w:date="2015-07-10T18:48:00Z">
                    <w:rPr>
                      <w:rStyle w:val="Hipervnculo"/>
                      <w:rFonts w:ascii="Times" w:hAnsi="Times"/>
                    </w:rPr>
                  </w:rPrChange>
                </w:rPr>
                <w:t>49691536</w:t>
              </w:r>
              <w:r w:rsidRPr="00A245F4">
                <w:rPr>
                  <w:rFonts w:ascii="Times" w:hAnsi="Times"/>
                </w:rPr>
                <w:fldChar w:fldCharType="end"/>
              </w:r>
            </w:ins>
            <w:moveTo w:id="2963" w:author="Adriana  Casas" w:date="2015-07-10T18:42:00Z">
              <w:del w:id="2964" w:author="Adriana  Casas" w:date="2015-07-10T18:48:00Z">
                <w:r w:rsidR="00893F85" w:rsidRPr="00A245F4" w:rsidDel="00A245F4">
                  <w:rPr>
                    <w:rFonts w:ascii="Times" w:hAnsi="Times"/>
                  </w:rPr>
                  <w:fldChar w:fldCharType="begin"/>
                </w:r>
                <w:r w:rsidR="00893F85" w:rsidRPr="00A245F4" w:rsidDel="00A245F4">
                  <w:rPr>
                    <w:rFonts w:ascii="Times" w:hAnsi="Times"/>
                  </w:rPr>
                  <w:delInstrText xml:space="preserve"> HYPERLINK "http://thumb101.shutterstock.com/display_pic_with_logo/95551/104677307/stock-photo-money-colombian-pesos-coin-five-hundred-104677307.jpg" \h </w:delInstrText>
                </w:r>
                <w:r w:rsidR="00893F85" w:rsidRPr="00A245F4" w:rsidDel="00A245F4">
                  <w:rPr>
                    <w:rFonts w:ascii="Times" w:hAnsi="Times"/>
                  </w:rPr>
                </w:r>
                <w:r w:rsidR="00893F85" w:rsidRPr="00A245F4" w:rsidDel="00A245F4">
                  <w:rPr>
                    <w:rFonts w:ascii="Times" w:hAnsi="Times"/>
                  </w:rPr>
                  <w:fldChar w:fldCharType="separate"/>
                </w:r>
                <w:r w:rsidR="00893F85" w:rsidRPr="00A245F4" w:rsidDel="00A245F4">
                  <w:rPr>
                    <w:rFonts w:ascii="Times" w:eastAsia="Calibri" w:hAnsi="Times" w:cs="Calibri"/>
                    <w:sz w:val="22"/>
                    <w:u w:val="single"/>
                    <w:rPrChange w:id="2965" w:author="Adriana  Casas" w:date="2015-07-10T18:48:00Z">
                      <w:rPr>
                        <w:rFonts w:ascii="Times" w:eastAsia="Calibri" w:hAnsi="Times" w:cs="Calibri"/>
                        <w:color w:val="000000"/>
                        <w:sz w:val="22"/>
                        <w:u w:val="single"/>
                      </w:rPr>
                    </w:rPrChange>
                  </w:rPr>
                  <w:delText>http://thumb101.shutterstock.com/display_pic_with_logo/95551/104677307/stock-photo-money-colombian-pesos-coin-five-hundred-104677307.jpg</w:delText>
                </w:r>
                <w:r w:rsidR="00893F85" w:rsidRPr="00A245F4" w:rsidDel="00A245F4">
                  <w:rPr>
                    <w:rFonts w:ascii="Times" w:eastAsia="Calibri" w:hAnsi="Times" w:cs="Calibri"/>
                    <w:sz w:val="22"/>
                    <w:u w:val="single"/>
                    <w:rPrChange w:id="2966" w:author="Adriana  Casas" w:date="2015-07-10T18:48:00Z">
                      <w:rPr>
                        <w:rFonts w:ascii="Times" w:eastAsia="Calibri" w:hAnsi="Times" w:cs="Calibri"/>
                        <w:color w:val="000000"/>
                        <w:sz w:val="22"/>
                        <w:u w:val="single"/>
                      </w:rPr>
                    </w:rPrChange>
                  </w:rPr>
                  <w:fldChar w:fldCharType="end"/>
                </w:r>
                <w:r w:rsidR="00893F85" w:rsidRPr="00A245F4" w:rsidDel="00A245F4">
                  <w:rPr>
                    <w:rFonts w:ascii="Times" w:hAnsi="Times"/>
                  </w:rPr>
                  <w:fldChar w:fldCharType="begin"/>
                </w:r>
                <w:r w:rsidR="00893F85" w:rsidRPr="00A245F4" w:rsidDel="00A245F4">
                  <w:rPr>
                    <w:rFonts w:ascii="Times" w:hAnsi="Times"/>
                  </w:rPr>
                  <w:delInstrText xml:space="preserve"> HYPERLINK "http://thumb101.shutterstock.com/display_pic_with_logo/95551/104677307/stock-photo-money-colombian-pesos-coin-five-hundred-104677307.jpg" \h </w:delInstrText>
                </w:r>
                <w:r w:rsidR="00893F85" w:rsidRPr="00A245F4" w:rsidDel="00A245F4">
                  <w:rPr>
                    <w:rFonts w:ascii="Times" w:hAnsi="Times"/>
                  </w:rPr>
                </w:r>
                <w:r w:rsidR="00893F85" w:rsidRPr="00A245F4" w:rsidDel="00A245F4">
                  <w:rPr>
                    <w:rFonts w:ascii="Times" w:hAnsi="Times"/>
                  </w:rPr>
                  <w:fldChar w:fldCharType="separate"/>
                </w:r>
              </w:del>
            </w:moveTo>
            <w:del w:id="2967" w:author="Adriana  Casas" w:date="2015-07-10T18:48:00Z">
              <w:r w:rsidR="00893F85" w:rsidRPr="00A245F4" w:rsidDel="00A245F4">
                <w:rPr>
                  <w:rStyle w:val="Hipervnculo"/>
                  <w:color w:val="auto"/>
                  <w:rPrChange w:id="2968" w:author="Adriana  Casas" w:date="2015-07-10T18:48:00Z">
                    <w:rPr>
                      <w:rStyle w:val="Hipervnculo"/>
                    </w:rPr>
                  </w:rPrChange>
                </w:rPr>
                <w:delText>http://thumb101.shutterstock.com/display_pic_with_logo/95551/104677307/stock-photo-money-colombian-pesos-coin-five-hundred-104677307.jpg</w:delText>
              </w:r>
            </w:del>
            <w:moveTo w:id="2969" w:author="Adriana  Casas" w:date="2015-07-10T18:42:00Z">
              <w:del w:id="2970" w:author="Adriana  Casas" w:date="2015-07-10T18:48:00Z">
                <w:r w:rsidR="00893F85" w:rsidRPr="00A245F4" w:rsidDel="00A245F4">
                  <w:rPr>
                    <w:rFonts w:ascii="Times" w:hAnsi="Times"/>
                  </w:rPr>
                  <w:fldChar w:fldCharType="end"/>
                </w:r>
              </w:del>
            </w:moveTo>
          </w:p>
        </w:tc>
      </w:tr>
      <w:tr w:rsidR="00893F85" w:rsidRPr="00E2114F" w14:paraId="66A5589C" w14:textId="77777777" w:rsidTr="00893F85">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FBE0D9" w14:textId="77777777" w:rsidR="00893F85" w:rsidRPr="00E2114F" w:rsidRDefault="00893F85" w:rsidP="00893F85">
            <w:pPr>
              <w:spacing w:line="240" w:lineRule="auto"/>
              <w:jc w:val="left"/>
              <w:rPr>
                <w:rFonts w:ascii="Times" w:hAnsi="Times"/>
              </w:rPr>
            </w:pPr>
            <w:moveTo w:id="2971" w:author="Adriana  Casas" w:date="2015-07-10T18:42:00Z">
              <w:r w:rsidRPr="00E2114F">
                <w:rPr>
                  <w:rFonts w:ascii="Times" w:eastAsia="Calibri" w:hAnsi="Times" w:cs="Calibri"/>
                  <w:color w:val="000000"/>
                  <w:sz w:val="22"/>
                </w:rPr>
                <w:t>Pie de imagen</w:t>
              </w:r>
            </w:moveTo>
          </w:p>
        </w:tc>
        <w:tc>
          <w:tcPr>
            <w:tcW w:w="5970" w:type="dxa"/>
            <w:tcBorders>
              <w:bottom w:val="single" w:sz="8" w:space="0" w:color="000000"/>
              <w:right w:val="single" w:sz="8" w:space="0" w:color="000000"/>
            </w:tcBorders>
            <w:tcMar>
              <w:top w:w="100" w:type="dxa"/>
              <w:left w:w="100" w:type="dxa"/>
              <w:bottom w:w="100" w:type="dxa"/>
              <w:right w:w="100" w:type="dxa"/>
            </w:tcMar>
          </w:tcPr>
          <w:p w14:paraId="70ED9CCD" w14:textId="77777777" w:rsidR="00893F85" w:rsidRPr="00E2114F" w:rsidRDefault="00893F85" w:rsidP="00893F85">
            <w:pPr>
              <w:spacing w:line="240" w:lineRule="auto"/>
              <w:jc w:val="left"/>
              <w:rPr>
                <w:rFonts w:ascii="Times" w:hAnsi="Times"/>
              </w:rPr>
            </w:pPr>
            <w:moveTo w:id="2972" w:author="Adriana  Casas" w:date="2015-07-10T18:42:00Z">
              <w:r w:rsidRPr="00E2114F">
                <w:rPr>
                  <w:rFonts w:ascii="Times" w:eastAsia="Calibri" w:hAnsi="Times" w:cs="Calibri"/>
                  <w:color w:val="000000"/>
                  <w:sz w:val="22"/>
                </w:rPr>
                <w:t>El Banco de la República es el encargado de la política monetaria en Colombia.</w:t>
              </w:r>
            </w:moveTo>
          </w:p>
        </w:tc>
      </w:tr>
      <w:moveToRangeEnd w:id="2950"/>
    </w:tbl>
    <w:p w14:paraId="435D60DF" w14:textId="77777777" w:rsidR="00893F85" w:rsidRPr="00DD6B12" w:rsidDel="00652A7A" w:rsidRDefault="00893F85" w:rsidP="00DD6B12">
      <w:pPr>
        <w:spacing w:before="300" w:line="240" w:lineRule="auto"/>
        <w:rPr>
          <w:del w:id="2973" w:author="Adriana  Casas" w:date="2015-07-10T18:52:00Z"/>
          <w:rFonts w:ascii="Times" w:hAnsi="Times"/>
          <w:rPrChange w:id="2974" w:author="Adriana  Casas" w:date="2015-07-08T15:43:00Z">
            <w:rPr>
              <w:del w:id="2975" w:author="Adriana  Casas" w:date="2015-07-10T18:52:00Z"/>
            </w:rPr>
          </w:rPrChange>
        </w:rPr>
        <w:pPrChange w:id="2976" w:author="Adriana  Casas" w:date="2015-07-08T15:43:00Z">
          <w:pPr>
            <w:spacing w:before="300"/>
          </w:pPr>
        </w:pPrChange>
      </w:pPr>
    </w:p>
    <w:p w14:paraId="5D3C3991" w14:textId="77777777" w:rsidR="006C738E" w:rsidRPr="00DD6B12" w:rsidRDefault="006C738E" w:rsidP="00DD6B12">
      <w:pPr>
        <w:spacing w:line="240" w:lineRule="auto"/>
        <w:rPr>
          <w:rFonts w:ascii="Times" w:hAnsi="Times"/>
          <w:rPrChange w:id="2977" w:author="Adriana  Casas" w:date="2015-07-08T15:43:00Z">
            <w:rPr/>
          </w:rPrChange>
        </w:rPr>
        <w:pPrChange w:id="2978" w:author="Adriana  Casas" w:date="2015-07-08T15:43:00Z">
          <w:pPr/>
        </w:pPrChange>
      </w:pPr>
      <w:r w:rsidRPr="00DD6B12">
        <w:rPr>
          <w:rFonts w:ascii="Times" w:hAnsi="Times"/>
          <w:color w:val="000000"/>
          <w:rPrChange w:id="2979" w:author="Adriana  Casas" w:date="2015-07-08T15:43:00Z">
            <w:rPr>
              <w:color w:val="000000"/>
            </w:rPr>
          </w:rPrChange>
        </w:rPr>
        <w:t xml:space="preserve"> </w:t>
      </w:r>
    </w:p>
    <w:tbl>
      <w:tblPr>
        <w:tblStyle w:val="69"/>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53"/>
        <w:gridCol w:w="6485"/>
      </w:tblGrid>
      <w:tr w:rsidR="006C738E" w:rsidRPr="00DD6B12" w:rsidDel="00652A7A" w14:paraId="4A597AE0" w14:textId="70FEAA64" w:rsidTr="006C738E">
        <w:trPr>
          <w:del w:id="2980" w:author="Adriana  Casas" w:date="2015-07-10T18:51:00Z"/>
        </w:trPr>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A794BAF" w14:textId="6C28B6EE" w:rsidR="006C738E" w:rsidRPr="00DD6B12" w:rsidDel="00652A7A" w:rsidRDefault="006C738E" w:rsidP="006E29D3">
            <w:pPr>
              <w:spacing w:line="240" w:lineRule="auto"/>
              <w:jc w:val="center"/>
              <w:rPr>
                <w:del w:id="2981" w:author="Adriana  Casas" w:date="2015-07-10T18:51:00Z"/>
                <w:rFonts w:ascii="Times" w:eastAsia="Calibri" w:hAnsi="Times"/>
                <w:b/>
                <w:color w:val="FFFFFF" w:themeColor="background1"/>
                <w:highlight w:val="none"/>
                <w:rPrChange w:id="2982" w:author="Adriana  Casas" w:date="2015-07-08T15:43:00Z">
                  <w:rPr>
                    <w:del w:id="2983" w:author="Adriana  Casas" w:date="2015-07-10T18:51:00Z"/>
                    <w:rFonts w:eastAsia="Calibri"/>
                    <w:b/>
                    <w:color w:val="FFFFFF" w:themeColor="background1"/>
                    <w:highlight w:val="none"/>
                  </w:rPr>
                </w:rPrChange>
              </w:rPr>
            </w:pPr>
            <w:del w:id="2984" w:author="Adriana  Casas" w:date="2015-07-10T18:50:00Z">
              <w:r w:rsidRPr="00DD6B12" w:rsidDel="00652A7A">
                <w:rPr>
                  <w:rFonts w:ascii="Times" w:eastAsia="Calibri" w:hAnsi="Times"/>
                  <w:b/>
                  <w:color w:val="FFFFFF" w:themeColor="background1"/>
                  <w:highlight w:val="none"/>
                  <w:rPrChange w:id="2985" w:author="Adriana  Casas" w:date="2015-07-08T15:43:00Z">
                    <w:rPr>
                      <w:rFonts w:eastAsia="Calibri"/>
                      <w:b/>
                      <w:color w:val="FFFFFF" w:themeColor="background1"/>
                      <w:highlight w:val="none"/>
                    </w:rPr>
                  </w:rPrChange>
                </w:rPr>
                <w:delText>Profundiza</w:delText>
              </w:r>
            </w:del>
            <w:del w:id="2986" w:author="Adriana  Casas" w:date="2015-07-10T18:51:00Z">
              <w:r w:rsidRPr="00DD6B12" w:rsidDel="00652A7A">
                <w:rPr>
                  <w:rFonts w:ascii="Times" w:eastAsia="Calibri" w:hAnsi="Times"/>
                  <w:b/>
                  <w:color w:val="FFFFFF" w:themeColor="background1"/>
                  <w:highlight w:val="none"/>
                  <w:rPrChange w:id="2987" w:author="Adriana  Casas" w:date="2015-07-08T15:43:00Z">
                    <w:rPr>
                      <w:rFonts w:eastAsia="Calibri"/>
                      <w:b/>
                      <w:color w:val="FFFFFF" w:themeColor="background1"/>
                      <w:highlight w:val="none"/>
                    </w:rPr>
                  </w:rPrChange>
                </w:rPr>
                <w:delText>: Recurso Nuevo</w:delText>
              </w:r>
            </w:del>
          </w:p>
        </w:tc>
      </w:tr>
      <w:tr w:rsidR="006C738E" w:rsidRPr="00DD6B12" w:rsidDel="00652A7A" w14:paraId="6CA5D529" w14:textId="621BE27E" w:rsidTr="006C738E">
        <w:trPr>
          <w:del w:id="2988" w:author="Adriana  Casas" w:date="2015-07-10T18:51:00Z"/>
        </w:trPr>
        <w:tc>
          <w:tcPr>
            <w:tcW w:w="23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CBB857" w14:textId="29BF6078" w:rsidR="006C738E" w:rsidRPr="00DD6B12" w:rsidDel="00652A7A" w:rsidRDefault="006C738E" w:rsidP="006E29D3">
            <w:pPr>
              <w:spacing w:line="240" w:lineRule="auto"/>
              <w:jc w:val="left"/>
              <w:rPr>
                <w:del w:id="2989" w:author="Adriana  Casas" w:date="2015-07-10T18:51:00Z"/>
                <w:rFonts w:ascii="Times" w:hAnsi="Times"/>
                <w:rPrChange w:id="2990" w:author="Adriana  Casas" w:date="2015-07-08T15:43:00Z">
                  <w:rPr>
                    <w:del w:id="2991" w:author="Adriana  Casas" w:date="2015-07-10T18:51:00Z"/>
                  </w:rPr>
                </w:rPrChange>
              </w:rPr>
            </w:pPr>
            <w:del w:id="2992" w:author="Adriana  Casas" w:date="2015-07-10T18:51:00Z">
              <w:r w:rsidRPr="00DD6B12" w:rsidDel="00652A7A">
                <w:rPr>
                  <w:rFonts w:ascii="Times" w:eastAsia="Calibri" w:hAnsi="Times" w:cs="Calibri"/>
                  <w:b/>
                  <w:color w:val="000000"/>
                  <w:sz w:val="22"/>
                  <w:rPrChange w:id="2993" w:author="Adriana  Casas" w:date="2015-07-08T15:43:00Z">
                    <w:rPr>
                      <w:rFonts w:ascii="Calibri" w:eastAsia="Calibri" w:hAnsi="Calibri" w:cs="Calibri"/>
                      <w:b/>
                      <w:color w:val="000000"/>
                      <w:sz w:val="22"/>
                    </w:rPr>
                  </w:rPrChange>
                </w:rPr>
                <w:delText>Código</w:delText>
              </w:r>
            </w:del>
          </w:p>
        </w:tc>
        <w:tc>
          <w:tcPr>
            <w:tcW w:w="6485" w:type="dxa"/>
            <w:tcBorders>
              <w:bottom w:val="single" w:sz="8" w:space="0" w:color="000000"/>
              <w:right w:val="single" w:sz="8" w:space="0" w:color="000000"/>
            </w:tcBorders>
            <w:tcMar>
              <w:top w:w="100" w:type="dxa"/>
              <w:left w:w="100" w:type="dxa"/>
              <w:bottom w:w="100" w:type="dxa"/>
              <w:right w:w="100" w:type="dxa"/>
            </w:tcMar>
          </w:tcPr>
          <w:p w14:paraId="536BE10F" w14:textId="6CA070FF" w:rsidR="006C738E" w:rsidRPr="00DD6B12" w:rsidDel="00652A7A" w:rsidRDefault="00E50C5F" w:rsidP="006E29D3">
            <w:pPr>
              <w:spacing w:line="240" w:lineRule="auto"/>
              <w:jc w:val="left"/>
              <w:rPr>
                <w:del w:id="2994" w:author="Adriana  Casas" w:date="2015-07-10T18:51:00Z"/>
                <w:rFonts w:ascii="Times" w:hAnsi="Times"/>
                <w:rPrChange w:id="2995" w:author="Adriana  Casas" w:date="2015-07-08T15:43:00Z">
                  <w:rPr>
                    <w:del w:id="2996" w:author="Adriana  Casas" w:date="2015-07-10T18:51:00Z"/>
                  </w:rPr>
                </w:rPrChange>
              </w:rPr>
            </w:pPr>
            <w:del w:id="2997" w:author="Adriana  Casas" w:date="2015-07-10T18:51:00Z">
              <w:r w:rsidRPr="00DD6B12" w:rsidDel="00652A7A">
                <w:rPr>
                  <w:rFonts w:ascii="Times" w:eastAsia="Calibri" w:hAnsi="Times" w:cs="Calibri"/>
                  <w:color w:val="000000"/>
                  <w:sz w:val="22"/>
                  <w:rPrChange w:id="2998" w:author="Adriana  Casas" w:date="2015-07-08T15:43:00Z">
                    <w:rPr>
                      <w:rFonts w:ascii="Calibri" w:eastAsia="Calibri" w:hAnsi="Calibri" w:cs="Calibri"/>
                      <w:color w:val="000000"/>
                      <w:sz w:val="22"/>
                    </w:rPr>
                  </w:rPrChange>
                </w:rPr>
                <w:delText>CS_10_05</w:delText>
              </w:r>
              <w:r w:rsidR="00982AB7" w:rsidRPr="00DD6B12" w:rsidDel="00652A7A">
                <w:rPr>
                  <w:rFonts w:ascii="Times" w:eastAsia="Calibri" w:hAnsi="Times" w:cs="Calibri"/>
                  <w:color w:val="000000"/>
                  <w:sz w:val="22"/>
                  <w:rPrChange w:id="2999" w:author="Adriana  Casas" w:date="2015-07-08T15:43:00Z">
                    <w:rPr>
                      <w:rFonts w:ascii="Calibri" w:eastAsia="Calibri" w:hAnsi="Calibri" w:cs="Calibri"/>
                      <w:color w:val="000000"/>
                      <w:sz w:val="22"/>
                    </w:rPr>
                  </w:rPrChange>
                </w:rPr>
                <w:delText>_CO   REC100</w:delText>
              </w:r>
              <w:r w:rsidR="009C40BF" w:rsidRPr="00DD6B12" w:rsidDel="00652A7A">
                <w:rPr>
                  <w:rFonts w:ascii="Times" w:eastAsia="Calibri" w:hAnsi="Times" w:cs="Calibri"/>
                  <w:color w:val="000000"/>
                  <w:sz w:val="22"/>
                  <w:rPrChange w:id="3000" w:author="Adriana  Casas" w:date="2015-07-08T15:43:00Z">
                    <w:rPr>
                      <w:rFonts w:ascii="Calibri" w:eastAsia="Calibri" w:hAnsi="Calibri" w:cs="Calibri"/>
                      <w:color w:val="000000"/>
                      <w:sz w:val="22"/>
                    </w:rPr>
                  </w:rPrChange>
                </w:rPr>
                <w:delText xml:space="preserve">  M101</w:delText>
              </w:r>
            </w:del>
          </w:p>
        </w:tc>
      </w:tr>
      <w:tr w:rsidR="006C738E" w:rsidRPr="00DD6B12" w:rsidDel="00652A7A" w14:paraId="7609D29D" w14:textId="567E08A8" w:rsidTr="006C738E">
        <w:trPr>
          <w:del w:id="3001" w:author="Adriana  Casas" w:date="2015-07-10T18:51:00Z"/>
        </w:trPr>
        <w:tc>
          <w:tcPr>
            <w:tcW w:w="23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EF887F" w14:textId="68A168E4" w:rsidR="006C738E" w:rsidRPr="00DD6B12" w:rsidDel="00652A7A" w:rsidRDefault="006C738E" w:rsidP="006E29D3">
            <w:pPr>
              <w:spacing w:line="240" w:lineRule="auto"/>
              <w:jc w:val="left"/>
              <w:rPr>
                <w:del w:id="3002" w:author="Adriana  Casas" w:date="2015-07-10T18:51:00Z"/>
                <w:rFonts w:ascii="Times" w:hAnsi="Times"/>
                <w:rPrChange w:id="3003" w:author="Adriana  Casas" w:date="2015-07-08T15:43:00Z">
                  <w:rPr>
                    <w:del w:id="3004" w:author="Adriana  Casas" w:date="2015-07-10T18:51:00Z"/>
                  </w:rPr>
                </w:rPrChange>
              </w:rPr>
            </w:pPr>
            <w:del w:id="3005" w:author="Adriana  Casas" w:date="2015-07-10T18:51:00Z">
              <w:r w:rsidRPr="00DD6B12" w:rsidDel="00652A7A">
                <w:rPr>
                  <w:rFonts w:ascii="Times" w:eastAsia="Calibri" w:hAnsi="Times" w:cs="Calibri"/>
                  <w:b/>
                  <w:color w:val="000000"/>
                  <w:sz w:val="22"/>
                  <w:rPrChange w:id="3006" w:author="Adriana  Casas" w:date="2015-07-08T15:43:00Z">
                    <w:rPr>
                      <w:rFonts w:ascii="Calibri" w:eastAsia="Calibri" w:hAnsi="Calibri" w:cs="Calibri"/>
                      <w:b/>
                      <w:color w:val="000000"/>
                      <w:sz w:val="22"/>
                    </w:rPr>
                  </w:rPrChange>
                </w:rPr>
                <w:delText>Título</w:delText>
              </w:r>
            </w:del>
          </w:p>
        </w:tc>
        <w:tc>
          <w:tcPr>
            <w:tcW w:w="6485" w:type="dxa"/>
            <w:tcBorders>
              <w:bottom w:val="single" w:sz="8" w:space="0" w:color="000000"/>
              <w:right w:val="single" w:sz="8" w:space="0" w:color="000000"/>
            </w:tcBorders>
            <w:tcMar>
              <w:top w:w="100" w:type="dxa"/>
              <w:left w:w="100" w:type="dxa"/>
              <w:bottom w:w="100" w:type="dxa"/>
              <w:right w:w="100" w:type="dxa"/>
            </w:tcMar>
          </w:tcPr>
          <w:p w14:paraId="70543AB0" w14:textId="6437CA06" w:rsidR="006C738E" w:rsidRPr="00DD6B12" w:rsidDel="00652A7A" w:rsidRDefault="006C738E" w:rsidP="006E29D3">
            <w:pPr>
              <w:spacing w:line="240" w:lineRule="auto"/>
              <w:jc w:val="left"/>
              <w:rPr>
                <w:del w:id="3007" w:author="Adriana  Casas" w:date="2015-07-10T18:51:00Z"/>
                <w:rFonts w:ascii="Times" w:hAnsi="Times"/>
                <w:rPrChange w:id="3008" w:author="Adriana  Casas" w:date="2015-07-08T15:43:00Z">
                  <w:rPr>
                    <w:del w:id="3009" w:author="Adriana  Casas" w:date="2015-07-10T18:51:00Z"/>
                  </w:rPr>
                </w:rPrChange>
              </w:rPr>
            </w:pPr>
            <w:del w:id="3010" w:author="Adriana  Casas" w:date="2015-07-10T18:51:00Z">
              <w:r w:rsidRPr="00DD6B12" w:rsidDel="00652A7A">
                <w:rPr>
                  <w:rFonts w:ascii="Times" w:eastAsia="Calibri" w:hAnsi="Times" w:cs="Calibri"/>
                  <w:color w:val="000000"/>
                  <w:sz w:val="22"/>
                  <w:rPrChange w:id="3011" w:author="Adriana  Casas" w:date="2015-07-08T15:43:00Z">
                    <w:rPr>
                      <w:rFonts w:ascii="Calibri" w:eastAsia="Calibri" w:hAnsi="Calibri" w:cs="Calibri"/>
                      <w:color w:val="000000"/>
                      <w:sz w:val="22"/>
                    </w:rPr>
                  </w:rPrChange>
                </w:rPr>
                <w:delText>Refuerza tu aprendizaje: Los bancos</w:delText>
              </w:r>
            </w:del>
          </w:p>
          <w:p w14:paraId="6A5C67DF" w14:textId="1380FD31" w:rsidR="006C738E" w:rsidRPr="00DD6B12" w:rsidDel="00652A7A" w:rsidRDefault="006C738E" w:rsidP="006E29D3">
            <w:pPr>
              <w:spacing w:line="240" w:lineRule="auto"/>
              <w:jc w:val="left"/>
              <w:rPr>
                <w:del w:id="3012" w:author="Adriana  Casas" w:date="2015-07-10T18:51:00Z"/>
                <w:rFonts w:ascii="Times" w:hAnsi="Times"/>
                <w:rPrChange w:id="3013" w:author="Adriana  Casas" w:date="2015-07-08T15:43:00Z">
                  <w:rPr>
                    <w:del w:id="3014" w:author="Adriana  Casas" w:date="2015-07-10T18:51:00Z"/>
                  </w:rPr>
                </w:rPrChange>
              </w:rPr>
            </w:pPr>
            <w:del w:id="3015" w:author="Adriana  Casas" w:date="2015-07-10T18:51:00Z">
              <w:r w:rsidRPr="00DD6B12" w:rsidDel="00652A7A">
                <w:rPr>
                  <w:rFonts w:ascii="Times" w:eastAsia="Calibri" w:hAnsi="Times" w:cs="Calibri"/>
                  <w:color w:val="000000"/>
                  <w:sz w:val="22"/>
                  <w:rPrChange w:id="3016" w:author="Adriana  Casas" w:date="2015-07-08T15:43:00Z">
                    <w:rPr>
                      <w:rFonts w:ascii="Calibri" w:eastAsia="Calibri" w:hAnsi="Calibri" w:cs="Calibri"/>
                      <w:color w:val="000000"/>
                      <w:sz w:val="22"/>
                    </w:rPr>
                  </w:rPrChange>
                </w:rPr>
                <w:delText>¿Cuál es la importancia de la política monetaria en el país?</w:delText>
              </w:r>
            </w:del>
          </w:p>
        </w:tc>
      </w:tr>
      <w:tr w:rsidR="006C738E" w:rsidRPr="00DD6B12" w:rsidDel="00652A7A" w14:paraId="58C518C2" w14:textId="01C355F6" w:rsidTr="006C738E">
        <w:trPr>
          <w:del w:id="3017" w:author="Adriana  Casas" w:date="2015-07-10T18:51:00Z"/>
        </w:trPr>
        <w:tc>
          <w:tcPr>
            <w:tcW w:w="23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E1D3DB" w14:textId="0ADB45E2" w:rsidR="006C738E" w:rsidRPr="00DD6B12" w:rsidDel="00652A7A" w:rsidRDefault="006C738E" w:rsidP="006E29D3">
            <w:pPr>
              <w:spacing w:line="240" w:lineRule="auto"/>
              <w:jc w:val="left"/>
              <w:rPr>
                <w:del w:id="3018" w:author="Adriana  Casas" w:date="2015-07-10T18:51:00Z"/>
                <w:rFonts w:ascii="Times" w:hAnsi="Times"/>
                <w:rPrChange w:id="3019" w:author="Adriana  Casas" w:date="2015-07-08T15:43:00Z">
                  <w:rPr>
                    <w:del w:id="3020" w:author="Adriana  Casas" w:date="2015-07-10T18:51:00Z"/>
                  </w:rPr>
                </w:rPrChange>
              </w:rPr>
            </w:pPr>
            <w:del w:id="3021" w:author="Adriana  Casas" w:date="2015-07-10T18:51:00Z">
              <w:r w:rsidRPr="00DD6B12" w:rsidDel="00652A7A">
                <w:rPr>
                  <w:rFonts w:ascii="Times" w:eastAsia="Calibri" w:hAnsi="Times" w:cs="Calibri"/>
                  <w:b/>
                  <w:color w:val="000000"/>
                  <w:sz w:val="22"/>
                  <w:rPrChange w:id="3022" w:author="Adriana  Casas" w:date="2015-07-08T15:43:00Z">
                    <w:rPr>
                      <w:rFonts w:ascii="Calibri" w:eastAsia="Calibri" w:hAnsi="Calibri" w:cs="Calibri"/>
                      <w:b/>
                      <w:color w:val="000000"/>
                      <w:sz w:val="22"/>
                    </w:rPr>
                  </w:rPrChange>
                </w:rPr>
                <w:delText>Descripción</w:delText>
              </w:r>
            </w:del>
          </w:p>
        </w:tc>
        <w:tc>
          <w:tcPr>
            <w:tcW w:w="6485" w:type="dxa"/>
            <w:tcBorders>
              <w:bottom w:val="single" w:sz="8" w:space="0" w:color="000000"/>
              <w:right w:val="single" w:sz="8" w:space="0" w:color="000000"/>
            </w:tcBorders>
            <w:tcMar>
              <w:top w:w="100" w:type="dxa"/>
              <w:left w:w="100" w:type="dxa"/>
              <w:bottom w:w="100" w:type="dxa"/>
              <w:right w:w="100" w:type="dxa"/>
            </w:tcMar>
          </w:tcPr>
          <w:p w14:paraId="7F897E74" w14:textId="13CEDB64" w:rsidR="006C738E" w:rsidRPr="00DD6B12" w:rsidDel="00652A7A" w:rsidRDefault="006C738E" w:rsidP="006E29D3">
            <w:pPr>
              <w:spacing w:line="240" w:lineRule="auto"/>
              <w:jc w:val="left"/>
              <w:rPr>
                <w:del w:id="3023" w:author="Adriana  Casas" w:date="2015-07-10T18:51:00Z"/>
                <w:rFonts w:ascii="Times" w:hAnsi="Times"/>
                <w:rPrChange w:id="3024" w:author="Adriana  Casas" w:date="2015-07-08T15:43:00Z">
                  <w:rPr>
                    <w:del w:id="3025" w:author="Adriana  Casas" w:date="2015-07-10T18:51:00Z"/>
                  </w:rPr>
                </w:rPrChange>
              </w:rPr>
            </w:pPr>
            <w:del w:id="3026" w:author="Adriana  Casas" w:date="2015-07-10T18:51:00Z">
              <w:r w:rsidRPr="00DD6B12" w:rsidDel="00652A7A">
                <w:rPr>
                  <w:rFonts w:ascii="Times" w:eastAsia="Calibri" w:hAnsi="Times" w:cs="Calibri"/>
                  <w:color w:val="000000"/>
                  <w:sz w:val="22"/>
                  <w:rPrChange w:id="3027" w:author="Adriana  Casas" w:date="2015-07-08T15:43:00Z">
                    <w:rPr>
                      <w:rFonts w:ascii="Calibri" w:eastAsia="Calibri" w:hAnsi="Calibri" w:cs="Calibri"/>
                      <w:color w:val="000000"/>
                      <w:sz w:val="22"/>
                    </w:rPr>
                  </w:rPrChange>
                </w:rPr>
                <w:delText>Motor 101 Motor de respuesta abierta para afianzar las funciones de los bancos.</w:delText>
              </w:r>
            </w:del>
          </w:p>
        </w:tc>
      </w:tr>
    </w:tbl>
    <w:p w14:paraId="1C53A49E" w14:textId="77777777" w:rsidR="006C738E" w:rsidRPr="00DD6B12" w:rsidDel="00652A7A" w:rsidRDefault="006C738E" w:rsidP="006E29D3">
      <w:pPr>
        <w:spacing w:line="240" w:lineRule="auto"/>
        <w:jc w:val="left"/>
        <w:rPr>
          <w:del w:id="3028" w:author="Adriana  Casas" w:date="2015-07-10T18:51:00Z"/>
          <w:rFonts w:ascii="Times" w:hAnsi="Times"/>
          <w:rPrChange w:id="3029" w:author="Adriana  Casas" w:date="2015-07-08T15:43:00Z">
            <w:rPr>
              <w:del w:id="3030" w:author="Adriana  Casas" w:date="2015-07-10T18:51:00Z"/>
            </w:rPr>
          </w:rPrChange>
        </w:rPr>
      </w:pPr>
      <w:del w:id="3031" w:author="Adriana  Casas" w:date="2015-07-10T18:51:00Z">
        <w:r w:rsidRPr="00DD6B12" w:rsidDel="00652A7A">
          <w:rPr>
            <w:rFonts w:ascii="Times" w:eastAsia="Calibri" w:hAnsi="Times" w:cs="Calibri"/>
            <w:color w:val="000000"/>
            <w:sz w:val="22"/>
            <w:rPrChange w:id="3032" w:author="Adriana  Casas" w:date="2015-07-08T15:43:00Z">
              <w:rPr>
                <w:rFonts w:ascii="Calibri" w:eastAsia="Calibri" w:hAnsi="Calibri" w:cs="Calibri"/>
                <w:color w:val="000000"/>
                <w:sz w:val="22"/>
              </w:rPr>
            </w:rPrChange>
          </w:rPr>
          <w:delText xml:space="preserve"> </w:delText>
        </w:r>
      </w:del>
    </w:p>
    <w:p w14:paraId="4FDF0894" w14:textId="77777777" w:rsidR="006C738E" w:rsidRPr="00DD6B12" w:rsidDel="00652A7A" w:rsidRDefault="006C738E" w:rsidP="006E29D3">
      <w:pPr>
        <w:spacing w:line="240" w:lineRule="auto"/>
        <w:jc w:val="left"/>
        <w:rPr>
          <w:del w:id="3033" w:author="Adriana  Casas" w:date="2015-07-10T18:52:00Z"/>
          <w:rFonts w:ascii="Times" w:hAnsi="Times"/>
          <w:rPrChange w:id="3034" w:author="Adriana  Casas" w:date="2015-07-08T15:43:00Z">
            <w:rPr>
              <w:del w:id="3035" w:author="Adriana  Casas" w:date="2015-07-10T18:52:00Z"/>
            </w:rPr>
          </w:rPrChange>
        </w:rPr>
      </w:pPr>
      <w:del w:id="3036" w:author="Adriana  Casas" w:date="2015-07-10T18:51:00Z">
        <w:r w:rsidRPr="00DD6B12" w:rsidDel="00652A7A">
          <w:rPr>
            <w:rFonts w:ascii="Times" w:eastAsia="Calibri" w:hAnsi="Times" w:cs="Calibri"/>
            <w:color w:val="000000"/>
            <w:sz w:val="22"/>
            <w:rPrChange w:id="3037" w:author="Adriana  Casas" w:date="2015-07-08T15:43:00Z">
              <w:rPr>
                <w:rFonts w:ascii="Calibri" w:eastAsia="Calibri" w:hAnsi="Calibri" w:cs="Calibri"/>
                <w:color w:val="000000"/>
                <w:sz w:val="22"/>
              </w:rPr>
            </w:rPrChange>
          </w:rPr>
          <w:delText xml:space="preserve"> </w:delText>
        </w:r>
      </w:del>
    </w:p>
    <w:p w14:paraId="3A590509" w14:textId="77777777" w:rsidR="006C738E" w:rsidRPr="00DD6B12" w:rsidRDefault="006C738E" w:rsidP="00652A7A">
      <w:pPr>
        <w:spacing w:line="240" w:lineRule="auto"/>
        <w:jc w:val="left"/>
        <w:rPr>
          <w:rFonts w:ascii="Times" w:hAnsi="Times"/>
          <w:rPrChange w:id="3038" w:author="Adriana  Casas" w:date="2015-07-08T15:43:00Z">
            <w:rPr/>
          </w:rPrChange>
        </w:rPr>
        <w:pPrChange w:id="3039" w:author="Adriana  Casas" w:date="2015-07-10T18:52:00Z">
          <w:pPr/>
        </w:pPrChange>
      </w:pPr>
      <w:del w:id="3040" w:author="Adriana  Casas" w:date="2015-07-10T18:52:00Z">
        <w:r w:rsidRPr="00DD6B12" w:rsidDel="00652A7A">
          <w:rPr>
            <w:rFonts w:ascii="Times" w:hAnsi="Times"/>
            <w:color w:val="000000"/>
            <w:rPrChange w:id="3041" w:author="Adriana  Casas" w:date="2015-07-08T15:43:00Z">
              <w:rPr>
                <w:color w:val="000000"/>
              </w:rPr>
            </w:rPrChange>
          </w:rPr>
          <w:delText xml:space="preserve"> </w:delText>
        </w:r>
      </w:del>
    </w:p>
    <w:p w14:paraId="0422F9FF" w14:textId="0EA1A204" w:rsidR="006C738E" w:rsidRPr="00DD6B12" w:rsidRDefault="006C738E" w:rsidP="00DD6B12">
      <w:pPr>
        <w:spacing w:line="240" w:lineRule="auto"/>
        <w:rPr>
          <w:rFonts w:ascii="Times" w:hAnsi="Times"/>
          <w:rPrChange w:id="3042" w:author="Adriana  Casas" w:date="2015-07-08T15:43:00Z">
            <w:rPr/>
          </w:rPrChange>
        </w:rPr>
        <w:pPrChange w:id="3043" w:author="Adriana  Casas" w:date="2015-07-08T15:43:00Z">
          <w:pPr/>
        </w:pPrChange>
      </w:pPr>
      <w:r w:rsidRPr="00DD6B12">
        <w:rPr>
          <w:rFonts w:ascii="Times" w:hAnsi="Times"/>
          <w:b/>
          <w:rPrChange w:id="3044" w:author="Adriana  Casas" w:date="2015-07-08T15:43:00Z">
            <w:rPr>
              <w:b/>
            </w:rPr>
          </w:rPrChange>
        </w:rPr>
        <w:t xml:space="preserve">[SECCIÓN 2] </w:t>
      </w:r>
      <w:ins w:id="3045" w:author="Adriana  Casas" w:date="2015-07-10T18:52:00Z">
        <w:r w:rsidR="00652A7A">
          <w:rPr>
            <w:rFonts w:ascii="Times" w:hAnsi="Times"/>
            <w:b/>
            <w:color w:val="000000"/>
          </w:rPr>
          <w:t>4</w:t>
        </w:r>
      </w:ins>
      <w:del w:id="3046" w:author="Adriana  Casas" w:date="2015-07-10T18:52:00Z">
        <w:r w:rsidRPr="00DD6B12" w:rsidDel="00652A7A">
          <w:rPr>
            <w:rFonts w:ascii="Times" w:hAnsi="Times"/>
            <w:b/>
            <w:color w:val="000000"/>
            <w:rPrChange w:id="3047" w:author="Adriana  Casas" w:date="2015-07-08T15:43:00Z">
              <w:rPr>
                <w:b/>
                <w:color w:val="000000"/>
              </w:rPr>
            </w:rPrChange>
          </w:rPr>
          <w:delText>3</w:delText>
        </w:r>
      </w:del>
      <w:r w:rsidRPr="00DD6B12">
        <w:rPr>
          <w:rFonts w:ascii="Times" w:hAnsi="Times"/>
          <w:b/>
          <w:color w:val="000000"/>
          <w:rPrChange w:id="3048" w:author="Adriana  Casas" w:date="2015-07-08T15:43:00Z">
            <w:rPr>
              <w:b/>
              <w:color w:val="000000"/>
            </w:rPr>
          </w:rPrChange>
        </w:rPr>
        <w:t>.3 El ahorro</w:t>
      </w:r>
    </w:p>
    <w:p w14:paraId="40F52462" w14:textId="71C2760F" w:rsidR="005B4260" w:rsidRPr="00273457" w:rsidRDefault="005B4260" w:rsidP="00DD6B12">
      <w:pPr>
        <w:spacing w:line="240" w:lineRule="auto"/>
        <w:rPr>
          <w:ins w:id="3049" w:author="Adriana  Casas" w:date="2015-07-10T18:52:00Z"/>
          <w:rFonts w:ascii="Times" w:hAnsi="Times"/>
          <w:color w:val="000000"/>
        </w:rPr>
        <w:pPrChange w:id="3050" w:author="Adriana  Casas" w:date="2015-07-08T15:43:00Z">
          <w:pPr/>
        </w:pPrChange>
      </w:pPr>
      <w:ins w:id="3051" w:author="Adriana  Casas" w:date="2015-07-10T18:52:00Z">
        <w:r>
          <w:rPr>
            <w:rFonts w:ascii="Times" w:hAnsi="Times"/>
            <w:color w:val="000000"/>
          </w:rPr>
          <w:t>Estudiar c</w:t>
        </w:r>
      </w:ins>
      <w:ins w:id="3052" w:author="Adriana  Casas" w:date="2015-07-10T18:53:00Z">
        <w:r>
          <w:rPr>
            <w:rFonts w:ascii="Times" w:hAnsi="Times"/>
            <w:color w:val="000000"/>
          </w:rPr>
          <w:t xml:space="preserve">ómo funciona la economía no solo nos permite adquirir nuevos conocimientos, también nos permite ponerlos en práctica a partir del </w:t>
        </w:r>
        <w:r>
          <w:rPr>
            <w:rFonts w:ascii="Times" w:hAnsi="Times"/>
            <w:b/>
            <w:color w:val="000000"/>
          </w:rPr>
          <w:t xml:space="preserve">uso responsable </w:t>
        </w:r>
        <w:r>
          <w:rPr>
            <w:rFonts w:ascii="Times" w:hAnsi="Times"/>
            <w:color w:val="000000"/>
          </w:rPr>
          <w:t xml:space="preserve">de nuestro dinero. </w:t>
        </w:r>
      </w:ins>
    </w:p>
    <w:p w14:paraId="7D974930" w14:textId="77777777" w:rsidR="00273457" w:rsidRDefault="00273457" w:rsidP="00DD6B12">
      <w:pPr>
        <w:spacing w:line="240" w:lineRule="auto"/>
        <w:rPr>
          <w:ins w:id="3053" w:author="Adriana  Casas" w:date="2015-07-10T18:52:00Z"/>
          <w:rFonts w:ascii="Times" w:hAnsi="Times"/>
          <w:color w:val="000000"/>
        </w:rPr>
        <w:pPrChange w:id="3054" w:author="Adriana  Casas" w:date="2015-07-08T15:43:00Z">
          <w:pPr/>
        </w:pPrChange>
      </w:pPr>
    </w:p>
    <w:p w14:paraId="4CDD694D" w14:textId="2F4ED793" w:rsidR="006C738E" w:rsidRPr="00DD6B12" w:rsidRDefault="00273457" w:rsidP="00DD6B12">
      <w:pPr>
        <w:spacing w:line="240" w:lineRule="auto"/>
        <w:rPr>
          <w:rFonts w:ascii="Times" w:hAnsi="Times"/>
          <w:rPrChange w:id="3055" w:author="Adriana  Casas" w:date="2015-07-08T15:43:00Z">
            <w:rPr/>
          </w:rPrChange>
        </w:rPr>
        <w:pPrChange w:id="3056" w:author="Adriana  Casas" w:date="2015-07-08T15:43:00Z">
          <w:pPr/>
        </w:pPrChange>
      </w:pPr>
      <w:ins w:id="3057" w:author="Adriana  Casas" w:date="2015-07-10T18:54:00Z">
        <w:r>
          <w:rPr>
            <w:rFonts w:ascii="Times" w:hAnsi="Times"/>
            <w:color w:val="000000"/>
          </w:rPr>
          <w:t xml:space="preserve">Ahorrar es posible </w:t>
        </w:r>
      </w:ins>
      <w:del w:id="3058" w:author="Adriana  Casas" w:date="2015-07-10T18:54:00Z">
        <w:r w:rsidR="006C738E" w:rsidRPr="00DD6B12" w:rsidDel="00273457">
          <w:rPr>
            <w:rFonts w:ascii="Times" w:hAnsi="Times"/>
            <w:color w:val="000000"/>
            <w:rPrChange w:id="3059" w:author="Adriana  Casas" w:date="2015-07-08T15:43:00Z">
              <w:rPr>
                <w:color w:val="000000"/>
              </w:rPr>
            </w:rPrChange>
          </w:rPr>
          <w:delText xml:space="preserve">El ahorro es posible </w:delText>
        </w:r>
      </w:del>
      <w:r w:rsidR="006C738E" w:rsidRPr="00DD6B12">
        <w:rPr>
          <w:rFonts w:ascii="Times" w:hAnsi="Times"/>
          <w:color w:val="000000"/>
          <w:rPrChange w:id="3060" w:author="Adriana  Casas" w:date="2015-07-08T15:43:00Z">
            <w:rPr>
              <w:color w:val="000000"/>
            </w:rPr>
          </w:rPrChange>
        </w:rPr>
        <w:t xml:space="preserve">cuando los ingresos de una persona, </w:t>
      </w:r>
      <w:ins w:id="3061" w:author="Adriana  Casas" w:date="2015-07-10T18:54:00Z">
        <w:r>
          <w:rPr>
            <w:rFonts w:ascii="Times" w:hAnsi="Times"/>
            <w:color w:val="000000"/>
          </w:rPr>
          <w:t xml:space="preserve">de una </w:t>
        </w:r>
      </w:ins>
      <w:r w:rsidR="006C738E" w:rsidRPr="00DD6B12">
        <w:rPr>
          <w:rFonts w:ascii="Times" w:hAnsi="Times"/>
          <w:color w:val="000000"/>
          <w:rPrChange w:id="3062" w:author="Adriana  Casas" w:date="2015-07-08T15:43:00Z">
            <w:rPr>
              <w:color w:val="000000"/>
            </w:rPr>
          </w:rPrChange>
        </w:rPr>
        <w:t>familia</w:t>
      </w:r>
      <w:del w:id="3063" w:author="Adriana  Casas" w:date="2015-07-10T18:54:00Z">
        <w:r w:rsidR="006C738E" w:rsidRPr="00DD6B12" w:rsidDel="00273457">
          <w:rPr>
            <w:rFonts w:ascii="Times" w:hAnsi="Times"/>
            <w:color w:val="000000"/>
            <w:rPrChange w:id="3064" w:author="Adriana  Casas" w:date="2015-07-08T15:43:00Z">
              <w:rPr>
                <w:color w:val="000000"/>
              </w:rPr>
            </w:rPrChange>
          </w:rPr>
          <w:delText>,</w:delText>
        </w:r>
      </w:del>
      <w:r w:rsidR="006C738E" w:rsidRPr="00DD6B12">
        <w:rPr>
          <w:rFonts w:ascii="Times" w:hAnsi="Times"/>
          <w:color w:val="000000"/>
          <w:rPrChange w:id="3065" w:author="Adriana  Casas" w:date="2015-07-08T15:43:00Z">
            <w:rPr>
              <w:color w:val="000000"/>
            </w:rPr>
          </w:rPrChange>
        </w:rPr>
        <w:t xml:space="preserve"> o </w:t>
      </w:r>
      <w:ins w:id="3066" w:author="Adriana  Casas" w:date="2015-07-10T18:54:00Z">
        <w:r>
          <w:rPr>
            <w:rFonts w:ascii="Times" w:hAnsi="Times"/>
            <w:color w:val="000000"/>
          </w:rPr>
          <w:t xml:space="preserve">de una </w:t>
        </w:r>
      </w:ins>
      <w:r w:rsidR="006C738E" w:rsidRPr="00DD6B12">
        <w:rPr>
          <w:rFonts w:ascii="Times" w:hAnsi="Times"/>
          <w:color w:val="000000"/>
          <w:rPrChange w:id="3067" w:author="Adriana  Casas" w:date="2015-07-08T15:43:00Z">
            <w:rPr>
              <w:color w:val="000000"/>
            </w:rPr>
          </w:rPrChange>
        </w:rPr>
        <w:t>empresa</w:t>
      </w:r>
      <w:del w:id="3068" w:author="Adriana  Casas" w:date="2015-07-10T18:54:00Z">
        <w:r w:rsidR="006C738E" w:rsidRPr="00DD6B12" w:rsidDel="00273457">
          <w:rPr>
            <w:rFonts w:ascii="Times" w:hAnsi="Times"/>
            <w:color w:val="000000"/>
            <w:rPrChange w:id="3069" w:author="Adriana  Casas" w:date="2015-07-08T15:43:00Z">
              <w:rPr>
                <w:color w:val="000000"/>
              </w:rPr>
            </w:rPrChange>
          </w:rPr>
          <w:delText>,</w:delText>
        </w:r>
      </w:del>
      <w:r w:rsidR="006C738E" w:rsidRPr="00DD6B12">
        <w:rPr>
          <w:rFonts w:ascii="Times" w:hAnsi="Times"/>
          <w:color w:val="000000"/>
          <w:rPrChange w:id="3070" w:author="Adriana  Casas" w:date="2015-07-08T15:43:00Z">
            <w:rPr>
              <w:color w:val="000000"/>
            </w:rPr>
          </w:rPrChange>
        </w:rPr>
        <w:t xml:space="preserve"> son mayores </w:t>
      </w:r>
      <w:del w:id="3071" w:author="Adriana  Casas" w:date="2015-07-10T18:54:00Z">
        <w:r w:rsidR="006C738E" w:rsidRPr="00DD6B12" w:rsidDel="00273457">
          <w:rPr>
            <w:rFonts w:ascii="Times" w:hAnsi="Times"/>
            <w:color w:val="000000"/>
            <w:rPrChange w:id="3072" w:author="Adriana  Casas" w:date="2015-07-08T15:43:00Z">
              <w:rPr>
                <w:color w:val="000000"/>
              </w:rPr>
            </w:rPrChange>
          </w:rPr>
          <w:delText>a los</w:delText>
        </w:r>
      </w:del>
      <w:ins w:id="3073" w:author="Adriana  Casas" w:date="2015-07-10T18:54:00Z">
        <w:r>
          <w:rPr>
            <w:rFonts w:ascii="Times" w:hAnsi="Times"/>
            <w:color w:val="000000"/>
          </w:rPr>
          <w:t>que los</w:t>
        </w:r>
      </w:ins>
      <w:r w:rsidR="006C738E" w:rsidRPr="00DD6B12">
        <w:rPr>
          <w:rFonts w:ascii="Times" w:hAnsi="Times"/>
          <w:color w:val="000000"/>
          <w:rPrChange w:id="3074" w:author="Adriana  Casas" w:date="2015-07-08T15:43:00Z">
            <w:rPr>
              <w:color w:val="000000"/>
            </w:rPr>
          </w:rPrChange>
        </w:rPr>
        <w:t xml:space="preserve"> gastos. De este modo, podríamos decir que el ahorro sería la diferencia entre los ingresos y el consumo.</w:t>
      </w:r>
    </w:p>
    <w:p w14:paraId="651D9B9E" w14:textId="02B9F1C3" w:rsidR="006C738E" w:rsidRPr="00DD6B12" w:rsidDel="00273457" w:rsidRDefault="006C738E" w:rsidP="00DD6B12">
      <w:pPr>
        <w:spacing w:line="240" w:lineRule="auto"/>
        <w:rPr>
          <w:del w:id="3075" w:author="Adriana  Casas" w:date="2015-07-10T19:00:00Z"/>
          <w:rFonts w:ascii="Times" w:hAnsi="Times"/>
          <w:rPrChange w:id="3076" w:author="Adriana  Casas" w:date="2015-07-08T15:43:00Z">
            <w:rPr>
              <w:del w:id="3077" w:author="Adriana  Casas" w:date="2015-07-10T19:00:00Z"/>
            </w:rPr>
          </w:rPrChange>
        </w:rPr>
        <w:pPrChange w:id="3078" w:author="Adriana  Casas" w:date="2015-07-08T15:43:00Z">
          <w:pPr/>
        </w:pPrChange>
      </w:pPr>
      <w:r w:rsidRPr="00DD6B12">
        <w:rPr>
          <w:rFonts w:ascii="Times" w:hAnsi="Times"/>
          <w:color w:val="000000"/>
          <w:rPrChange w:id="3079" w:author="Adriana  Casas" w:date="2015-07-08T15:43:00Z">
            <w:rPr>
              <w:color w:val="000000"/>
            </w:rPr>
          </w:rPrChange>
        </w:rPr>
        <w:t xml:space="preserve">En el caso de las naciones, el ahorro </w:t>
      </w:r>
      <w:ins w:id="3080" w:author="Adriana  Casas" w:date="2015-07-10T19:01:00Z">
        <w:r w:rsidR="00273457">
          <w:rPr>
            <w:rFonts w:ascii="Times" w:hAnsi="Times"/>
            <w:color w:val="000000"/>
          </w:rPr>
          <w:t xml:space="preserve">evita que tengan que </w:t>
        </w:r>
      </w:ins>
      <w:del w:id="3081" w:author="Adriana  Casas" w:date="2015-07-10T19:01:00Z">
        <w:r w:rsidRPr="00DD6B12" w:rsidDel="00273457">
          <w:rPr>
            <w:rFonts w:ascii="Times" w:hAnsi="Times"/>
            <w:color w:val="000000"/>
            <w:rPrChange w:id="3082" w:author="Adriana  Casas" w:date="2015-07-08T15:43:00Z">
              <w:rPr>
                <w:color w:val="000000"/>
              </w:rPr>
            </w:rPrChange>
          </w:rPr>
          <w:delText xml:space="preserve">permite que éstas no tengan necesidad de </w:delText>
        </w:r>
      </w:del>
      <w:r w:rsidRPr="00DD6B12">
        <w:rPr>
          <w:rFonts w:ascii="Times" w:hAnsi="Times"/>
          <w:color w:val="000000"/>
          <w:rPrChange w:id="3083" w:author="Adriana  Casas" w:date="2015-07-08T15:43:00Z">
            <w:rPr>
              <w:color w:val="000000"/>
            </w:rPr>
          </w:rPrChange>
        </w:rPr>
        <w:t>recurrir a préstamos del exterior, lo cual facilita e incentiva la actividad económica y el crecimiento del país.</w:t>
      </w:r>
    </w:p>
    <w:p w14:paraId="3BE7E4C6" w14:textId="77777777" w:rsidR="006C738E" w:rsidRPr="00DD6B12" w:rsidDel="00273457" w:rsidRDefault="006C738E" w:rsidP="00DD6B12">
      <w:pPr>
        <w:spacing w:line="240" w:lineRule="auto"/>
        <w:rPr>
          <w:del w:id="3084" w:author="Adriana  Casas" w:date="2015-07-10T19:00:00Z"/>
          <w:rFonts w:ascii="Times" w:hAnsi="Times"/>
          <w:rPrChange w:id="3085" w:author="Adriana  Casas" w:date="2015-07-08T15:43:00Z">
            <w:rPr>
              <w:del w:id="3086" w:author="Adriana  Casas" w:date="2015-07-10T19:00:00Z"/>
            </w:rPr>
          </w:rPrChange>
        </w:rPr>
        <w:pPrChange w:id="3087" w:author="Adriana  Casas" w:date="2015-07-08T15:43:00Z">
          <w:pPr/>
        </w:pPrChange>
      </w:pPr>
    </w:p>
    <w:p w14:paraId="4A405ABE" w14:textId="77777777" w:rsidR="00160720" w:rsidRPr="00DD6B12" w:rsidRDefault="00160720" w:rsidP="00DD6B12">
      <w:pPr>
        <w:spacing w:line="240" w:lineRule="auto"/>
        <w:rPr>
          <w:rFonts w:ascii="Times" w:hAnsi="Times"/>
          <w:rPrChange w:id="3088" w:author="Adriana  Casas" w:date="2015-07-08T15:43:00Z">
            <w:rPr/>
          </w:rPrChange>
        </w:rPr>
        <w:pPrChange w:id="3089" w:author="Adriana  Casas" w:date="2015-07-08T15:43:00Z">
          <w:pPr/>
        </w:pPrChange>
      </w:pPr>
    </w:p>
    <w:p w14:paraId="21E60A8F" w14:textId="77777777" w:rsidR="00160720" w:rsidRPr="00DD6B12" w:rsidRDefault="00160720" w:rsidP="00DD6B12">
      <w:pPr>
        <w:spacing w:line="240" w:lineRule="auto"/>
        <w:rPr>
          <w:rFonts w:ascii="Times" w:hAnsi="Times"/>
          <w:rPrChange w:id="3090" w:author="Adriana  Casas" w:date="2015-07-08T15:43:00Z">
            <w:rPr/>
          </w:rPrChange>
        </w:rPr>
        <w:pPrChange w:id="3091" w:author="Adriana  Casas" w:date="2015-07-08T15:43:00Z">
          <w:pPr/>
        </w:pPrChange>
      </w:pPr>
    </w:p>
    <w:p w14:paraId="112FDA22" w14:textId="77777777" w:rsidR="00160720" w:rsidRPr="00DD6B12" w:rsidRDefault="00160720" w:rsidP="00DD6B12">
      <w:pPr>
        <w:spacing w:line="240" w:lineRule="auto"/>
        <w:rPr>
          <w:rFonts w:ascii="Times" w:hAnsi="Times"/>
          <w:rPrChange w:id="3092" w:author="Adriana  Casas" w:date="2015-07-08T15:43:00Z">
            <w:rPr/>
          </w:rPrChange>
        </w:rPr>
        <w:pPrChange w:id="3093" w:author="Adriana  Casas" w:date="2015-07-08T15:43:00Z">
          <w:pPr/>
        </w:pPrChange>
      </w:pPr>
    </w:p>
    <w:tbl>
      <w:tblPr>
        <w:tblStyle w:val="68"/>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6C738E" w:rsidRPr="00DD6B12" w14:paraId="0C46CB55" w14:textId="77777777" w:rsidTr="006C738E">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3CFF715" w14:textId="5CA36582" w:rsidR="006C738E" w:rsidRPr="00DD6B12" w:rsidRDefault="006C738E" w:rsidP="0052298B">
            <w:pPr>
              <w:spacing w:line="240" w:lineRule="auto"/>
              <w:jc w:val="center"/>
              <w:rPr>
                <w:rFonts w:ascii="Times" w:eastAsia="Calibri" w:hAnsi="Times"/>
                <w:b/>
                <w:color w:val="FFFFFF" w:themeColor="background1"/>
                <w:highlight w:val="none"/>
                <w:rPrChange w:id="3094"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3095" w:author="Adriana  Casas" w:date="2015-07-08T15:43:00Z">
                  <w:rPr>
                    <w:rFonts w:eastAsia="Calibri"/>
                    <w:b/>
                    <w:color w:val="FFFFFF" w:themeColor="background1"/>
                    <w:highlight w:val="none"/>
                  </w:rPr>
                </w:rPrChange>
              </w:rPr>
              <w:t>Imagen (</w:t>
            </w:r>
            <w:del w:id="3096" w:author="Adriana  Casas" w:date="2015-07-10T19:16:00Z">
              <w:r w:rsidRPr="00DD6B12" w:rsidDel="00E23F08">
                <w:rPr>
                  <w:rFonts w:ascii="Times" w:eastAsia="Calibri" w:hAnsi="Times"/>
                  <w:b/>
                  <w:color w:val="FFFFFF" w:themeColor="background1"/>
                  <w:highlight w:val="none"/>
                  <w:rPrChange w:id="3097" w:author="Adriana  Casas" w:date="2015-07-08T15:43:00Z">
                    <w:rPr>
                      <w:rFonts w:eastAsia="Calibri"/>
                      <w:b/>
                      <w:color w:val="FFFFFF" w:themeColor="background1"/>
                      <w:highlight w:val="none"/>
                    </w:rPr>
                  </w:rPrChange>
                </w:rPr>
                <w:delText>Dibujo)Recurso aprovechado</w:delText>
              </w:r>
            </w:del>
            <w:ins w:id="3098" w:author="Adriana  Casas" w:date="2015-07-10T19:16:00Z">
              <w:r w:rsidR="00E23F08">
                <w:rPr>
                  <w:rFonts w:ascii="Times" w:eastAsia="Calibri" w:hAnsi="Times"/>
                  <w:b/>
                  <w:color w:val="FFFFFF" w:themeColor="background1"/>
                  <w:highlight w:val="none"/>
                </w:rPr>
                <w:t>Fotografía, gráfica o ilustración)</w:t>
              </w:r>
            </w:ins>
          </w:p>
        </w:tc>
      </w:tr>
      <w:tr w:rsidR="006C738E" w:rsidRPr="00DD6B12" w14:paraId="0C371D92" w14:textId="7777777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F3222C" w14:textId="77777777" w:rsidR="006C738E" w:rsidRPr="00DD6B12" w:rsidRDefault="006C738E" w:rsidP="006E29D3">
            <w:pPr>
              <w:spacing w:line="240" w:lineRule="auto"/>
              <w:jc w:val="left"/>
              <w:rPr>
                <w:rFonts w:ascii="Times" w:hAnsi="Times"/>
                <w:rPrChange w:id="3099" w:author="Adriana  Casas" w:date="2015-07-08T15:43:00Z">
                  <w:rPr/>
                </w:rPrChange>
              </w:rPr>
            </w:pPr>
            <w:r w:rsidRPr="00DD6B12">
              <w:rPr>
                <w:rFonts w:ascii="Times" w:eastAsia="Calibri" w:hAnsi="Times" w:cs="Calibri"/>
                <w:color w:val="000000"/>
                <w:sz w:val="22"/>
                <w:rPrChange w:id="3100" w:author="Adriana  Casas" w:date="2015-07-08T15:43:00Z">
                  <w:rPr>
                    <w:rFonts w:ascii="Calibri" w:eastAsia="Calibri" w:hAnsi="Calibri" w:cs="Calibri"/>
                    <w:color w:val="000000"/>
                    <w:sz w:val="22"/>
                  </w:rPr>
                </w:rPrChange>
              </w:rPr>
              <w:t xml:space="preserve"> </w:t>
            </w:r>
          </w:p>
        </w:tc>
        <w:tc>
          <w:tcPr>
            <w:tcW w:w="5970" w:type="dxa"/>
            <w:tcBorders>
              <w:bottom w:val="single" w:sz="8" w:space="0" w:color="000000"/>
              <w:right w:val="single" w:sz="8" w:space="0" w:color="000000"/>
            </w:tcBorders>
            <w:tcMar>
              <w:top w:w="100" w:type="dxa"/>
              <w:left w:w="100" w:type="dxa"/>
              <w:bottom w:w="100" w:type="dxa"/>
              <w:right w:w="100" w:type="dxa"/>
            </w:tcMar>
          </w:tcPr>
          <w:p w14:paraId="14729E7F" w14:textId="77777777" w:rsidR="006C738E" w:rsidRPr="00DD6B12" w:rsidRDefault="006C738E" w:rsidP="006E29D3">
            <w:pPr>
              <w:spacing w:line="240" w:lineRule="auto"/>
              <w:jc w:val="left"/>
              <w:rPr>
                <w:rFonts w:ascii="Times" w:hAnsi="Times"/>
                <w:rPrChange w:id="3101" w:author="Adriana  Casas" w:date="2015-07-08T15:43:00Z">
                  <w:rPr/>
                </w:rPrChange>
              </w:rPr>
            </w:pPr>
            <w:r w:rsidRPr="00DD6B12">
              <w:rPr>
                <w:rFonts w:ascii="Times" w:eastAsia="Calibri" w:hAnsi="Times" w:cs="Calibri"/>
                <w:color w:val="000000"/>
                <w:sz w:val="22"/>
                <w:rPrChange w:id="3102" w:author="Adriana  Casas" w:date="2015-07-08T15:43:00Z">
                  <w:rPr>
                    <w:rFonts w:ascii="Calibri" w:eastAsia="Calibri" w:hAnsi="Calibri" w:cs="Calibri"/>
                    <w:color w:val="000000"/>
                    <w:sz w:val="22"/>
                  </w:rPr>
                </w:rPrChange>
              </w:rPr>
              <w:t>CS_10_0</w:t>
            </w:r>
            <w:r w:rsidR="00E50C5F" w:rsidRPr="00DD6B12">
              <w:rPr>
                <w:rFonts w:ascii="Times" w:eastAsia="Calibri" w:hAnsi="Times" w:cs="Calibri"/>
                <w:color w:val="000000"/>
                <w:sz w:val="22"/>
                <w:rPrChange w:id="3103"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3104" w:author="Adriana  Casas" w:date="2015-07-08T15:43:00Z">
                  <w:rPr>
                    <w:rFonts w:ascii="Calibri" w:eastAsia="Calibri" w:hAnsi="Calibri" w:cs="Calibri"/>
                    <w:color w:val="000000"/>
                    <w:sz w:val="22"/>
                  </w:rPr>
                </w:rPrChange>
              </w:rPr>
              <w:t>_CO  IMG16</w:t>
            </w:r>
          </w:p>
        </w:tc>
      </w:tr>
      <w:tr w:rsidR="006C738E" w:rsidRPr="00DD6B12" w14:paraId="03D1A0B9" w14:textId="7777777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761CB1" w14:textId="77777777" w:rsidR="006C738E" w:rsidRPr="00DD6B12" w:rsidRDefault="006C738E" w:rsidP="006E29D3">
            <w:pPr>
              <w:spacing w:line="240" w:lineRule="auto"/>
              <w:jc w:val="left"/>
              <w:rPr>
                <w:rFonts w:ascii="Times" w:hAnsi="Times"/>
                <w:rPrChange w:id="3105" w:author="Adriana  Casas" w:date="2015-07-08T15:43:00Z">
                  <w:rPr/>
                </w:rPrChange>
              </w:rPr>
            </w:pPr>
            <w:r w:rsidRPr="00DD6B12">
              <w:rPr>
                <w:rFonts w:ascii="Times" w:eastAsia="Calibri" w:hAnsi="Times" w:cs="Calibri"/>
                <w:color w:val="000000"/>
                <w:sz w:val="22"/>
                <w:rPrChange w:id="3106" w:author="Adriana  Casas" w:date="2015-07-08T15:43:00Z">
                  <w:rPr>
                    <w:rFonts w:ascii="Calibri" w:eastAsia="Calibri" w:hAnsi="Calibri" w:cs="Calibri"/>
                    <w:color w:val="000000"/>
                    <w:sz w:val="22"/>
                  </w:rPr>
                </w:rPrChange>
              </w:rPr>
              <w:t>Descripción</w:t>
            </w:r>
          </w:p>
        </w:tc>
        <w:tc>
          <w:tcPr>
            <w:tcW w:w="5970" w:type="dxa"/>
            <w:tcBorders>
              <w:bottom w:val="single" w:sz="8" w:space="0" w:color="000000"/>
              <w:right w:val="single" w:sz="8" w:space="0" w:color="000000"/>
            </w:tcBorders>
            <w:tcMar>
              <w:top w:w="100" w:type="dxa"/>
              <w:left w:w="100" w:type="dxa"/>
              <w:bottom w:w="100" w:type="dxa"/>
              <w:right w:w="100" w:type="dxa"/>
            </w:tcMar>
          </w:tcPr>
          <w:p w14:paraId="0337840D" w14:textId="444B4791" w:rsidR="006C738E" w:rsidRPr="00DD6B12" w:rsidRDefault="006C738E" w:rsidP="006E29D3">
            <w:pPr>
              <w:spacing w:line="240" w:lineRule="auto"/>
              <w:jc w:val="left"/>
              <w:rPr>
                <w:rFonts w:ascii="Times" w:hAnsi="Times"/>
                <w:rPrChange w:id="3107" w:author="Adriana  Casas" w:date="2015-07-08T15:43:00Z">
                  <w:rPr/>
                </w:rPrChange>
              </w:rPr>
            </w:pPr>
            <w:r w:rsidRPr="00DD6B12">
              <w:rPr>
                <w:rFonts w:ascii="Times" w:eastAsia="Calibri" w:hAnsi="Times" w:cs="Calibri"/>
                <w:color w:val="000000"/>
                <w:sz w:val="22"/>
                <w:rPrChange w:id="3108" w:author="Adriana  Casas" w:date="2015-07-08T15:43:00Z">
                  <w:rPr>
                    <w:rFonts w:ascii="Calibri" w:eastAsia="Calibri" w:hAnsi="Calibri" w:cs="Calibri"/>
                    <w:color w:val="000000"/>
                    <w:sz w:val="22"/>
                  </w:rPr>
                </w:rPrChange>
              </w:rPr>
              <w:t xml:space="preserve"> </w:t>
            </w:r>
            <w:ins w:id="3109" w:author="Adriana  Casas" w:date="2015-07-10T19:03:00Z">
              <w:r w:rsidR="00607CAD">
                <w:rPr>
                  <w:rFonts w:ascii="Times" w:hAnsi="Times"/>
                  <w:noProof/>
                  <w:highlight w:val="none"/>
                  <w:lang w:val="es-ES" w:eastAsia="es-ES"/>
                </w:rPr>
                <w:drawing>
                  <wp:inline distT="0" distB="0" distL="0" distR="0" wp14:anchorId="0A8F82A1" wp14:editId="3728FA6E">
                    <wp:extent cx="1021714" cy="650825"/>
                    <wp:effectExtent l="0" t="0" r="0" b="10160"/>
                    <wp:docPr id="5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22201" cy="651136"/>
                            </a:xfrm>
                            <a:prstGeom prst="rect">
                              <a:avLst/>
                            </a:prstGeom>
                            <a:noFill/>
                            <a:ln>
                              <a:noFill/>
                            </a:ln>
                          </pic:spPr>
                        </pic:pic>
                      </a:graphicData>
                    </a:graphic>
                  </wp:inline>
                </w:drawing>
              </w:r>
            </w:ins>
            <w:del w:id="3110" w:author="Adriana  Casas" w:date="2015-07-10T19:03:00Z">
              <w:r w:rsidRPr="00DD6B12" w:rsidDel="00607CAD">
                <w:rPr>
                  <w:rFonts w:ascii="Times" w:hAnsi="Times"/>
                  <w:noProof/>
                  <w:lang w:val="es-ES" w:eastAsia="es-ES"/>
                  <w:rPrChange w:id="3111" w:author="Adriana  Casas" w:date="2015-07-08T15:43:00Z">
                    <w:rPr>
                      <w:noProof/>
                      <w:lang w:val="es-ES" w:eastAsia="es-ES"/>
                    </w:rPr>
                  </w:rPrChange>
                </w:rPr>
                <w:drawing>
                  <wp:inline distT="0" distB="0" distL="0" distR="0" wp14:anchorId="3B17FC60" wp14:editId="2239C2CC">
                    <wp:extent cx="1555824" cy="849499"/>
                    <wp:effectExtent l="0" t="0" r="0" b="0"/>
                    <wp:docPr id="49" name="image99.jpg" descr="http://thumb101.shutterstock.com/display_pic_with_logo/678748/180233393/stock-photo-growing-plant-step-with-coin-money-180233393.jpg"/>
                    <wp:cNvGraphicFramePr/>
                    <a:graphic xmlns:a="http://schemas.openxmlformats.org/drawingml/2006/main">
                      <a:graphicData uri="http://schemas.openxmlformats.org/drawingml/2006/picture">
                        <pic:pic xmlns:pic="http://schemas.openxmlformats.org/drawingml/2006/picture">
                          <pic:nvPicPr>
                            <pic:cNvPr id="0" name="image99.jpg" descr="http://thumb101.shutterstock.com/display_pic_with_logo/678748/180233393/stock-photo-growing-plant-step-with-coin-money-180233393.jpg"/>
                            <pic:cNvPicPr preferRelativeResize="0"/>
                          </pic:nvPicPr>
                          <pic:blipFill>
                            <a:blip r:embed="rId35"/>
                            <a:srcRect/>
                            <a:stretch>
                              <a:fillRect/>
                            </a:stretch>
                          </pic:blipFill>
                          <pic:spPr>
                            <a:xfrm>
                              <a:off x="0" y="0"/>
                              <a:ext cx="1555824" cy="849499"/>
                            </a:xfrm>
                            <a:prstGeom prst="rect">
                              <a:avLst/>
                            </a:prstGeom>
                            <a:ln/>
                          </pic:spPr>
                        </pic:pic>
                      </a:graphicData>
                    </a:graphic>
                  </wp:inline>
                </w:drawing>
              </w:r>
            </w:del>
          </w:p>
        </w:tc>
      </w:tr>
      <w:tr w:rsidR="006C738E" w:rsidRPr="00DD6B12" w14:paraId="4827748F" w14:textId="7777777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0F7CF4" w14:textId="77777777" w:rsidR="006C738E" w:rsidRPr="00DD6B12" w:rsidRDefault="006C738E" w:rsidP="006E29D3">
            <w:pPr>
              <w:spacing w:line="240" w:lineRule="auto"/>
              <w:jc w:val="left"/>
              <w:rPr>
                <w:rFonts w:ascii="Times" w:hAnsi="Times"/>
                <w:rPrChange w:id="3112" w:author="Adriana  Casas" w:date="2015-07-08T15:43:00Z">
                  <w:rPr/>
                </w:rPrChange>
              </w:rPr>
            </w:pPr>
            <w:r w:rsidRPr="00DD6B12">
              <w:rPr>
                <w:rFonts w:ascii="Times" w:eastAsia="Calibri" w:hAnsi="Times" w:cs="Calibri"/>
                <w:color w:val="000000"/>
                <w:sz w:val="22"/>
                <w:rPrChange w:id="3113" w:author="Adriana  Casas" w:date="2015-07-08T15:43:00Z">
                  <w:rPr>
                    <w:rFonts w:ascii="Calibri" w:eastAsia="Calibri" w:hAnsi="Calibri" w:cs="Calibri"/>
                    <w:color w:val="000000"/>
                    <w:sz w:val="22"/>
                  </w:rPr>
                </w:rPrChange>
              </w:rPr>
              <w:t>Código Shutterstock (o URL o ruta en Aula planeta)</w:t>
            </w:r>
          </w:p>
        </w:tc>
        <w:tc>
          <w:tcPr>
            <w:tcW w:w="5970" w:type="dxa"/>
            <w:tcBorders>
              <w:bottom w:val="single" w:sz="8" w:space="0" w:color="000000"/>
              <w:right w:val="single" w:sz="8" w:space="0" w:color="000000"/>
            </w:tcBorders>
            <w:tcMar>
              <w:top w:w="100" w:type="dxa"/>
              <w:left w:w="100" w:type="dxa"/>
              <w:bottom w:w="100" w:type="dxa"/>
              <w:right w:w="100" w:type="dxa"/>
            </w:tcMar>
          </w:tcPr>
          <w:p w14:paraId="19395967" w14:textId="41043F18" w:rsidR="006C738E" w:rsidRPr="00607CAD" w:rsidRDefault="00607CAD" w:rsidP="006E29D3">
            <w:pPr>
              <w:spacing w:line="240" w:lineRule="auto"/>
              <w:jc w:val="left"/>
              <w:rPr>
                <w:rFonts w:ascii="Times" w:hAnsi="Times"/>
                <w:rPrChange w:id="3114" w:author="Adriana  Casas" w:date="2015-07-10T19:03:00Z">
                  <w:rPr/>
                </w:rPrChange>
              </w:rPr>
            </w:pPr>
            <w:ins w:id="3115" w:author="Adriana  Casas" w:date="2015-07-10T19:03:00Z">
              <w:r w:rsidRPr="002A7037">
                <w:rPr>
                  <w:rFonts w:ascii="Times" w:hAnsi="Times"/>
                </w:rPr>
                <w:fldChar w:fldCharType="begin"/>
              </w:r>
              <w:r w:rsidRPr="002A7037">
                <w:rPr>
                  <w:rFonts w:ascii="Times" w:hAnsi="Times"/>
                </w:rPr>
                <w:instrText xml:space="preserve"> HYPERLINK "http://www.shutterstock.com/pic-151266965/stock-photo-businessman-putting-coin-into-the-piggy-bank.html?src=uFOmH0flBIsotH2qbbRvtw-1-15" </w:instrText>
              </w:r>
            </w:ins>
            <w:r w:rsidRPr="002A7037">
              <w:rPr>
                <w:rFonts w:ascii="Times" w:hAnsi="Times"/>
              </w:rPr>
            </w:r>
            <w:ins w:id="3116" w:author="Adriana  Casas" w:date="2015-07-10T19:03:00Z">
              <w:r w:rsidRPr="002A7037">
                <w:rPr>
                  <w:rFonts w:ascii="Times" w:hAnsi="Times"/>
                </w:rPr>
                <w:fldChar w:fldCharType="separate"/>
              </w:r>
              <w:r w:rsidRPr="00607CAD">
                <w:rPr>
                  <w:rStyle w:val="Hipervnculo"/>
                  <w:rFonts w:ascii="Times" w:hAnsi="Times"/>
                  <w:color w:val="auto"/>
                  <w:rPrChange w:id="3117" w:author="Adriana  Casas" w:date="2015-07-10T19:03:00Z">
                    <w:rPr>
                      <w:rStyle w:val="Hipervnculo"/>
                      <w:rFonts w:ascii="Times" w:hAnsi="Times"/>
                    </w:rPr>
                  </w:rPrChange>
                </w:rPr>
                <w:t>151266965</w:t>
              </w:r>
              <w:r w:rsidRPr="002A7037">
                <w:rPr>
                  <w:rFonts w:ascii="Times" w:hAnsi="Times"/>
                </w:rPr>
                <w:fldChar w:fldCharType="end"/>
              </w:r>
              <w:r w:rsidRPr="002A7037">
                <w:rPr>
                  <w:rFonts w:ascii="Times" w:hAnsi="Times"/>
                </w:rPr>
                <w:t xml:space="preserve"> </w:t>
              </w:r>
            </w:ins>
            <w:del w:id="3118" w:author="Adriana  Casas" w:date="2015-07-10T19:03:00Z">
              <w:r w:rsidR="009D3AFD" w:rsidRPr="00607CAD" w:rsidDel="00607CAD">
                <w:rPr>
                  <w:rFonts w:ascii="Times" w:hAnsi="Times"/>
                  <w:rPrChange w:id="3119" w:author="Adriana  Casas" w:date="2015-07-10T19:03:00Z">
                    <w:rPr/>
                  </w:rPrChange>
                </w:rPr>
                <w:fldChar w:fldCharType="begin"/>
              </w:r>
              <w:r w:rsidR="009D3AFD" w:rsidRPr="00607CAD" w:rsidDel="00607CAD">
                <w:rPr>
                  <w:rFonts w:ascii="Times" w:hAnsi="Times"/>
                  <w:rPrChange w:id="3120" w:author="Adriana  Casas" w:date="2015-07-10T19:03:00Z">
                    <w:rPr/>
                  </w:rPrChange>
                </w:rPr>
                <w:delInstrText xml:space="preserve"> HYPERLINK "http://thumb101.shutterstock.com/display_pic_with_logo/678748/180233393/stock-photo-growing-plant-step-with-coin-money-180233393.jpg" \h </w:delInstrText>
              </w:r>
              <w:r w:rsidR="009D3AFD" w:rsidRPr="00607CAD" w:rsidDel="00607CAD">
                <w:rPr>
                  <w:rFonts w:ascii="Times" w:hAnsi="Times"/>
                  <w:rPrChange w:id="3121" w:author="Adriana  Casas" w:date="2015-07-10T19:03:00Z">
                    <w:rPr/>
                  </w:rPrChange>
                </w:rPr>
                <w:fldChar w:fldCharType="separate"/>
              </w:r>
              <w:r w:rsidR="006C738E" w:rsidRPr="00607CAD" w:rsidDel="00607CAD">
                <w:rPr>
                  <w:rFonts w:ascii="Times" w:eastAsia="Calibri" w:hAnsi="Times" w:cs="Calibri"/>
                  <w:sz w:val="22"/>
                  <w:u w:val="single"/>
                  <w:rPrChange w:id="3122" w:author="Adriana  Casas" w:date="2015-07-10T19:03:00Z">
                    <w:rPr>
                      <w:rFonts w:ascii="Calibri" w:eastAsia="Calibri" w:hAnsi="Calibri" w:cs="Calibri"/>
                      <w:color w:val="000000"/>
                      <w:sz w:val="22"/>
                      <w:u w:val="single"/>
                    </w:rPr>
                  </w:rPrChange>
                </w:rPr>
                <w:delText>http://thumb101.shutterstock.com/display_pic_with_logo/678748/180233393/stock-photo-growing-plant-step-with-coin-money-180233393.jpg</w:delText>
              </w:r>
              <w:r w:rsidR="009D3AFD" w:rsidRPr="00607CAD" w:rsidDel="00607CAD">
                <w:rPr>
                  <w:rFonts w:ascii="Times" w:eastAsia="Calibri" w:hAnsi="Times" w:cs="Calibri"/>
                  <w:sz w:val="22"/>
                  <w:u w:val="single"/>
                  <w:rPrChange w:id="3123" w:author="Adriana  Casas" w:date="2015-07-10T19:03:00Z">
                    <w:rPr>
                      <w:rFonts w:ascii="Calibri" w:eastAsia="Calibri" w:hAnsi="Calibri" w:cs="Calibri"/>
                      <w:color w:val="000000"/>
                      <w:sz w:val="22"/>
                      <w:u w:val="single"/>
                    </w:rPr>
                  </w:rPrChange>
                </w:rPr>
                <w:fldChar w:fldCharType="end"/>
              </w:r>
            </w:del>
            <w:r w:rsidR="009D3AFD" w:rsidRPr="00607CAD">
              <w:rPr>
                <w:rFonts w:ascii="Times" w:hAnsi="Times"/>
                <w:rPrChange w:id="3124" w:author="Adriana  Casas" w:date="2015-07-10T19:03:00Z">
                  <w:rPr/>
                </w:rPrChange>
              </w:rPr>
              <w:fldChar w:fldCharType="begin"/>
            </w:r>
            <w:r w:rsidR="009D3AFD" w:rsidRPr="00607CAD">
              <w:rPr>
                <w:rFonts w:ascii="Times" w:hAnsi="Times"/>
                <w:rPrChange w:id="3125" w:author="Adriana  Casas" w:date="2015-07-10T19:03:00Z">
                  <w:rPr/>
                </w:rPrChange>
              </w:rPr>
              <w:instrText xml:space="preserve"> HYPERLINK "http://thumb101.shutterstock.com/display_pic_with_logo/678748/180233393/stock-photo-growing-plant-step-with-coin-money-180233393.jpg" \h </w:instrText>
            </w:r>
            <w:r w:rsidR="009D3AFD" w:rsidRPr="00607CAD">
              <w:rPr>
                <w:rFonts w:ascii="Times" w:hAnsi="Times"/>
                <w:rPrChange w:id="3126" w:author="Adriana  Casas" w:date="2015-07-10T19:03:00Z">
                  <w:rPr/>
                </w:rPrChange>
              </w:rPr>
              <w:fldChar w:fldCharType="separate"/>
            </w:r>
            <w:r w:rsidR="009D3AFD" w:rsidRPr="00607CAD">
              <w:rPr>
                <w:rFonts w:ascii="Times" w:hAnsi="Times"/>
                <w:rPrChange w:id="3127" w:author="Adriana  Casas" w:date="2015-07-10T19:03:00Z">
                  <w:rPr/>
                </w:rPrChange>
              </w:rPr>
              <w:fldChar w:fldCharType="end"/>
            </w:r>
          </w:p>
        </w:tc>
      </w:tr>
      <w:tr w:rsidR="006C738E" w:rsidRPr="00DD6B12" w14:paraId="4F971A1D" w14:textId="7777777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AF739F" w14:textId="77777777" w:rsidR="006C738E" w:rsidRPr="00DD6B12" w:rsidRDefault="006C738E" w:rsidP="006E29D3">
            <w:pPr>
              <w:spacing w:line="240" w:lineRule="auto"/>
              <w:jc w:val="left"/>
              <w:rPr>
                <w:rFonts w:ascii="Times" w:hAnsi="Times"/>
                <w:rPrChange w:id="3128" w:author="Adriana  Casas" w:date="2015-07-08T15:43:00Z">
                  <w:rPr/>
                </w:rPrChange>
              </w:rPr>
            </w:pPr>
            <w:r w:rsidRPr="00DD6B12">
              <w:rPr>
                <w:rFonts w:ascii="Times" w:eastAsia="Calibri" w:hAnsi="Times" w:cs="Calibri"/>
                <w:color w:val="000000"/>
                <w:sz w:val="22"/>
                <w:rPrChange w:id="3129" w:author="Adriana  Casas" w:date="2015-07-08T15:43:00Z">
                  <w:rPr>
                    <w:rFonts w:ascii="Calibri" w:eastAsia="Calibri" w:hAnsi="Calibri" w:cs="Calibri"/>
                    <w:color w:val="000000"/>
                    <w:sz w:val="22"/>
                  </w:rPr>
                </w:rPrChange>
              </w:rPr>
              <w:t>Pie de imagen</w:t>
            </w:r>
          </w:p>
        </w:tc>
        <w:tc>
          <w:tcPr>
            <w:tcW w:w="5970" w:type="dxa"/>
            <w:tcBorders>
              <w:bottom w:val="single" w:sz="8" w:space="0" w:color="000000"/>
              <w:right w:val="single" w:sz="8" w:space="0" w:color="000000"/>
            </w:tcBorders>
            <w:tcMar>
              <w:top w:w="100" w:type="dxa"/>
              <w:left w:w="100" w:type="dxa"/>
              <w:bottom w:w="100" w:type="dxa"/>
              <w:right w:w="100" w:type="dxa"/>
            </w:tcMar>
          </w:tcPr>
          <w:p w14:paraId="61F35880" w14:textId="3DAE6290" w:rsidR="006C738E" w:rsidRPr="00DD6B12" w:rsidRDefault="002A7037" w:rsidP="005E4303">
            <w:pPr>
              <w:spacing w:line="240" w:lineRule="auto"/>
              <w:jc w:val="left"/>
              <w:rPr>
                <w:rFonts w:ascii="Times" w:hAnsi="Times"/>
                <w:rPrChange w:id="3130" w:author="Adriana  Casas" w:date="2015-07-08T15:43:00Z">
                  <w:rPr/>
                </w:rPrChange>
              </w:rPr>
            </w:pPr>
            <w:ins w:id="3131" w:author="Adriana  Casas" w:date="2015-07-10T19:04:00Z">
              <w:r>
                <w:rPr>
                  <w:rFonts w:ascii="Times" w:eastAsia="Calibri" w:hAnsi="Times" w:cs="Calibri"/>
                  <w:b/>
                  <w:color w:val="000000"/>
                  <w:sz w:val="22"/>
                </w:rPr>
                <w:t>Ahorrar</w:t>
              </w:r>
              <w:r>
                <w:rPr>
                  <w:rFonts w:ascii="Times" w:eastAsia="Calibri" w:hAnsi="Times" w:cs="Calibri"/>
                  <w:color w:val="000000"/>
                  <w:sz w:val="22"/>
                </w:rPr>
                <w:t xml:space="preserve"> dinero nos permite afrontar pagos y compara productos o servicios en el futuro. Además, gestionar nuestros ingresos de forma adecuada </w:t>
              </w:r>
            </w:ins>
            <w:ins w:id="3132" w:author="Adriana  Casas" w:date="2015-07-10T19:05:00Z">
              <w:r>
                <w:rPr>
                  <w:rFonts w:ascii="Times" w:eastAsia="Calibri" w:hAnsi="Times" w:cs="Calibri"/>
                  <w:color w:val="000000"/>
                  <w:sz w:val="22"/>
                </w:rPr>
                <w:t xml:space="preserve">es la mejor manera para administrarnos correctamente y contar con dinero suficiente para reaccionar ante los imprevistos. </w:t>
              </w:r>
            </w:ins>
            <w:ins w:id="3133" w:author="Adriana  Casas" w:date="2015-07-10T19:07:00Z">
              <w:r w:rsidR="005E4303">
                <w:rPr>
                  <w:rFonts w:ascii="Times" w:eastAsia="Calibri" w:hAnsi="Times" w:cs="Calibri"/>
                  <w:color w:val="000000"/>
                  <w:sz w:val="22"/>
                </w:rPr>
                <w:t xml:space="preserve">Al ahorrar, podemos hacer inversiones productivas y acceder con más facilidad a los bienes y servicios que queremos y necesitamos. </w:t>
              </w:r>
            </w:ins>
            <w:ins w:id="3134" w:author="Adriana  Casas" w:date="2015-07-10T19:06:00Z">
              <w:r>
                <w:rPr>
                  <w:rFonts w:ascii="Times" w:eastAsia="Calibri" w:hAnsi="Times" w:cs="Calibri"/>
                  <w:color w:val="000000"/>
                  <w:sz w:val="22"/>
                </w:rPr>
                <w:t xml:space="preserve"> </w:t>
              </w:r>
            </w:ins>
            <w:del w:id="3135" w:author="Adriana  Casas" w:date="2015-07-10T19:04:00Z">
              <w:r w:rsidR="006C738E" w:rsidRPr="00DD6B12" w:rsidDel="002A7037">
                <w:rPr>
                  <w:rFonts w:ascii="Times" w:eastAsia="Calibri" w:hAnsi="Times" w:cs="Calibri"/>
                  <w:color w:val="000000"/>
                  <w:sz w:val="22"/>
                  <w:rPrChange w:id="3136" w:author="Adriana  Casas" w:date="2015-07-08T15:43:00Z">
                    <w:rPr>
                      <w:rFonts w:ascii="Calibri" w:eastAsia="Calibri" w:hAnsi="Calibri" w:cs="Calibri"/>
                      <w:color w:val="000000"/>
                      <w:sz w:val="22"/>
                    </w:rPr>
                  </w:rPrChange>
                </w:rPr>
                <w:delText>El ahorro es la parte de los ingresos que no se destina al consumo inmediato y que se reserva para ser reutilizada en un futuro.</w:delText>
              </w:r>
            </w:del>
          </w:p>
        </w:tc>
      </w:tr>
    </w:tbl>
    <w:p w14:paraId="72D1AEC9" w14:textId="77777777" w:rsidR="006C738E" w:rsidRPr="00DD6B12" w:rsidRDefault="006C738E" w:rsidP="00DD6B12">
      <w:pPr>
        <w:spacing w:line="240" w:lineRule="auto"/>
        <w:rPr>
          <w:rFonts w:ascii="Times" w:hAnsi="Times"/>
          <w:rPrChange w:id="3137" w:author="Adriana  Casas" w:date="2015-07-08T15:43:00Z">
            <w:rPr/>
          </w:rPrChange>
        </w:rPr>
        <w:pPrChange w:id="3138" w:author="Adriana  Casas" w:date="2015-07-08T15:43:00Z">
          <w:pPr/>
        </w:pPrChange>
      </w:pPr>
    </w:p>
    <w:p w14:paraId="712B5691" w14:textId="77777777" w:rsidR="006C738E" w:rsidRPr="00DD6B12" w:rsidDel="005E4303" w:rsidRDefault="006C738E" w:rsidP="00DD6B12">
      <w:pPr>
        <w:spacing w:line="240" w:lineRule="auto"/>
        <w:rPr>
          <w:del w:id="3139" w:author="Adriana  Casas" w:date="2015-07-10T19:07:00Z"/>
          <w:rFonts w:ascii="Times" w:hAnsi="Times"/>
          <w:rPrChange w:id="3140" w:author="Adriana  Casas" w:date="2015-07-08T15:43:00Z">
            <w:rPr>
              <w:del w:id="3141" w:author="Adriana  Casas" w:date="2015-07-10T19:07:00Z"/>
            </w:rPr>
          </w:rPrChange>
        </w:rPr>
        <w:pPrChange w:id="3142" w:author="Adriana  Casas" w:date="2015-07-08T15:43:00Z">
          <w:pPr/>
        </w:pPrChange>
      </w:pPr>
      <w:r w:rsidRPr="00DD6B12">
        <w:rPr>
          <w:rFonts w:ascii="Times" w:hAnsi="Times"/>
          <w:color w:val="000000"/>
          <w:rPrChange w:id="3143" w:author="Adriana  Casas" w:date="2015-07-08T15:43:00Z">
            <w:rPr>
              <w:color w:val="000000"/>
            </w:rPr>
          </w:rPrChange>
        </w:rPr>
        <w:t xml:space="preserve"> </w:t>
      </w:r>
    </w:p>
    <w:p w14:paraId="26A4FB21" w14:textId="05C9E145" w:rsidR="006C738E" w:rsidRPr="00DD6B12" w:rsidDel="005E4303" w:rsidRDefault="006C738E" w:rsidP="00DD6B12">
      <w:pPr>
        <w:spacing w:line="240" w:lineRule="auto"/>
        <w:rPr>
          <w:del w:id="3144" w:author="Adriana  Casas" w:date="2015-07-10T19:07:00Z"/>
          <w:rFonts w:ascii="Times" w:hAnsi="Times"/>
          <w:rPrChange w:id="3145" w:author="Adriana  Casas" w:date="2015-07-08T15:43:00Z">
            <w:rPr>
              <w:del w:id="3146" w:author="Adriana  Casas" w:date="2015-07-10T19:07:00Z"/>
            </w:rPr>
          </w:rPrChange>
        </w:rPr>
        <w:pPrChange w:id="3147" w:author="Adriana  Casas" w:date="2015-07-08T15:43:00Z">
          <w:pPr/>
        </w:pPrChange>
      </w:pPr>
      <w:del w:id="3148" w:author="Adriana  Casas" w:date="2015-07-10T19:07:00Z">
        <w:r w:rsidRPr="00DD6B12" w:rsidDel="005E4303">
          <w:rPr>
            <w:rFonts w:ascii="Times" w:hAnsi="Times"/>
            <w:color w:val="000000"/>
            <w:rPrChange w:id="3149" w:author="Adriana  Casas" w:date="2015-07-08T15:43:00Z">
              <w:rPr>
                <w:color w:val="000000"/>
              </w:rPr>
            </w:rPrChange>
          </w:rPr>
          <w:delText>Lo mismo ocurre en las familias en las que el ahorro permite hacer inversiones productivas o guardar dinero para acceder con más facilidad a los bienes y servicios de la economía.</w:delText>
        </w:r>
      </w:del>
    </w:p>
    <w:p w14:paraId="2242DD9B" w14:textId="77777777" w:rsidR="006C738E" w:rsidRPr="00DD6B12" w:rsidRDefault="006C738E" w:rsidP="00DD6B12">
      <w:pPr>
        <w:spacing w:line="240" w:lineRule="auto"/>
        <w:rPr>
          <w:rFonts w:ascii="Times" w:hAnsi="Times"/>
          <w:rPrChange w:id="3150" w:author="Adriana  Casas" w:date="2015-07-08T15:43:00Z">
            <w:rPr/>
          </w:rPrChange>
        </w:rPr>
        <w:pPrChange w:id="3151" w:author="Adriana  Casas" w:date="2015-07-08T15:43:00Z">
          <w:pPr/>
        </w:pPrChange>
      </w:pPr>
    </w:p>
    <w:tbl>
      <w:tblPr>
        <w:tblStyle w:val="67"/>
        <w:tblW w:w="855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05"/>
        <w:gridCol w:w="45"/>
      </w:tblGrid>
      <w:tr w:rsidR="006C738E" w:rsidRPr="00DD6B12" w14:paraId="7880AFF7" w14:textId="77777777" w:rsidTr="006C738E">
        <w:trPr>
          <w:gridAfter w:val="1"/>
          <w:wAfter w:w="45" w:type="dxa"/>
        </w:trPr>
        <w:tc>
          <w:tcPr>
            <w:tcW w:w="850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A3C5B1F" w14:textId="77777777" w:rsidR="006C738E" w:rsidRPr="00DD6B12" w:rsidRDefault="006C738E" w:rsidP="006E29D3">
            <w:pPr>
              <w:spacing w:line="240" w:lineRule="auto"/>
              <w:jc w:val="center"/>
              <w:rPr>
                <w:rFonts w:ascii="Times" w:eastAsia="Calibri" w:hAnsi="Times"/>
                <w:b/>
                <w:color w:val="FFFFFF" w:themeColor="background1"/>
                <w:highlight w:val="none"/>
                <w:rPrChange w:id="3152"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3153" w:author="Adriana  Casas" w:date="2015-07-08T15:43:00Z">
                  <w:rPr>
                    <w:rFonts w:eastAsia="Calibri"/>
                    <w:b/>
                    <w:color w:val="FFFFFF" w:themeColor="background1"/>
                    <w:highlight w:val="none"/>
                  </w:rPr>
                </w:rPrChange>
              </w:rPr>
              <w:t xml:space="preserve">Recuerda  </w:t>
            </w:r>
          </w:p>
        </w:tc>
      </w:tr>
      <w:tr w:rsidR="00E50C5F" w:rsidRPr="00DD6B12" w14:paraId="711F0735" w14:textId="77777777" w:rsidTr="00E50C5F">
        <w:tc>
          <w:tcPr>
            <w:tcW w:w="855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EB92BC" w14:textId="114B3372" w:rsidR="00E50C5F" w:rsidRPr="00DD6B12" w:rsidRDefault="00E50C5F" w:rsidP="00DD6B12">
            <w:pPr>
              <w:spacing w:line="240" w:lineRule="auto"/>
              <w:rPr>
                <w:rFonts w:ascii="Times" w:hAnsi="Times"/>
                <w:rPrChange w:id="3154" w:author="Adriana  Casas" w:date="2015-07-08T15:43:00Z">
                  <w:rPr/>
                </w:rPrChange>
              </w:rPr>
              <w:pPrChange w:id="3155" w:author="Adriana  Casas" w:date="2015-07-08T15:43:00Z">
                <w:pPr/>
              </w:pPrChange>
            </w:pPr>
            <w:r w:rsidRPr="00DD6B12">
              <w:rPr>
                <w:rFonts w:ascii="Times" w:hAnsi="Times"/>
                <w:color w:val="000000"/>
                <w:rPrChange w:id="3156" w:author="Adriana  Casas" w:date="2015-07-08T15:43:00Z">
                  <w:rPr>
                    <w:color w:val="000000"/>
                  </w:rPr>
                </w:rPrChange>
              </w:rPr>
              <w:t xml:space="preserve"> </w:t>
            </w:r>
            <w:del w:id="3157" w:author="Adriana  Casas" w:date="2015-07-10T19:08:00Z">
              <w:r w:rsidRPr="00DD6B12" w:rsidDel="005E4303">
                <w:rPr>
                  <w:rFonts w:ascii="Times" w:hAnsi="Times"/>
                  <w:color w:val="000000"/>
                  <w:rPrChange w:id="3158" w:author="Adriana  Casas" w:date="2015-07-08T15:43:00Z">
                    <w:rPr>
                      <w:color w:val="000000"/>
                    </w:rPr>
                  </w:rPrChange>
                </w:rPr>
                <w:delText>Existen distintos tipos de gastos: Diferencia entre distintos tipos de gastos:</w:delText>
              </w:r>
            </w:del>
            <w:ins w:id="3159" w:author="Adriana  Casas" w:date="2015-07-10T19:08:00Z">
              <w:r w:rsidR="005E4303">
                <w:rPr>
                  <w:rFonts w:ascii="Times" w:hAnsi="Times"/>
                  <w:color w:val="000000"/>
                </w:rPr>
                <w:t>Existen diferentes tipos de gastos:</w:t>
              </w:r>
            </w:ins>
          </w:p>
          <w:p w14:paraId="176927D1" w14:textId="77777777" w:rsidR="00E50C5F" w:rsidRPr="00DD6B12" w:rsidRDefault="00E50C5F" w:rsidP="00DD6B12">
            <w:pPr>
              <w:pStyle w:val="Prrafodelista"/>
              <w:numPr>
                <w:ilvl w:val="0"/>
                <w:numId w:val="35"/>
              </w:numPr>
              <w:spacing w:line="240" w:lineRule="auto"/>
              <w:rPr>
                <w:rFonts w:ascii="Times" w:hAnsi="Times"/>
                <w:rPrChange w:id="3160" w:author="Adriana  Casas" w:date="2015-07-08T15:43:00Z">
                  <w:rPr/>
                </w:rPrChange>
              </w:rPr>
              <w:pPrChange w:id="3161" w:author="Adriana  Casas" w:date="2015-07-08T15:43:00Z">
                <w:pPr>
                  <w:pStyle w:val="Prrafodelista"/>
                  <w:numPr>
                    <w:numId w:val="35"/>
                  </w:numPr>
                  <w:ind w:hanging="360"/>
                </w:pPr>
              </w:pPrChange>
            </w:pPr>
            <w:r w:rsidRPr="00DD6B12">
              <w:rPr>
                <w:rFonts w:ascii="Times" w:hAnsi="Times"/>
                <w:b/>
                <w:color w:val="000000"/>
                <w:rPrChange w:id="3162" w:author="Adriana  Casas" w:date="2015-07-08T15:43:00Z">
                  <w:rPr>
                    <w:b/>
                    <w:color w:val="000000"/>
                  </w:rPr>
                </w:rPrChange>
              </w:rPr>
              <w:t>Fijos</w:t>
            </w:r>
            <w:r w:rsidRPr="00DD6B12">
              <w:rPr>
                <w:rFonts w:ascii="Times" w:hAnsi="Times"/>
                <w:color w:val="000000"/>
                <w:rPrChange w:id="3163" w:author="Adriana  Casas" w:date="2015-07-08T15:43:00Z">
                  <w:rPr>
                    <w:color w:val="000000"/>
                  </w:rPr>
                </w:rPrChange>
              </w:rPr>
              <w:t>: todos aquellos que no varían.</w:t>
            </w:r>
          </w:p>
          <w:p w14:paraId="38293798" w14:textId="77777777" w:rsidR="00E50C5F" w:rsidRPr="00DD6B12" w:rsidRDefault="00E50C5F" w:rsidP="00DD6B12">
            <w:pPr>
              <w:pStyle w:val="Prrafodelista"/>
              <w:numPr>
                <w:ilvl w:val="0"/>
                <w:numId w:val="35"/>
              </w:numPr>
              <w:spacing w:line="240" w:lineRule="auto"/>
              <w:rPr>
                <w:rFonts w:ascii="Times" w:hAnsi="Times"/>
                <w:rPrChange w:id="3164" w:author="Adriana  Casas" w:date="2015-07-08T15:43:00Z">
                  <w:rPr/>
                </w:rPrChange>
              </w:rPr>
              <w:pPrChange w:id="3165" w:author="Adriana  Casas" w:date="2015-07-08T15:43:00Z">
                <w:pPr>
                  <w:pStyle w:val="Prrafodelista"/>
                  <w:numPr>
                    <w:numId w:val="35"/>
                  </w:numPr>
                  <w:ind w:hanging="360"/>
                </w:pPr>
              </w:pPrChange>
            </w:pPr>
            <w:r w:rsidRPr="00DD6B12">
              <w:rPr>
                <w:rFonts w:ascii="Times" w:hAnsi="Times"/>
                <w:b/>
                <w:color w:val="000000"/>
                <w:rPrChange w:id="3166" w:author="Adriana  Casas" w:date="2015-07-08T15:43:00Z">
                  <w:rPr>
                    <w:b/>
                    <w:color w:val="000000"/>
                  </w:rPr>
                </w:rPrChange>
              </w:rPr>
              <w:t>Obligatorios</w:t>
            </w:r>
            <w:r w:rsidRPr="00DD6B12">
              <w:rPr>
                <w:rFonts w:ascii="Times" w:hAnsi="Times"/>
                <w:color w:val="000000"/>
                <w:rPrChange w:id="3167" w:author="Adriana  Casas" w:date="2015-07-08T15:43:00Z">
                  <w:rPr>
                    <w:color w:val="000000"/>
                  </w:rPr>
                </w:rPrChange>
              </w:rPr>
              <w:t>: aquellos que tenemos que asumir.</w:t>
            </w:r>
          </w:p>
          <w:p w14:paraId="2046A4AD" w14:textId="77777777" w:rsidR="00E50C5F" w:rsidRPr="00DD6B12" w:rsidRDefault="00E50C5F" w:rsidP="00DD6B12">
            <w:pPr>
              <w:pStyle w:val="Prrafodelista"/>
              <w:numPr>
                <w:ilvl w:val="0"/>
                <w:numId w:val="35"/>
              </w:numPr>
              <w:spacing w:line="240" w:lineRule="auto"/>
              <w:rPr>
                <w:rFonts w:ascii="Times" w:hAnsi="Times"/>
                <w:rPrChange w:id="3168" w:author="Adriana  Casas" w:date="2015-07-08T15:43:00Z">
                  <w:rPr/>
                </w:rPrChange>
              </w:rPr>
              <w:pPrChange w:id="3169" w:author="Adriana  Casas" w:date="2015-07-08T15:43:00Z">
                <w:pPr>
                  <w:pStyle w:val="Prrafodelista"/>
                  <w:numPr>
                    <w:numId w:val="35"/>
                  </w:numPr>
                  <w:ind w:hanging="360"/>
                </w:pPr>
              </w:pPrChange>
            </w:pPr>
            <w:r w:rsidRPr="00DD6B12">
              <w:rPr>
                <w:rFonts w:ascii="Times" w:hAnsi="Times"/>
                <w:b/>
                <w:color w:val="000000"/>
                <w:rPrChange w:id="3170" w:author="Adriana  Casas" w:date="2015-07-08T15:43:00Z">
                  <w:rPr>
                    <w:b/>
                    <w:color w:val="000000"/>
                  </w:rPr>
                </w:rPrChange>
              </w:rPr>
              <w:t>Variables necesarios</w:t>
            </w:r>
            <w:r w:rsidRPr="00DD6B12">
              <w:rPr>
                <w:rFonts w:ascii="Times" w:hAnsi="Times"/>
                <w:color w:val="000000"/>
                <w:rPrChange w:id="3171" w:author="Adriana  Casas" w:date="2015-07-08T15:43:00Z">
                  <w:rPr>
                    <w:color w:val="000000"/>
                  </w:rPr>
                </w:rPrChange>
              </w:rPr>
              <w:t>: aquellos que pueden ir variando, pero son necesarios.</w:t>
            </w:r>
          </w:p>
          <w:p w14:paraId="51284E3F" w14:textId="77777777" w:rsidR="00E50C5F" w:rsidRPr="00DD6B12" w:rsidRDefault="00E50C5F" w:rsidP="00DD6B12">
            <w:pPr>
              <w:pStyle w:val="Prrafodelista"/>
              <w:numPr>
                <w:ilvl w:val="0"/>
                <w:numId w:val="35"/>
              </w:numPr>
              <w:spacing w:line="240" w:lineRule="auto"/>
              <w:rPr>
                <w:rFonts w:ascii="Times" w:hAnsi="Times"/>
                <w:rPrChange w:id="3172" w:author="Adriana  Casas" w:date="2015-07-08T15:43:00Z">
                  <w:rPr/>
                </w:rPrChange>
              </w:rPr>
              <w:pPrChange w:id="3173" w:author="Adriana  Casas" w:date="2015-07-08T15:43:00Z">
                <w:pPr>
                  <w:pStyle w:val="Prrafodelista"/>
                  <w:numPr>
                    <w:numId w:val="35"/>
                  </w:numPr>
                  <w:ind w:hanging="360"/>
                </w:pPr>
              </w:pPrChange>
            </w:pPr>
            <w:r w:rsidRPr="00DD6B12">
              <w:rPr>
                <w:rFonts w:ascii="Times" w:hAnsi="Times"/>
                <w:b/>
                <w:color w:val="000000"/>
                <w:rPrChange w:id="3174" w:author="Adriana  Casas" w:date="2015-07-08T15:43:00Z">
                  <w:rPr>
                    <w:b/>
                    <w:color w:val="000000"/>
                  </w:rPr>
                </w:rPrChange>
              </w:rPr>
              <w:t>Superfluos</w:t>
            </w:r>
            <w:r w:rsidRPr="00DD6B12">
              <w:rPr>
                <w:rFonts w:ascii="Times" w:hAnsi="Times"/>
                <w:color w:val="000000"/>
                <w:rPrChange w:id="3175" w:author="Adriana  Casas" w:date="2015-07-08T15:43:00Z">
                  <w:rPr>
                    <w:color w:val="000000"/>
                  </w:rPr>
                </w:rPrChange>
              </w:rPr>
              <w:t>: aquellos de los que podemos prescindir.</w:t>
            </w:r>
          </w:p>
          <w:p w14:paraId="124EB915" w14:textId="77777777" w:rsidR="00E50C5F" w:rsidRPr="00DD6B12" w:rsidRDefault="00E50C5F" w:rsidP="00DD6B12">
            <w:pPr>
              <w:spacing w:line="240" w:lineRule="auto"/>
              <w:rPr>
                <w:rFonts w:ascii="Times" w:hAnsi="Times"/>
                <w:rPrChange w:id="3176" w:author="Adriana  Casas" w:date="2015-07-08T15:43:00Z">
                  <w:rPr/>
                </w:rPrChange>
              </w:rPr>
              <w:pPrChange w:id="3177" w:author="Adriana  Casas" w:date="2015-07-08T15:43:00Z">
                <w:pPr/>
              </w:pPrChange>
            </w:pPr>
            <w:del w:id="3178" w:author="Adriana  Casas" w:date="2015-07-10T19:08:00Z">
              <w:r w:rsidRPr="00DD6B12" w:rsidDel="005E4303">
                <w:rPr>
                  <w:rFonts w:ascii="Times" w:hAnsi="Times"/>
                  <w:color w:val="000000"/>
                  <w:rPrChange w:id="3179" w:author="Adriana  Casas" w:date="2015-07-08T15:43:00Z">
                    <w:rPr>
                      <w:color w:val="000000"/>
                    </w:rPr>
                  </w:rPrChange>
                </w:rPr>
                <w:delText xml:space="preserve"> </w:delText>
              </w:r>
            </w:del>
          </w:p>
        </w:tc>
      </w:tr>
    </w:tbl>
    <w:p w14:paraId="4E647F61" w14:textId="77777777" w:rsidR="006C738E" w:rsidRPr="00DD6B12" w:rsidRDefault="006C738E" w:rsidP="00DD6B12">
      <w:pPr>
        <w:spacing w:line="240" w:lineRule="auto"/>
        <w:rPr>
          <w:rFonts w:ascii="Times" w:hAnsi="Times"/>
          <w:rPrChange w:id="3180" w:author="Adriana  Casas" w:date="2015-07-08T15:43:00Z">
            <w:rPr/>
          </w:rPrChange>
        </w:rPr>
        <w:pPrChange w:id="3181" w:author="Adriana  Casas" w:date="2015-07-08T15:43:00Z">
          <w:pPr/>
        </w:pPrChange>
      </w:pPr>
      <w:r w:rsidRPr="00DD6B12">
        <w:rPr>
          <w:rFonts w:ascii="Times" w:hAnsi="Times"/>
          <w:color w:val="000000"/>
          <w:rPrChange w:id="3182" w:author="Adriana  Casas" w:date="2015-07-08T15:43:00Z">
            <w:rPr>
              <w:color w:val="000000"/>
            </w:rPr>
          </w:rPrChange>
        </w:rPr>
        <w:t xml:space="preserve"> </w:t>
      </w:r>
    </w:p>
    <w:p w14:paraId="00778149" w14:textId="77777777" w:rsidR="006C738E" w:rsidRDefault="006C738E" w:rsidP="00DD6B12">
      <w:pPr>
        <w:spacing w:line="240" w:lineRule="auto"/>
        <w:rPr>
          <w:ins w:id="3183" w:author="Adriana  Casas" w:date="2015-07-10T19:09:00Z"/>
          <w:rFonts w:ascii="Times" w:hAnsi="Times"/>
          <w:color w:val="000000"/>
        </w:rPr>
        <w:pPrChange w:id="3184" w:author="Adriana  Casas" w:date="2015-07-08T15:43:00Z">
          <w:pPr/>
        </w:pPrChange>
      </w:pPr>
      <w:r w:rsidRPr="00DD6B12">
        <w:rPr>
          <w:rFonts w:ascii="Times" w:hAnsi="Times"/>
          <w:color w:val="000000"/>
          <w:rPrChange w:id="3185" w:author="Adriana  Casas" w:date="2015-07-08T15:43:00Z">
            <w:rPr>
              <w:color w:val="000000"/>
            </w:rPr>
          </w:rPrChange>
        </w:rPr>
        <w:t>Desde luego, el ahorro depende de varios factores además de la cantidad de ingresos: la seguridad que habrá ingresos futuros, la previsión del futuro, los tipos de interés en el mercado, la evolución de los precios y la inflación.</w:t>
      </w:r>
    </w:p>
    <w:p w14:paraId="14D0811A" w14:textId="77777777" w:rsidR="005E4303" w:rsidRPr="00DD6B12" w:rsidRDefault="005E4303" w:rsidP="00DD6B12">
      <w:pPr>
        <w:spacing w:line="240" w:lineRule="auto"/>
        <w:rPr>
          <w:rFonts w:ascii="Times" w:hAnsi="Times"/>
          <w:rPrChange w:id="3186" w:author="Adriana  Casas" w:date="2015-07-08T15:43:00Z">
            <w:rPr/>
          </w:rPrChange>
        </w:rPr>
        <w:pPrChange w:id="3187" w:author="Adriana  Casas" w:date="2015-07-08T15:43:00Z">
          <w:pPr/>
        </w:pPrChange>
      </w:pPr>
    </w:p>
    <w:tbl>
      <w:tblPr>
        <w:tblStyle w:val="66"/>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640"/>
      </w:tblGrid>
      <w:tr w:rsidR="006C738E" w:rsidRPr="00DD6B12" w14:paraId="4CFB1D93" w14:textId="77777777" w:rsidTr="006C738E">
        <w:tc>
          <w:tcPr>
            <w:tcW w:w="864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3A78738" w14:textId="77777777" w:rsidR="006C738E" w:rsidRPr="00DD6B12" w:rsidRDefault="006C738E" w:rsidP="006E29D3">
            <w:pPr>
              <w:spacing w:line="240" w:lineRule="auto"/>
              <w:jc w:val="center"/>
              <w:rPr>
                <w:rFonts w:ascii="Times" w:eastAsia="Calibri" w:hAnsi="Times"/>
                <w:b/>
                <w:color w:val="FFFFFF" w:themeColor="background1"/>
                <w:highlight w:val="none"/>
                <w:rPrChange w:id="3188"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3189" w:author="Adriana  Casas" w:date="2015-07-08T15:43:00Z">
                  <w:rPr>
                    <w:rFonts w:eastAsia="Calibri"/>
                    <w:b/>
                    <w:color w:val="FFFFFF" w:themeColor="background1"/>
                    <w:highlight w:val="none"/>
                  </w:rPr>
                </w:rPrChange>
              </w:rPr>
              <w:t xml:space="preserve">Destacado </w:t>
            </w:r>
            <w:del w:id="3190" w:author="Adriana  Casas" w:date="2015-07-10T19:14:00Z">
              <w:r w:rsidRPr="00DD6B12" w:rsidDel="00314B23">
                <w:rPr>
                  <w:rFonts w:ascii="Times" w:eastAsia="Calibri" w:hAnsi="Times"/>
                  <w:b/>
                  <w:color w:val="FFFFFF" w:themeColor="background1"/>
                  <w:highlight w:val="none"/>
                  <w:rPrChange w:id="3191" w:author="Adriana  Casas" w:date="2015-07-08T15:43:00Z">
                    <w:rPr>
                      <w:rFonts w:eastAsia="Calibri"/>
                      <w:b/>
                      <w:color w:val="FFFFFF" w:themeColor="background1"/>
                      <w:highlight w:val="none"/>
                    </w:rPr>
                  </w:rPrChange>
                </w:rPr>
                <w:delText xml:space="preserve"> Recurso nuevo</w:delText>
              </w:r>
            </w:del>
          </w:p>
        </w:tc>
      </w:tr>
      <w:tr w:rsidR="00E50C5F" w:rsidRPr="00DD6B12" w14:paraId="1EDE0798" w14:textId="77777777" w:rsidTr="00E50C5F">
        <w:tc>
          <w:tcPr>
            <w:tcW w:w="86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AA7882" w14:textId="09ED080C" w:rsidR="00E50C5F" w:rsidRPr="005E4303" w:rsidRDefault="005E4303" w:rsidP="005E4303">
            <w:pPr>
              <w:tabs>
                <w:tab w:val="center" w:pos="4220"/>
                <w:tab w:val="left" w:pos="5760"/>
              </w:tabs>
              <w:spacing w:line="240" w:lineRule="auto"/>
              <w:jc w:val="left"/>
              <w:rPr>
                <w:rFonts w:ascii="Times" w:hAnsi="Times"/>
                <w:b/>
                <w:rPrChange w:id="3192" w:author="Adriana  Casas" w:date="2015-07-10T19:09:00Z">
                  <w:rPr/>
                </w:rPrChange>
              </w:rPr>
              <w:pPrChange w:id="3193" w:author="Adriana  Casas" w:date="2015-07-10T19:09:00Z">
                <w:pPr>
                  <w:spacing w:line="240" w:lineRule="auto"/>
                  <w:jc w:val="center"/>
                </w:pPr>
              </w:pPrChange>
            </w:pPr>
            <w:ins w:id="3194" w:author="Adriana  Casas" w:date="2015-07-10T19:09:00Z">
              <w:r w:rsidRPr="005E4303">
                <w:rPr>
                  <w:rFonts w:ascii="Times" w:eastAsia="Calibri" w:hAnsi="Times" w:cs="Calibri"/>
                  <w:b/>
                  <w:color w:val="000000"/>
                  <w:sz w:val="22"/>
                  <w:rPrChange w:id="3195" w:author="Adriana  Casas" w:date="2015-07-10T19:09:00Z">
                    <w:rPr>
                      <w:rFonts w:ascii="Times" w:eastAsia="Calibri" w:hAnsi="Times" w:cs="Calibri"/>
                      <w:color w:val="000000"/>
                      <w:sz w:val="22"/>
                    </w:rPr>
                  </w:rPrChange>
                </w:rPr>
                <w:tab/>
              </w:r>
            </w:ins>
            <w:r w:rsidR="00E50C5F" w:rsidRPr="005E4303">
              <w:rPr>
                <w:rFonts w:ascii="Times" w:eastAsia="Calibri" w:hAnsi="Times" w:cs="Calibri"/>
                <w:b/>
                <w:color w:val="000000"/>
                <w:sz w:val="22"/>
                <w:rPrChange w:id="3196" w:author="Adriana  Casas" w:date="2015-07-10T19:09:00Z">
                  <w:rPr>
                    <w:rFonts w:ascii="Calibri" w:eastAsia="Calibri" w:hAnsi="Calibri" w:cs="Calibri"/>
                    <w:color w:val="000000"/>
                    <w:sz w:val="22"/>
                  </w:rPr>
                </w:rPrChange>
              </w:rPr>
              <w:t>El ahorro en Colombia</w:t>
            </w:r>
            <w:ins w:id="3197" w:author="Adriana  Casas" w:date="2015-07-10T19:09:00Z">
              <w:r w:rsidRPr="005E4303">
                <w:rPr>
                  <w:rFonts w:ascii="Times" w:eastAsia="Calibri" w:hAnsi="Times" w:cs="Calibri"/>
                  <w:b/>
                  <w:color w:val="000000"/>
                  <w:sz w:val="22"/>
                  <w:rPrChange w:id="3198" w:author="Adriana  Casas" w:date="2015-07-10T19:09:00Z">
                    <w:rPr>
                      <w:rFonts w:ascii="Times" w:eastAsia="Calibri" w:hAnsi="Times" w:cs="Calibri"/>
                      <w:color w:val="000000"/>
                      <w:sz w:val="22"/>
                    </w:rPr>
                  </w:rPrChange>
                </w:rPr>
                <w:tab/>
              </w:r>
            </w:ins>
          </w:p>
        </w:tc>
      </w:tr>
      <w:tr w:rsidR="00E50C5F" w:rsidRPr="00DD6B12" w14:paraId="4204D86B" w14:textId="77777777" w:rsidTr="00E50C5F">
        <w:tc>
          <w:tcPr>
            <w:tcW w:w="86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D60911" w14:textId="55D66DE6" w:rsidR="00E50C5F" w:rsidRPr="005E4303" w:rsidDel="005E4303" w:rsidRDefault="005E4303" w:rsidP="006E29D3">
            <w:pPr>
              <w:spacing w:line="240" w:lineRule="auto"/>
              <w:jc w:val="left"/>
              <w:rPr>
                <w:del w:id="3199" w:author="Adriana  Casas" w:date="2015-07-10T19:10:00Z"/>
                <w:rFonts w:ascii="Times" w:eastAsia="Calibri" w:hAnsi="Times" w:cs="Calibri"/>
                <w:color w:val="000000"/>
                <w:sz w:val="22"/>
                <w:highlight w:val="none"/>
                <w:rPrChange w:id="3200" w:author="Adriana  Casas" w:date="2015-07-10T19:11:00Z">
                  <w:rPr>
                    <w:del w:id="3201" w:author="Adriana  Casas" w:date="2015-07-10T19:10:00Z"/>
                  </w:rPr>
                </w:rPrChange>
              </w:rPr>
            </w:pPr>
            <w:ins w:id="3202" w:author="Adriana  Casas" w:date="2015-07-10T19:09:00Z">
              <w:r>
                <w:rPr>
                  <w:rFonts w:ascii="Times" w:eastAsia="Calibri" w:hAnsi="Times" w:cs="Calibri"/>
                  <w:color w:val="000000"/>
                  <w:sz w:val="22"/>
                </w:rPr>
                <w:t>En Colombia ha crecido la disposici</w:t>
              </w:r>
            </w:ins>
            <w:ins w:id="3203" w:author="Adriana  Casas" w:date="2015-07-10T19:10:00Z">
              <w:r>
                <w:rPr>
                  <w:rFonts w:ascii="Times" w:eastAsia="Calibri" w:hAnsi="Times" w:cs="Calibri"/>
                  <w:color w:val="000000"/>
                  <w:sz w:val="22"/>
                </w:rPr>
                <w:t xml:space="preserve">ón a ahorrar, ya que en la última década los colombianos han incrementado la cantidad de recursos que guardan, esto de acuerdo con </w:t>
              </w:r>
            </w:ins>
            <w:del w:id="3204" w:author="Adriana  Casas" w:date="2015-07-10T19:10:00Z">
              <w:r w:rsidR="00E50C5F" w:rsidRPr="00DD6B12" w:rsidDel="005E4303">
                <w:rPr>
                  <w:rFonts w:ascii="Times" w:eastAsia="Calibri" w:hAnsi="Times" w:cs="Calibri"/>
                  <w:color w:val="000000"/>
                  <w:sz w:val="22"/>
                  <w:rPrChange w:id="3205" w:author="Adriana  Casas" w:date="2015-07-08T15:43:00Z">
                    <w:rPr>
                      <w:rFonts w:ascii="Calibri" w:eastAsia="Calibri" w:hAnsi="Calibri" w:cs="Calibri"/>
                      <w:color w:val="000000"/>
                      <w:sz w:val="22"/>
                    </w:rPr>
                  </w:rPrChange>
                </w:rPr>
                <w:delText>Los colombianos están aumentando su disposición a ahorrar, pues en la última década ha aumentado la porción de recursos que guardan.</w:delText>
              </w:r>
            </w:del>
          </w:p>
          <w:p w14:paraId="1C26A985" w14:textId="5318FAB4" w:rsidR="00E50C5F" w:rsidRPr="00DD6B12" w:rsidRDefault="00E50C5F" w:rsidP="006E29D3">
            <w:pPr>
              <w:spacing w:line="240" w:lineRule="auto"/>
              <w:jc w:val="left"/>
              <w:rPr>
                <w:rFonts w:ascii="Times" w:hAnsi="Times"/>
                <w:rPrChange w:id="3206" w:author="Adriana  Casas" w:date="2015-07-08T15:43:00Z">
                  <w:rPr/>
                </w:rPrChange>
              </w:rPr>
            </w:pPr>
            <w:del w:id="3207" w:author="Adriana  Casas" w:date="2015-07-10T19:10:00Z">
              <w:r w:rsidRPr="00DD6B12" w:rsidDel="005E4303">
                <w:rPr>
                  <w:rFonts w:ascii="Times" w:eastAsia="Calibri" w:hAnsi="Times" w:cs="Calibri"/>
                  <w:color w:val="000000"/>
                  <w:sz w:val="22"/>
                  <w:rPrChange w:id="3208" w:author="Adriana  Casas" w:date="2015-07-08T15:43:00Z">
                    <w:rPr>
                      <w:rFonts w:ascii="Calibri" w:eastAsia="Calibri" w:hAnsi="Calibri" w:cs="Calibri"/>
                      <w:color w:val="000000"/>
                      <w:sz w:val="22"/>
                    </w:rPr>
                  </w:rPrChange>
                </w:rPr>
                <w:delText xml:space="preserve">Así se desprende de </w:delText>
              </w:r>
            </w:del>
            <w:r w:rsidRPr="00DD6B12">
              <w:rPr>
                <w:rFonts w:ascii="Times" w:eastAsia="Calibri" w:hAnsi="Times" w:cs="Calibri"/>
                <w:color w:val="000000"/>
                <w:sz w:val="22"/>
                <w:rPrChange w:id="3209" w:author="Adriana  Casas" w:date="2015-07-08T15:43:00Z">
                  <w:rPr>
                    <w:rFonts w:ascii="Calibri" w:eastAsia="Calibri" w:hAnsi="Calibri" w:cs="Calibri"/>
                    <w:color w:val="000000"/>
                    <w:sz w:val="22"/>
                  </w:rPr>
                </w:rPrChange>
              </w:rPr>
              <w:t>un estudio realizado por EConcept para Old Mutual, el cual señala que los hogares destinan el 22,3</w:t>
            </w:r>
            <w:ins w:id="3210" w:author="Adriana  Casas" w:date="2015-07-10T19:11:00Z">
              <w:r w:rsidR="005E4303">
                <w:rPr>
                  <w:rFonts w:ascii="Times" w:eastAsia="Calibri" w:hAnsi="Times" w:cs="Calibri"/>
                  <w:color w:val="000000"/>
                  <w:sz w:val="22"/>
                </w:rPr>
                <w:t xml:space="preserve">% de sus ingresos para ahorrar en comparación con el año 2003, cuando destinaban apenas el 5%. </w:t>
              </w:r>
            </w:ins>
            <w:del w:id="3211" w:author="Adriana  Casas" w:date="2015-07-10T19:11:00Z">
              <w:r w:rsidRPr="00DD6B12" w:rsidDel="005E4303">
                <w:rPr>
                  <w:rFonts w:ascii="Times" w:eastAsia="Calibri" w:hAnsi="Times" w:cs="Calibri"/>
                  <w:color w:val="000000"/>
                  <w:sz w:val="22"/>
                  <w:rPrChange w:id="3212" w:author="Adriana  Casas" w:date="2015-07-08T15:43:00Z">
                    <w:rPr>
                      <w:rFonts w:ascii="Calibri" w:eastAsia="Calibri" w:hAnsi="Calibri" w:cs="Calibri"/>
                      <w:color w:val="000000"/>
                      <w:sz w:val="22"/>
                    </w:rPr>
                  </w:rPrChange>
                </w:rPr>
                <w:delText xml:space="preserve"> por ciento de sus ingresos para el ahorro. En el </w:delText>
              </w:r>
            </w:del>
            <w:del w:id="3213" w:author="Adriana  Casas" w:date="2015-07-10T19:12:00Z">
              <w:r w:rsidRPr="00DD6B12" w:rsidDel="005E4303">
                <w:rPr>
                  <w:rFonts w:ascii="Times" w:eastAsia="Calibri" w:hAnsi="Times" w:cs="Calibri"/>
                  <w:color w:val="000000"/>
                  <w:sz w:val="22"/>
                  <w:rPrChange w:id="3214" w:author="Adriana  Casas" w:date="2015-07-08T15:43:00Z">
                    <w:rPr>
                      <w:rFonts w:ascii="Calibri" w:eastAsia="Calibri" w:hAnsi="Calibri" w:cs="Calibri"/>
                      <w:color w:val="000000"/>
                      <w:sz w:val="22"/>
                    </w:rPr>
                  </w:rPrChange>
                </w:rPr>
                <w:delText>2003, dicha proporción era de apenas 5 por ciento.</w:delText>
              </w:r>
            </w:del>
          </w:p>
          <w:p w14:paraId="12420CB7" w14:textId="4621CC32" w:rsidR="00E50C5F" w:rsidRPr="00DD6B12" w:rsidRDefault="00E50C5F" w:rsidP="006E29D3">
            <w:pPr>
              <w:spacing w:line="240" w:lineRule="auto"/>
              <w:jc w:val="left"/>
              <w:rPr>
                <w:rFonts w:ascii="Times" w:hAnsi="Times"/>
                <w:rPrChange w:id="3215" w:author="Adriana  Casas" w:date="2015-07-08T15:43:00Z">
                  <w:rPr/>
                </w:rPrChange>
              </w:rPr>
            </w:pPr>
            <w:r w:rsidRPr="00DD6B12">
              <w:rPr>
                <w:rFonts w:ascii="Times" w:eastAsia="Calibri" w:hAnsi="Times" w:cs="Calibri"/>
                <w:color w:val="000000"/>
                <w:sz w:val="22"/>
                <w:rPrChange w:id="3216" w:author="Adriana  Casas" w:date="2015-07-08T15:43:00Z">
                  <w:rPr>
                    <w:rFonts w:ascii="Calibri" w:eastAsia="Calibri" w:hAnsi="Calibri" w:cs="Calibri"/>
                    <w:color w:val="000000"/>
                    <w:sz w:val="22"/>
                  </w:rPr>
                </w:rPrChange>
              </w:rPr>
              <w:t>Al ser consultadas sobre las razones por las cuales guardan parte de sus ingresos, la mayoría de las familias dice</w:t>
            </w:r>
            <w:ins w:id="3217" w:author="Adriana  Casas" w:date="2015-07-10T19:12:00Z">
              <w:r w:rsidR="00314B23">
                <w:rPr>
                  <w:rFonts w:ascii="Times" w:eastAsia="Calibri" w:hAnsi="Times" w:cs="Calibri"/>
                  <w:color w:val="000000"/>
                  <w:sz w:val="22"/>
                </w:rPr>
                <w:t>n</w:t>
              </w:r>
            </w:ins>
            <w:r w:rsidRPr="00DD6B12">
              <w:rPr>
                <w:rFonts w:ascii="Times" w:eastAsia="Calibri" w:hAnsi="Times" w:cs="Calibri"/>
                <w:color w:val="000000"/>
                <w:sz w:val="22"/>
                <w:rPrChange w:id="3218" w:author="Adriana  Casas" w:date="2015-07-08T15:43:00Z">
                  <w:rPr>
                    <w:rFonts w:ascii="Calibri" w:eastAsia="Calibri" w:hAnsi="Calibri" w:cs="Calibri"/>
                    <w:color w:val="000000"/>
                    <w:sz w:val="22"/>
                  </w:rPr>
                </w:rPrChange>
              </w:rPr>
              <w:t xml:space="preserve"> que ahorra en caso de eventualidades, seguido por la necesidad de financiar vivienda y educación.</w:t>
            </w:r>
          </w:p>
          <w:p w14:paraId="0AEE8134" w14:textId="04BB7A27" w:rsidR="00E50C5F" w:rsidRPr="00DD6B12" w:rsidDel="00314B23" w:rsidRDefault="00E50C5F" w:rsidP="006E29D3">
            <w:pPr>
              <w:spacing w:line="240" w:lineRule="auto"/>
              <w:jc w:val="left"/>
              <w:rPr>
                <w:del w:id="3219" w:author="Adriana  Casas" w:date="2015-07-10T19:13:00Z"/>
                <w:rFonts w:ascii="Times" w:hAnsi="Times"/>
                <w:rPrChange w:id="3220" w:author="Adriana  Casas" w:date="2015-07-08T15:43:00Z">
                  <w:rPr>
                    <w:del w:id="3221" w:author="Adriana  Casas" w:date="2015-07-10T19:13:00Z"/>
                  </w:rPr>
                </w:rPrChange>
              </w:rPr>
            </w:pPr>
            <w:r w:rsidRPr="00DD6B12">
              <w:rPr>
                <w:rFonts w:ascii="Times" w:eastAsia="Calibri" w:hAnsi="Times" w:cs="Calibri"/>
                <w:color w:val="000000"/>
                <w:sz w:val="22"/>
                <w:rPrChange w:id="3222" w:author="Adriana  Casas" w:date="2015-07-08T15:43:00Z">
                  <w:rPr>
                    <w:rFonts w:ascii="Calibri" w:eastAsia="Calibri" w:hAnsi="Calibri" w:cs="Calibri"/>
                    <w:color w:val="000000"/>
                    <w:sz w:val="22"/>
                  </w:rPr>
                </w:rPrChange>
              </w:rPr>
              <w:t>Por otra parte, el informe señala que el ahorro se ha convertido en otro reflejo de la desigualdad que hay en Colombia.</w:t>
            </w:r>
            <w:ins w:id="3223" w:author="Adriana  Casas" w:date="2015-07-10T19:13:00Z">
              <w:r w:rsidR="00314B23">
                <w:rPr>
                  <w:rFonts w:ascii="Times" w:eastAsia="Calibri" w:hAnsi="Times" w:cs="Calibri"/>
                  <w:color w:val="000000"/>
                  <w:sz w:val="22"/>
                </w:rPr>
                <w:t xml:space="preserve"> </w:t>
              </w:r>
            </w:ins>
          </w:p>
          <w:p w14:paraId="7ADF6E9F" w14:textId="72EE269B" w:rsidR="00E50C5F" w:rsidRPr="00DD6B12" w:rsidDel="00314B23" w:rsidRDefault="00E50C5F" w:rsidP="00314B23">
            <w:pPr>
              <w:spacing w:line="240" w:lineRule="auto"/>
              <w:jc w:val="left"/>
              <w:rPr>
                <w:del w:id="3224" w:author="Adriana  Casas" w:date="2015-07-10T19:14:00Z"/>
                <w:rFonts w:ascii="Times" w:hAnsi="Times"/>
                <w:rPrChange w:id="3225" w:author="Adriana  Casas" w:date="2015-07-08T15:43:00Z">
                  <w:rPr>
                    <w:del w:id="3226" w:author="Adriana  Casas" w:date="2015-07-10T19:14:00Z"/>
                  </w:rPr>
                </w:rPrChange>
              </w:rPr>
            </w:pPr>
            <w:del w:id="3227" w:author="Adriana  Casas" w:date="2015-07-10T19:13:00Z">
              <w:r w:rsidRPr="00DD6B12" w:rsidDel="00314B23">
                <w:rPr>
                  <w:rFonts w:ascii="Times" w:eastAsia="Calibri" w:hAnsi="Times" w:cs="Calibri"/>
                  <w:color w:val="000000"/>
                  <w:sz w:val="22"/>
                  <w:rPrChange w:id="3228" w:author="Adriana  Casas" w:date="2015-07-08T15:43:00Z">
                    <w:rPr>
                      <w:rFonts w:ascii="Calibri" w:eastAsia="Calibri" w:hAnsi="Calibri" w:cs="Calibri"/>
                      <w:color w:val="000000"/>
                      <w:sz w:val="22"/>
                    </w:rPr>
                  </w:rPrChange>
                </w:rPr>
                <w:delText xml:space="preserve">En primer lugar, </w:delText>
              </w:r>
            </w:del>
            <w:ins w:id="3229" w:author="Adriana  Casas" w:date="2015-07-10T19:13:00Z">
              <w:r w:rsidR="00314B23">
                <w:rPr>
                  <w:rFonts w:ascii="Times" w:eastAsia="Calibri" w:hAnsi="Times" w:cs="Calibri"/>
                  <w:color w:val="000000"/>
                  <w:sz w:val="22"/>
                </w:rPr>
                <w:t>L</w:t>
              </w:r>
            </w:ins>
            <w:del w:id="3230" w:author="Adriana  Casas" w:date="2015-07-10T19:13:00Z">
              <w:r w:rsidRPr="00DD6B12" w:rsidDel="00314B23">
                <w:rPr>
                  <w:rFonts w:ascii="Times" w:eastAsia="Calibri" w:hAnsi="Times" w:cs="Calibri"/>
                  <w:color w:val="000000"/>
                  <w:sz w:val="22"/>
                  <w:rPrChange w:id="3231" w:author="Adriana  Casas" w:date="2015-07-08T15:43:00Z">
                    <w:rPr>
                      <w:rFonts w:ascii="Calibri" w:eastAsia="Calibri" w:hAnsi="Calibri" w:cs="Calibri"/>
                      <w:color w:val="000000"/>
                      <w:sz w:val="22"/>
                    </w:rPr>
                  </w:rPrChange>
                </w:rPr>
                <w:delText>l</w:delText>
              </w:r>
            </w:del>
            <w:r w:rsidRPr="00DD6B12">
              <w:rPr>
                <w:rFonts w:ascii="Times" w:eastAsia="Calibri" w:hAnsi="Times" w:cs="Calibri"/>
                <w:color w:val="000000"/>
                <w:sz w:val="22"/>
                <w:rPrChange w:id="3232" w:author="Adriana  Casas" w:date="2015-07-08T15:43:00Z">
                  <w:rPr>
                    <w:rFonts w:ascii="Calibri" w:eastAsia="Calibri" w:hAnsi="Calibri" w:cs="Calibri"/>
                    <w:color w:val="000000"/>
                    <w:sz w:val="22"/>
                  </w:rPr>
                </w:rPrChange>
              </w:rPr>
              <w:t xml:space="preserve">as diferencias entre </w:t>
            </w:r>
            <w:ins w:id="3233" w:author="Adriana  Casas" w:date="2015-07-10T19:13:00Z">
              <w:r w:rsidR="00314B23">
                <w:rPr>
                  <w:rFonts w:ascii="Times" w:eastAsia="Calibri" w:hAnsi="Times" w:cs="Calibri"/>
                  <w:color w:val="000000"/>
                  <w:sz w:val="22"/>
                </w:rPr>
                <w:t xml:space="preserve">el </w:t>
              </w:r>
            </w:ins>
            <w:r w:rsidRPr="00DD6B12">
              <w:rPr>
                <w:rFonts w:ascii="Times" w:eastAsia="Calibri" w:hAnsi="Times" w:cs="Calibri"/>
                <w:color w:val="000000"/>
                <w:sz w:val="22"/>
                <w:rPrChange w:id="3234" w:author="Adriana  Casas" w:date="2015-07-08T15:43:00Z">
                  <w:rPr>
                    <w:rFonts w:ascii="Calibri" w:eastAsia="Calibri" w:hAnsi="Calibri" w:cs="Calibri"/>
                    <w:color w:val="000000"/>
                    <w:sz w:val="22"/>
                  </w:rPr>
                </w:rPrChange>
              </w:rPr>
              <w:t xml:space="preserve">campo y </w:t>
            </w:r>
            <w:ins w:id="3235" w:author="Adriana  Casas" w:date="2015-07-10T19:13:00Z">
              <w:r w:rsidR="00314B23">
                <w:rPr>
                  <w:rFonts w:ascii="Times" w:eastAsia="Calibri" w:hAnsi="Times" w:cs="Calibri"/>
                  <w:color w:val="000000"/>
                  <w:sz w:val="22"/>
                </w:rPr>
                <w:t xml:space="preserve">la </w:t>
              </w:r>
            </w:ins>
            <w:r w:rsidRPr="00DD6B12">
              <w:rPr>
                <w:rFonts w:ascii="Times" w:eastAsia="Calibri" w:hAnsi="Times" w:cs="Calibri"/>
                <w:color w:val="000000"/>
                <w:sz w:val="22"/>
                <w:rPrChange w:id="3236" w:author="Adriana  Casas" w:date="2015-07-08T15:43:00Z">
                  <w:rPr>
                    <w:rFonts w:ascii="Calibri" w:eastAsia="Calibri" w:hAnsi="Calibri" w:cs="Calibri"/>
                    <w:color w:val="000000"/>
                    <w:sz w:val="22"/>
                  </w:rPr>
                </w:rPrChange>
              </w:rPr>
              <w:t>ciudad son abismales. Mientras que en las áreas urbanas se ahorra en promedio el 24,1</w:t>
            </w:r>
            <w:ins w:id="3237" w:author="Adriana  Casas" w:date="2015-07-10T19:13:00Z">
              <w:r w:rsidR="00314B23">
                <w:rPr>
                  <w:rFonts w:ascii="Times" w:eastAsia="Calibri" w:hAnsi="Times" w:cs="Calibri"/>
                  <w:color w:val="000000"/>
                  <w:sz w:val="22"/>
                </w:rPr>
                <w:t>%</w:t>
              </w:r>
            </w:ins>
            <w:del w:id="3238" w:author="Adriana  Casas" w:date="2015-07-10T19:13:00Z">
              <w:r w:rsidRPr="00DD6B12" w:rsidDel="00314B23">
                <w:rPr>
                  <w:rFonts w:ascii="Times" w:eastAsia="Calibri" w:hAnsi="Times" w:cs="Calibri"/>
                  <w:color w:val="000000"/>
                  <w:sz w:val="22"/>
                  <w:rPrChange w:id="3239" w:author="Adriana  Casas" w:date="2015-07-08T15:43:00Z">
                    <w:rPr>
                      <w:rFonts w:ascii="Calibri" w:eastAsia="Calibri" w:hAnsi="Calibri" w:cs="Calibri"/>
                      <w:color w:val="000000"/>
                      <w:sz w:val="22"/>
                    </w:rPr>
                  </w:rPrChange>
                </w:rPr>
                <w:delText xml:space="preserve"> por ciento</w:delText>
              </w:r>
            </w:del>
            <w:r w:rsidRPr="00DD6B12">
              <w:rPr>
                <w:rFonts w:ascii="Times" w:eastAsia="Calibri" w:hAnsi="Times" w:cs="Calibri"/>
                <w:color w:val="000000"/>
                <w:sz w:val="22"/>
                <w:rPrChange w:id="3240" w:author="Adriana  Casas" w:date="2015-07-08T15:43:00Z">
                  <w:rPr>
                    <w:rFonts w:ascii="Calibri" w:eastAsia="Calibri" w:hAnsi="Calibri" w:cs="Calibri"/>
                    <w:color w:val="000000"/>
                    <w:sz w:val="22"/>
                  </w:rPr>
                </w:rPrChange>
              </w:rPr>
              <w:t xml:space="preserve"> de los ingresos, en las zonas rurales se </w:t>
            </w:r>
            <w:del w:id="3241" w:author="Adriana  Casas" w:date="2015-07-10T19:13:00Z">
              <w:r w:rsidRPr="00DD6B12" w:rsidDel="00314B23">
                <w:rPr>
                  <w:rFonts w:ascii="Times" w:eastAsia="Calibri" w:hAnsi="Times" w:cs="Calibri"/>
                  <w:color w:val="000000"/>
                  <w:sz w:val="22"/>
                  <w:rPrChange w:id="3242" w:author="Adriana  Casas" w:date="2015-07-08T15:43:00Z">
                    <w:rPr>
                      <w:rFonts w:ascii="Calibri" w:eastAsia="Calibri" w:hAnsi="Calibri" w:cs="Calibri"/>
                      <w:color w:val="000000"/>
                      <w:sz w:val="22"/>
                    </w:rPr>
                  </w:rPrChange>
                </w:rPr>
                <w:delText xml:space="preserve">guarda </w:delText>
              </w:r>
            </w:del>
            <w:ins w:id="3243" w:author="Adriana  Casas" w:date="2015-07-10T19:13:00Z">
              <w:r w:rsidR="00314B23">
                <w:rPr>
                  <w:rFonts w:ascii="Times" w:eastAsia="Calibri" w:hAnsi="Times" w:cs="Calibri"/>
                  <w:color w:val="000000"/>
                  <w:sz w:val="22"/>
                </w:rPr>
                <w:t>ahorra</w:t>
              </w:r>
              <w:r w:rsidR="00314B23" w:rsidRPr="00DD6B12">
                <w:rPr>
                  <w:rFonts w:ascii="Times" w:eastAsia="Calibri" w:hAnsi="Times" w:cs="Calibri"/>
                  <w:color w:val="000000"/>
                  <w:sz w:val="22"/>
                  <w:rPrChange w:id="3244" w:author="Adriana  Casas" w:date="2015-07-08T15:43:00Z">
                    <w:rPr>
                      <w:rFonts w:ascii="Calibri" w:eastAsia="Calibri" w:hAnsi="Calibri" w:cs="Calibri"/>
                      <w:color w:val="000000"/>
                      <w:sz w:val="22"/>
                    </w:rPr>
                  </w:rPrChange>
                </w:rPr>
                <w:t xml:space="preserve"> </w:t>
              </w:r>
            </w:ins>
            <w:r w:rsidRPr="00DD6B12">
              <w:rPr>
                <w:rFonts w:ascii="Times" w:eastAsia="Calibri" w:hAnsi="Times" w:cs="Calibri"/>
                <w:color w:val="000000"/>
                <w:sz w:val="22"/>
                <w:rPrChange w:id="3245" w:author="Adriana  Casas" w:date="2015-07-08T15:43:00Z">
                  <w:rPr>
                    <w:rFonts w:ascii="Calibri" w:eastAsia="Calibri" w:hAnsi="Calibri" w:cs="Calibri"/>
                    <w:color w:val="000000"/>
                    <w:sz w:val="22"/>
                  </w:rPr>
                </w:rPrChange>
              </w:rPr>
              <w:t>apenas el 8,6</w:t>
            </w:r>
            <w:ins w:id="3246" w:author="Adriana  Casas" w:date="2015-07-10T19:13:00Z">
              <w:r w:rsidR="00314B23">
                <w:rPr>
                  <w:rFonts w:ascii="Times" w:eastAsia="Calibri" w:hAnsi="Times" w:cs="Calibri"/>
                  <w:color w:val="000000"/>
                  <w:sz w:val="22"/>
                </w:rPr>
                <w:t>%</w:t>
              </w:r>
            </w:ins>
            <w:del w:id="3247" w:author="Adriana  Casas" w:date="2015-07-10T19:13:00Z">
              <w:r w:rsidRPr="00DD6B12" w:rsidDel="00314B23">
                <w:rPr>
                  <w:rFonts w:ascii="Times" w:eastAsia="Calibri" w:hAnsi="Times" w:cs="Calibri"/>
                  <w:color w:val="000000"/>
                  <w:sz w:val="22"/>
                  <w:rPrChange w:id="3248" w:author="Adriana  Casas" w:date="2015-07-08T15:43:00Z">
                    <w:rPr>
                      <w:rFonts w:ascii="Calibri" w:eastAsia="Calibri" w:hAnsi="Calibri" w:cs="Calibri"/>
                      <w:color w:val="000000"/>
                      <w:sz w:val="22"/>
                    </w:rPr>
                  </w:rPrChange>
                </w:rPr>
                <w:delText xml:space="preserve"> por ciento</w:delText>
              </w:r>
            </w:del>
            <w:r w:rsidRPr="00DD6B12">
              <w:rPr>
                <w:rFonts w:ascii="Times" w:eastAsia="Calibri" w:hAnsi="Times" w:cs="Calibri"/>
                <w:color w:val="000000"/>
                <w:sz w:val="22"/>
                <w:rPrChange w:id="3249" w:author="Adriana  Casas" w:date="2015-07-08T15:43:00Z">
                  <w:rPr>
                    <w:rFonts w:ascii="Calibri" w:eastAsia="Calibri" w:hAnsi="Calibri" w:cs="Calibri"/>
                    <w:color w:val="000000"/>
                    <w:sz w:val="22"/>
                  </w:rPr>
                </w:rPrChange>
              </w:rPr>
              <w:t>.</w:t>
            </w:r>
            <w:ins w:id="3250" w:author="Adriana  Casas" w:date="2015-07-10T19:14:00Z">
              <w:r w:rsidR="00314B23">
                <w:rPr>
                  <w:rFonts w:ascii="Times" w:eastAsia="Calibri" w:hAnsi="Times" w:cs="Calibri"/>
                  <w:color w:val="000000"/>
                  <w:sz w:val="22"/>
                </w:rPr>
                <w:t xml:space="preserve"> </w:t>
              </w:r>
            </w:ins>
          </w:p>
          <w:p w14:paraId="68A3B595" w14:textId="659564CF" w:rsidR="00E50C5F" w:rsidRPr="00DD6B12" w:rsidRDefault="00E50C5F" w:rsidP="00314B23">
            <w:pPr>
              <w:spacing w:line="240" w:lineRule="auto"/>
              <w:jc w:val="left"/>
              <w:rPr>
                <w:rFonts w:ascii="Times" w:hAnsi="Times"/>
                <w:rPrChange w:id="3251" w:author="Adriana  Casas" w:date="2015-07-08T15:43:00Z">
                  <w:rPr/>
                </w:rPrChange>
              </w:rPr>
            </w:pPr>
            <w:del w:id="3252" w:author="Adriana  Casas" w:date="2015-07-10T19:14:00Z">
              <w:r w:rsidRPr="00DD6B12" w:rsidDel="00314B23">
                <w:rPr>
                  <w:rFonts w:ascii="Times" w:eastAsia="Calibri" w:hAnsi="Times" w:cs="Calibri"/>
                  <w:color w:val="000000"/>
                  <w:sz w:val="22"/>
                  <w:rPrChange w:id="3253" w:author="Adriana  Casas" w:date="2015-07-08T15:43:00Z">
                    <w:rPr>
                      <w:rFonts w:ascii="Calibri" w:eastAsia="Calibri" w:hAnsi="Calibri" w:cs="Calibri"/>
                      <w:color w:val="000000"/>
                      <w:sz w:val="22"/>
                    </w:rPr>
                  </w:rPrChange>
                </w:rPr>
                <w:delText>Y,</w:delText>
              </w:r>
            </w:del>
            <w:ins w:id="3254" w:author="Adriana  Casas" w:date="2015-07-10T19:14:00Z">
              <w:r w:rsidR="00314B23">
                <w:rPr>
                  <w:rFonts w:ascii="Times" w:eastAsia="Calibri" w:hAnsi="Times" w:cs="Calibri"/>
                  <w:color w:val="000000"/>
                  <w:sz w:val="22"/>
                </w:rPr>
                <w:t>Además,</w:t>
              </w:r>
            </w:ins>
            <w:r w:rsidRPr="00DD6B12">
              <w:rPr>
                <w:rFonts w:ascii="Times" w:eastAsia="Calibri" w:hAnsi="Times" w:cs="Calibri"/>
                <w:color w:val="000000"/>
                <w:sz w:val="22"/>
                <w:rPrChange w:id="3255" w:author="Adriana  Casas" w:date="2015-07-08T15:43:00Z">
                  <w:rPr>
                    <w:rFonts w:ascii="Calibri" w:eastAsia="Calibri" w:hAnsi="Calibri" w:cs="Calibri"/>
                    <w:color w:val="000000"/>
                    <w:sz w:val="22"/>
                  </w:rPr>
                </w:rPrChange>
              </w:rPr>
              <w:t xml:space="preserve"> como era de esperarse, en los estratos bajos no hay ahorro, y solo en la medida en que el nivel socioeconómico es más alto, se ven tasas </w:t>
            </w:r>
            <w:ins w:id="3256" w:author="Adriana  Casas" w:date="2015-07-10T19:14:00Z">
              <w:r w:rsidR="00314B23">
                <w:rPr>
                  <w:rFonts w:ascii="Times" w:eastAsia="Calibri" w:hAnsi="Times" w:cs="Calibri"/>
                  <w:color w:val="000000"/>
                  <w:sz w:val="22"/>
                </w:rPr>
                <w:t xml:space="preserve">de ahorro </w:t>
              </w:r>
            </w:ins>
            <w:r w:rsidRPr="00DD6B12">
              <w:rPr>
                <w:rFonts w:ascii="Times" w:eastAsia="Calibri" w:hAnsi="Times" w:cs="Calibri"/>
                <w:color w:val="000000"/>
                <w:sz w:val="22"/>
                <w:rPrChange w:id="3257" w:author="Adriana  Casas" w:date="2015-07-08T15:43:00Z">
                  <w:rPr>
                    <w:rFonts w:ascii="Calibri" w:eastAsia="Calibri" w:hAnsi="Calibri" w:cs="Calibri"/>
                    <w:color w:val="000000"/>
                    <w:sz w:val="22"/>
                  </w:rPr>
                </w:rPrChange>
              </w:rPr>
              <w:t>mayores.</w:t>
            </w:r>
          </w:p>
          <w:p w14:paraId="6B79FDA7" w14:textId="77777777" w:rsidR="00E50C5F" w:rsidRPr="00DD6B12" w:rsidRDefault="00E50C5F" w:rsidP="006E29D3">
            <w:pPr>
              <w:spacing w:line="240" w:lineRule="auto"/>
              <w:jc w:val="left"/>
              <w:rPr>
                <w:rFonts w:ascii="Times" w:hAnsi="Times"/>
                <w:rPrChange w:id="3258" w:author="Adriana  Casas" w:date="2015-07-08T15:43:00Z">
                  <w:rPr/>
                </w:rPrChange>
              </w:rPr>
            </w:pPr>
            <w:r w:rsidRPr="00DD6B12">
              <w:rPr>
                <w:rFonts w:ascii="Times" w:eastAsia="Calibri" w:hAnsi="Times" w:cs="Calibri"/>
                <w:color w:val="000000"/>
                <w:sz w:val="22"/>
                <w:rPrChange w:id="3259" w:author="Adriana  Casas" w:date="2015-07-08T15:43:00Z">
                  <w:rPr>
                    <w:rFonts w:ascii="Calibri" w:eastAsia="Calibri" w:hAnsi="Calibri" w:cs="Calibri"/>
                    <w:color w:val="000000"/>
                    <w:sz w:val="22"/>
                  </w:rPr>
                </w:rPrChange>
              </w:rPr>
              <w:t xml:space="preserve">Tomado de: </w:t>
            </w:r>
            <w:del w:id="3260" w:author="Adriana  Casas" w:date="2015-07-10T19:14:00Z">
              <w:r w:rsidRPr="00DD6B12" w:rsidDel="00314B23">
                <w:rPr>
                  <w:rFonts w:ascii="Times" w:eastAsia="Calibri" w:hAnsi="Times" w:cs="Calibri"/>
                  <w:color w:val="000000"/>
                  <w:sz w:val="22"/>
                  <w:rPrChange w:id="3261" w:author="Adriana  Casas" w:date="2015-07-08T15:43:00Z">
                    <w:rPr>
                      <w:rFonts w:ascii="Calibri" w:eastAsia="Calibri" w:hAnsi="Calibri" w:cs="Calibri"/>
                      <w:color w:val="000000"/>
                      <w:sz w:val="22"/>
                    </w:rPr>
                  </w:rPrChange>
                </w:rPr>
                <w:delText xml:space="preserve"> </w:delText>
              </w:r>
            </w:del>
            <w:r w:rsidRPr="00DD6B12">
              <w:rPr>
                <w:rFonts w:ascii="Times" w:eastAsia="Calibri" w:hAnsi="Times" w:cs="Calibri"/>
                <w:color w:val="000000"/>
                <w:sz w:val="22"/>
                <w:rPrChange w:id="3262" w:author="Adriana  Casas" w:date="2015-07-08T15:43:00Z">
                  <w:rPr>
                    <w:rFonts w:ascii="Calibri" w:eastAsia="Calibri" w:hAnsi="Calibri" w:cs="Calibri"/>
                    <w:color w:val="000000"/>
                    <w:sz w:val="22"/>
                  </w:rPr>
                </w:rPrChange>
              </w:rPr>
              <w:t>Portafolio.co Octubre 15 de 2014</w:t>
            </w:r>
          </w:p>
        </w:tc>
      </w:tr>
    </w:tbl>
    <w:p w14:paraId="4EEF5850" w14:textId="77777777" w:rsidR="006C738E" w:rsidRPr="00DD6B12" w:rsidRDefault="006C738E" w:rsidP="00DD6B12">
      <w:pPr>
        <w:spacing w:line="240" w:lineRule="auto"/>
        <w:rPr>
          <w:rFonts w:ascii="Times" w:hAnsi="Times"/>
          <w:rPrChange w:id="3263" w:author="Adriana  Casas" w:date="2015-07-08T15:43:00Z">
            <w:rPr/>
          </w:rPrChange>
        </w:rPr>
        <w:pPrChange w:id="3264" w:author="Adriana  Casas" w:date="2015-07-08T15:43:00Z">
          <w:pPr/>
        </w:pPrChange>
      </w:pPr>
      <w:r w:rsidRPr="00DD6B12">
        <w:rPr>
          <w:rFonts w:ascii="Times" w:hAnsi="Times"/>
          <w:color w:val="000000"/>
          <w:rPrChange w:id="3265" w:author="Adriana  Casas" w:date="2015-07-08T15:43:00Z">
            <w:rPr>
              <w:color w:val="000000"/>
            </w:rPr>
          </w:rPrChange>
        </w:rPr>
        <w:t xml:space="preserve"> </w:t>
      </w:r>
    </w:p>
    <w:p w14:paraId="4F1BCDED" w14:textId="77777777" w:rsidR="006C738E" w:rsidRPr="00DD6B12" w:rsidRDefault="006C738E" w:rsidP="00DD6B12">
      <w:pPr>
        <w:spacing w:line="240" w:lineRule="auto"/>
        <w:rPr>
          <w:rFonts w:ascii="Times" w:hAnsi="Times"/>
          <w:rPrChange w:id="3266" w:author="Adriana  Casas" w:date="2015-07-08T15:43:00Z">
            <w:rPr/>
          </w:rPrChange>
        </w:rPr>
        <w:pPrChange w:id="3267" w:author="Adriana  Casas" w:date="2015-07-08T15:43:00Z">
          <w:pPr/>
        </w:pPrChange>
      </w:pPr>
    </w:p>
    <w:tbl>
      <w:tblPr>
        <w:tblStyle w:val="65"/>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85"/>
        <w:gridCol w:w="6850"/>
        <w:tblGridChange w:id="3268">
          <w:tblGrid>
            <w:gridCol w:w="2085"/>
            <w:gridCol w:w="6750"/>
          </w:tblGrid>
        </w:tblGridChange>
      </w:tblGrid>
      <w:tr w:rsidR="006C738E" w:rsidRPr="00DD6B12" w14:paraId="42302AAB"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8B7E745" w14:textId="736A4D6B" w:rsidR="006C738E" w:rsidRPr="00DD6B12" w:rsidRDefault="006C738E" w:rsidP="006E29D3">
            <w:pPr>
              <w:spacing w:line="240" w:lineRule="auto"/>
              <w:jc w:val="center"/>
              <w:rPr>
                <w:rFonts w:ascii="Times" w:eastAsia="Calibri" w:hAnsi="Times"/>
                <w:b/>
                <w:color w:val="FFFFFF" w:themeColor="background1"/>
                <w:highlight w:val="none"/>
                <w:rPrChange w:id="3269" w:author="Adriana  Casas" w:date="2015-07-08T15:43:00Z">
                  <w:rPr>
                    <w:rFonts w:eastAsia="Calibri"/>
                    <w:b/>
                    <w:color w:val="FFFFFF" w:themeColor="background1"/>
                    <w:highlight w:val="none"/>
                  </w:rPr>
                </w:rPrChange>
              </w:rPr>
            </w:pPr>
            <w:del w:id="3270" w:author="Adriana  Casas" w:date="2015-07-10T19:17:00Z">
              <w:r w:rsidRPr="00DD6B12" w:rsidDel="0052298B">
                <w:rPr>
                  <w:rFonts w:ascii="Times" w:eastAsia="Calibri" w:hAnsi="Times"/>
                  <w:b/>
                  <w:color w:val="FFFFFF" w:themeColor="background1"/>
                  <w:highlight w:val="none"/>
                  <w:rPrChange w:id="3271" w:author="Adriana  Casas" w:date="2015-07-08T15:43:00Z">
                    <w:rPr>
                      <w:rFonts w:eastAsia="Calibri"/>
                      <w:b/>
                      <w:color w:val="FFFFFF" w:themeColor="background1"/>
                      <w:highlight w:val="none"/>
                    </w:rPr>
                  </w:rPrChange>
                </w:rPr>
                <w:delText>Practica</w:delText>
              </w:r>
            </w:del>
            <w:ins w:id="3272" w:author="Adriana  Casas" w:date="2015-07-10T19:17:00Z">
              <w:r w:rsidR="0052298B">
                <w:rPr>
                  <w:rFonts w:ascii="Times" w:eastAsia="Calibri" w:hAnsi="Times"/>
                  <w:b/>
                  <w:color w:val="FFFFFF" w:themeColor="background1"/>
                  <w:highlight w:val="none"/>
                </w:rPr>
                <w:t>Profundiza</w:t>
              </w:r>
            </w:ins>
            <w:r w:rsidRPr="00DD6B12">
              <w:rPr>
                <w:rFonts w:ascii="Times" w:eastAsia="Calibri" w:hAnsi="Times"/>
                <w:b/>
                <w:color w:val="FFFFFF" w:themeColor="background1"/>
                <w:highlight w:val="none"/>
                <w:rPrChange w:id="3273" w:author="Adriana  Casas" w:date="2015-07-08T15:43:00Z">
                  <w:rPr>
                    <w:rFonts w:eastAsia="Calibri"/>
                    <w:b/>
                    <w:color w:val="FFFFFF" w:themeColor="background1"/>
                    <w:highlight w:val="none"/>
                  </w:rPr>
                </w:rPrChange>
              </w:rPr>
              <w:t>: recurso aprovechado</w:t>
            </w:r>
          </w:p>
        </w:tc>
      </w:tr>
      <w:tr w:rsidR="006C738E" w:rsidRPr="00DD6B12" w14:paraId="20DCBF14" w14:textId="77777777" w:rsidTr="00357534">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Change w:id="3274" w:author="Adriana  Casas" w:date="2015-07-10T19:19:00Z">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
          </w:tblPrExChange>
        </w:tblPrEx>
        <w:tc>
          <w:tcPr>
            <w:tcW w:w="1985"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75" w:author="Adriana  Casas" w:date="2015-07-10T19:19:00Z">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CE1AB7A" w14:textId="77777777" w:rsidR="006C738E" w:rsidRPr="00DD6B12" w:rsidRDefault="006C738E" w:rsidP="00DD6B12">
            <w:pPr>
              <w:spacing w:line="240" w:lineRule="auto"/>
              <w:ind w:left="-120"/>
              <w:rPr>
                <w:rFonts w:ascii="Times" w:hAnsi="Times"/>
                <w:rPrChange w:id="3276" w:author="Adriana  Casas" w:date="2015-07-08T15:43:00Z">
                  <w:rPr/>
                </w:rPrChange>
              </w:rPr>
              <w:pPrChange w:id="3277" w:author="Adriana  Casas" w:date="2015-07-08T15:43:00Z">
                <w:pPr>
                  <w:ind w:left="-120"/>
                </w:pPr>
              </w:pPrChange>
            </w:pPr>
            <w:r w:rsidRPr="00DD6B12">
              <w:rPr>
                <w:rFonts w:ascii="Times" w:hAnsi="Times"/>
                <w:b/>
                <w:color w:val="000000"/>
                <w:rPrChange w:id="3278" w:author="Adriana  Casas" w:date="2015-07-08T15:43:00Z">
                  <w:rPr>
                    <w:b/>
                    <w:color w:val="000000"/>
                  </w:rPr>
                </w:rPrChange>
              </w:rPr>
              <w:t>Código</w:t>
            </w:r>
          </w:p>
        </w:tc>
        <w:tc>
          <w:tcPr>
            <w:tcW w:w="6850" w:type="dxa"/>
            <w:tcBorders>
              <w:bottom w:val="single" w:sz="8" w:space="0" w:color="000000"/>
              <w:right w:val="single" w:sz="8" w:space="0" w:color="000000"/>
            </w:tcBorders>
            <w:tcMar>
              <w:top w:w="100" w:type="dxa"/>
              <w:left w:w="100" w:type="dxa"/>
              <w:bottom w:w="100" w:type="dxa"/>
              <w:right w:w="100" w:type="dxa"/>
            </w:tcMar>
            <w:tcPrChange w:id="3279" w:author="Adriana  Casas" w:date="2015-07-10T19:19:00Z">
              <w:tcPr>
                <w:tcW w:w="6750" w:type="dxa"/>
                <w:tcBorders>
                  <w:bottom w:val="single" w:sz="8" w:space="0" w:color="000000"/>
                  <w:right w:val="single" w:sz="8" w:space="0" w:color="000000"/>
                </w:tcBorders>
                <w:tcMar>
                  <w:top w:w="100" w:type="dxa"/>
                  <w:left w:w="100" w:type="dxa"/>
                  <w:bottom w:w="100" w:type="dxa"/>
                  <w:right w:w="100" w:type="dxa"/>
                </w:tcMar>
              </w:tcPr>
            </w:tcPrChange>
          </w:tcPr>
          <w:p w14:paraId="087C3A7F" w14:textId="77777777" w:rsidR="006C738E" w:rsidRPr="00DD6B12" w:rsidRDefault="00E50C5F" w:rsidP="00DD6B12">
            <w:pPr>
              <w:spacing w:line="240" w:lineRule="auto"/>
              <w:ind w:left="-120"/>
              <w:rPr>
                <w:rFonts w:ascii="Times" w:hAnsi="Times"/>
                <w:rPrChange w:id="3280" w:author="Adriana  Casas" w:date="2015-07-08T15:43:00Z">
                  <w:rPr/>
                </w:rPrChange>
              </w:rPr>
              <w:pPrChange w:id="3281" w:author="Adriana  Casas" w:date="2015-07-08T15:43:00Z">
                <w:pPr>
                  <w:ind w:left="-120"/>
                </w:pPr>
              </w:pPrChange>
            </w:pPr>
            <w:r w:rsidRPr="00DD6B12">
              <w:rPr>
                <w:rFonts w:ascii="Times" w:hAnsi="Times"/>
                <w:color w:val="000000"/>
                <w:rPrChange w:id="3282" w:author="Adriana  Casas" w:date="2015-07-08T15:43:00Z">
                  <w:rPr>
                    <w:color w:val="000000"/>
                  </w:rPr>
                </w:rPrChange>
              </w:rPr>
              <w:t>CS_10_05</w:t>
            </w:r>
            <w:r w:rsidR="000434EB" w:rsidRPr="00DD6B12">
              <w:rPr>
                <w:rFonts w:ascii="Times" w:hAnsi="Times"/>
                <w:color w:val="000000"/>
                <w:rPrChange w:id="3283" w:author="Adriana  Casas" w:date="2015-07-08T15:43:00Z">
                  <w:rPr>
                    <w:color w:val="000000"/>
                  </w:rPr>
                </w:rPrChange>
              </w:rPr>
              <w:t>_CO REC11</w:t>
            </w:r>
            <w:r w:rsidR="006C738E" w:rsidRPr="00DD6B12">
              <w:rPr>
                <w:rFonts w:ascii="Times" w:hAnsi="Times"/>
                <w:color w:val="000000"/>
                <w:rPrChange w:id="3284" w:author="Adriana  Casas" w:date="2015-07-08T15:43:00Z">
                  <w:rPr>
                    <w:color w:val="000000"/>
                  </w:rPr>
                </w:rPrChange>
              </w:rPr>
              <w:t>0</w:t>
            </w:r>
          </w:p>
        </w:tc>
      </w:tr>
      <w:tr w:rsidR="006C738E" w:rsidRPr="00DD6B12" w14:paraId="4FB22054" w14:textId="77777777" w:rsidTr="00357534">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Change w:id="3285" w:author="Adriana  Casas" w:date="2015-07-10T19:19:00Z">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
          </w:tblPrExChange>
        </w:tblPrEx>
        <w:tc>
          <w:tcPr>
            <w:tcW w:w="1985"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86" w:author="Adriana  Casas" w:date="2015-07-10T19:19:00Z">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F9B2ACC" w14:textId="77777777" w:rsidR="006C738E" w:rsidRPr="00DD6B12" w:rsidRDefault="006C738E" w:rsidP="00DD6B12">
            <w:pPr>
              <w:spacing w:line="240" w:lineRule="auto"/>
              <w:ind w:left="-120"/>
              <w:rPr>
                <w:rFonts w:ascii="Times" w:hAnsi="Times"/>
                <w:rPrChange w:id="3287" w:author="Adriana  Casas" w:date="2015-07-08T15:43:00Z">
                  <w:rPr/>
                </w:rPrChange>
              </w:rPr>
              <w:pPrChange w:id="3288" w:author="Adriana  Casas" w:date="2015-07-08T15:43:00Z">
                <w:pPr>
                  <w:ind w:left="-120"/>
                </w:pPr>
              </w:pPrChange>
            </w:pPr>
            <w:r w:rsidRPr="00DD6B12">
              <w:rPr>
                <w:rFonts w:ascii="Times" w:hAnsi="Times"/>
                <w:b/>
                <w:color w:val="000000"/>
                <w:rPrChange w:id="3289" w:author="Adriana  Casas" w:date="2015-07-08T15:43:00Z">
                  <w:rPr>
                    <w:b/>
                    <w:color w:val="000000"/>
                  </w:rPr>
                </w:rPrChange>
              </w:rPr>
              <w:t>Título</w:t>
            </w:r>
          </w:p>
        </w:tc>
        <w:tc>
          <w:tcPr>
            <w:tcW w:w="6850" w:type="dxa"/>
            <w:tcBorders>
              <w:bottom w:val="single" w:sz="8" w:space="0" w:color="000000"/>
              <w:right w:val="single" w:sz="8" w:space="0" w:color="000000"/>
            </w:tcBorders>
            <w:tcMar>
              <w:top w:w="100" w:type="dxa"/>
              <w:left w:w="100" w:type="dxa"/>
              <w:bottom w:w="100" w:type="dxa"/>
              <w:right w:w="100" w:type="dxa"/>
            </w:tcMar>
            <w:tcPrChange w:id="3290" w:author="Adriana  Casas" w:date="2015-07-10T19:19:00Z">
              <w:tcPr>
                <w:tcW w:w="6750" w:type="dxa"/>
                <w:tcBorders>
                  <w:bottom w:val="single" w:sz="8" w:space="0" w:color="000000"/>
                  <w:right w:val="single" w:sz="8" w:space="0" w:color="000000"/>
                </w:tcBorders>
                <w:tcMar>
                  <w:top w:w="100" w:type="dxa"/>
                  <w:left w:w="100" w:type="dxa"/>
                  <w:bottom w:w="100" w:type="dxa"/>
                  <w:right w:w="100" w:type="dxa"/>
                </w:tcMar>
              </w:tcPr>
            </w:tcPrChange>
          </w:tcPr>
          <w:p w14:paraId="0EC5A75C" w14:textId="07BD3BB8" w:rsidR="006C738E" w:rsidRPr="00DD6B12" w:rsidRDefault="006C738E" w:rsidP="00DD6B12">
            <w:pPr>
              <w:spacing w:line="240" w:lineRule="auto"/>
              <w:ind w:left="-120"/>
              <w:rPr>
                <w:rFonts w:ascii="Times" w:hAnsi="Times"/>
                <w:rPrChange w:id="3291" w:author="Adriana  Casas" w:date="2015-07-08T15:43:00Z">
                  <w:rPr/>
                </w:rPrChange>
              </w:rPr>
              <w:pPrChange w:id="3292" w:author="Adriana  Casas" w:date="2015-07-08T15:43:00Z">
                <w:pPr>
                  <w:ind w:left="-120"/>
                </w:pPr>
              </w:pPrChange>
            </w:pPr>
            <w:del w:id="3293" w:author="Adriana  Casas" w:date="2015-07-10T19:17:00Z">
              <w:r w:rsidRPr="00DD6B12" w:rsidDel="0052298B">
                <w:rPr>
                  <w:rFonts w:ascii="Times" w:hAnsi="Times"/>
                  <w:b/>
                  <w:color w:val="000000"/>
                  <w:rPrChange w:id="3294" w:author="Adriana  Casas" w:date="2015-07-08T15:43:00Z">
                    <w:rPr>
                      <w:b/>
                      <w:color w:val="000000"/>
                    </w:rPr>
                  </w:rPrChange>
                </w:rPr>
                <w:delText>Refuerza tu aprendizaje:</w:delText>
              </w:r>
              <w:r w:rsidRPr="00DD6B12" w:rsidDel="0052298B">
                <w:rPr>
                  <w:rFonts w:ascii="Times" w:hAnsi="Times"/>
                  <w:color w:val="000000"/>
                  <w:rPrChange w:id="3295" w:author="Adriana  Casas" w:date="2015-07-08T15:43:00Z">
                    <w:rPr>
                      <w:color w:val="000000"/>
                    </w:rPr>
                  </w:rPrChange>
                </w:rPr>
                <w:delText xml:space="preserve"> el dinero, los bancos y el ahorro</w:delText>
              </w:r>
            </w:del>
            <w:ins w:id="3296" w:author="Adriana  Casas" w:date="2015-07-10T19:17:00Z">
              <w:r w:rsidR="0052298B">
                <w:rPr>
                  <w:rFonts w:ascii="Times" w:hAnsi="Times"/>
                  <w:b/>
                  <w:color w:val="000000"/>
                </w:rPr>
                <w:t>El ahorro y el consumo responsable</w:t>
              </w:r>
            </w:ins>
          </w:p>
        </w:tc>
      </w:tr>
      <w:tr w:rsidR="006C738E" w:rsidRPr="00DD6B12" w14:paraId="714A0E9C" w14:textId="77777777" w:rsidTr="00357534">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Change w:id="3297" w:author="Adriana  Casas" w:date="2015-07-10T19:19:00Z">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
          </w:tblPrExChange>
        </w:tblPrEx>
        <w:tc>
          <w:tcPr>
            <w:tcW w:w="1985"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98" w:author="Adriana  Casas" w:date="2015-07-10T19:19:00Z">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F8F2149" w14:textId="77777777" w:rsidR="006C738E" w:rsidRPr="00DD6B12" w:rsidRDefault="006C738E" w:rsidP="00DD6B12">
            <w:pPr>
              <w:spacing w:line="240" w:lineRule="auto"/>
              <w:ind w:left="-120"/>
              <w:rPr>
                <w:rFonts w:ascii="Times" w:hAnsi="Times"/>
                <w:rPrChange w:id="3299" w:author="Adriana  Casas" w:date="2015-07-08T15:43:00Z">
                  <w:rPr/>
                </w:rPrChange>
              </w:rPr>
              <w:pPrChange w:id="3300" w:author="Adriana  Casas" w:date="2015-07-08T15:43:00Z">
                <w:pPr>
                  <w:ind w:left="-120"/>
                </w:pPr>
              </w:pPrChange>
            </w:pPr>
            <w:r w:rsidRPr="00DD6B12">
              <w:rPr>
                <w:rFonts w:ascii="Times" w:hAnsi="Times"/>
                <w:b/>
                <w:color w:val="000000"/>
                <w:rPrChange w:id="3301" w:author="Adriana  Casas" w:date="2015-07-08T15:43:00Z">
                  <w:rPr>
                    <w:b/>
                    <w:color w:val="000000"/>
                  </w:rPr>
                </w:rPrChange>
              </w:rPr>
              <w:t>Ubicación en AulaPlaneta</w:t>
            </w:r>
          </w:p>
        </w:tc>
        <w:tc>
          <w:tcPr>
            <w:tcW w:w="6850" w:type="dxa"/>
            <w:tcBorders>
              <w:bottom w:val="single" w:sz="8" w:space="0" w:color="000000"/>
              <w:right w:val="single" w:sz="8" w:space="0" w:color="000000"/>
            </w:tcBorders>
            <w:tcMar>
              <w:top w:w="100" w:type="dxa"/>
              <w:left w:w="100" w:type="dxa"/>
              <w:bottom w:w="100" w:type="dxa"/>
              <w:right w:w="100" w:type="dxa"/>
            </w:tcMar>
            <w:tcPrChange w:id="3302" w:author="Adriana  Casas" w:date="2015-07-10T19:19:00Z">
              <w:tcPr>
                <w:tcW w:w="6750" w:type="dxa"/>
                <w:tcBorders>
                  <w:bottom w:val="single" w:sz="8" w:space="0" w:color="000000"/>
                  <w:right w:val="single" w:sz="8" w:space="0" w:color="000000"/>
                </w:tcBorders>
                <w:tcMar>
                  <w:top w:w="100" w:type="dxa"/>
                  <w:left w:w="100" w:type="dxa"/>
                  <w:bottom w:w="100" w:type="dxa"/>
                  <w:right w:w="100" w:type="dxa"/>
                </w:tcMar>
              </w:tcPr>
            </w:tcPrChange>
          </w:tcPr>
          <w:p w14:paraId="30FCE781" w14:textId="08F31096" w:rsidR="006C738E" w:rsidRPr="00DD6B12" w:rsidRDefault="0052298B" w:rsidP="0052298B">
            <w:pPr>
              <w:spacing w:line="240" w:lineRule="auto"/>
              <w:ind w:left="-120"/>
              <w:rPr>
                <w:rFonts w:ascii="Times" w:hAnsi="Times"/>
                <w:rPrChange w:id="3303" w:author="Adriana  Casas" w:date="2015-07-08T15:43:00Z">
                  <w:rPr/>
                </w:rPrChange>
              </w:rPr>
              <w:pPrChange w:id="3304" w:author="Adriana  Casas" w:date="2015-07-10T19:18:00Z">
                <w:pPr>
                  <w:ind w:left="-120"/>
                </w:pPr>
              </w:pPrChange>
            </w:pPr>
            <w:ins w:id="3305" w:author="Adriana  Casas" w:date="2015-07-10T19:18:00Z">
              <w:r>
                <w:rPr>
                  <w:rFonts w:ascii="Times" w:hAnsi="Times"/>
                  <w:color w:val="000000"/>
                </w:rPr>
                <w:t xml:space="preserve"> </w:t>
              </w:r>
            </w:ins>
            <w:del w:id="3306" w:author="Adriana  Casas" w:date="2015-07-10T19:18:00Z">
              <w:r w:rsidR="006C738E" w:rsidRPr="00DD6B12" w:rsidDel="0052298B">
                <w:rPr>
                  <w:rFonts w:ascii="Times" w:hAnsi="Times"/>
                  <w:color w:val="000000"/>
                  <w:rPrChange w:id="3307" w:author="Adriana  Casas" w:date="2015-07-08T15:43:00Z">
                    <w:rPr>
                      <w:color w:val="000000"/>
                    </w:rPr>
                  </w:rPrChange>
                </w:rPr>
                <w:delText>3°ESO</w:delText>
              </w:r>
            </w:del>
            <w:ins w:id="3308" w:author="Adriana  Casas" w:date="2015-07-10T19:18:00Z">
              <w:r>
                <w:rPr>
                  <w:rFonts w:ascii="Times" w:hAnsi="Times"/>
                  <w:color w:val="000000"/>
                </w:rPr>
                <w:t>6 primaria</w:t>
              </w:r>
            </w:ins>
            <w:r w:rsidR="006C738E" w:rsidRPr="00DD6B12">
              <w:rPr>
                <w:rFonts w:ascii="Times" w:hAnsi="Times"/>
                <w:color w:val="000000"/>
                <w:rPrChange w:id="3309" w:author="Adriana  Casas" w:date="2015-07-08T15:43:00Z">
                  <w:rPr>
                    <w:color w:val="000000"/>
                  </w:rPr>
                </w:rPrChange>
              </w:rPr>
              <w:t>/CS/</w:t>
            </w:r>
            <w:del w:id="3310" w:author="Adriana  Casas" w:date="2015-07-10T19:18:00Z">
              <w:r w:rsidR="006C738E" w:rsidRPr="00DD6B12" w:rsidDel="0052298B">
                <w:rPr>
                  <w:rFonts w:ascii="Times" w:hAnsi="Times"/>
                  <w:color w:val="000000"/>
                  <w:rPrChange w:id="3311" w:author="Adriana  Casas" w:date="2015-07-08T15:43:00Z">
                    <w:rPr>
                      <w:color w:val="000000"/>
                    </w:rPr>
                  </w:rPrChange>
                </w:rPr>
                <w:delText>El Sector Terciario</w:delText>
              </w:r>
            </w:del>
            <w:ins w:id="3312" w:author="Adriana  Casas" w:date="2015-07-10T19:18:00Z">
              <w:r>
                <w:rPr>
                  <w:rFonts w:ascii="Times" w:hAnsi="Times"/>
                  <w:color w:val="000000"/>
                </w:rPr>
                <w:t>La vida económica/El dinero, los bancos y el ahorro</w:t>
              </w:r>
            </w:ins>
          </w:p>
        </w:tc>
      </w:tr>
      <w:tr w:rsidR="006C738E" w:rsidRPr="00DD6B12" w14:paraId="27F7BDD9" w14:textId="77777777" w:rsidTr="00357534">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Change w:id="3313" w:author="Adriana  Casas" w:date="2015-07-10T19:19:00Z">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
          </w:tblPrExChange>
        </w:tblPrEx>
        <w:tc>
          <w:tcPr>
            <w:tcW w:w="1985"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14" w:author="Adriana  Casas" w:date="2015-07-10T19:19:00Z">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11F7334" w14:textId="77777777" w:rsidR="006C738E" w:rsidRPr="00DD6B12" w:rsidRDefault="006C738E" w:rsidP="00DD6B12">
            <w:pPr>
              <w:spacing w:line="240" w:lineRule="auto"/>
              <w:ind w:left="-120"/>
              <w:rPr>
                <w:rFonts w:ascii="Times" w:hAnsi="Times"/>
                <w:rPrChange w:id="3315" w:author="Adriana  Casas" w:date="2015-07-08T15:43:00Z">
                  <w:rPr/>
                </w:rPrChange>
              </w:rPr>
              <w:pPrChange w:id="3316" w:author="Adriana  Casas" w:date="2015-07-08T15:43:00Z">
                <w:pPr>
                  <w:ind w:left="-120"/>
                </w:pPr>
              </w:pPrChange>
            </w:pPr>
            <w:r w:rsidRPr="00DD6B12">
              <w:rPr>
                <w:rFonts w:ascii="Times" w:hAnsi="Times"/>
                <w:b/>
                <w:color w:val="000000"/>
                <w:rPrChange w:id="3317" w:author="Adriana  Casas" w:date="2015-07-08T15:43:00Z">
                  <w:rPr>
                    <w:b/>
                    <w:color w:val="000000"/>
                  </w:rPr>
                </w:rPrChange>
              </w:rPr>
              <w:t>Descripción</w:t>
            </w:r>
          </w:p>
        </w:tc>
        <w:tc>
          <w:tcPr>
            <w:tcW w:w="6850" w:type="dxa"/>
            <w:tcBorders>
              <w:bottom w:val="single" w:sz="8" w:space="0" w:color="000000"/>
              <w:right w:val="single" w:sz="8" w:space="0" w:color="000000"/>
            </w:tcBorders>
            <w:tcMar>
              <w:top w:w="100" w:type="dxa"/>
              <w:left w:w="100" w:type="dxa"/>
              <w:bottom w:w="100" w:type="dxa"/>
              <w:right w:w="100" w:type="dxa"/>
            </w:tcMar>
            <w:tcPrChange w:id="3318" w:author="Adriana  Casas" w:date="2015-07-10T19:19:00Z">
              <w:tcPr>
                <w:tcW w:w="6750" w:type="dxa"/>
                <w:tcBorders>
                  <w:bottom w:val="single" w:sz="8" w:space="0" w:color="000000"/>
                  <w:right w:val="single" w:sz="8" w:space="0" w:color="000000"/>
                </w:tcBorders>
                <w:tcMar>
                  <w:top w:w="100" w:type="dxa"/>
                  <w:left w:w="100" w:type="dxa"/>
                  <w:bottom w:w="100" w:type="dxa"/>
                  <w:right w:w="100" w:type="dxa"/>
                </w:tcMar>
              </w:tcPr>
            </w:tcPrChange>
          </w:tcPr>
          <w:p w14:paraId="6E936788" w14:textId="2E5E20C1" w:rsidR="006C738E" w:rsidRPr="00DD6B12" w:rsidRDefault="0052298B" w:rsidP="0052298B">
            <w:pPr>
              <w:spacing w:line="240" w:lineRule="auto"/>
              <w:ind w:left="-120"/>
              <w:rPr>
                <w:rFonts w:ascii="Times" w:hAnsi="Times"/>
                <w:rPrChange w:id="3319" w:author="Adriana  Casas" w:date="2015-07-08T15:43:00Z">
                  <w:rPr/>
                </w:rPrChange>
              </w:rPr>
              <w:pPrChange w:id="3320" w:author="Adriana  Casas" w:date="2015-07-10T19:18:00Z">
                <w:pPr>
                  <w:ind w:left="-120"/>
                </w:pPr>
              </w:pPrChange>
            </w:pPr>
            <w:ins w:id="3321" w:author="Adriana  Casas" w:date="2015-07-10T19:18:00Z">
              <w:r>
                <w:rPr>
                  <w:rFonts w:ascii="Times" w:hAnsi="Times"/>
                  <w:color w:val="000000"/>
                </w:rPr>
                <w:t xml:space="preserve"> Interctivo de gran utilidad para aprender qué es el ahorro</w:t>
              </w:r>
            </w:ins>
            <w:ins w:id="3322" w:author="Adriana  Casas" w:date="2015-07-10T19:19:00Z">
              <w:r>
                <w:rPr>
                  <w:rFonts w:ascii="Times" w:hAnsi="Times"/>
                  <w:color w:val="000000"/>
                </w:rPr>
                <w:t xml:space="preserve"> y el </w:t>
              </w:r>
              <w:r w:rsidR="001F3DAA">
                <w:rPr>
                  <w:rFonts w:ascii="Times" w:hAnsi="Times"/>
                  <w:color w:val="000000"/>
                </w:rPr>
                <w:t xml:space="preserve"> </w:t>
              </w:r>
              <w:r>
                <w:rPr>
                  <w:rFonts w:ascii="Times" w:hAnsi="Times"/>
                  <w:color w:val="000000"/>
                </w:rPr>
                <w:t>consumo responsable</w:t>
              </w:r>
            </w:ins>
            <w:del w:id="3323" w:author="Adriana  Casas" w:date="2015-07-10T19:18:00Z">
              <w:r w:rsidR="006C738E" w:rsidRPr="00DD6B12" w:rsidDel="0052298B">
                <w:rPr>
                  <w:rFonts w:ascii="Times" w:hAnsi="Times"/>
                  <w:color w:val="000000"/>
                  <w:rPrChange w:id="3324" w:author="Adriana  Casas" w:date="2015-07-08T15:43:00Z">
                    <w:rPr>
                      <w:color w:val="000000"/>
                    </w:rPr>
                  </w:rPrChange>
                </w:rPr>
                <w:delText>Actividad sobre el dinero, los bancos y el dinero</w:delText>
              </w:r>
            </w:del>
          </w:p>
        </w:tc>
      </w:tr>
    </w:tbl>
    <w:p w14:paraId="663B07F8" w14:textId="77777777" w:rsidR="006C738E" w:rsidRPr="00DD6B12" w:rsidRDefault="006C738E" w:rsidP="00DD6B12">
      <w:pPr>
        <w:spacing w:line="240" w:lineRule="auto"/>
        <w:rPr>
          <w:rFonts w:ascii="Times" w:hAnsi="Times"/>
          <w:rPrChange w:id="3325" w:author="Adriana  Casas" w:date="2015-07-08T15:43:00Z">
            <w:rPr/>
          </w:rPrChange>
        </w:rPr>
        <w:pPrChange w:id="3326" w:author="Adriana  Casas" w:date="2015-07-08T15:43:00Z">
          <w:pPr/>
        </w:pPrChange>
      </w:pPr>
      <w:r w:rsidRPr="00DD6B12">
        <w:rPr>
          <w:rFonts w:ascii="Times" w:hAnsi="Times"/>
          <w:color w:val="000000"/>
          <w:rPrChange w:id="3327" w:author="Adriana  Casas" w:date="2015-07-08T15:43:00Z">
            <w:rPr>
              <w:color w:val="000000"/>
            </w:rPr>
          </w:rPrChange>
        </w:rPr>
        <w:t xml:space="preserve"> </w:t>
      </w:r>
    </w:p>
    <w:tbl>
      <w:tblPr>
        <w:tblStyle w:val="6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35"/>
        <w:gridCol w:w="6503"/>
      </w:tblGrid>
      <w:tr w:rsidR="00E50C5F" w:rsidRPr="00DD6B12" w:rsidDel="00861AD4" w14:paraId="7D45367B" w14:textId="304E4CD7" w:rsidTr="00E50C5F">
        <w:trPr>
          <w:del w:id="3328" w:author="Adriana  Casas" w:date="2015-07-10T19:19:00Z"/>
        </w:trPr>
        <w:tc>
          <w:tcPr>
            <w:tcW w:w="8838"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1ADA2A5" w14:textId="5E13952A" w:rsidR="00E50C5F" w:rsidRPr="00DD6B12" w:rsidDel="00861AD4" w:rsidRDefault="00E50C5F" w:rsidP="00DD6B12">
            <w:pPr>
              <w:spacing w:line="240" w:lineRule="auto"/>
              <w:jc w:val="center"/>
              <w:rPr>
                <w:del w:id="3329" w:author="Adriana  Casas" w:date="2015-07-10T19:19:00Z"/>
                <w:rFonts w:ascii="Times" w:hAnsi="Times"/>
                <w:rPrChange w:id="3330" w:author="Adriana  Casas" w:date="2015-07-08T15:43:00Z">
                  <w:rPr>
                    <w:del w:id="3331" w:author="Adriana  Casas" w:date="2015-07-10T19:19:00Z"/>
                  </w:rPr>
                </w:rPrChange>
              </w:rPr>
              <w:pPrChange w:id="3332" w:author="Adriana  Casas" w:date="2015-07-08T15:43:00Z">
                <w:pPr>
                  <w:jc w:val="center"/>
                </w:pPr>
              </w:pPrChange>
            </w:pPr>
            <w:del w:id="3333" w:author="Adriana  Casas" w:date="2015-07-10T19:19:00Z">
              <w:r w:rsidRPr="00DD6B12" w:rsidDel="00861AD4">
                <w:rPr>
                  <w:rFonts w:ascii="Times" w:hAnsi="Times"/>
                  <w:b/>
                  <w:color w:val="000000"/>
                  <w:rPrChange w:id="3334" w:author="Adriana  Casas" w:date="2015-07-08T15:43:00Z">
                    <w:rPr>
                      <w:b/>
                      <w:color w:val="000000"/>
                    </w:rPr>
                  </w:rPrChange>
                </w:rPr>
                <w:delText>Profundiza Recurso aprovechado</w:delText>
              </w:r>
            </w:del>
          </w:p>
        </w:tc>
      </w:tr>
      <w:tr w:rsidR="006C738E" w:rsidRPr="00DD6B12" w:rsidDel="00861AD4" w14:paraId="639AC308" w14:textId="69006F89" w:rsidTr="006C738E">
        <w:trPr>
          <w:del w:id="3335"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4802C5" w14:textId="1B7245AA" w:rsidR="006C738E" w:rsidRPr="00DD6B12" w:rsidDel="00861AD4" w:rsidRDefault="006C738E" w:rsidP="00DD6B12">
            <w:pPr>
              <w:spacing w:line="240" w:lineRule="auto"/>
              <w:rPr>
                <w:del w:id="3336" w:author="Adriana  Casas" w:date="2015-07-10T19:19:00Z"/>
                <w:rFonts w:ascii="Times" w:hAnsi="Times"/>
                <w:rPrChange w:id="3337" w:author="Adriana  Casas" w:date="2015-07-08T15:43:00Z">
                  <w:rPr>
                    <w:del w:id="3338" w:author="Adriana  Casas" w:date="2015-07-10T19:19:00Z"/>
                  </w:rPr>
                </w:rPrChange>
              </w:rPr>
              <w:pPrChange w:id="3339" w:author="Adriana  Casas" w:date="2015-07-08T15:43:00Z">
                <w:pPr/>
              </w:pPrChange>
            </w:pPr>
            <w:del w:id="3340" w:author="Adriana  Casas" w:date="2015-07-10T19:19:00Z">
              <w:r w:rsidRPr="00DD6B12" w:rsidDel="00861AD4">
                <w:rPr>
                  <w:rFonts w:ascii="Times" w:hAnsi="Times"/>
                  <w:b/>
                  <w:color w:val="000000"/>
                  <w:rPrChange w:id="3341" w:author="Adriana  Casas" w:date="2015-07-08T15:43:00Z">
                    <w:rPr>
                      <w:b/>
                      <w:color w:val="000000"/>
                    </w:rPr>
                  </w:rPrChange>
                </w:rPr>
                <w:delText>Código</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5C9F3AAC" w14:textId="18B4BE97" w:rsidR="006C738E" w:rsidRPr="00DD6B12" w:rsidDel="00861AD4" w:rsidRDefault="00E50C5F" w:rsidP="00DD6B12">
            <w:pPr>
              <w:spacing w:line="240" w:lineRule="auto"/>
              <w:rPr>
                <w:del w:id="3342" w:author="Adriana  Casas" w:date="2015-07-10T19:19:00Z"/>
                <w:rFonts w:ascii="Times" w:hAnsi="Times"/>
                <w:rPrChange w:id="3343" w:author="Adriana  Casas" w:date="2015-07-08T15:43:00Z">
                  <w:rPr>
                    <w:del w:id="3344" w:author="Adriana  Casas" w:date="2015-07-10T19:19:00Z"/>
                  </w:rPr>
                </w:rPrChange>
              </w:rPr>
              <w:pPrChange w:id="3345" w:author="Adriana  Casas" w:date="2015-07-08T15:43:00Z">
                <w:pPr/>
              </w:pPrChange>
            </w:pPr>
            <w:del w:id="3346" w:author="Adriana  Casas" w:date="2015-07-10T19:19:00Z">
              <w:r w:rsidRPr="00DD6B12" w:rsidDel="00861AD4">
                <w:rPr>
                  <w:rFonts w:ascii="Times" w:hAnsi="Times"/>
                  <w:b/>
                  <w:color w:val="000000"/>
                  <w:rPrChange w:id="3347" w:author="Adriana  Casas" w:date="2015-07-08T15:43:00Z">
                    <w:rPr>
                      <w:b/>
                      <w:color w:val="000000"/>
                    </w:rPr>
                  </w:rPrChange>
                </w:rPr>
                <w:delText>CS_10_05</w:delText>
              </w:r>
              <w:r w:rsidR="000434EB" w:rsidRPr="00DD6B12" w:rsidDel="00861AD4">
                <w:rPr>
                  <w:rFonts w:ascii="Times" w:hAnsi="Times"/>
                  <w:b/>
                  <w:color w:val="000000"/>
                  <w:rPrChange w:id="3348" w:author="Adriana  Casas" w:date="2015-07-08T15:43:00Z">
                    <w:rPr>
                      <w:b/>
                      <w:color w:val="000000"/>
                    </w:rPr>
                  </w:rPrChange>
                </w:rPr>
                <w:delText>_CO_REC12</w:delText>
              </w:r>
              <w:r w:rsidR="006C738E" w:rsidRPr="00DD6B12" w:rsidDel="00861AD4">
                <w:rPr>
                  <w:rFonts w:ascii="Times" w:hAnsi="Times"/>
                  <w:b/>
                  <w:color w:val="000000"/>
                  <w:rPrChange w:id="3349" w:author="Adriana  Casas" w:date="2015-07-08T15:43:00Z">
                    <w:rPr>
                      <w:b/>
                      <w:color w:val="000000"/>
                    </w:rPr>
                  </w:rPrChange>
                </w:rPr>
                <w:delText>0</w:delText>
              </w:r>
            </w:del>
          </w:p>
        </w:tc>
      </w:tr>
      <w:tr w:rsidR="006C738E" w:rsidRPr="00DD6B12" w:rsidDel="00861AD4" w14:paraId="61666C70" w14:textId="4BBA3E93" w:rsidTr="006C738E">
        <w:trPr>
          <w:del w:id="3350"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38EEFC" w14:textId="0380C1F9" w:rsidR="006C738E" w:rsidRPr="00DD6B12" w:rsidDel="00861AD4" w:rsidRDefault="006C738E" w:rsidP="00DD6B12">
            <w:pPr>
              <w:spacing w:line="240" w:lineRule="auto"/>
              <w:rPr>
                <w:del w:id="3351" w:author="Adriana  Casas" w:date="2015-07-10T19:19:00Z"/>
                <w:rFonts w:ascii="Times" w:hAnsi="Times"/>
                <w:rPrChange w:id="3352" w:author="Adriana  Casas" w:date="2015-07-08T15:43:00Z">
                  <w:rPr>
                    <w:del w:id="3353" w:author="Adriana  Casas" w:date="2015-07-10T19:19:00Z"/>
                  </w:rPr>
                </w:rPrChange>
              </w:rPr>
              <w:pPrChange w:id="3354" w:author="Adriana  Casas" w:date="2015-07-08T15:43:00Z">
                <w:pPr/>
              </w:pPrChange>
            </w:pPr>
            <w:del w:id="3355" w:author="Adriana  Casas" w:date="2015-07-10T19:19:00Z">
              <w:r w:rsidRPr="00DD6B12" w:rsidDel="00861AD4">
                <w:rPr>
                  <w:rFonts w:ascii="Times" w:hAnsi="Times"/>
                  <w:b/>
                  <w:color w:val="000000"/>
                  <w:rPrChange w:id="3356" w:author="Adriana  Casas" w:date="2015-07-08T15:43:00Z">
                    <w:rPr>
                      <w:b/>
                      <w:color w:val="000000"/>
                    </w:rPr>
                  </w:rPrChange>
                </w:rPr>
                <w:delText>Ubicación en Aula Planeta</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7A3514A8" w14:textId="336884C5" w:rsidR="006C738E" w:rsidRPr="00DD6B12" w:rsidDel="00861AD4" w:rsidRDefault="006C738E" w:rsidP="00DD6B12">
            <w:pPr>
              <w:spacing w:line="240" w:lineRule="auto"/>
              <w:rPr>
                <w:del w:id="3357" w:author="Adriana  Casas" w:date="2015-07-10T19:19:00Z"/>
                <w:rFonts w:ascii="Times" w:hAnsi="Times"/>
                <w:rPrChange w:id="3358" w:author="Adriana  Casas" w:date="2015-07-08T15:43:00Z">
                  <w:rPr>
                    <w:del w:id="3359" w:author="Adriana  Casas" w:date="2015-07-10T19:19:00Z"/>
                  </w:rPr>
                </w:rPrChange>
              </w:rPr>
              <w:pPrChange w:id="3360" w:author="Adriana  Casas" w:date="2015-07-08T15:43:00Z">
                <w:pPr/>
              </w:pPrChange>
            </w:pPr>
            <w:del w:id="3361" w:author="Adriana  Casas" w:date="2015-07-10T19:19:00Z">
              <w:r w:rsidRPr="00DD6B12" w:rsidDel="00861AD4">
                <w:rPr>
                  <w:rFonts w:ascii="Times" w:hAnsi="Times"/>
                  <w:color w:val="000000"/>
                  <w:rPrChange w:id="3362" w:author="Adriana  Casas" w:date="2015-07-08T15:43:00Z">
                    <w:rPr>
                      <w:color w:val="000000"/>
                    </w:rPr>
                  </w:rPrChange>
                </w:rPr>
                <w:delText xml:space="preserve"> 6 primaria/Ciencias sociales/La vida económica/</w:delText>
              </w:r>
            </w:del>
          </w:p>
        </w:tc>
      </w:tr>
      <w:tr w:rsidR="006C738E" w:rsidRPr="00DD6B12" w:rsidDel="00861AD4" w14:paraId="054AAEB1" w14:textId="68CC6ABA" w:rsidTr="006C738E">
        <w:trPr>
          <w:del w:id="3363"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5AE4D2" w14:textId="5CD4D3ED" w:rsidR="006C738E" w:rsidRPr="00DD6B12" w:rsidDel="00861AD4" w:rsidRDefault="006C738E" w:rsidP="00DD6B12">
            <w:pPr>
              <w:spacing w:line="240" w:lineRule="auto"/>
              <w:rPr>
                <w:del w:id="3364" w:author="Adriana  Casas" w:date="2015-07-10T19:19:00Z"/>
                <w:rFonts w:ascii="Times" w:hAnsi="Times"/>
                <w:rPrChange w:id="3365" w:author="Adriana  Casas" w:date="2015-07-08T15:43:00Z">
                  <w:rPr>
                    <w:del w:id="3366" w:author="Adriana  Casas" w:date="2015-07-10T19:19:00Z"/>
                  </w:rPr>
                </w:rPrChange>
              </w:rPr>
              <w:pPrChange w:id="3367" w:author="Adriana  Casas" w:date="2015-07-08T15:43:00Z">
                <w:pPr/>
              </w:pPrChange>
            </w:pPr>
            <w:del w:id="3368" w:author="Adriana  Casas" w:date="2015-07-10T19:19:00Z">
              <w:r w:rsidRPr="00DD6B12" w:rsidDel="00861AD4">
                <w:rPr>
                  <w:rFonts w:ascii="Times" w:hAnsi="Times"/>
                  <w:b/>
                  <w:color w:val="000000"/>
                  <w:rPrChange w:id="3369" w:author="Adriana  Casas" w:date="2015-07-08T15:43:00Z">
                    <w:rPr>
                      <w:b/>
                      <w:color w:val="000000"/>
                    </w:rPr>
                  </w:rPrChange>
                </w:rPr>
                <w:delText>Cambio (descripción o capturas de pantallas)</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070927DB" w14:textId="13DB8D67" w:rsidR="006C738E" w:rsidRPr="00DD6B12" w:rsidDel="00861AD4" w:rsidRDefault="006C738E" w:rsidP="00DD6B12">
            <w:pPr>
              <w:spacing w:line="240" w:lineRule="auto"/>
              <w:rPr>
                <w:del w:id="3370" w:author="Adriana  Casas" w:date="2015-07-10T19:19:00Z"/>
                <w:rFonts w:ascii="Times" w:hAnsi="Times"/>
                <w:rPrChange w:id="3371" w:author="Adriana  Casas" w:date="2015-07-08T15:43:00Z">
                  <w:rPr>
                    <w:del w:id="3372" w:author="Adriana  Casas" w:date="2015-07-10T19:19:00Z"/>
                  </w:rPr>
                </w:rPrChange>
              </w:rPr>
              <w:pPrChange w:id="3373" w:author="Adriana  Casas" w:date="2015-07-08T15:43:00Z">
                <w:pPr/>
              </w:pPrChange>
            </w:pPr>
            <w:del w:id="3374" w:author="Adriana  Casas" w:date="2015-07-10T19:19:00Z">
              <w:r w:rsidRPr="00DD6B12" w:rsidDel="00861AD4">
                <w:rPr>
                  <w:rFonts w:ascii="Times" w:hAnsi="Times"/>
                  <w:color w:val="FF0000"/>
                  <w:rPrChange w:id="3375" w:author="Adriana  Casas" w:date="2015-07-08T15:43:00Z">
                    <w:rPr>
                      <w:color w:val="FF0000"/>
                    </w:rPr>
                  </w:rPrChange>
                </w:rPr>
                <w:delText xml:space="preserve">Cambiar las palabras </w:delText>
              </w:r>
              <w:r w:rsidRPr="00DD6B12" w:rsidDel="00861AD4">
                <w:rPr>
                  <w:rFonts w:ascii="Times" w:hAnsi="Times"/>
                  <w:b/>
                  <w:color w:val="FF0000"/>
                  <w:rPrChange w:id="3376" w:author="Adriana  Casas" w:date="2015-07-08T15:43:00Z">
                    <w:rPr>
                      <w:b/>
                      <w:color w:val="FF0000"/>
                    </w:rPr>
                  </w:rPrChange>
                </w:rPr>
                <w:delText>visionado</w:delText>
              </w:r>
              <w:r w:rsidRPr="00DD6B12" w:rsidDel="00861AD4">
                <w:rPr>
                  <w:rFonts w:ascii="Times" w:hAnsi="Times"/>
                  <w:color w:val="FF0000"/>
                  <w:rPrChange w:id="3377" w:author="Adriana  Casas" w:date="2015-07-08T15:43:00Z">
                    <w:rPr>
                      <w:color w:val="FF0000"/>
                    </w:rPr>
                  </w:rPrChange>
                </w:rPr>
                <w:delText xml:space="preserve"> por </w:delText>
              </w:r>
              <w:r w:rsidRPr="00DD6B12" w:rsidDel="00861AD4">
                <w:rPr>
                  <w:rFonts w:ascii="Times" w:hAnsi="Times"/>
                  <w:b/>
                  <w:color w:val="FF0000"/>
                  <w:rPrChange w:id="3378" w:author="Adriana  Casas" w:date="2015-07-08T15:43:00Z">
                    <w:rPr>
                      <w:b/>
                      <w:color w:val="FF0000"/>
                    </w:rPr>
                  </w:rPrChange>
                </w:rPr>
                <w:delText>presentación</w:delText>
              </w:r>
              <w:r w:rsidRPr="00DD6B12" w:rsidDel="00861AD4">
                <w:rPr>
                  <w:rFonts w:ascii="Times" w:hAnsi="Times"/>
                  <w:color w:val="FF0000"/>
                  <w:rPrChange w:id="3379" w:author="Adriana  Casas" w:date="2015-07-08T15:43:00Z">
                    <w:rPr>
                      <w:color w:val="FF0000"/>
                    </w:rPr>
                  </w:rPrChange>
                </w:rPr>
                <w:delText xml:space="preserve">, </w:delText>
              </w:r>
              <w:r w:rsidRPr="00DD6B12" w:rsidDel="00861AD4">
                <w:rPr>
                  <w:rFonts w:ascii="Times" w:hAnsi="Times"/>
                  <w:b/>
                  <w:color w:val="FF0000"/>
                  <w:rPrChange w:id="3380" w:author="Adriana  Casas" w:date="2015-07-08T15:43:00Z">
                    <w:rPr>
                      <w:b/>
                      <w:color w:val="FF0000"/>
                    </w:rPr>
                  </w:rPrChange>
                </w:rPr>
                <w:delText>relacionaís</w:delText>
              </w:r>
              <w:r w:rsidRPr="00DD6B12" w:rsidDel="00861AD4">
                <w:rPr>
                  <w:rFonts w:ascii="Times" w:hAnsi="Times"/>
                  <w:color w:val="FF0000"/>
                  <w:rPrChange w:id="3381" w:author="Adriana  Casas" w:date="2015-07-08T15:43:00Z">
                    <w:rPr>
                      <w:color w:val="FF0000"/>
                    </w:rPr>
                  </w:rPrChange>
                </w:rPr>
                <w:delText xml:space="preserve"> por </w:delText>
              </w:r>
              <w:r w:rsidRPr="00DD6B12" w:rsidDel="00861AD4">
                <w:rPr>
                  <w:rFonts w:ascii="Times" w:hAnsi="Times"/>
                  <w:b/>
                  <w:color w:val="FF0000"/>
                  <w:rPrChange w:id="3382" w:author="Adriana  Casas" w:date="2015-07-08T15:43:00Z">
                    <w:rPr>
                      <w:b/>
                      <w:color w:val="FF0000"/>
                    </w:rPr>
                  </w:rPrChange>
                </w:rPr>
                <w:delText>relacionas</w:delText>
              </w:r>
              <w:r w:rsidRPr="00DD6B12" w:rsidDel="00861AD4">
                <w:rPr>
                  <w:rFonts w:ascii="Times" w:hAnsi="Times"/>
                  <w:color w:val="FF0000"/>
                  <w:rPrChange w:id="3383" w:author="Adriana  Casas" w:date="2015-07-08T15:43:00Z">
                    <w:rPr>
                      <w:color w:val="FF0000"/>
                    </w:rPr>
                  </w:rPrChange>
                </w:rPr>
                <w:delText xml:space="preserve">, </w:delText>
              </w:r>
              <w:r w:rsidRPr="00DD6B12" w:rsidDel="00861AD4">
                <w:rPr>
                  <w:rFonts w:ascii="Times" w:hAnsi="Times"/>
                  <w:b/>
                  <w:color w:val="FF0000"/>
                  <w:rPrChange w:id="3384" w:author="Adriana  Casas" w:date="2015-07-08T15:43:00Z">
                    <w:rPr>
                      <w:b/>
                      <w:color w:val="FF0000"/>
                    </w:rPr>
                  </w:rPrChange>
                </w:rPr>
                <w:delText>la</w:delText>
              </w:r>
              <w:r w:rsidRPr="00DD6B12" w:rsidDel="00861AD4">
                <w:rPr>
                  <w:rFonts w:ascii="Times" w:hAnsi="Times"/>
                  <w:color w:val="FF0000"/>
                  <w:rPrChange w:id="3385" w:author="Adriana  Casas" w:date="2015-07-08T15:43:00Z">
                    <w:rPr>
                      <w:color w:val="FF0000"/>
                    </w:rPr>
                  </w:rPrChange>
                </w:rPr>
                <w:delText xml:space="preserve"> </w:delText>
              </w:r>
              <w:r w:rsidRPr="00DD6B12" w:rsidDel="00861AD4">
                <w:rPr>
                  <w:rFonts w:ascii="Times" w:hAnsi="Times"/>
                  <w:b/>
                  <w:color w:val="FF0000"/>
                  <w:rPrChange w:id="3386" w:author="Adriana  Casas" w:date="2015-07-08T15:43:00Z">
                    <w:rPr>
                      <w:b/>
                      <w:color w:val="FF0000"/>
                    </w:rPr>
                  </w:rPrChange>
                </w:rPr>
                <w:delText>pizarra</w:delText>
              </w:r>
              <w:r w:rsidRPr="00DD6B12" w:rsidDel="00861AD4">
                <w:rPr>
                  <w:rFonts w:ascii="Times" w:hAnsi="Times"/>
                  <w:color w:val="FF0000"/>
                  <w:rPrChange w:id="3387" w:author="Adriana  Casas" w:date="2015-07-08T15:43:00Z">
                    <w:rPr>
                      <w:color w:val="FF0000"/>
                    </w:rPr>
                  </w:rPrChange>
                </w:rPr>
                <w:delText xml:space="preserve"> por </w:delText>
              </w:r>
              <w:r w:rsidRPr="00DD6B12" w:rsidDel="00861AD4">
                <w:rPr>
                  <w:rFonts w:ascii="Times" w:hAnsi="Times"/>
                  <w:b/>
                  <w:color w:val="FF0000"/>
                  <w:rPrChange w:id="3388" w:author="Adriana  Casas" w:date="2015-07-08T15:43:00Z">
                    <w:rPr>
                      <w:b/>
                      <w:color w:val="FF0000"/>
                    </w:rPr>
                  </w:rPrChange>
                </w:rPr>
                <w:delText>el tablero</w:delText>
              </w:r>
              <w:r w:rsidRPr="00DD6B12" w:rsidDel="00861AD4">
                <w:rPr>
                  <w:rFonts w:ascii="Times" w:hAnsi="Times"/>
                  <w:color w:val="FF0000"/>
                  <w:rPrChange w:id="3389" w:author="Adriana  Casas" w:date="2015-07-08T15:43:00Z">
                    <w:rPr>
                      <w:color w:val="FF0000"/>
                    </w:rPr>
                  </w:rPrChange>
                </w:rPr>
                <w:delText xml:space="preserve">, </w:delText>
              </w:r>
              <w:r w:rsidRPr="00DD6B12" w:rsidDel="00861AD4">
                <w:rPr>
                  <w:rFonts w:ascii="Times" w:hAnsi="Times"/>
                  <w:b/>
                  <w:color w:val="FF0000"/>
                  <w:rPrChange w:id="3390" w:author="Adriana  Casas" w:date="2015-07-08T15:43:00Z">
                    <w:rPr>
                      <w:b/>
                      <w:color w:val="FF0000"/>
                    </w:rPr>
                  </w:rPrChange>
                </w:rPr>
                <w:delText>alumnos</w:delText>
              </w:r>
              <w:r w:rsidRPr="00DD6B12" w:rsidDel="00861AD4">
                <w:rPr>
                  <w:rFonts w:ascii="Times" w:hAnsi="Times"/>
                  <w:color w:val="FF0000"/>
                  <w:rPrChange w:id="3391" w:author="Adriana  Casas" w:date="2015-07-08T15:43:00Z">
                    <w:rPr>
                      <w:color w:val="FF0000"/>
                    </w:rPr>
                  </w:rPrChange>
                </w:rPr>
                <w:delText xml:space="preserve"> por </w:delText>
              </w:r>
              <w:r w:rsidRPr="00DD6B12" w:rsidDel="00861AD4">
                <w:rPr>
                  <w:rFonts w:ascii="Times" w:hAnsi="Times"/>
                  <w:b/>
                  <w:color w:val="FF0000"/>
                  <w:rPrChange w:id="3392" w:author="Adriana  Casas" w:date="2015-07-08T15:43:00Z">
                    <w:rPr>
                      <w:b/>
                      <w:color w:val="FF0000"/>
                    </w:rPr>
                  </w:rPrChange>
                </w:rPr>
                <w:delText>estudiantes</w:delText>
              </w:r>
              <w:r w:rsidRPr="00DD6B12" w:rsidDel="00861AD4">
                <w:rPr>
                  <w:rFonts w:ascii="Times" w:hAnsi="Times"/>
                  <w:color w:val="FF0000"/>
                  <w:rPrChange w:id="3393" w:author="Adriana  Casas" w:date="2015-07-08T15:43:00Z">
                    <w:rPr>
                      <w:color w:val="FF0000"/>
                    </w:rPr>
                  </w:rPrChange>
                </w:rPr>
                <w:delText>.</w:delText>
              </w:r>
            </w:del>
          </w:p>
        </w:tc>
      </w:tr>
      <w:tr w:rsidR="006C738E" w:rsidRPr="00DD6B12" w:rsidDel="00861AD4" w14:paraId="12371021" w14:textId="0FC6F37D" w:rsidTr="006C738E">
        <w:trPr>
          <w:trHeight w:val="340"/>
          <w:del w:id="3394"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1C5D46" w14:textId="5171AB06" w:rsidR="006C738E" w:rsidRPr="00DD6B12" w:rsidDel="00861AD4" w:rsidRDefault="006C738E" w:rsidP="00DD6B12">
            <w:pPr>
              <w:spacing w:line="240" w:lineRule="auto"/>
              <w:rPr>
                <w:del w:id="3395" w:author="Adriana  Casas" w:date="2015-07-10T19:19:00Z"/>
                <w:rFonts w:ascii="Times" w:hAnsi="Times"/>
                <w:rPrChange w:id="3396" w:author="Adriana  Casas" w:date="2015-07-08T15:43:00Z">
                  <w:rPr>
                    <w:del w:id="3397" w:author="Adriana  Casas" w:date="2015-07-10T19:19:00Z"/>
                  </w:rPr>
                </w:rPrChange>
              </w:rPr>
              <w:pPrChange w:id="3398" w:author="Adriana  Casas" w:date="2015-07-08T15:43:00Z">
                <w:pPr/>
              </w:pPrChange>
            </w:pPr>
            <w:del w:id="3399" w:author="Adriana  Casas" w:date="2015-07-10T19:19:00Z">
              <w:r w:rsidRPr="00DD6B12" w:rsidDel="00861AD4">
                <w:rPr>
                  <w:rFonts w:ascii="Times" w:hAnsi="Times"/>
                  <w:b/>
                  <w:color w:val="000000"/>
                  <w:rPrChange w:id="3400" w:author="Adriana  Casas" w:date="2015-07-08T15:43:00Z">
                    <w:rPr>
                      <w:b/>
                      <w:color w:val="000000"/>
                    </w:rPr>
                  </w:rPrChange>
                </w:rPr>
                <w:delText>Título</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6432F6E8" w14:textId="6FAB0AB7" w:rsidR="006C738E" w:rsidRPr="00DD6B12" w:rsidDel="00861AD4" w:rsidRDefault="006C738E" w:rsidP="00DD6B12">
            <w:pPr>
              <w:spacing w:after="520" w:line="240" w:lineRule="auto"/>
              <w:rPr>
                <w:del w:id="3401" w:author="Adriana  Casas" w:date="2015-07-10T19:19:00Z"/>
                <w:rFonts w:ascii="Times" w:hAnsi="Times"/>
                <w:rPrChange w:id="3402" w:author="Adriana  Casas" w:date="2015-07-08T15:43:00Z">
                  <w:rPr>
                    <w:del w:id="3403" w:author="Adriana  Casas" w:date="2015-07-10T19:19:00Z"/>
                  </w:rPr>
                </w:rPrChange>
              </w:rPr>
              <w:pPrChange w:id="3404" w:author="Adriana  Casas" w:date="2015-07-08T15:43:00Z">
                <w:pPr>
                  <w:spacing w:after="520"/>
                </w:pPr>
              </w:pPrChange>
            </w:pPr>
            <w:del w:id="3405" w:author="Adriana  Casas" w:date="2015-07-10T19:19:00Z">
              <w:r w:rsidRPr="00DD6B12" w:rsidDel="00861AD4">
                <w:rPr>
                  <w:rFonts w:ascii="Times" w:hAnsi="Times"/>
                  <w:color w:val="000000"/>
                  <w:rPrChange w:id="3406" w:author="Adriana  Casas" w:date="2015-07-08T15:43:00Z">
                    <w:rPr>
                      <w:color w:val="000000"/>
                    </w:rPr>
                  </w:rPrChange>
                </w:rPr>
                <w:delText>¿Qué es la economía?</w:delText>
              </w:r>
            </w:del>
          </w:p>
        </w:tc>
      </w:tr>
      <w:tr w:rsidR="006C738E" w:rsidRPr="00DD6B12" w:rsidDel="00861AD4" w14:paraId="02BE8E7A" w14:textId="59818C6B" w:rsidTr="006C738E">
        <w:trPr>
          <w:del w:id="3407"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728067" w14:textId="30AF20F7" w:rsidR="006C738E" w:rsidRPr="00DD6B12" w:rsidDel="00861AD4" w:rsidRDefault="006C738E" w:rsidP="00DD6B12">
            <w:pPr>
              <w:spacing w:line="240" w:lineRule="auto"/>
              <w:rPr>
                <w:del w:id="3408" w:author="Adriana  Casas" w:date="2015-07-10T19:19:00Z"/>
                <w:rFonts w:ascii="Times" w:hAnsi="Times"/>
                <w:rPrChange w:id="3409" w:author="Adriana  Casas" w:date="2015-07-08T15:43:00Z">
                  <w:rPr>
                    <w:del w:id="3410" w:author="Adriana  Casas" w:date="2015-07-10T19:19:00Z"/>
                  </w:rPr>
                </w:rPrChange>
              </w:rPr>
              <w:pPrChange w:id="3411" w:author="Adriana  Casas" w:date="2015-07-08T15:43:00Z">
                <w:pPr/>
              </w:pPrChange>
            </w:pPr>
            <w:del w:id="3412" w:author="Adriana  Casas" w:date="2015-07-10T19:19:00Z">
              <w:r w:rsidRPr="00DD6B12" w:rsidDel="00861AD4">
                <w:rPr>
                  <w:rFonts w:ascii="Times" w:hAnsi="Times"/>
                  <w:b/>
                  <w:color w:val="000000"/>
                  <w:rPrChange w:id="3413" w:author="Adriana  Casas" w:date="2015-07-08T15:43:00Z">
                    <w:rPr>
                      <w:b/>
                      <w:color w:val="000000"/>
                    </w:rPr>
                  </w:rPrChange>
                </w:rPr>
                <w:delText>Descripción</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74B4D505" w14:textId="480E51A0" w:rsidR="006C738E" w:rsidRPr="00DD6B12" w:rsidDel="00861AD4" w:rsidRDefault="006C738E" w:rsidP="00DD6B12">
            <w:pPr>
              <w:spacing w:after="520" w:line="240" w:lineRule="auto"/>
              <w:rPr>
                <w:del w:id="3414" w:author="Adriana  Casas" w:date="2015-07-10T19:19:00Z"/>
                <w:rFonts w:ascii="Times" w:hAnsi="Times"/>
                <w:rPrChange w:id="3415" w:author="Adriana  Casas" w:date="2015-07-08T15:43:00Z">
                  <w:rPr>
                    <w:del w:id="3416" w:author="Adriana  Casas" w:date="2015-07-10T19:19:00Z"/>
                  </w:rPr>
                </w:rPrChange>
              </w:rPr>
              <w:pPrChange w:id="3417" w:author="Adriana  Casas" w:date="2015-07-08T15:43:00Z">
                <w:pPr>
                  <w:spacing w:after="520"/>
                </w:pPr>
              </w:pPrChange>
            </w:pPr>
            <w:del w:id="3418" w:author="Adriana  Casas" w:date="2015-07-10T19:19:00Z">
              <w:r w:rsidRPr="00DD6B12" w:rsidDel="00861AD4">
                <w:rPr>
                  <w:rFonts w:ascii="Times" w:hAnsi="Times"/>
                  <w:color w:val="000000"/>
                  <w:rPrChange w:id="3419" w:author="Adriana  Casas" w:date="2015-07-08T15:43:00Z">
                    <w:rPr>
                      <w:color w:val="000000"/>
                    </w:rPr>
                  </w:rPrChange>
                </w:rPr>
                <w:delText>Secuencia de imágenes que introduce el concepto de la economía y los principales términos asociados a él.</w:delText>
              </w:r>
            </w:del>
          </w:p>
          <w:p w14:paraId="585D0658" w14:textId="00B02F46" w:rsidR="006C738E" w:rsidRPr="00DD6B12" w:rsidDel="00861AD4" w:rsidRDefault="006C738E" w:rsidP="00DD6B12">
            <w:pPr>
              <w:spacing w:after="520" w:line="240" w:lineRule="auto"/>
              <w:rPr>
                <w:del w:id="3420" w:author="Adriana  Casas" w:date="2015-07-10T19:19:00Z"/>
                <w:rFonts w:ascii="Times" w:hAnsi="Times"/>
                <w:rPrChange w:id="3421" w:author="Adriana  Casas" w:date="2015-07-08T15:43:00Z">
                  <w:rPr>
                    <w:del w:id="3422" w:author="Adriana  Casas" w:date="2015-07-10T19:19:00Z"/>
                  </w:rPr>
                </w:rPrChange>
              </w:rPr>
              <w:pPrChange w:id="3423" w:author="Adriana  Casas" w:date="2015-07-08T15:43:00Z">
                <w:pPr>
                  <w:spacing w:after="520"/>
                </w:pPr>
              </w:pPrChange>
            </w:pPr>
            <w:del w:id="3424" w:author="Adriana  Casas" w:date="2015-07-10T19:19:00Z">
              <w:r w:rsidRPr="00DD6B12" w:rsidDel="00861AD4">
                <w:rPr>
                  <w:rFonts w:ascii="Times" w:hAnsi="Times"/>
                  <w:color w:val="000000"/>
                  <w:rPrChange w:id="3425" w:author="Adriana  Casas" w:date="2015-07-08T15:43:00Z">
                    <w:rPr>
                      <w:color w:val="000000"/>
                    </w:rPr>
                  </w:rPrChange>
                </w:rPr>
                <w:delText>Ficha del profesor</w:delText>
              </w:r>
            </w:del>
          </w:p>
          <w:p w14:paraId="03C93C9B" w14:textId="0EBBCFE0" w:rsidR="006C738E" w:rsidRPr="00DD6B12" w:rsidDel="00861AD4" w:rsidRDefault="006C738E" w:rsidP="00DD6B12">
            <w:pPr>
              <w:spacing w:line="240" w:lineRule="auto"/>
              <w:rPr>
                <w:del w:id="3426" w:author="Adriana  Casas" w:date="2015-07-10T19:19:00Z"/>
                <w:rFonts w:ascii="Times" w:hAnsi="Times"/>
                <w:rPrChange w:id="3427" w:author="Adriana  Casas" w:date="2015-07-08T15:43:00Z">
                  <w:rPr>
                    <w:del w:id="3428" w:author="Adriana  Casas" w:date="2015-07-10T19:19:00Z"/>
                  </w:rPr>
                </w:rPrChange>
              </w:rPr>
              <w:pPrChange w:id="3429" w:author="Adriana  Casas" w:date="2015-07-08T15:43:00Z">
                <w:pPr/>
              </w:pPrChange>
            </w:pPr>
            <w:del w:id="3430" w:author="Adriana  Casas" w:date="2015-07-10T19:19:00Z">
              <w:r w:rsidRPr="00DD6B12" w:rsidDel="00861AD4">
                <w:rPr>
                  <w:rFonts w:ascii="Times" w:hAnsi="Times"/>
                  <w:color w:val="000000"/>
                  <w:rPrChange w:id="3431" w:author="Adriana  Casas" w:date="2015-07-08T15:43:00Z">
                    <w:rPr>
                      <w:color w:val="000000"/>
                    </w:rPr>
                  </w:rPrChange>
                </w:rPr>
                <w:delText>Objetivo</w:delText>
              </w:r>
            </w:del>
          </w:p>
          <w:p w14:paraId="5A26C998" w14:textId="79B2F76E" w:rsidR="006C738E" w:rsidRPr="00DD6B12" w:rsidDel="00861AD4" w:rsidRDefault="006C738E" w:rsidP="00DD6B12">
            <w:pPr>
              <w:spacing w:line="240" w:lineRule="auto"/>
              <w:rPr>
                <w:del w:id="3432" w:author="Adriana  Casas" w:date="2015-07-10T19:19:00Z"/>
                <w:rFonts w:ascii="Times" w:hAnsi="Times"/>
                <w:rPrChange w:id="3433" w:author="Adriana  Casas" w:date="2015-07-08T15:43:00Z">
                  <w:rPr>
                    <w:del w:id="3434" w:author="Adriana  Casas" w:date="2015-07-10T19:19:00Z"/>
                  </w:rPr>
                </w:rPrChange>
              </w:rPr>
              <w:pPrChange w:id="3435" w:author="Adriana  Casas" w:date="2015-07-08T15:43:00Z">
                <w:pPr/>
              </w:pPrChange>
            </w:pPr>
            <w:del w:id="3436" w:author="Adriana  Casas" w:date="2015-07-10T19:19:00Z">
              <w:r w:rsidRPr="00DD6B12" w:rsidDel="00861AD4">
                <w:rPr>
                  <w:rFonts w:ascii="Times" w:hAnsi="Times"/>
                  <w:color w:val="000000"/>
                  <w:rPrChange w:id="3437" w:author="Adriana  Casas" w:date="2015-07-08T15:43:00Z">
                    <w:rPr>
                      <w:color w:val="000000"/>
                    </w:rPr>
                  </w:rPrChange>
                </w:rPr>
                <w:delText>La siguiente secuencia de imágenes permitirá a los estudiantes tener una idea general de qué es la economía y cuáles son algunos de los conceptos de este ámbito que deben conocerse.</w:delText>
              </w:r>
            </w:del>
          </w:p>
          <w:p w14:paraId="1D10AA68" w14:textId="4A7DAA1C" w:rsidR="006C738E" w:rsidRPr="00DD6B12" w:rsidDel="00861AD4" w:rsidRDefault="006C738E" w:rsidP="00DD6B12">
            <w:pPr>
              <w:spacing w:line="240" w:lineRule="auto"/>
              <w:rPr>
                <w:del w:id="3438" w:author="Adriana  Casas" w:date="2015-07-10T19:19:00Z"/>
                <w:rFonts w:ascii="Times" w:hAnsi="Times"/>
                <w:rPrChange w:id="3439" w:author="Adriana  Casas" w:date="2015-07-08T15:43:00Z">
                  <w:rPr>
                    <w:del w:id="3440" w:author="Adriana  Casas" w:date="2015-07-10T19:19:00Z"/>
                  </w:rPr>
                </w:rPrChange>
              </w:rPr>
              <w:pPrChange w:id="3441" w:author="Adriana  Casas" w:date="2015-07-08T15:43:00Z">
                <w:pPr/>
              </w:pPrChange>
            </w:pPr>
            <w:del w:id="3442" w:author="Adriana  Casas" w:date="2015-07-10T19:19:00Z">
              <w:r w:rsidRPr="00DD6B12" w:rsidDel="00861AD4">
                <w:rPr>
                  <w:rFonts w:ascii="Times" w:hAnsi="Times"/>
                  <w:color w:val="000000"/>
                  <w:rPrChange w:id="3443" w:author="Adriana  Casas" w:date="2015-07-08T15:43:00Z">
                    <w:rPr>
                      <w:color w:val="000000"/>
                    </w:rPr>
                  </w:rPrChange>
                </w:rPr>
                <w:delText>Propuesta</w:delText>
              </w:r>
            </w:del>
          </w:p>
          <w:p w14:paraId="2366179F" w14:textId="1266ACED" w:rsidR="006C738E" w:rsidRPr="00DD6B12" w:rsidDel="00861AD4" w:rsidRDefault="006C738E" w:rsidP="00DD6B12">
            <w:pPr>
              <w:spacing w:line="240" w:lineRule="auto"/>
              <w:rPr>
                <w:del w:id="3444" w:author="Adriana  Casas" w:date="2015-07-10T19:19:00Z"/>
                <w:rFonts w:ascii="Times" w:hAnsi="Times"/>
                <w:rPrChange w:id="3445" w:author="Adriana  Casas" w:date="2015-07-08T15:43:00Z">
                  <w:rPr>
                    <w:del w:id="3446" w:author="Adriana  Casas" w:date="2015-07-10T19:19:00Z"/>
                  </w:rPr>
                </w:rPrChange>
              </w:rPr>
              <w:pPrChange w:id="3447" w:author="Adriana  Casas" w:date="2015-07-08T15:43:00Z">
                <w:pPr/>
              </w:pPrChange>
            </w:pPr>
            <w:del w:id="3448" w:author="Adriana  Casas" w:date="2015-07-10T19:19:00Z">
              <w:r w:rsidRPr="00DD6B12" w:rsidDel="00861AD4">
                <w:rPr>
                  <w:rFonts w:ascii="Times" w:hAnsi="Times"/>
                  <w:color w:val="000000"/>
                  <w:rPrChange w:id="3449" w:author="Adriana  Casas" w:date="2015-07-08T15:43:00Z">
                    <w:rPr>
                      <w:color w:val="000000"/>
                    </w:rPr>
                  </w:rPrChange>
                </w:rPr>
                <w:delText>Antes de la presentación</w:delText>
              </w:r>
            </w:del>
          </w:p>
          <w:p w14:paraId="1EA4FF50" w14:textId="6F5CB8A1" w:rsidR="006C738E" w:rsidRPr="00DD6B12" w:rsidDel="00861AD4" w:rsidRDefault="006C738E" w:rsidP="00DD6B12">
            <w:pPr>
              <w:spacing w:line="240" w:lineRule="auto"/>
              <w:rPr>
                <w:del w:id="3450" w:author="Adriana  Casas" w:date="2015-07-10T19:19:00Z"/>
                <w:rFonts w:ascii="Times" w:hAnsi="Times"/>
                <w:rPrChange w:id="3451" w:author="Adriana  Casas" w:date="2015-07-08T15:43:00Z">
                  <w:rPr>
                    <w:del w:id="3452" w:author="Adriana  Casas" w:date="2015-07-10T19:19:00Z"/>
                  </w:rPr>
                </w:rPrChange>
              </w:rPr>
              <w:pPrChange w:id="3453" w:author="Adriana  Casas" w:date="2015-07-08T15:43:00Z">
                <w:pPr/>
              </w:pPrChange>
            </w:pPr>
            <w:del w:id="3454" w:author="Adriana  Casas" w:date="2015-07-10T19:19:00Z">
              <w:r w:rsidRPr="00DD6B12" w:rsidDel="00861AD4">
                <w:rPr>
                  <w:rFonts w:ascii="Times" w:hAnsi="Times"/>
                  <w:color w:val="000000"/>
                  <w:rPrChange w:id="3455" w:author="Adriana  Casas" w:date="2015-07-08T15:43:00Z">
                    <w:rPr>
                      <w:color w:val="000000"/>
                    </w:rPr>
                  </w:rPrChange>
                </w:rPr>
                <w:delText>Como paso previo, será muy útil aprovechar los conocimientos que los estudiantes puedan tener sobre el campo de la economía. Para ello, se sugiere plantear algunas preguntas:</w:delText>
              </w:r>
            </w:del>
          </w:p>
          <w:p w14:paraId="3AE35DA7" w14:textId="213FE724" w:rsidR="006C738E" w:rsidRPr="00DD6B12" w:rsidDel="00861AD4" w:rsidRDefault="006C738E" w:rsidP="00DD6B12">
            <w:pPr>
              <w:spacing w:line="240" w:lineRule="auto"/>
              <w:rPr>
                <w:del w:id="3456" w:author="Adriana  Casas" w:date="2015-07-10T19:19:00Z"/>
                <w:rFonts w:ascii="Times" w:hAnsi="Times"/>
                <w:rPrChange w:id="3457" w:author="Adriana  Casas" w:date="2015-07-08T15:43:00Z">
                  <w:rPr>
                    <w:del w:id="3458" w:author="Adriana  Casas" w:date="2015-07-10T19:19:00Z"/>
                  </w:rPr>
                </w:rPrChange>
              </w:rPr>
              <w:pPrChange w:id="3459" w:author="Adriana  Casas" w:date="2015-07-08T15:43:00Z">
                <w:pPr/>
              </w:pPrChange>
            </w:pPr>
            <w:del w:id="3460" w:author="Adriana  Casas" w:date="2015-07-10T19:19:00Z">
              <w:r w:rsidRPr="00DD6B12" w:rsidDel="00861AD4">
                <w:rPr>
                  <w:rFonts w:ascii="Times" w:hAnsi="Times"/>
                  <w:color w:val="000000"/>
                  <w:rPrChange w:id="3461" w:author="Adriana  Casas" w:date="2015-07-08T15:43:00Z">
                    <w:rPr>
                      <w:color w:val="000000"/>
                    </w:rPr>
                  </w:rPrChange>
                </w:rPr>
                <w:delText>- ¿Qué es la economía?</w:delText>
              </w:r>
            </w:del>
          </w:p>
          <w:p w14:paraId="3F8CB559" w14:textId="460EAE18" w:rsidR="006C738E" w:rsidRPr="00DD6B12" w:rsidDel="00861AD4" w:rsidRDefault="006C738E" w:rsidP="00DD6B12">
            <w:pPr>
              <w:spacing w:line="240" w:lineRule="auto"/>
              <w:rPr>
                <w:del w:id="3462" w:author="Adriana  Casas" w:date="2015-07-10T19:19:00Z"/>
                <w:rFonts w:ascii="Times" w:hAnsi="Times"/>
                <w:rPrChange w:id="3463" w:author="Adriana  Casas" w:date="2015-07-08T15:43:00Z">
                  <w:rPr>
                    <w:del w:id="3464" w:author="Adriana  Casas" w:date="2015-07-10T19:19:00Z"/>
                  </w:rPr>
                </w:rPrChange>
              </w:rPr>
              <w:pPrChange w:id="3465" w:author="Adriana  Casas" w:date="2015-07-08T15:43:00Z">
                <w:pPr/>
              </w:pPrChange>
            </w:pPr>
            <w:del w:id="3466" w:author="Adriana  Casas" w:date="2015-07-10T19:19:00Z">
              <w:r w:rsidRPr="00DD6B12" w:rsidDel="00861AD4">
                <w:rPr>
                  <w:rFonts w:ascii="Times" w:hAnsi="Times"/>
                  <w:color w:val="000000"/>
                  <w:rPrChange w:id="3467" w:author="Adriana  Casas" w:date="2015-07-08T15:43:00Z">
                    <w:rPr>
                      <w:color w:val="000000"/>
                    </w:rPr>
                  </w:rPrChange>
                </w:rPr>
                <w:delText xml:space="preserve">- ¿Qué conceptos relacionas con la palabra </w:delText>
              </w:r>
              <w:r w:rsidRPr="00DD6B12" w:rsidDel="00861AD4">
                <w:rPr>
                  <w:rFonts w:ascii="Times" w:hAnsi="Times"/>
                  <w:i/>
                  <w:color w:val="000000"/>
                  <w:rPrChange w:id="3468" w:author="Adriana  Casas" w:date="2015-07-08T15:43:00Z">
                    <w:rPr>
                      <w:i/>
                      <w:color w:val="000000"/>
                    </w:rPr>
                  </w:rPrChange>
                </w:rPr>
                <w:delText>economía</w:delText>
              </w:r>
              <w:r w:rsidRPr="00DD6B12" w:rsidDel="00861AD4">
                <w:rPr>
                  <w:rFonts w:ascii="Times" w:hAnsi="Times"/>
                  <w:color w:val="000000"/>
                  <w:rPrChange w:id="3469" w:author="Adriana  Casas" w:date="2015-07-08T15:43:00Z">
                    <w:rPr>
                      <w:color w:val="000000"/>
                    </w:rPr>
                  </w:rPrChange>
                </w:rPr>
                <w:delText>?</w:delText>
              </w:r>
            </w:del>
          </w:p>
          <w:p w14:paraId="1415DD78" w14:textId="0A2411B6" w:rsidR="006C738E" w:rsidRPr="00DD6B12" w:rsidDel="00861AD4" w:rsidRDefault="006C738E" w:rsidP="00DD6B12">
            <w:pPr>
              <w:spacing w:line="240" w:lineRule="auto"/>
              <w:rPr>
                <w:del w:id="3470" w:author="Adriana  Casas" w:date="2015-07-10T19:19:00Z"/>
                <w:rFonts w:ascii="Times" w:hAnsi="Times"/>
                <w:rPrChange w:id="3471" w:author="Adriana  Casas" w:date="2015-07-08T15:43:00Z">
                  <w:rPr>
                    <w:del w:id="3472" w:author="Adriana  Casas" w:date="2015-07-10T19:19:00Z"/>
                  </w:rPr>
                </w:rPrChange>
              </w:rPr>
              <w:pPrChange w:id="3473" w:author="Adriana  Casas" w:date="2015-07-08T15:43:00Z">
                <w:pPr/>
              </w:pPrChange>
            </w:pPr>
            <w:del w:id="3474" w:author="Adriana  Casas" w:date="2015-07-10T19:19:00Z">
              <w:r w:rsidRPr="00DD6B12" w:rsidDel="00861AD4">
                <w:rPr>
                  <w:rFonts w:ascii="Times" w:hAnsi="Times"/>
                  <w:color w:val="000000"/>
                  <w:rPrChange w:id="3475" w:author="Adriana  Casas" w:date="2015-07-08T15:43:00Z">
                    <w:rPr>
                      <w:color w:val="000000"/>
                    </w:rPr>
                  </w:rPrChange>
                </w:rPr>
                <w:delText>- ¿Para qué sirve el dinero?</w:delText>
              </w:r>
            </w:del>
          </w:p>
          <w:p w14:paraId="25DDF8AC" w14:textId="2F99CE94" w:rsidR="006C738E" w:rsidRPr="00DD6B12" w:rsidDel="00861AD4" w:rsidRDefault="006C738E" w:rsidP="00DD6B12">
            <w:pPr>
              <w:spacing w:line="240" w:lineRule="auto"/>
              <w:rPr>
                <w:del w:id="3476" w:author="Adriana  Casas" w:date="2015-07-10T19:19:00Z"/>
                <w:rFonts w:ascii="Times" w:hAnsi="Times"/>
                <w:rPrChange w:id="3477" w:author="Adriana  Casas" w:date="2015-07-08T15:43:00Z">
                  <w:rPr>
                    <w:del w:id="3478" w:author="Adriana  Casas" w:date="2015-07-10T19:19:00Z"/>
                  </w:rPr>
                </w:rPrChange>
              </w:rPr>
              <w:pPrChange w:id="3479" w:author="Adriana  Casas" w:date="2015-07-08T15:43:00Z">
                <w:pPr/>
              </w:pPrChange>
            </w:pPr>
            <w:del w:id="3480" w:author="Adriana  Casas" w:date="2015-07-10T19:19:00Z">
              <w:r w:rsidRPr="00DD6B12" w:rsidDel="00861AD4">
                <w:rPr>
                  <w:rFonts w:ascii="Times" w:hAnsi="Times"/>
                  <w:color w:val="000000"/>
                  <w:rPrChange w:id="3481" w:author="Adriana  Casas" w:date="2015-07-08T15:43:00Z">
                    <w:rPr>
                      <w:color w:val="000000"/>
                    </w:rPr>
                  </w:rPrChange>
                </w:rPr>
                <w:delText>- ¿Qué es un consumidor?</w:delText>
              </w:r>
            </w:del>
          </w:p>
          <w:p w14:paraId="4F999B2D" w14:textId="6C612229" w:rsidR="006C738E" w:rsidRPr="00DD6B12" w:rsidDel="00861AD4" w:rsidRDefault="006C738E" w:rsidP="00DD6B12">
            <w:pPr>
              <w:spacing w:line="240" w:lineRule="auto"/>
              <w:rPr>
                <w:del w:id="3482" w:author="Adriana  Casas" w:date="2015-07-10T19:19:00Z"/>
                <w:rFonts w:ascii="Times" w:hAnsi="Times"/>
                <w:rPrChange w:id="3483" w:author="Adriana  Casas" w:date="2015-07-08T15:43:00Z">
                  <w:rPr>
                    <w:del w:id="3484" w:author="Adriana  Casas" w:date="2015-07-10T19:19:00Z"/>
                  </w:rPr>
                </w:rPrChange>
              </w:rPr>
              <w:pPrChange w:id="3485" w:author="Adriana  Casas" w:date="2015-07-08T15:43:00Z">
                <w:pPr/>
              </w:pPrChange>
            </w:pPr>
            <w:del w:id="3486" w:author="Adriana  Casas" w:date="2015-07-10T19:19:00Z">
              <w:r w:rsidRPr="00DD6B12" w:rsidDel="00861AD4">
                <w:rPr>
                  <w:rFonts w:ascii="Times" w:hAnsi="Times"/>
                  <w:color w:val="000000"/>
                  <w:rPrChange w:id="3487" w:author="Adriana  Casas" w:date="2015-07-08T15:43:00Z">
                    <w:rPr>
                      <w:color w:val="000000"/>
                    </w:rPr>
                  </w:rPrChange>
                </w:rPr>
                <w:delText>- ¿Qué es un medio de producción?</w:delText>
              </w:r>
            </w:del>
          </w:p>
          <w:p w14:paraId="52E2EC22" w14:textId="72EF6A46" w:rsidR="006C738E" w:rsidRPr="00DD6B12" w:rsidDel="00861AD4" w:rsidRDefault="006C738E" w:rsidP="00DD6B12">
            <w:pPr>
              <w:spacing w:line="240" w:lineRule="auto"/>
              <w:rPr>
                <w:del w:id="3488" w:author="Adriana  Casas" w:date="2015-07-10T19:19:00Z"/>
                <w:rFonts w:ascii="Times" w:hAnsi="Times"/>
                <w:rPrChange w:id="3489" w:author="Adriana  Casas" w:date="2015-07-08T15:43:00Z">
                  <w:rPr>
                    <w:del w:id="3490" w:author="Adriana  Casas" w:date="2015-07-10T19:19:00Z"/>
                  </w:rPr>
                </w:rPrChange>
              </w:rPr>
              <w:pPrChange w:id="3491" w:author="Adriana  Casas" w:date="2015-07-08T15:43:00Z">
                <w:pPr/>
              </w:pPrChange>
            </w:pPr>
            <w:del w:id="3492" w:author="Adriana  Casas" w:date="2015-07-10T19:19:00Z">
              <w:r w:rsidRPr="00DD6B12" w:rsidDel="00861AD4">
                <w:rPr>
                  <w:rFonts w:ascii="Times" w:hAnsi="Times"/>
                  <w:color w:val="000000"/>
                  <w:rPrChange w:id="3493" w:author="Adriana  Casas" w:date="2015-07-08T15:43:00Z">
                    <w:rPr>
                      <w:color w:val="000000"/>
                    </w:rPr>
                  </w:rPrChange>
                </w:rPr>
                <w:delText>- ¿Cuáles son las características propias de nuestra economía?</w:delText>
              </w:r>
            </w:del>
          </w:p>
          <w:p w14:paraId="6689A592" w14:textId="0418DFF2" w:rsidR="006C738E" w:rsidRPr="00DD6B12" w:rsidDel="00861AD4" w:rsidRDefault="006C738E" w:rsidP="00DD6B12">
            <w:pPr>
              <w:spacing w:line="240" w:lineRule="auto"/>
              <w:rPr>
                <w:del w:id="3494" w:author="Adriana  Casas" w:date="2015-07-10T19:19:00Z"/>
                <w:rFonts w:ascii="Times" w:hAnsi="Times"/>
                <w:rPrChange w:id="3495" w:author="Adriana  Casas" w:date="2015-07-08T15:43:00Z">
                  <w:rPr>
                    <w:del w:id="3496" w:author="Adriana  Casas" w:date="2015-07-10T19:19:00Z"/>
                  </w:rPr>
                </w:rPrChange>
              </w:rPr>
              <w:pPrChange w:id="3497" w:author="Adriana  Casas" w:date="2015-07-08T15:43:00Z">
                <w:pPr/>
              </w:pPrChange>
            </w:pPr>
            <w:del w:id="3498" w:author="Adriana  Casas" w:date="2015-07-10T19:19:00Z">
              <w:r w:rsidRPr="00DD6B12" w:rsidDel="00861AD4">
                <w:rPr>
                  <w:rFonts w:ascii="Times" w:hAnsi="Times"/>
                  <w:color w:val="000000"/>
                  <w:rPrChange w:id="3499" w:author="Adriana  Casas" w:date="2015-07-08T15:43:00Z">
                    <w:rPr>
                      <w:color w:val="000000"/>
                    </w:rPr>
                  </w:rPrChange>
                </w:rPr>
                <w:delText>- ¿Ha funcionado la economía siempre del mismo modo?</w:delText>
              </w:r>
            </w:del>
          </w:p>
          <w:p w14:paraId="49A1CE58" w14:textId="58A80D2F" w:rsidR="006C738E" w:rsidRPr="00DD6B12" w:rsidDel="00861AD4" w:rsidRDefault="006C738E" w:rsidP="00DD6B12">
            <w:pPr>
              <w:spacing w:line="240" w:lineRule="auto"/>
              <w:rPr>
                <w:del w:id="3500" w:author="Adriana  Casas" w:date="2015-07-10T19:19:00Z"/>
                <w:rFonts w:ascii="Times" w:hAnsi="Times"/>
                <w:rPrChange w:id="3501" w:author="Adriana  Casas" w:date="2015-07-08T15:43:00Z">
                  <w:rPr>
                    <w:del w:id="3502" w:author="Adriana  Casas" w:date="2015-07-10T19:19:00Z"/>
                  </w:rPr>
                </w:rPrChange>
              </w:rPr>
              <w:pPrChange w:id="3503" w:author="Adriana  Casas" w:date="2015-07-08T15:43:00Z">
                <w:pPr/>
              </w:pPrChange>
            </w:pPr>
            <w:del w:id="3504" w:author="Adriana  Casas" w:date="2015-07-10T19:19:00Z">
              <w:r w:rsidRPr="00DD6B12" w:rsidDel="00861AD4">
                <w:rPr>
                  <w:rFonts w:ascii="Times" w:hAnsi="Times"/>
                  <w:color w:val="000000"/>
                  <w:rPrChange w:id="3505" w:author="Adriana  Casas" w:date="2015-07-08T15:43:00Z">
                    <w:rPr>
                      <w:color w:val="000000"/>
                    </w:rPr>
                  </w:rPrChange>
                </w:rPr>
                <w:delText>Puede resultar interesante plantear la actividad como una lluvia de ideas. Es recomendable anotar en el tablero las respuestas de los estudiantes para que luego traten de establecer relaciones entre los distintos conceptos apuntados.</w:delText>
              </w:r>
            </w:del>
          </w:p>
          <w:p w14:paraId="5F75ECEB" w14:textId="02C8598C" w:rsidR="006C738E" w:rsidRPr="00DD6B12" w:rsidDel="00861AD4" w:rsidRDefault="006C738E" w:rsidP="00DD6B12">
            <w:pPr>
              <w:spacing w:line="240" w:lineRule="auto"/>
              <w:rPr>
                <w:del w:id="3506" w:author="Adriana  Casas" w:date="2015-07-10T19:19:00Z"/>
                <w:rFonts w:ascii="Times" w:hAnsi="Times"/>
                <w:rPrChange w:id="3507" w:author="Adriana  Casas" w:date="2015-07-08T15:43:00Z">
                  <w:rPr>
                    <w:del w:id="3508" w:author="Adriana  Casas" w:date="2015-07-10T19:19:00Z"/>
                  </w:rPr>
                </w:rPrChange>
              </w:rPr>
              <w:pPrChange w:id="3509" w:author="Adriana  Casas" w:date="2015-07-08T15:43:00Z">
                <w:pPr/>
              </w:pPrChange>
            </w:pPr>
            <w:del w:id="3510" w:author="Adriana  Casas" w:date="2015-07-10T19:19:00Z">
              <w:r w:rsidRPr="00DD6B12" w:rsidDel="00861AD4">
                <w:rPr>
                  <w:rFonts w:ascii="Times" w:hAnsi="Times"/>
                  <w:color w:val="000000"/>
                  <w:rPrChange w:id="3511" w:author="Adriana  Casas" w:date="2015-07-08T15:43:00Z">
                    <w:rPr>
                      <w:color w:val="000000"/>
                    </w:rPr>
                  </w:rPrChange>
                </w:rPr>
                <w:delText>De este modo, los estudiantes utilizarán lo que ya saben para responder a las preguntas planteadas y descubrirán que la economía no es algo alejado de su día a día, sino todo lo contrario.</w:delText>
              </w:r>
            </w:del>
          </w:p>
          <w:p w14:paraId="4A0EE33D" w14:textId="73D9C6AF" w:rsidR="006C738E" w:rsidRPr="00DD6B12" w:rsidDel="00861AD4" w:rsidRDefault="006C738E" w:rsidP="00DD6B12">
            <w:pPr>
              <w:spacing w:line="240" w:lineRule="auto"/>
              <w:rPr>
                <w:del w:id="3512" w:author="Adriana  Casas" w:date="2015-07-10T19:19:00Z"/>
                <w:rFonts w:ascii="Times" w:hAnsi="Times"/>
                <w:rPrChange w:id="3513" w:author="Adriana  Casas" w:date="2015-07-08T15:43:00Z">
                  <w:rPr>
                    <w:del w:id="3514" w:author="Adriana  Casas" w:date="2015-07-10T19:19:00Z"/>
                  </w:rPr>
                </w:rPrChange>
              </w:rPr>
              <w:pPrChange w:id="3515" w:author="Adriana  Casas" w:date="2015-07-08T15:43:00Z">
                <w:pPr/>
              </w:pPrChange>
            </w:pPr>
            <w:del w:id="3516" w:author="Adriana  Casas" w:date="2015-07-10T19:19:00Z">
              <w:r w:rsidRPr="00DD6B12" w:rsidDel="00861AD4">
                <w:rPr>
                  <w:rFonts w:ascii="Times" w:hAnsi="Times"/>
                  <w:color w:val="000000"/>
                  <w:rPrChange w:id="3517" w:author="Adriana  Casas" w:date="2015-07-08T15:43:00Z">
                    <w:rPr>
                      <w:color w:val="000000"/>
                    </w:rPr>
                  </w:rPrChange>
                </w:rPr>
                <w:delText>Durante la presentación</w:delText>
              </w:r>
            </w:del>
          </w:p>
          <w:p w14:paraId="38307C45" w14:textId="2F00B221" w:rsidR="006C738E" w:rsidRPr="00DD6B12" w:rsidDel="00861AD4" w:rsidRDefault="006C738E" w:rsidP="00DD6B12">
            <w:pPr>
              <w:spacing w:line="240" w:lineRule="auto"/>
              <w:rPr>
                <w:del w:id="3518" w:author="Adriana  Casas" w:date="2015-07-10T19:19:00Z"/>
                <w:rFonts w:ascii="Times" w:hAnsi="Times"/>
                <w:rPrChange w:id="3519" w:author="Adriana  Casas" w:date="2015-07-08T15:43:00Z">
                  <w:rPr>
                    <w:del w:id="3520" w:author="Adriana  Casas" w:date="2015-07-10T19:19:00Z"/>
                  </w:rPr>
                </w:rPrChange>
              </w:rPr>
              <w:pPrChange w:id="3521" w:author="Adriana  Casas" w:date="2015-07-08T15:43:00Z">
                <w:pPr/>
              </w:pPrChange>
            </w:pPr>
            <w:del w:id="3522" w:author="Adriana  Casas" w:date="2015-07-10T19:19:00Z">
              <w:r w:rsidRPr="00DD6B12" w:rsidDel="00861AD4">
                <w:rPr>
                  <w:rFonts w:ascii="Times" w:hAnsi="Times"/>
                  <w:color w:val="000000"/>
                  <w:rPrChange w:id="3523" w:author="Adriana  Casas" w:date="2015-07-08T15:43:00Z">
                    <w:rPr>
                      <w:color w:val="000000"/>
                    </w:rPr>
                  </w:rPrChange>
                </w:rPr>
                <w:delText>Esta secuencia de imágenes está pensada para, partiendo de la definición de economía, ir explicando los conceptos básicos que tienen que ver con esta ciencia social. Es por ello que primero hay que trabajar sobre la definición que aparece en pantalla y comentar cada uno de los conceptos que puedan presentar problemas. Puede animar a los estudiantes a escribir de forma conjunta una definición que les sea útil para recordar para qué sirve la economía.</w:delText>
              </w:r>
            </w:del>
          </w:p>
          <w:p w14:paraId="371C2621" w14:textId="4D311DE5" w:rsidR="006C738E" w:rsidRPr="00DD6B12" w:rsidDel="00861AD4" w:rsidRDefault="006C738E" w:rsidP="00DD6B12">
            <w:pPr>
              <w:spacing w:line="240" w:lineRule="auto"/>
              <w:rPr>
                <w:del w:id="3524" w:author="Adriana  Casas" w:date="2015-07-10T19:19:00Z"/>
                <w:rFonts w:ascii="Times" w:hAnsi="Times"/>
                <w:rPrChange w:id="3525" w:author="Adriana  Casas" w:date="2015-07-08T15:43:00Z">
                  <w:rPr>
                    <w:del w:id="3526" w:author="Adriana  Casas" w:date="2015-07-10T19:19:00Z"/>
                  </w:rPr>
                </w:rPrChange>
              </w:rPr>
              <w:pPrChange w:id="3527" w:author="Adriana  Casas" w:date="2015-07-08T15:43:00Z">
                <w:pPr/>
              </w:pPrChange>
            </w:pPr>
            <w:del w:id="3528" w:author="Adriana  Casas" w:date="2015-07-10T19:19:00Z">
              <w:r w:rsidRPr="00DD6B12" w:rsidDel="00861AD4">
                <w:rPr>
                  <w:rFonts w:ascii="Times" w:hAnsi="Times"/>
                  <w:color w:val="000000"/>
                  <w:rPrChange w:id="3529" w:author="Adriana  Casas" w:date="2015-07-08T15:43:00Z">
                    <w:rPr>
                      <w:color w:val="000000"/>
                    </w:rPr>
                  </w:rPrChange>
                </w:rPr>
                <w:delText>A medida que avance, explique cada uno de los conceptos que vayan apareciendo. Le recomendamos detenerte especialmente en los gráficos en los que se explican la ley de la oferta y la demanda y los ciclos económicos.</w:delText>
              </w:r>
            </w:del>
          </w:p>
          <w:p w14:paraId="4DEF8945" w14:textId="6B222ED5" w:rsidR="006C738E" w:rsidRPr="00DD6B12" w:rsidDel="00861AD4" w:rsidRDefault="006C738E" w:rsidP="00DD6B12">
            <w:pPr>
              <w:spacing w:line="240" w:lineRule="auto"/>
              <w:rPr>
                <w:del w:id="3530" w:author="Adriana  Casas" w:date="2015-07-10T19:19:00Z"/>
                <w:rFonts w:ascii="Times" w:hAnsi="Times"/>
                <w:rPrChange w:id="3531" w:author="Adriana  Casas" w:date="2015-07-08T15:43:00Z">
                  <w:rPr>
                    <w:del w:id="3532" w:author="Adriana  Casas" w:date="2015-07-10T19:19:00Z"/>
                  </w:rPr>
                </w:rPrChange>
              </w:rPr>
              <w:pPrChange w:id="3533" w:author="Adriana  Casas" w:date="2015-07-08T15:43:00Z">
                <w:pPr/>
              </w:pPrChange>
            </w:pPr>
            <w:del w:id="3534" w:author="Adriana  Casas" w:date="2015-07-10T19:19:00Z">
              <w:r w:rsidRPr="00DD6B12" w:rsidDel="00861AD4">
                <w:rPr>
                  <w:rFonts w:ascii="Times" w:hAnsi="Times"/>
                  <w:color w:val="000000"/>
                  <w:rPrChange w:id="3535" w:author="Adriana  Casas" w:date="2015-07-08T15:43:00Z">
                    <w:rPr>
                      <w:color w:val="000000"/>
                    </w:rPr>
                  </w:rPrChange>
                </w:rPr>
                <w:delText>Para finalizar, resuma los principales aspectos que se han trabajado para ayudar a los alumnos a afianzar y repasar todos los conceptos, pues pueden resultar complejos para la mayoría. Un buen método podría consistir en realizar un esquema en el tablero en el que aparezcan todos los términos que incluye el interactivo de un modo sintético y claro.</w:delText>
              </w:r>
            </w:del>
          </w:p>
          <w:p w14:paraId="7971E844" w14:textId="51452153" w:rsidR="006C738E" w:rsidRPr="00DD6B12" w:rsidDel="00861AD4" w:rsidRDefault="006C738E" w:rsidP="00DD6B12">
            <w:pPr>
              <w:spacing w:line="240" w:lineRule="auto"/>
              <w:rPr>
                <w:del w:id="3536" w:author="Adriana  Casas" w:date="2015-07-10T19:19:00Z"/>
                <w:rFonts w:ascii="Times" w:hAnsi="Times"/>
                <w:rPrChange w:id="3537" w:author="Adriana  Casas" w:date="2015-07-08T15:43:00Z">
                  <w:rPr>
                    <w:del w:id="3538" w:author="Adriana  Casas" w:date="2015-07-10T19:19:00Z"/>
                  </w:rPr>
                </w:rPrChange>
              </w:rPr>
              <w:pPrChange w:id="3539" w:author="Adriana  Casas" w:date="2015-07-08T15:43:00Z">
                <w:pPr/>
              </w:pPrChange>
            </w:pPr>
            <w:del w:id="3540" w:author="Adriana  Casas" w:date="2015-07-10T19:19:00Z">
              <w:r w:rsidRPr="00DD6B12" w:rsidDel="00861AD4">
                <w:rPr>
                  <w:rFonts w:ascii="Times" w:hAnsi="Times"/>
                  <w:color w:val="000000"/>
                  <w:rPrChange w:id="3541" w:author="Adriana  Casas" w:date="2015-07-08T15:43:00Z">
                    <w:rPr>
                      <w:color w:val="000000"/>
                    </w:rPr>
                  </w:rPrChange>
                </w:rPr>
                <w:delText>Después de la presentación</w:delText>
              </w:r>
            </w:del>
          </w:p>
          <w:p w14:paraId="21E86E7E" w14:textId="2B2CF7D6" w:rsidR="006C738E" w:rsidRPr="00DD6B12" w:rsidDel="00861AD4" w:rsidRDefault="006C738E" w:rsidP="00DD6B12">
            <w:pPr>
              <w:spacing w:line="240" w:lineRule="auto"/>
              <w:rPr>
                <w:del w:id="3542" w:author="Adriana  Casas" w:date="2015-07-10T19:19:00Z"/>
                <w:rFonts w:ascii="Times" w:hAnsi="Times"/>
                <w:rPrChange w:id="3543" w:author="Adriana  Casas" w:date="2015-07-08T15:43:00Z">
                  <w:rPr>
                    <w:del w:id="3544" w:author="Adriana  Casas" w:date="2015-07-10T19:19:00Z"/>
                  </w:rPr>
                </w:rPrChange>
              </w:rPr>
              <w:pPrChange w:id="3545" w:author="Adriana  Casas" w:date="2015-07-08T15:43:00Z">
                <w:pPr/>
              </w:pPrChange>
            </w:pPr>
            <w:del w:id="3546" w:author="Adriana  Casas" w:date="2015-07-10T19:19:00Z">
              <w:r w:rsidRPr="00DD6B12" w:rsidDel="00861AD4">
                <w:rPr>
                  <w:rFonts w:ascii="Times" w:hAnsi="Times"/>
                  <w:color w:val="000000"/>
                  <w:rPrChange w:id="3547" w:author="Adriana  Casas" w:date="2015-07-08T15:43:00Z">
                    <w:rPr>
                      <w:color w:val="000000"/>
                    </w:rPr>
                  </w:rPrChange>
                </w:rPr>
                <w:delText>Una vez hecha la presentación, te animamos a pedir a los alumnos que definan los conceptos clave que aparecen al final de la secuencia de imágenes:</w:delText>
              </w:r>
            </w:del>
          </w:p>
          <w:p w14:paraId="6CE39FED" w14:textId="566724A1" w:rsidR="006C738E" w:rsidRPr="00DD6B12" w:rsidDel="00861AD4" w:rsidRDefault="006C738E" w:rsidP="00DD6B12">
            <w:pPr>
              <w:spacing w:line="240" w:lineRule="auto"/>
              <w:rPr>
                <w:del w:id="3548" w:author="Adriana  Casas" w:date="2015-07-10T19:19:00Z"/>
                <w:rFonts w:ascii="Times" w:hAnsi="Times"/>
                <w:rPrChange w:id="3549" w:author="Adriana  Casas" w:date="2015-07-08T15:43:00Z">
                  <w:rPr>
                    <w:del w:id="3550" w:author="Adriana  Casas" w:date="2015-07-10T19:19:00Z"/>
                  </w:rPr>
                </w:rPrChange>
              </w:rPr>
              <w:pPrChange w:id="3551" w:author="Adriana  Casas" w:date="2015-07-08T15:43:00Z">
                <w:pPr/>
              </w:pPrChange>
            </w:pPr>
            <w:del w:id="3552" w:author="Adriana  Casas" w:date="2015-07-10T19:19:00Z">
              <w:r w:rsidRPr="00DD6B12" w:rsidDel="00861AD4">
                <w:rPr>
                  <w:rFonts w:ascii="Times" w:hAnsi="Times"/>
                  <w:color w:val="000000"/>
                  <w:rPrChange w:id="3553" w:author="Adriana  Casas" w:date="2015-07-08T15:43:00Z">
                    <w:rPr>
                      <w:color w:val="000000"/>
                    </w:rPr>
                  </w:rPrChange>
                </w:rPr>
                <w:delText>- Gasto y ahorro.</w:delText>
              </w:r>
            </w:del>
          </w:p>
          <w:p w14:paraId="737B443A" w14:textId="508EF785" w:rsidR="006C738E" w:rsidRPr="00DD6B12" w:rsidDel="00861AD4" w:rsidRDefault="006C738E" w:rsidP="00DD6B12">
            <w:pPr>
              <w:spacing w:line="240" w:lineRule="auto"/>
              <w:rPr>
                <w:del w:id="3554" w:author="Adriana  Casas" w:date="2015-07-10T19:19:00Z"/>
                <w:rFonts w:ascii="Times" w:hAnsi="Times"/>
                <w:rPrChange w:id="3555" w:author="Adriana  Casas" w:date="2015-07-08T15:43:00Z">
                  <w:rPr>
                    <w:del w:id="3556" w:author="Adriana  Casas" w:date="2015-07-10T19:19:00Z"/>
                  </w:rPr>
                </w:rPrChange>
              </w:rPr>
              <w:pPrChange w:id="3557" w:author="Adriana  Casas" w:date="2015-07-08T15:43:00Z">
                <w:pPr/>
              </w:pPrChange>
            </w:pPr>
            <w:del w:id="3558" w:author="Adriana  Casas" w:date="2015-07-10T19:19:00Z">
              <w:r w:rsidRPr="00DD6B12" w:rsidDel="00861AD4">
                <w:rPr>
                  <w:rFonts w:ascii="Times" w:hAnsi="Times"/>
                  <w:color w:val="000000"/>
                  <w:rPrChange w:id="3559" w:author="Adriana  Casas" w:date="2015-07-08T15:43:00Z">
                    <w:rPr>
                      <w:color w:val="000000"/>
                    </w:rPr>
                  </w:rPrChange>
                </w:rPr>
                <w:delText>- Producción y consumo.</w:delText>
              </w:r>
            </w:del>
          </w:p>
          <w:p w14:paraId="5AF54C18" w14:textId="6885CFDE" w:rsidR="006C738E" w:rsidRPr="00DD6B12" w:rsidDel="00861AD4" w:rsidRDefault="006C738E" w:rsidP="00DD6B12">
            <w:pPr>
              <w:spacing w:line="240" w:lineRule="auto"/>
              <w:rPr>
                <w:del w:id="3560" w:author="Adriana  Casas" w:date="2015-07-10T19:19:00Z"/>
                <w:rFonts w:ascii="Times" w:hAnsi="Times"/>
                <w:rPrChange w:id="3561" w:author="Adriana  Casas" w:date="2015-07-08T15:43:00Z">
                  <w:rPr>
                    <w:del w:id="3562" w:author="Adriana  Casas" w:date="2015-07-10T19:19:00Z"/>
                  </w:rPr>
                </w:rPrChange>
              </w:rPr>
              <w:pPrChange w:id="3563" w:author="Adriana  Casas" w:date="2015-07-08T15:43:00Z">
                <w:pPr/>
              </w:pPrChange>
            </w:pPr>
            <w:del w:id="3564" w:author="Adriana  Casas" w:date="2015-07-10T19:19:00Z">
              <w:r w:rsidRPr="00DD6B12" w:rsidDel="00861AD4">
                <w:rPr>
                  <w:rFonts w:ascii="Times" w:hAnsi="Times"/>
                  <w:color w:val="000000"/>
                  <w:rPrChange w:id="3565" w:author="Adriana  Casas" w:date="2015-07-08T15:43:00Z">
                    <w:rPr>
                      <w:color w:val="000000"/>
                    </w:rPr>
                  </w:rPrChange>
                </w:rPr>
                <w:delText>- Inversión y financiación.</w:delText>
              </w:r>
            </w:del>
          </w:p>
          <w:p w14:paraId="0F752BA2" w14:textId="20480DCC" w:rsidR="006C738E" w:rsidRPr="00DD6B12" w:rsidDel="00861AD4" w:rsidRDefault="006C738E" w:rsidP="00DD6B12">
            <w:pPr>
              <w:spacing w:line="240" w:lineRule="auto"/>
              <w:rPr>
                <w:del w:id="3566" w:author="Adriana  Casas" w:date="2015-07-10T19:19:00Z"/>
                <w:rFonts w:ascii="Times" w:hAnsi="Times"/>
                <w:rPrChange w:id="3567" w:author="Adriana  Casas" w:date="2015-07-08T15:43:00Z">
                  <w:rPr>
                    <w:del w:id="3568" w:author="Adriana  Casas" w:date="2015-07-10T19:19:00Z"/>
                  </w:rPr>
                </w:rPrChange>
              </w:rPr>
              <w:pPrChange w:id="3569" w:author="Adriana  Casas" w:date="2015-07-08T15:43:00Z">
                <w:pPr/>
              </w:pPrChange>
            </w:pPr>
            <w:del w:id="3570" w:author="Adriana  Casas" w:date="2015-07-10T19:19:00Z">
              <w:r w:rsidRPr="00DD6B12" w:rsidDel="00861AD4">
                <w:rPr>
                  <w:rFonts w:ascii="Times" w:hAnsi="Times"/>
                  <w:color w:val="000000"/>
                  <w:rPrChange w:id="3571" w:author="Adriana  Casas" w:date="2015-07-08T15:43:00Z">
                    <w:rPr>
                      <w:color w:val="000000"/>
                    </w:rPr>
                  </w:rPrChange>
                </w:rPr>
                <w:delText>- Renta y PIB.</w:delText>
              </w:r>
            </w:del>
          </w:p>
          <w:p w14:paraId="1D17A372" w14:textId="27C81E2D" w:rsidR="006C738E" w:rsidRPr="00DD6B12" w:rsidDel="00861AD4" w:rsidRDefault="006C738E" w:rsidP="00DD6B12">
            <w:pPr>
              <w:spacing w:line="240" w:lineRule="auto"/>
              <w:rPr>
                <w:del w:id="3572" w:author="Adriana  Casas" w:date="2015-07-10T19:19:00Z"/>
                <w:rFonts w:ascii="Times" w:hAnsi="Times"/>
                <w:rPrChange w:id="3573" w:author="Adriana  Casas" w:date="2015-07-08T15:43:00Z">
                  <w:rPr>
                    <w:del w:id="3574" w:author="Adriana  Casas" w:date="2015-07-10T19:19:00Z"/>
                  </w:rPr>
                </w:rPrChange>
              </w:rPr>
              <w:pPrChange w:id="3575" w:author="Adriana  Casas" w:date="2015-07-08T15:43:00Z">
                <w:pPr/>
              </w:pPrChange>
            </w:pPr>
            <w:del w:id="3576" w:author="Adriana  Casas" w:date="2015-07-10T19:19:00Z">
              <w:r w:rsidRPr="00DD6B12" w:rsidDel="00861AD4">
                <w:rPr>
                  <w:rFonts w:ascii="Times" w:hAnsi="Times"/>
                  <w:color w:val="000000"/>
                  <w:rPrChange w:id="3577" w:author="Adriana  Casas" w:date="2015-07-08T15:43:00Z">
                    <w:rPr>
                      <w:color w:val="000000"/>
                    </w:rPr>
                  </w:rPrChange>
                </w:rPr>
                <w:delText>- Impuestos y Hacienda.</w:delText>
              </w:r>
            </w:del>
          </w:p>
          <w:p w14:paraId="2EE60BBB" w14:textId="34E8560B" w:rsidR="006C738E" w:rsidRPr="00DD6B12" w:rsidDel="00861AD4" w:rsidRDefault="006C738E" w:rsidP="00DD6B12">
            <w:pPr>
              <w:spacing w:line="240" w:lineRule="auto"/>
              <w:rPr>
                <w:del w:id="3578" w:author="Adriana  Casas" w:date="2015-07-10T19:19:00Z"/>
                <w:rFonts w:ascii="Times" w:hAnsi="Times"/>
                <w:rPrChange w:id="3579" w:author="Adriana  Casas" w:date="2015-07-08T15:43:00Z">
                  <w:rPr>
                    <w:del w:id="3580" w:author="Adriana  Casas" w:date="2015-07-10T19:19:00Z"/>
                  </w:rPr>
                </w:rPrChange>
              </w:rPr>
              <w:pPrChange w:id="3581" w:author="Adriana  Casas" w:date="2015-07-08T15:43:00Z">
                <w:pPr/>
              </w:pPrChange>
            </w:pPr>
            <w:del w:id="3582" w:author="Adriana  Casas" w:date="2015-07-10T19:19:00Z">
              <w:r w:rsidRPr="00DD6B12" w:rsidDel="00861AD4">
                <w:rPr>
                  <w:rFonts w:ascii="Times" w:hAnsi="Times"/>
                  <w:color w:val="000000"/>
                  <w:rPrChange w:id="3583" w:author="Adriana  Casas" w:date="2015-07-08T15:43:00Z">
                    <w:rPr>
                      <w:color w:val="000000"/>
                    </w:rPr>
                  </w:rPrChange>
                </w:rPr>
                <w:delText>- Empleo y desempleo.</w:delText>
              </w:r>
            </w:del>
          </w:p>
          <w:p w14:paraId="4A5CCB11" w14:textId="02B1157D" w:rsidR="006C738E" w:rsidRPr="00DD6B12" w:rsidDel="00861AD4" w:rsidRDefault="006C738E" w:rsidP="00DD6B12">
            <w:pPr>
              <w:spacing w:line="240" w:lineRule="auto"/>
              <w:rPr>
                <w:del w:id="3584" w:author="Adriana  Casas" w:date="2015-07-10T19:19:00Z"/>
                <w:rFonts w:ascii="Times" w:hAnsi="Times"/>
                <w:rPrChange w:id="3585" w:author="Adriana  Casas" w:date="2015-07-08T15:43:00Z">
                  <w:rPr>
                    <w:del w:id="3586" w:author="Adriana  Casas" w:date="2015-07-10T19:19:00Z"/>
                  </w:rPr>
                </w:rPrChange>
              </w:rPr>
              <w:pPrChange w:id="3587" w:author="Adriana  Casas" w:date="2015-07-08T15:43:00Z">
                <w:pPr/>
              </w:pPrChange>
            </w:pPr>
            <w:del w:id="3588" w:author="Adriana  Casas" w:date="2015-07-10T19:19:00Z">
              <w:r w:rsidRPr="00DD6B12" w:rsidDel="00861AD4">
                <w:rPr>
                  <w:rFonts w:ascii="Times" w:hAnsi="Times"/>
                  <w:color w:val="000000"/>
                  <w:rPrChange w:id="3589" w:author="Adriana  Casas" w:date="2015-07-08T15:43:00Z">
                    <w:rPr>
                      <w:color w:val="000000"/>
                    </w:rPr>
                  </w:rPrChange>
                </w:rPr>
                <w:delText>Para ello puede resultarles útil, además de diccionarios y enciclopedias, consultar algunas páginas como el portal educativo Gepeese, de la Comisión Nacional del Mercado de Valores [</w:delText>
              </w:r>
              <w:r w:rsidR="009D3AFD" w:rsidRPr="00DD6B12" w:rsidDel="00861AD4">
                <w:rPr>
                  <w:rFonts w:ascii="Times" w:hAnsi="Times"/>
                  <w:rPrChange w:id="3590" w:author="Adriana  Casas" w:date="2015-07-08T15:43:00Z">
                    <w:rPr/>
                  </w:rPrChange>
                </w:rPr>
                <w:fldChar w:fldCharType="begin"/>
              </w:r>
              <w:r w:rsidR="009D3AFD" w:rsidRPr="00DD6B12" w:rsidDel="00861AD4">
                <w:rPr>
                  <w:rFonts w:ascii="Times" w:hAnsi="Times"/>
                  <w:rPrChange w:id="3591" w:author="Adriana  Casas" w:date="2015-07-08T15:43:00Z">
                    <w:rPr/>
                  </w:rPrChange>
                </w:rPr>
                <w:delInstrText xml:space="preserve"> HYPERLINK "http://www.finanzasparatodos.es/gepeese/es/" \h </w:delInstrText>
              </w:r>
              <w:r w:rsidR="009D3AFD" w:rsidRPr="00DD6B12" w:rsidDel="00861AD4">
                <w:rPr>
                  <w:rFonts w:ascii="Times" w:hAnsi="Times"/>
                  <w:rPrChange w:id="3592" w:author="Adriana  Casas" w:date="2015-07-08T15:43:00Z">
                    <w:rPr/>
                  </w:rPrChange>
                </w:rPr>
                <w:fldChar w:fldCharType="separate"/>
              </w:r>
              <w:r w:rsidRPr="00DD6B12" w:rsidDel="00861AD4">
                <w:rPr>
                  <w:rFonts w:ascii="Times" w:hAnsi="Times"/>
                  <w:color w:val="000000"/>
                  <w:u w:val="single"/>
                  <w:rPrChange w:id="3593" w:author="Adriana  Casas" w:date="2015-07-08T15:43:00Z">
                    <w:rPr>
                      <w:color w:val="000000"/>
                      <w:u w:val="single"/>
                    </w:rPr>
                  </w:rPrChange>
                </w:rPr>
                <w:delText>ver</w:delText>
              </w:r>
              <w:r w:rsidR="009D3AFD" w:rsidRPr="00DD6B12" w:rsidDel="00861AD4">
                <w:rPr>
                  <w:rFonts w:ascii="Times" w:hAnsi="Times"/>
                  <w:color w:val="000000"/>
                  <w:u w:val="single"/>
                  <w:rPrChange w:id="3594" w:author="Adriana  Casas" w:date="2015-07-08T15:43:00Z">
                    <w:rPr>
                      <w:color w:val="000000"/>
                      <w:u w:val="single"/>
                    </w:rPr>
                  </w:rPrChange>
                </w:rPr>
                <w:fldChar w:fldCharType="end"/>
              </w:r>
              <w:r w:rsidRPr="00DD6B12" w:rsidDel="00861AD4">
                <w:rPr>
                  <w:rFonts w:ascii="Times" w:hAnsi="Times"/>
                  <w:color w:val="000000"/>
                  <w:rPrChange w:id="3595" w:author="Adriana  Casas" w:date="2015-07-08T15:43:00Z">
                    <w:rPr>
                      <w:color w:val="000000"/>
                    </w:rPr>
                  </w:rPrChange>
                </w:rPr>
                <w:delText>], o el portal del Banco Central Europeo, donde se ofrecen materiales didácticos diversos [</w:delText>
              </w:r>
              <w:r w:rsidR="009D3AFD" w:rsidRPr="00DD6B12" w:rsidDel="00861AD4">
                <w:rPr>
                  <w:rFonts w:ascii="Times" w:hAnsi="Times"/>
                  <w:rPrChange w:id="3596" w:author="Adriana  Casas" w:date="2015-07-08T15:43:00Z">
                    <w:rPr/>
                  </w:rPrChange>
                </w:rPr>
                <w:fldChar w:fldCharType="begin"/>
              </w:r>
              <w:r w:rsidR="009D3AFD" w:rsidRPr="00DD6B12" w:rsidDel="00861AD4">
                <w:rPr>
                  <w:rFonts w:ascii="Times" w:hAnsi="Times"/>
                  <w:rPrChange w:id="3597" w:author="Adriana  Casas" w:date="2015-07-08T15:43:00Z">
                    <w:rPr/>
                  </w:rPrChange>
                </w:rPr>
                <w:delInstrText xml:space="preserve"> HYPERLINK "http://www.ecb.europa.eu/ecb/educational/html/index.es.html" \h </w:delInstrText>
              </w:r>
              <w:r w:rsidR="009D3AFD" w:rsidRPr="00DD6B12" w:rsidDel="00861AD4">
                <w:rPr>
                  <w:rFonts w:ascii="Times" w:hAnsi="Times"/>
                  <w:rPrChange w:id="3598" w:author="Adriana  Casas" w:date="2015-07-08T15:43:00Z">
                    <w:rPr/>
                  </w:rPrChange>
                </w:rPr>
                <w:fldChar w:fldCharType="separate"/>
              </w:r>
              <w:r w:rsidRPr="00DD6B12" w:rsidDel="00861AD4">
                <w:rPr>
                  <w:rFonts w:ascii="Times" w:hAnsi="Times"/>
                  <w:color w:val="000000"/>
                  <w:u w:val="single"/>
                  <w:rPrChange w:id="3599" w:author="Adriana  Casas" w:date="2015-07-08T15:43:00Z">
                    <w:rPr>
                      <w:color w:val="000000"/>
                      <w:u w:val="single"/>
                    </w:rPr>
                  </w:rPrChange>
                </w:rPr>
                <w:delText>ver</w:delText>
              </w:r>
              <w:r w:rsidR="009D3AFD" w:rsidRPr="00DD6B12" w:rsidDel="00861AD4">
                <w:rPr>
                  <w:rFonts w:ascii="Times" w:hAnsi="Times"/>
                  <w:color w:val="000000"/>
                  <w:u w:val="single"/>
                  <w:rPrChange w:id="3600" w:author="Adriana  Casas" w:date="2015-07-08T15:43:00Z">
                    <w:rPr>
                      <w:color w:val="000000"/>
                      <w:u w:val="single"/>
                    </w:rPr>
                  </w:rPrChange>
                </w:rPr>
                <w:fldChar w:fldCharType="end"/>
              </w:r>
              <w:r w:rsidRPr="00DD6B12" w:rsidDel="00861AD4">
                <w:rPr>
                  <w:rFonts w:ascii="Times" w:hAnsi="Times"/>
                  <w:color w:val="000000"/>
                  <w:rPrChange w:id="3601" w:author="Adriana  Casas" w:date="2015-07-08T15:43:00Z">
                    <w:rPr>
                      <w:color w:val="000000"/>
                    </w:rPr>
                  </w:rPrChange>
                </w:rPr>
                <w:delText>].</w:delText>
              </w:r>
            </w:del>
          </w:p>
          <w:p w14:paraId="64E7259D" w14:textId="2635D518" w:rsidR="006C738E" w:rsidRPr="00DD6B12" w:rsidDel="00861AD4" w:rsidRDefault="006C738E" w:rsidP="00DD6B12">
            <w:pPr>
              <w:spacing w:after="520" w:line="240" w:lineRule="auto"/>
              <w:rPr>
                <w:del w:id="3602" w:author="Adriana  Casas" w:date="2015-07-10T19:19:00Z"/>
                <w:rFonts w:ascii="Times" w:hAnsi="Times"/>
                <w:rPrChange w:id="3603" w:author="Adriana  Casas" w:date="2015-07-08T15:43:00Z">
                  <w:rPr>
                    <w:del w:id="3604" w:author="Adriana  Casas" w:date="2015-07-10T19:19:00Z"/>
                  </w:rPr>
                </w:rPrChange>
              </w:rPr>
              <w:pPrChange w:id="3605" w:author="Adriana  Casas" w:date="2015-07-08T15:43:00Z">
                <w:pPr>
                  <w:spacing w:after="520"/>
                </w:pPr>
              </w:pPrChange>
            </w:pPr>
            <w:del w:id="3606" w:author="Adriana  Casas" w:date="2015-07-10T19:19:00Z">
              <w:r w:rsidRPr="00DD6B12" w:rsidDel="00861AD4">
                <w:rPr>
                  <w:rFonts w:ascii="Times" w:hAnsi="Times"/>
                  <w:color w:val="000000"/>
                  <w:rPrChange w:id="3607" w:author="Adriana  Casas" w:date="2015-07-08T15:43:00Z">
                    <w:rPr>
                      <w:color w:val="000000"/>
                    </w:rPr>
                  </w:rPrChange>
                </w:rPr>
                <w:delText>Ficha del estudiante</w:delText>
              </w:r>
            </w:del>
          </w:p>
          <w:p w14:paraId="129ADB18" w14:textId="0A30EAC3" w:rsidR="006C738E" w:rsidRPr="00DD6B12" w:rsidDel="00861AD4" w:rsidRDefault="006C738E" w:rsidP="00DD6B12">
            <w:pPr>
              <w:spacing w:after="520" w:line="240" w:lineRule="auto"/>
              <w:rPr>
                <w:del w:id="3608" w:author="Adriana  Casas" w:date="2015-07-10T19:19:00Z"/>
                <w:rFonts w:ascii="Times" w:hAnsi="Times"/>
                <w:rPrChange w:id="3609" w:author="Adriana  Casas" w:date="2015-07-08T15:43:00Z">
                  <w:rPr>
                    <w:del w:id="3610" w:author="Adriana  Casas" w:date="2015-07-10T19:19:00Z"/>
                  </w:rPr>
                </w:rPrChange>
              </w:rPr>
              <w:pPrChange w:id="3611" w:author="Adriana  Casas" w:date="2015-07-08T15:43:00Z">
                <w:pPr>
                  <w:spacing w:after="520"/>
                </w:pPr>
              </w:pPrChange>
            </w:pPr>
            <w:del w:id="3612" w:author="Adriana  Casas" w:date="2015-07-10T19:19:00Z">
              <w:r w:rsidRPr="00DD6B12" w:rsidDel="00861AD4">
                <w:rPr>
                  <w:rFonts w:ascii="Times" w:hAnsi="Times"/>
                  <w:color w:val="000000"/>
                  <w:rPrChange w:id="3613" w:author="Adriana  Casas" w:date="2015-07-08T15:43:00Z">
                    <w:rPr>
                      <w:color w:val="000000"/>
                    </w:rPr>
                  </w:rPrChange>
                </w:rPr>
                <w:delText>Las ideas clave sobre la economía</w:delText>
              </w:r>
            </w:del>
          </w:p>
          <w:p w14:paraId="59D3E023" w14:textId="0EED776C" w:rsidR="006C738E" w:rsidRPr="00DD6B12" w:rsidDel="00861AD4" w:rsidRDefault="006C738E" w:rsidP="00DD6B12">
            <w:pPr>
              <w:spacing w:line="240" w:lineRule="auto"/>
              <w:rPr>
                <w:del w:id="3614" w:author="Adriana  Casas" w:date="2015-07-10T19:19:00Z"/>
                <w:rFonts w:ascii="Times" w:hAnsi="Times"/>
                <w:rPrChange w:id="3615" w:author="Adriana  Casas" w:date="2015-07-08T15:43:00Z">
                  <w:rPr>
                    <w:del w:id="3616" w:author="Adriana  Casas" w:date="2015-07-10T19:19:00Z"/>
                  </w:rPr>
                </w:rPrChange>
              </w:rPr>
              <w:pPrChange w:id="3617" w:author="Adriana  Casas" w:date="2015-07-08T15:43:00Z">
                <w:pPr/>
              </w:pPrChange>
            </w:pPr>
            <w:del w:id="3618" w:author="Adriana  Casas" w:date="2015-07-10T19:19:00Z">
              <w:r w:rsidRPr="00DD6B12" w:rsidDel="00861AD4">
                <w:rPr>
                  <w:rFonts w:ascii="Times" w:hAnsi="Times"/>
                  <w:color w:val="000000"/>
                  <w:rPrChange w:id="3619" w:author="Adriana  Casas" w:date="2015-07-08T15:43:00Z">
                    <w:rPr>
                      <w:color w:val="000000"/>
                    </w:rPr>
                  </w:rPrChange>
                </w:rPr>
                <w:delText>La palabra economía proviene del griego y significa “administrar la casa” o “arte de administrar”. Teniendo esto en cuenta podemos deducir que esta ciencia social es la encargada de analizar o estudiar la administración, tanto de la propia casa (economía familiar) como a una escala mayor (nacional e internacional).</w:delText>
              </w:r>
            </w:del>
          </w:p>
          <w:p w14:paraId="304A964D" w14:textId="038D916A" w:rsidR="006C738E" w:rsidRPr="00DD6B12" w:rsidDel="00861AD4" w:rsidRDefault="006C738E" w:rsidP="00DD6B12">
            <w:pPr>
              <w:spacing w:line="240" w:lineRule="auto"/>
              <w:rPr>
                <w:del w:id="3620" w:author="Adriana  Casas" w:date="2015-07-10T19:19:00Z"/>
                <w:rFonts w:ascii="Times" w:hAnsi="Times"/>
                <w:rPrChange w:id="3621" w:author="Adriana  Casas" w:date="2015-07-08T15:43:00Z">
                  <w:rPr>
                    <w:del w:id="3622" w:author="Adriana  Casas" w:date="2015-07-10T19:19:00Z"/>
                  </w:rPr>
                </w:rPrChange>
              </w:rPr>
              <w:pPrChange w:id="3623" w:author="Adriana  Casas" w:date="2015-07-08T15:43:00Z">
                <w:pPr/>
              </w:pPrChange>
            </w:pPr>
            <w:del w:id="3624" w:author="Adriana  Casas" w:date="2015-07-10T19:19:00Z">
              <w:r w:rsidRPr="00DD6B12" w:rsidDel="00861AD4">
                <w:rPr>
                  <w:rFonts w:ascii="Times" w:hAnsi="Times"/>
                  <w:color w:val="000000"/>
                  <w:rPrChange w:id="3625" w:author="Adriana  Casas" w:date="2015-07-08T15:43:00Z">
                    <w:rPr>
                      <w:color w:val="000000"/>
                    </w:rPr>
                  </w:rPrChange>
                </w:rPr>
                <w:delText>La economía es, por lo tanto, la ciencia social que estudia las actividades comerciales y de producción de bienes y cómo estos se distribuyen. En otras palabras, analiza los siguientes aspectos:</w:delText>
              </w:r>
            </w:del>
          </w:p>
          <w:p w14:paraId="3874DDEB" w14:textId="2F795422" w:rsidR="006C738E" w:rsidRPr="00DD6B12" w:rsidDel="00861AD4" w:rsidRDefault="006C738E" w:rsidP="00DD6B12">
            <w:pPr>
              <w:spacing w:line="240" w:lineRule="auto"/>
              <w:rPr>
                <w:del w:id="3626" w:author="Adriana  Casas" w:date="2015-07-10T19:19:00Z"/>
                <w:rFonts w:ascii="Times" w:hAnsi="Times"/>
                <w:rPrChange w:id="3627" w:author="Adriana  Casas" w:date="2015-07-08T15:43:00Z">
                  <w:rPr>
                    <w:del w:id="3628" w:author="Adriana  Casas" w:date="2015-07-10T19:19:00Z"/>
                  </w:rPr>
                </w:rPrChange>
              </w:rPr>
              <w:pPrChange w:id="3629" w:author="Adriana  Casas" w:date="2015-07-08T15:43:00Z">
                <w:pPr/>
              </w:pPrChange>
            </w:pPr>
            <w:del w:id="3630" w:author="Adriana  Casas" w:date="2015-07-10T19:19:00Z">
              <w:r w:rsidRPr="00DD6B12" w:rsidDel="00861AD4">
                <w:rPr>
                  <w:rFonts w:ascii="Times" w:hAnsi="Times"/>
                  <w:color w:val="000000"/>
                  <w:rPrChange w:id="3631" w:author="Adriana  Casas" w:date="2015-07-08T15:43:00Z">
                    <w:rPr>
                      <w:color w:val="000000"/>
                    </w:rPr>
                  </w:rPrChange>
                </w:rPr>
                <w:delText>- Qué se produce: bienes de consumo.</w:delText>
              </w:r>
            </w:del>
          </w:p>
          <w:p w14:paraId="767240F5" w14:textId="203382D2" w:rsidR="006C738E" w:rsidRPr="00DD6B12" w:rsidDel="00861AD4" w:rsidRDefault="006C738E" w:rsidP="00DD6B12">
            <w:pPr>
              <w:spacing w:line="240" w:lineRule="auto"/>
              <w:rPr>
                <w:del w:id="3632" w:author="Adriana  Casas" w:date="2015-07-10T19:19:00Z"/>
                <w:rFonts w:ascii="Times" w:hAnsi="Times"/>
                <w:rPrChange w:id="3633" w:author="Adriana  Casas" w:date="2015-07-08T15:43:00Z">
                  <w:rPr>
                    <w:del w:id="3634" w:author="Adriana  Casas" w:date="2015-07-10T19:19:00Z"/>
                  </w:rPr>
                </w:rPrChange>
              </w:rPr>
              <w:pPrChange w:id="3635" w:author="Adriana  Casas" w:date="2015-07-08T15:43:00Z">
                <w:pPr/>
              </w:pPrChange>
            </w:pPr>
            <w:del w:id="3636" w:author="Adriana  Casas" w:date="2015-07-10T19:19:00Z">
              <w:r w:rsidRPr="00DD6B12" w:rsidDel="00861AD4">
                <w:rPr>
                  <w:rFonts w:ascii="Times" w:hAnsi="Times"/>
                  <w:color w:val="000000"/>
                  <w:rPrChange w:id="3637" w:author="Adriana  Casas" w:date="2015-07-08T15:43:00Z">
                    <w:rPr>
                      <w:color w:val="000000"/>
                    </w:rPr>
                  </w:rPrChange>
                </w:rPr>
                <w:delText>- Cómo se produce: fábricas, empresas.</w:delText>
              </w:r>
            </w:del>
          </w:p>
          <w:p w14:paraId="1832E6E0" w14:textId="56B519DB" w:rsidR="006C738E" w:rsidRPr="00DD6B12" w:rsidDel="00861AD4" w:rsidRDefault="006C738E" w:rsidP="00DD6B12">
            <w:pPr>
              <w:spacing w:line="240" w:lineRule="auto"/>
              <w:rPr>
                <w:del w:id="3638" w:author="Adriana  Casas" w:date="2015-07-10T19:19:00Z"/>
                <w:rFonts w:ascii="Times" w:hAnsi="Times"/>
                <w:rPrChange w:id="3639" w:author="Adriana  Casas" w:date="2015-07-08T15:43:00Z">
                  <w:rPr>
                    <w:del w:id="3640" w:author="Adriana  Casas" w:date="2015-07-10T19:19:00Z"/>
                  </w:rPr>
                </w:rPrChange>
              </w:rPr>
              <w:pPrChange w:id="3641" w:author="Adriana  Casas" w:date="2015-07-08T15:43:00Z">
                <w:pPr/>
              </w:pPrChange>
            </w:pPr>
            <w:del w:id="3642" w:author="Adriana  Casas" w:date="2015-07-10T19:19:00Z">
              <w:r w:rsidRPr="00DD6B12" w:rsidDel="00861AD4">
                <w:rPr>
                  <w:rFonts w:ascii="Times" w:hAnsi="Times"/>
                  <w:color w:val="000000"/>
                  <w:rPrChange w:id="3643" w:author="Adriana  Casas" w:date="2015-07-08T15:43:00Z">
                    <w:rPr>
                      <w:color w:val="000000"/>
                    </w:rPr>
                  </w:rPrChange>
                </w:rPr>
                <w:delText>- Para quién se produce: consumidores.</w:delText>
              </w:r>
            </w:del>
          </w:p>
          <w:p w14:paraId="73CFDA31" w14:textId="329DC500" w:rsidR="006C738E" w:rsidRPr="00DD6B12" w:rsidDel="00861AD4" w:rsidRDefault="006C738E" w:rsidP="00DD6B12">
            <w:pPr>
              <w:spacing w:line="240" w:lineRule="auto"/>
              <w:rPr>
                <w:del w:id="3644" w:author="Adriana  Casas" w:date="2015-07-10T19:19:00Z"/>
                <w:rFonts w:ascii="Times" w:hAnsi="Times"/>
                <w:rPrChange w:id="3645" w:author="Adriana  Casas" w:date="2015-07-08T15:43:00Z">
                  <w:rPr>
                    <w:del w:id="3646" w:author="Adriana  Casas" w:date="2015-07-10T19:19:00Z"/>
                  </w:rPr>
                </w:rPrChange>
              </w:rPr>
              <w:pPrChange w:id="3647" w:author="Adriana  Casas" w:date="2015-07-08T15:43:00Z">
                <w:pPr/>
              </w:pPrChange>
            </w:pPr>
            <w:del w:id="3648" w:author="Adriana  Casas" w:date="2015-07-10T19:19:00Z">
              <w:r w:rsidRPr="00DD6B12" w:rsidDel="00861AD4">
                <w:rPr>
                  <w:rFonts w:ascii="Times" w:hAnsi="Times"/>
                  <w:color w:val="000000"/>
                  <w:rPrChange w:id="3649" w:author="Adriana  Casas" w:date="2015-07-08T15:43:00Z">
                    <w:rPr>
                      <w:color w:val="000000"/>
                    </w:rPr>
                  </w:rPrChange>
                </w:rPr>
                <w:delText>La historia de la economía</w:delText>
              </w:r>
            </w:del>
          </w:p>
          <w:p w14:paraId="07F27A32" w14:textId="587195BE" w:rsidR="006C738E" w:rsidRPr="00DD6B12" w:rsidDel="00861AD4" w:rsidRDefault="006C738E" w:rsidP="00DD6B12">
            <w:pPr>
              <w:spacing w:line="240" w:lineRule="auto"/>
              <w:rPr>
                <w:del w:id="3650" w:author="Adriana  Casas" w:date="2015-07-10T19:19:00Z"/>
                <w:rFonts w:ascii="Times" w:hAnsi="Times"/>
                <w:rPrChange w:id="3651" w:author="Adriana  Casas" w:date="2015-07-08T15:43:00Z">
                  <w:rPr>
                    <w:del w:id="3652" w:author="Adriana  Casas" w:date="2015-07-10T19:19:00Z"/>
                  </w:rPr>
                </w:rPrChange>
              </w:rPr>
              <w:pPrChange w:id="3653" w:author="Adriana  Casas" w:date="2015-07-08T15:43:00Z">
                <w:pPr/>
              </w:pPrChange>
            </w:pPr>
            <w:del w:id="3654" w:author="Adriana  Casas" w:date="2015-07-10T19:19:00Z">
              <w:r w:rsidRPr="00DD6B12" w:rsidDel="00861AD4">
                <w:rPr>
                  <w:rFonts w:ascii="Times" w:hAnsi="Times"/>
                  <w:color w:val="000000"/>
                  <w:rPrChange w:id="3655" w:author="Adriana  Casas" w:date="2015-07-08T15:43:00Z">
                    <w:rPr>
                      <w:color w:val="000000"/>
                    </w:rPr>
                  </w:rPrChange>
                </w:rPr>
                <w:delText>A lo largo de la historia, se han sucedido distintos sistemas económicos, los cuales estaban determinados por distintos modos de producción que pueden dividirse en:</w:delText>
              </w:r>
            </w:del>
          </w:p>
          <w:p w14:paraId="7C469552" w14:textId="0EA670AC" w:rsidR="006C738E" w:rsidRPr="00DD6B12" w:rsidDel="00861AD4" w:rsidRDefault="006C738E" w:rsidP="00DD6B12">
            <w:pPr>
              <w:spacing w:line="240" w:lineRule="auto"/>
              <w:rPr>
                <w:del w:id="3656" w:author="Adriana  Casas" w:date="2015-07-10T19:19:00Z"/>
                <w:rFonts w:ascii="Times" w:hAnsi="Times"/>
                <w:rPrChange w:id="3657" w:author="Adriana  Casas" w:date="2015-07-08T15:43:00Z">
                  <w:rPr>
                    <w:del w:id="3658" w:author="Adriana  Casas" w:date="2015-07-10T19:19:00Z"/>
                  </w:rPr>
                </w:rPrChange>
              </w:rPr>
              <w:pPrChange w:id="3659" w:author="Adriana  Casas" w:date="2015-07-08T15:43:00Z">
                <w:pPr/>
              </w:pPrChange>
            </w:pPr>
            <w:del w:id="3660" w:author="Adriana  Casas" w:date="2015-07-10T19:19:00Z">
              <w:r w:rsidRPr="00DD6B12" w:rsidDel="00861AD4">
                <w:rPr>
                  <w:rFonts w:ascii="Times" w:hAnsi="Times"/>
                  <w:color w:val="000000"/>
                  <w:rPrChange w:id="3661" w:author="Adriana  Casas" w:date="2015-07-08T15:43:00Z">
                    <w:rPr>
                      <w:color w:val="000000"/>
                    </w:rPr>
                  </w:rPrChange>
                </w:rPr>
                <w:delText>- Sistemas pre-capitalistas: son los sistemas anteriores a la aparición del capitalismo. Podemos distinguir entre:</w:delText>
              </w:r>
            </w:del>
          </w:p>
          <w:p w14:paraId="3ADB5DBB" w14:textId="1E716033" w:rsidR="006C738E" w:rsidRPr="00DD6B12" w:rsidDel="00861AD4" w:rsidRDefault="006C738E" w:rsidP="00DD6B12">
            <w:pPr>
              <w:spacing w:line="240" w:lineRule="auto"/>
              <w:rPr>
                <w:del w:id="3662" w:author="Adriana  Casas" w:date="2015-07-10T19:19:00Z"/>
                <w:rFonts w:ascii="Times" w:hAnsi="Times"/>
                <w:rPrChange w:id="3663" w:author="Adriana  Casas" w:date="2015-07-08T15:43:00Z">
                  <w:rPr>
                    <w:del w:id="3664" w:author="Adriana  Casas" w:date="2015-07-10T19:19:00Z"/>
                  </w:rPr>
                </w:rPrChange>
              </w:rPr>
              <w:pPrChange w:id="3665" w:author="Adriana  Casas" w:date="2015-07-08T15:43:00Z">
                <w:pPr/>
              </w:pPrChange>
            </w:pPr>
            <w:del w:id="3666" w:author="Adriana  Casas" w:date="2015-07-10T19:19:00Z">
              <w:r w:rsidRPr="00DD6B12" w:rsidDel="00861AD4">
                <w:rPr>
                  <w:rFonts w:ascii="Times" w:hAnsi="Times"/>
                  <w:color w:val="000000"/>
                  <w:rPrChange w:id="3667" w:author="Adriana  Casas" w:date="2015-07-08T15:43:00Z">
                    <w:rPr>
                      <w:color w:val="000000"/>
                    </w:rPr>
                  </w:rPrChange>
                </w:rPr>
                <w:delText>- Sistema primitivo: economía cazadora-recolectora, propia del paleolítico (2,5 millones de años-10000 a.C.), y economía agrícola-ganadera, desarrollada durante el neolítico (a partir del 10000 a.C.).</w:delText>
              </w:r>
            </w:del>
          </w:p>
          <w:p w14:paraId="0CA79AFD" w14:textId="0AD67600" w:rsidR="006C738E" w:rsidRPr="00DD6B12" w:rsidDel="00861AD4" w:rsidRDefault="006C738E" w:rsidP="00DD6B12">
            <w:pPr>
              <w:spacing w:line="240" w:lineRule="auto"/>
              <w:rPr>
                <w:del w:id="3668" w:author="Adriana  Casas" w:date="2015-07-10T19:19:00Z"/>
                <w:rFonts w:ascii="Times" w:hAnsi="Times"/>
                <w:rPrChange w:id="3669" w:author="Adriana  Casas" w:date="2015-07-08T15:43:00Z">
                  <w:rPr>
                    <w:del w:id="3670" w:author="Adriana  Casas" w:date="2015-07-10T19:19:00Z"/>
                  </w:rPr>
                </w:rPrChange>
              </w:rPr>
              <w:pPrChange w:id="3671" w:author="Adriana  Casas" w:date="2015-07-08T15:43:00Z">
                <w:pPr/>
              </w:pPrChange>
            </w:pPr>
            <w:del w:id="3672" w:author="Adriana  Casas" w:date="2015-07-10T19:19:00Z">
              <w:r w:rsidRPr="00DD6B12" w:rsidDel="00861AD4">
                <w:rPr>
                  <w:rFonts w:ascii="Times" w:hAnsi="Times"/>
                  <w:color w:val="000000"/>
                  <w:rPrChange w:id="3673" w:author="Adriana  Casas" w:date="2015-07-08T15:43:00Z">
                    <w:rPr>
                      <w:color w:val="000000"/>
                    </w:rPr>
                  </w:rPrChange>
                </w:rPr>
                <w:delText>- Sistema esclavista: basado en el trabajo de los esclavos, propio de las antiguas Grecia y Roma.</w:delText>
              </w:r>
            </w:del>
          </w:p>
          <w:p w14:paraId="14F19D67" w14:textId="35A04688" w:rsidR="006C738E" w:rsidRPr="00DD6B12" w:rsidDel="00861AD4" w:rsidRDefault="006C738E" w:rsidP="00DD6B12">
            <w:pPr>
              <w:spacing w:line="240" w:lineRule="auto"/>
              <w:rPr>
                <w:del w:id="3674" w:author="Adriana  Casas" w:date="2015-07-10T19:19:00Z"/>
                <w:rFonts w:ascii="Times" w:hAnsi="Times"/>
                <w:rPrChange w:id="3675" w:author="Adriana  Casas" w:date="2015-07-08T15:43:00Z">
                  <w:rPr>
                    <w:del w:id="3676" w:author="Adriana  Casas" w:date="2015-07-10T19:19:00Z"/>
                  </w:rPr>
                </w:rPrChange>
              </w:rPr>
              <w:pPrChange w:id="3677" w:author="Adriana  Casas" w:date="2015-07-08T15:43:00Z">
                <w:pPr/>
              </w:pPrChange>
            </w:pPr>
            <w:del w:id="3678" w:author="Adriana  Casas" w:date="2015-07-10T19:19:00Z">
              <w:r w:rsidRPr="00DD6B12" w:rsidDel="00861AD4">
                <w:rPr>
                  <w:rFonts w:ascii="Times" w:hAnsi="Times"/>
                  <w:color w:val="000000"/>
                  <w:rPrChange w:id="3679" w:author="Adriana  Casas" w:date="2015-07-08T15:43:00Z">
                    <w:rPr>
                      <w:color w:val="000000"/>
                    </w:rPr>
                  </w:rPrChange>
                </w:rPr>
                <w:delText>- Sistema feudal: basado en las relaciones de vasallaje entre señores (propietarios de la tierra, base de la riqueza) y los siervos (vinculados al señor).</w:delText>
              </w:r>
            </w:del>
          </w:p>
          <w:p w14:paraId="14302275" w14:textId="290F52EB" w:rsidR="006C738E" w:rsidRPr="00DD6B12" w:rsidDel="00861AD4" w:rsidRDefault="006C738E" w:rsidP="00DD6B12">
            <w:pPr>
              <w:spacing w:line="240" w:lineRule="auto"/>
              <w:rPr>
                <w:del w:id="3680" w:author="Adriana  Casas" w:date="2015-07-10T19:19:00Z"/>
                <w:rFonts w:ascii="Times" w:hAnsi="Times"/>
                <w:rPrChange w:id="3681" w:author="Adriana  Casas" w:date="2015-07-08T15:43:00Z">
                  <w:rPr>
                    <w:del w:id="3682" w:author="Adriana  Casas" w:date="2015-07-10T19:19:00Z"/>
                  </w:rPr>
                </w:rPrChange>
              </w:rPr>
              <w:pPrChange w:id="3683" w:author="Adriana  Casas" w:date="2015-07-08T15:43:00Z">
                <w:pPr/>
              </w:pPrChange>
            </w:pPr>
            <w:del w:id="3684" w:author="Adriana  Casas" w:date="2015-07-10T19:19:00Z">
              <w:r w:rsidRPr="00DD6B12" w:rsidDel="00861AD4">
                <w:rPr>
                  <w:rFonts w:ascii="Times" w:hAnsi="Times"/>
                  <w:color w:val="000000"/>
                  <w:rPrChange w:id="3685" w:author="Adriana  Casas" w:date="2015-07-08T15:43:00Z">
                    <w:rPr>
                      <w:color w:val="000000"/>
                    </w:rPr>
                  </w:rPrChange>
                </w:rPr>
                <w:delText>- Sistema capitalista: también conocido como economía de mercado. Es el sistema actual.</w:delText>
              </w:r>
            </w:del>
          </w:p>
          <w:p w14:paraId="15A69229" w14:textId="579FC3ED" w:rsidR="006C738E" w:rsidRPr="00DD6B12" w:rsidDel="00861AD4" w:rsidRDefault="006C738E" w:rsidP="00DD6B12">
            <w:pPr>
              <w:spacing w:line="240" w:lineRule="auto"/>
              <w:rPr>
                <w:del w:id="3686" w:author="Adriana  Casas" w:date="2015-07-10T19:19:00Z"/>
                <w:rFonts w:ascii="Times" w:hAnsi="Times"/>
                <w:rPrChange w:id="3687" w:author="Adriana  Casas" w:date="2015-07-08T15:43:00Z">
                  <w:rPr>
                    <w:del w:id="3688" w:author="Adriana  Casas" w:date="2015-07-10T19:19:00Z"/>
                  </w:rPr>
                </w:rPrChange>
              </w:rPr>
              <w:pPrChange w:id="3689" w:author="Adriana  Casas" w:date="2015-07-08T15:43:00Z">
                <w:pPr/>
              </w:pPrChange>
            </w:pPr>
            <w:del w:id="3690" w:author="Adriana  Casas" w:date="2015-07-10T19:19:00Z">
              <w:r w:rsidRPr="00DD6B12" w:rsidDel="00861AD4">
                <w:rPr>
                  <w:rFonts w:ascii="Times" w:hAnsi="Times"/>
                  <w:color w:val="000000"/>
                  <w:rPrChange w:id="3691" w:author="Adriana  Casas" w:date="2015-07-08T15:43:00Z">
                    <w:rPr>
                      <w:color w:val="000000"/>
                    </w:rPr>
                  </w:rPrChange>
                </w:rPr>
                <w:delText>El capitalismo</w:delText>
              </w:r>
            </w:del>
          </w:p>
          <w:p w14:paraId="3241F674" w14:textId="261A4893" w:rsidR="006C738E" w:rsidRPr="00DD6B12" w:rsidDel="00861AD4" w:rsidRDefault="006C738E" w:rsidP="00DD6B12">
            <w:pPr>
              <w:spacing w:line="240" w:lineRule="auto"/>
              <w:rPr>
                <w:del w:id="3692" w:author="Adriana  Casas" w:date="2015-07-10T19:19:00Z"/>
                <w:rFonts w:ascii="Times" w:hAnsi="Times"/>
                <w:rPrChange w:id="3693" w:author="Adriana  Casas" w:date="2015-07-08T15:43:00Z">
                  <w:rPr>
                    <w:del w:id="3694" w:author="Adriana  Casas" w:date="2015-07-10T19:19:00Z"/>
                  </w:rPr>
                </w:rPrChange>
              </w:rPr>
              <w:pPrChange w:id="3695" w:author="Adriana  Casas" w:date="2015-07-08T15:43:00Z">
                <w:pPr/>
              </w:pPrChange>
            </w:pPr>
            <w:del w:id="3696" w:author="Adriana  Casas" w:date="2015-07-10T19:19:00Z">
              <w:r w:rsidRPr="00DD6B12" w:rsidDel="00861AD4">
                <w:rPr>
                  <w:rFonts w:ascii="Times" w:hAnsi="Times"/>
                  <w:color w:val="000000"/>
                  <w:rPrChange w:id="3697" w:author="Adriana  Casas" w:date="2015-07-08T15:43:00Z">
                    <w:rPr>
                      <w:color w:val="000000"/>
                    </w:rPr>
                  </w:rPrChange>
                </w:rPr>
                <w:delText>La economía capitalista es un sistema de producción que se desarrolla entre finales del siglo XVIII y principios del siglo XIX. Se trata de un sistema basado en la propiedad privada del capital (dinero, tierras, etc.) y de los medios de producción.</w:delText>
              </w:r>
            </w:del>
          </w:p>
          <w:p w14:paraId="27988587" w14:textId="098107C3" w:rsidR="006C738E" w:rsidRPr="00DD6B12" w:rsidDel="00861AD4" w:rsidRDefault="006C738E" w:rsidP="00DD6B12">
            <w:pPr>
              <w:spacing w:line="240" w:lineRule="auto"/>
              <w:rPr>
                <w:del w:id="3698" w:author="Adriana  Casas" w:date="2015-07-10T19:19:00Z"/>
                <w:rFonts w:ascii="Times" w:hAnsi="Times"/>
                <w:rPrChange w:id="3699" w:author="Adriana  Casas" w:date="2015-07-08T15:43:00Z">
                  <w:rPr>
                    <w:del w:id="3700" w:author="Adriana  Casas" w:date="2015-07-10T19:19:00Z"/>
                  </w:rPr>
                </w:rPrChange>
              </w:rPr>
              <w:pPrChange w:id="3701" w:author="Adriana  Casas" w:date="2015-07-08T15:43:00Z">
                <w:pPr/>
              </w:pPrChange>
            </w:pPr>
            <w:del w:id="3702" w:author="Adriana  Casas" w:date="2015-07-10T19:19:00Z">
              <w:r w:rsidRPr="00DD6B12" w:rsidDel="00861AD4">
                <w:rPr>
                  <w:rFonts w:ascii="Times" w:hAnsi="Times"/>
                  <w:color w:val="000000"/>
                  <w:rPrChange w:id="3703" w:author="Adriana  Casas" w:date="2015-07-08T15:43:00Z">
                    <w:rPr>
                      <w:color w:val="000000"/>
                    </w:rPr>
                  </w:rPrChange>
                </w:rPr>
                <w:delText>Los propietarios, poseedores de ese capital y de esos medios de producción, establecen una relación con los trabajadores o empleados, quienes venden su fuerza de trabajo a cambio de un sueldo o salario (remuneración económica). Estos producen bienes o servicios destinados a los consumidores.</w:delText>
              </w:r>
            </w:del>
          </w:p>
          <w:p w14:paraId="2147472A" w14:textId="4EE02B6E" w:rsidR="006C738E" w:rsidRPr="00DD6B12" w:rsidDel="00861AD4" w:rsidRDefault="006C738E" w:rsidP="00DD6B12">
            <w:pPr>
              <w:spacing w:line="240" w:lineRule="auto"/>
              <w:rPr>
                <w:del w:id="3704" w:author="Adriana  Casas" w:date="2015-07-10T19:19:00Z"/>
                <w:rFonts w:ascii="Times" w:hAnsi="Times"/>
                <w:rPrChange w:id="3705" w:author="Adriana  Casas" w:date="2015-07-08T15:43:00Z">
                  <w:rPr>
                    <w:del w:id="3706" w:author="Adriana  Casas" w:date="2015-07-10T19:19:00Z"/>
                  </w:rPr>
                </w:rPrChange>
              </w:rPr>
              <w:pPrChange w:id="3707" w:author="Adriana  Casas" w:date="2015-07-08T15:43:00Z">
                <w:pPr/>
              </w:pPrChange>
            </w:pPr>
            <w:del w:id="3708" w:author="Adriana  Casas" w:date="2015-07-10T19:19:00Z">
              <w:r w:rsidRPr="00DD6B12" w:rsidDel="00861AD4">
                <w:rPr>
                  <w:rFonts w:ascii="Times" w:hAnsi="Times"/>
                  <w:color w:val="000000"/>
                  <w:rPrChange w:id="3709" w:author="Adriana  Casas" w:date="2015-07-08T15:43:00Z">
                    <w:rPr>
                      <w:color w:val="000000"/>
                    </w:rPr>
                  </w:rPrChange>
                </w:rPr>
                <w:delText>En el sistema capitalista, el mercado tiene un papel central (por eso también hablamos del capitalismo como de economía de mercado). En él se venden y compran productos, trabajo y capital (dinero), además de ser el lugar donde se establecen los precios de las cosas. Estos precios se regulan por la ley de la oferta y la demanda, la cual consiste en dos ideas básicas:</w:delText>
              </w:r>
            </w:del>
          </w:p>
          <w:p w14:paraId="4681D5CC" w14:textId="55E9A356" w:rsidR="006C738E" w:rsidRPr="00DD6B12" w:rsidDel="00861AD4" w:rsidRDefault="006C738E" w:rsidP="00DD6B12">
            <w:pPr>
              <w:spacing w:line="240" w:lineRule="auto"/>
              <w:rPr>
                <w:del w:id="3710" w:author="Adriana  Casas" w:date="2015-07-10T19:19:00Z"/>
                <w:rFonts w:ascii="Times" w:hAnsi="Times"/>
                <w:rPrChange w:id="3711" w:author="Adriana  Casas" w:date="2015-07-08T15:43:00Z">
                  <w:rPr>
                    <w:del w:id="3712" w:author="Adriana  Casas" w:date="2015-07-10T19:19:00Z"/>
                  </w:rPr>
                </w:rPrChange>
              </w:rPr>
              <w:pPrChange w:id="3713" w:author="Adriana  Casas" w:date="2015-07-08T15:43:00Z">
                <w:pPr/>
              </w:pPrChange>
            </w:pPr>
            <w:del w:id="3714" w:author="Adriana  Casas" w:date="2015-07-10T19:19:00Z">
              <w:r w:rsidRPr="00DD6B12" w:rsidDel="00861AD4">
                <w:rPr>
                  <w:rFonts w:ascii="Times" w:hAnsi="Times"/>
                  <w:color w:val="000000"/>
                  <w:rPrChange w:id="3715" w:author="Adriana  Casas" w:date="2015-07-08T15:43:00Z">
                    <w:rPr>
                      <w:color w:val="000000"/>
                    </w:rPr>
                  </w:rPrChange>
                </w:rPr>
                <w:delText>- Si la oferta aumenta, los precios bajan.</w:delText>
              </w:r>
            </w:del>
          </w:p>
          <w:p w14:paraId="7DF3CE25" w14:textId="59FF1C46" w:rsidR="006C738E" w:rsidRPr="00DD6B12" w:rsidDel="00861AD4" w:rsidRDefault="006C738E" w:rsidP="00DD6B12">
            <w:pPr>
              <w:spacing w:line="240" w:lineRule="auto"/>
              <w:rPr>
                <w:del w:id="3716" w:author="Adriana  Casas" w:date="2015-07-10T19:19:00Z"/>
                <w:rFonts w:ascii="Times" w:hAnsi="Times"/>
                <w:rPrChange w:id="3717" w:author="Adriana  Casas" w:date="2015-07-08T15:43:00Z">
                  <w:rPr>
                    <w:del w:id="3718" w:author="Adriana  Casas" w:date="2015-07-10T19:19:00Z"/>
                  </w:rPr>
                </w:rPrChange>
              </w:rPr>
              <w:pPrChange w:id="3719" w:author="Adriana  Casas" w:date="2015-07-08T15:43:00Z">
                <w:pPr/>
              </w:pPrChange>
            </w:pPr>
            <w:del w:id="3720" w:author="Adriana  Casas" w:date="2015-07-10T19:19:00Z">
              <w:r w:rsidRPr="00DD6B12" w:rsidDel="00861AD4">
                <w:rPr>
                  <w:rFonts w:ascii="Times" w:hAnsi="Times"/>
                  <w:color w:val="000000"/>
                  <w:rPrChange w:id="3721" w:author="Adriana  Casas" w:date="2015-07-08T15:43:00Z">
                    <w:rPr>
                      <w:color w:val="000000"/>
                    </w:rPr>
                  </w:rPrChange>
                </w:rPr>
                <w:delText>- Si los precios aumentan, la demanda baja.</w:delText>
              </w:r>
            </w:del>
          </w:p>
          <w:p w14:paraId="0D3855E2" w14:textId="4EAB5D48" w:rsidR="006C738E" w:rsidRPr="00DD6B12" w:rsidDel="00861AD4" w:rsidRDefault="006C738E" w:rsidP="00DD6B12">
            <w:pPr>
              <w:spacing w:line="240" w:lineRule="auto"/>
              <w:rPr>
                <w:del w:id="3722" w:author="Adriana  Casas" w:date="2015-07-10T19:19:00Z"/>
                <w:rFonts w:ascii="Times" w:hAnsi="Times"/>
                <w:rPrChange w:id="3723" w:author="Adriana  Casas" w:date="2015-07-08T15:43:00Z">
                  <w:rPr>
                    <w:del w:id="3724" w:author="Adriana  Casas" w:date="2015-07-10T19:19:00Z"/>
                  </w:rPr>
                </w:rPrChange>
              </w:rPr>
              <w:pPrChange w:id="3725" w:author="Adriana  Casas" w:date="2015-07-08T15:43:00Z">
                <w:pPr/>
              </w:pPrChange>
            </w:pPr>
            <w:del w:id="3726" w:author="Adriana  Casas" w:date="2015-07-10T19:19:00Z">
              <w:r w:rsidRPr="00DD6B12" w:rsidDel="00861AD4">
                <w:rPr>
                  <w:rFonts w:ascii="Times" w:hAnsi="Times"/>
                  <w:color w:val="000000"/>
                  <w:rPrChange w:id="3727" w:author="Adriana  Casas" w:date="2015-07-08T15:43:00Z">
                    <w:rPr>
                      <w:color w:val="000000"/>
                    </w:rPr>
                  </w:rPrChange>
                </w:rPr>
                <w:delText>El principal objetivo del capitalismo es obtener siempre que sea posible el máximo beneficio desarrollando una actividad económica. La búsqueda de ese beneficio explica que el motor del capitalismo sea el propio interés personal.</w:delText>
              </w:r>
            </w:del>
          </w:p>
          <w:p w14:paraId="45437D11" w14:textId="68351F1B" w:rsidR="006C738E" w:rsidRPr="00DD6B12" w:rsidDel="00861AD4" w:rsidRDefault="006C738E" w:rsidP="00DD6B12">
            <w:pPr>
              <w:spacing w:line="240" w:lineRule="auto"/>
              <w:rPr>
                <w:del w:id="3728" w:author="Adriana  Casas" w:date="2015-07-10T19:19:00Z"/>
                <w:rFonts w:ascii="Times" w:hAnsi="Times"/>
                <w:rPrChange w:id="3729" w:author="Adriana  Casas" w:date="2015-07-08T15:43:00Z">
                  <w:rPr>
                    <w:del w:id="3730" w:author="Adriana  Casas" w:date="2015-07-10T19:19:00Z"/>
                  </w:rPr>
                </w:rPrChange>
              </w:rPr>
              <w:pPrChange w:id="3731" w:author="Adriana  Casas" w:date="2015-07-08T15:43:00Z">
                <w:pPr/>
              </w:pPrChange>
            </w:pPr>
            <w:del w:id="3732" w:author="Adriana  Casas" w:date="2015-07-10T19:19:00Z">
              <w:r w:rsidRPr="00DD6B12" w:rsidDel="00861AD4">
                <w:rPr>
                  <w:rFonts w:ascii="Times" w:hAnsi="Times"/>
                  <w:color w:val="000000"/>
                  <w:rPrChange w:id="3733" w:author="Adriana  Casas" w:date="2015-07-08T15:43:00Z">
                    <w:rPr>
                      <w:color w:val="000000"/>
                    </w:rPr>
                  </w:rPrChange>
                </w:rPr>
                <w:delText>Por ejemplo, un fabricante de electrodomésticos no producirá neveras porque piense que contribuye a hacer un bien a las familias, sino porque pretende ganar dinero cubriendo una necesidad concreta de los hogares. Además, para ello, tendrá que competir con otros fabricantes de neveras si quiere asegurarse contar con más clientes que sus competidores.</w:delText>
              </w:r>
            </w:del>
          </w:p>
          <w:p w14:paraId="4921D755" w14:textId="486D98FA" w:rsidR="006C738E" w:rsidRPr="00DD6B12" w:rsidDel="00861AD4" w:rsidRDefault="006C738E" w:rsidP="00DD6B12">
            <w:pPr>
              <w:spacing w:line="240" w:lineRule="auto"/>
              <w:rPr>
                <w:del w:id="3734" w:author="Adriana  Casas" w:date="2015-07-10T19:19:00Z"/>
                <w:rFonts w:ascii="Times" w:hAnsi="Times"/>
                <w:rPrChange w:id="3735" w:author="Adriana  Casas" w:date="2015-07-08T15:43:00Z">
                  <w:rPr>
                    <w:del w:id="3736" w:author="Adriana  Casas" w:date="2015-07-10T19:19:00Z"/>
                  </w:rPr>
                </w:rPrChange>
              </w:rPr>
              <w:pPrChange w:id="3737" w:author="Adriana  Casas" w:date="2015-07-08T15:43:00Z">
                <w:pPr/>
              </w:pPrChange>
            </w:pPr>
            <w:del w:id="3738" w:author="Adriana  Casas" w:date="2015-07-10T19:19:00Z">
              <w:r w:rsidRPr="00DD6B12" w:rsidDel="00861AD4">
                <w:rPr>
                  <w:rFonts w:ascii="Times" w:hAnsi="Times"/>
                  <w:color w:val="000000"/>
                  <w:rPrChange w:id="3739" w:author="Adriana  Casas" w:date="2015-07-08T15:43:00Z">
                    <w:rPr>
                      <w:color w:val="000000"/>
                    </w:rPr>
                  </w:rPrChange>
                </w:rPr>
                <w:delText>El capitalismo está sujeto a los ciclos económicos, los cuales dependen de factores diversos. Los ciclos económicos pueden ser de recesión o crisis y de auge o crecimiento. Estas dos situaciones son opuestas y se suceden al cabo de un cierto período de tiempo. A un período de crisis normalmente siempre le seguirá uno de bonanza económica y viceversa.</w:delText>
              </w:r>
            </w:del>
          </w:p>
          <w:p w14:paraId="324EAFC5" w14:textId="25073C42" w:rsidR="006C738E" w:rsidRPr="00DD6B12" w:rsidDel="00861AD4" w:rsidRDefault="006C738E" w:rsidP="00DD6B12">
            <w:pPr>
              <w:spacing w:line="240" w:lineRule="auto"/>
              <w:rPr>
                <w:del w:id="3740" w:author="Adriana  Casas" w:date="2015-07-10T19:19:00Z"/>
                <w:rFonts w:ascii="Times" w:hAnsi="Times"/>
                <w:rPrChange w:id="3741" w:author="Adriana  Casas" w:date="2015-07-08T15:43:00Z">
                  <w:rPr>
                    <w:del w:id="3742" w:author="Adriana  Casas" w:date="2015-07-10T19:19:00Z"/>
                  </w:rPr>
                </w:rPrChange>
              </w:rPr>
              <w:pPrChange w:id="3743" w:author="Adriana  Casas" w:date="2015-07-08T15:43:00Z">
                <w:pPr/>
              </w:pPrChange>
            </w:pPr>
            <w:del w:id="3744" w:author="Adriana  Casas" w:date="2015-07-10T19:19:00Z">
              <w:r w:rsidRPr="00DD6B12" w:rsidDel="00861AD4">
                <w:rPr>
                  <w:rFonts w:ascii="Times" w:hAnsi="Times"/>
                  <w:color w:val="000000"/>
                  <w:rPrChange w:id="3745" w:author="Adriana  Casas" w:date="2015-07-08T15:43:00Z">
                    <w:rPr>
                      <w:color w:val="000000"/>
                    </w:rPr>
                  </w:rPrChange>
                </w:rPr>
                <w:delText>El dinero</w:delText>
              </w:r>
            </w:del>
          </w:p>
          <w:p w14:paraId="0FB9F4E2" w14:textId="142C8F60" w:rsidR="006C738E" w:rsidRPr="00DD6B12" w:rsidDel="00861AD4" w:rsidRDefault="006C738E" w:rsidP="00DD6B12">
            <w:pPr>
              <w:spacing w:line="240" w:lineRule="auto"/>
              <w:rPr>
                <w:del w:id="3746" w:author="Adriana  Casas" w:date="2015-07-10T19:19:00Z"/>
                <w:rFonts w:ascii="Times" w:hAnsi="Times"/>
                <w:rPrChange w:id="3747" w:author="Adriana  Casas" w:date="2015-07-08T15:43:00Z">
                  <w:rPr>
                    <w:del w:id="3748" w:author="Adriana  Casas" w:date="2015-07-10T19:19:00Z"/>
                  </w:rPr>
                </w:rPrChange>
              </w:rPr>
              <w:pPrChange w:id="3749" w:author="Adriana  Casas" w:date="2015-07-08T15:43:00Z">
                <w:pPr/>
              </w:pPrChange>
            </w:pPr>
            <w:del w:id="3750" w:author="Adriana  Casas" w:date="2015-07-10T19:19:00Z">
              <w:r w:rsidRPr="00DD6B12" w:rsidDel="00861AD4">
                <w:rPr>
                  <w:rFonts w:ascii="Times" w:hAnsi="Times"/>
                  <w:color w:val="000000"/>
                  <w:rPrChange w:id="3751" w:author="Adriana  Casas" w:date="2015-07-08T15:43:00Z">
                    <w:rPr>
                      <w:color w:val="000000"/>
                    </w:rPr>
                  </w:rPrChange>
                </w:rPr>
                <w:delText>El dinero nos permite comprar, vender y fijar los precios de los productos. Sin embargo, los seres humanos no siempre hemos usado dinero. Antes de su invención se utilizaba el trueque, es decir, el intercambio de productos de valor similar. No obstante, a medida que se fueron complicando los trueques se hizo necesario la invención de una unidad con un valor determinado que permitiera facilitar el sistema de intercambio.</w:delText>
              </w:r>
            </w:del>
          </w:p>
          <w:p w14:paraId="6BF42D2F" w14:textId="58BB50A1" w:rsidR="006C738E" w:rsidRPr="00DD6B12" w:rsidDel="00861AD4" w:rsidRDefault="006C738E" w:rsidP="00DD6B12">
            <w:pPr>
              <w:spacing w:line="240" w:lineRule="auto"/>
              <w:rPr>
                <w:del w:id="3752" w:author="Adriana  Casas" w:date="2015-07-10T19:19:00Z"/>
                <w:rFonts w:ascii="Times" w:hAnsi="Times"/>
                <w:rPrChange w:id="3753" w:author="Adriana  Casas" w:date="2015-07-08T15:43:00Z">
                  <w:rPr>
                    <w:del w:id="3754" w:author="Adriana  Casas" w:date="2015-07-10T19:19:00Z"/>
                  </w:rPr>
                </w:rPrChange>
              </w:rPr>
              <w:pPrChange w:id="3755" w:author="Adriana  Casas" w:date="2015-07-08T15:43:00Z">
                <w:pPr/>
              </w:pPrChange>
            </w:pPr>
            <w:del w:id="3756" w:author="Adriana  Casas" w:date="2015-07-10T19:19:00Z">
              <w:r w:rsidRPr="00DD6B12" w:rsidDel="00861AD4">
                <w:rPr>
                  <w:rFonts w:ascii="Times" w:hAnsi="Times"/>
                  <w:color w:val="000000"/>
                  <w:rPrChange w:id="3757" w:author="Adriana  Casas" w:date="2015-07-08T15:43:00Z">
                    <w:rPr>
                      <w:color w:val="000000"/>
                    </w:rPr>
                  </w:rPrChange>
                </w:rPr>
                <w:delText xml:space="preserve">En la actualidad, no podemos concebir un mundo sin dinero. Sin embargo, ya no solo existe en forma de monedas y billetes. También contamos con otros sistemas como el llamado dinero de plástico (tarjetas), las transferencias, los cheques y, más recientemente, el dinero electrónico. El dinero es indispensable para que la economía de mercado continúe funcionando. </w:delText>
              </w:r>
            </w:del>
          </w:p>
          <w:p w14:paraId="11764EED" w14:textId="0E39C685" w:rsidR="006C738E" w:rsidRPr="00DD6B12" w:rsidDel="00861AD4" w:rsidRDefault="006C738E" w:rsidP="00DD6B12">
            <w:pPr>
              <w:spacing w:line="240" w:lineRule="auto"/>
              <w:rPr>
                <w:del w:id="3758" w:author="Adriana  Casas" w:date="2015-07-10T19:19:00Z"/>
                <w:rFonts w:ascii="Times" w:hAnsi="Times"/>
                <w:rPrChange w:id="3759" w:author="Adriana  Casas" w:date="2015-07-08T15:43:00Z">
                  <w:rPr>
                    <w:del w:id="3760" w:author="Adriana  Casas" w:date="2015-07-10T19:19:00Z"/>
                  </w:rPr>
                </w:rPrChange>
              </w:rPr>
              <w:pPrChange w:id="3761" w:author="Adriana  Casas" w:date="2015-07-08T15:43:00Z">
                <w:pPr/>
              </w:pPrChange>
            </w:pPr>
            <w:del w:id="3762" w:author="Adriana  Casas" w:date="2015-07-10T19:19:00Z">
              <w:r w:rsidRPr="00DD6B12" w:rsidDel="00861AD4">
                <w:rPr>
                  <w:rFonts w:ascii="Times" w:hAnsi="Times"/>
                  <w:color w:val="000000"/>
                  <w:rPrChange w:id="3763" w:author="Adriana  Casas" w:date="2015-07-08T15:43:00Z">
                    <w:rPr>
                      <w:color w:val="000000"/>
                    </w:rPr>
                  </w:rPrChange>
                </w:rPr>
                <w:delText>Para saber más sobre el mercado y la ley de la oferta y la demanda, te recomendamos visionar el vídeo que le dedica el portal Educarchile [</w:delText>
              </w:r>
              <w:r w:rsidR="009D3AFD" w:rsidRPr="00DD6B12" w:rsidDel="00861AD4">
                <w:rPr>
                  <w:rFonts w:ascii="Times" w:hAnsi="Times"/>
                  <w:rPrChange w:id="3764" w:author="Adriana  Casas" w:date="2015-07-08T15:43:00Z">
                    <w:rPr/>
                  </w:rPrChange>
                </w:rPr>
                <w:fldChar w:fldCharType="begin"/>
              </w:r>
              <w:r w:rsidR="009D3AFD" w:rsidRPr="00DD6B12" w:rsidDel="00861AD4">
                <w:rPr>
                  <w:rFonts w:ascii="Times" w:hAnsi="Times"/>
                  <w:rPrChange w:id="3765" w:author="Adriana  Casas" w:date="2015-07-08T15:43:00Z">
                    <w:rPr/>
                  </w:rPrChange>
                </w:rPr>
                <w:delInstrText xml:space="preserve"> HYPERLINK "http://www.educarchile.cl/ech/pro/app/detalle?GUID=ecc55b1b-ccad-4b67-a220-3c9a8217acdf&amp;ID=212828" \h </w:delInstrText>
              </w:r>
              <w:r w:rsidR="009D3AFD" w:rsidRPr="00DD6B12" w:rsidDel="00861AD4">
                <w:rPr>
                  <w:rFonts w:ascii="Times" w:hAnsi="Times"/>
                  <w:rPrChange w:id="3766" w:author="Adriana  Casas" w:date="2015-07-08T15:43:00Z">
                    <w:rPr/>
                  </w:rPrChange>
                </w:rPr>
                <w:fldChar w:fldCharType="separate"/>
              </w:r>
              <w:r w:rsidRPr="00DD6B12" w:rsidDel="00861AD4">
                <w:rPr>
                  <w:rFonts w:ascii="Times" w:hAnsi="Times"/>
                  <w:color w:val="000000"/>
                  <w:u w:val="single"/>
                  <w:rPrChange w:id="3767" w:author="Adriana  Casas" w:date="2015-07-08T15:43:00Z">
                    <w:rPr>
                      <w:color w:val="000000"/>
                      <w:u w:val="single"/>
                    </w:rPr>
                  </w:rPrChange>
                </w:rPr>
                <w:delText>ver</w:delText>
              </w:r>
              <w:r w:rsidR="009D3AFD" w:rsidRPr="00DD6B12" w:rsidDel="00861AD4">
                <w:rPr>
                  <w:rFonts w:ascii="Times" w:hAnsi="Times"/>
                  <w:color w:val="000000"/>
                  <w:u w:val="single"/>
                  <w:rPrChange w:id="3768" w:author="Adriana  Casas" w:date="2015-07-08T15:43:00Z">
                    <w:rPr>
                      <w:color w:val="000000"/>
                      <w:u w:val="single"/>
                    </w:rPr>
                  </w:rPrChange>
                </w:rPr>
                <w:fldChar w:fldCharType="end"/>
              </w:r>
              <w:r w:rsidRPr="00DD6B12" w:rsidDel="00861AD4">
                <w:rPr>
                  <w:rFonts w:ascii="Times" w:hAnsi="Times"/>
                  <w:color w:val="000000"/>
                  <w:rPrChange w:id="3769" w:author="Adriana  Casas" w:date="2015-07-08T15:43:00Z">
                    <w:rPr>
                      <w:color w:val="000000"/>
                    </w:rPr>
                  </w:rPrChange>
                </w:rPr>
                <w:delText>]. Si quieres conocer algunos refranes y dichos sobre el dinero y la riqueza, te proponemos consultar el portal educativo Gepeese, de la Comisión Nacional del Mercado de Valores [</w:delText>
              </w:r>
              <w:r w:rsidR="009D3AFD" w:rsidRPr="00DD6B12" w:rsidDel="00861AD4">
                <w:rPr>
                  <w:rFonts w:ascii="Times" w:hAnsi="Times"/>
                  <w:rPrChange w:id="3770" w:author="Adriana  Casas" w:date="2015-07-08T15:43:00Z">
                    <w:rPr/>
                  </w:rPrChange>
                </w:rPr>
                <w:fldChar w:fldCharType="begin"/>
              </w:r>
              <w:r w:rsidR="009D3AFD" w:rsidRPr="00DD6B12" w:rsidDel="00861AD4">
                <w:rPr>
                  <w:rFonts w:ascii="Times" w:hAnsi="Times"/>
                  <w:rPrChange w:id="3771" w:author="Adriana  Casas" w:date="2015-07-08T15:43:00Z">
                    <w:rPr/>
                  </w:rPrChange>
                </w:rPr>
                <w:delInstrText xml:space="preserve"> HYPERLINK "http://www.finanzasparatodos.es/gepeese/es/inicio/laEconomiaEn/laCulturaPopular/cultura_popular_dinero.html" \h </w:delInstrText>
              </w:r>
              <w:r w:rsidR="009D3AFD" w:rsidRPr="00DD6B12" w:rsidDel="00861AD4">
                <w:rPr>
                  <w:rFonts w:ascii="Times" w:hAnsi="Times"/>
                  <w:rPrChange w:id="3772" w:author="Adriana  Casas" w:date="2015-07-08T15:43:00Z">
                    <w:rPr/>
                  </w:rPrChange>
                </w:rPr>
                <w:fldChar w:fldCharType="separate"/>
              </w:r>
              <w:r w:rsidRPr="00DD6B12" w:rsidDel="00861AD4">
                <w:rPr>
                  <w:rFonts w:ascii="Times" w:hAnsi="Times"/>
                  <w:color w:val="000000"/>
                  <w:u w:val="single"/>
                  <w:rPrChange w:id="3773" w:author="Adriana  Casas" w:date="2015-07-08T15:43:00Z">
                    <w:rPr>
                      <w:color w:val="000000"/>
                      <w:u w:val="single"/>
                    </w:rPr>
                  </w:rPrChange>
                </w:rPr>
                <w:delText>ver</w:delText>
              </w:r>
              <w:r w:rsidR="009D3AFD" w:rsidRPr="00DD6B12" w:rsidDel="00861AD4">
                <w:rPr>
                  <w:rFonts w:ascii="Times" w:hAnsi="Times"/>
                  <w:color w:val="000000"/>
                  <w:u w:val="single"/>
                  <w:rPrChange w:id="3774" w:author="Adriana  Casas" w:date="2015-07-08T15:43:00Z">
                    <w:rPr>
                      <w:color w:val="000000"/>
                      <w:u w:val="single"/>
                    </w:rPr>
                  </w:rPrChange>
                </w:rPr>
                <w:fldChar w:fldCharType="end"/>
              </w:r>
              <w:r w:rsidRPr="00DD6B12" w:rsidDel="00861AD4">
                <w:rPr>
                  <w:rFonts w:ascii="Times" w:hAnsi="Times"/>
                  <w:color w:val="000000"/>
                  <w:rPrChange w:id="3775" w:author="Adriana  Casas" w:date="2015-07-08T15:43:00Z">
                    <w:rPr>
                      <w:color w:val="000000"/>
                    </w:rPr>
                  </w:rPrChange>
                </w:rPr>
                <w:delText>].</w:delText>
              </w:r>
            </w:del>
          </w:p>
        </w:tc>
      </w:tr>
    </w:tbl>
    <w:p w14:paraId="636C9085" w14:textId="77777777" w:rsidR="006C738E" w:rsidRPr="00DD6B12" w:rsidRDefault="006C738E" w:rsidP="00DD6B12">
      <w:pPr>
        <w:spacing w:line="240" w:lineRule="auto"/>
        <w:rPr>
          <w:rFonts w:ascii="Times" w:hAnsi="Times"/>
          <w:rPrChange w:id="3776" w:author="Adriana  Casas" w:date="2015-07-08T15:43:00Z">
            <w:rPr/>
          </w:rPrChange>
        </w:rPr>
        <w:pPrChange w:id="3777" w:author="Adriana  Casas" w:date="2015-07-08T15:43:00Z">
          <w:pPr/>
        </w:pPrChange>
      </w:pPr>
      <w:r w:rsidRPr="00DD6B12">
        <w:rPr>
          <w:rFonts w:ascii="Times" w:hAnsi="Times"/>
          <w:color w:val="000000"/>
          <w:rPrChange w:id="3778" w:author="Adriana  Casas" w:date="2015-07-08T15:43:00Z">
            <w:rPr>
              <w:color w:val="000000"/>
            </w:rPr>
          </w:rPrChange>
        </w:rPr>
        <w:t xml:space="preserve"> </w:t>
      </w:r>
    </w:p>
    <w:tbl>
      <w:tblPr>
        <w:tblStyle w:val="63"/>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39"/>
        <w:gridCol w:w="6499"/>
      </w:tblGrid>
      <w:tr w:rsidR="006C738E" w:rsidRPr="00DD6B12" w:rsidDel="00861AD4" w14:paraId="7E3DB0E7" w14:textId="0BE96504" w:rsidTr="006C738E">
        <w:trPr>
          <w:del w:id="3779" w:author="Adriana  Casas" w:date="2015-07-10T19:20:00Z"/>
        </w:trPr>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6F132FB" w14:textId="62832167" w:rsidR="006C738E" w:rsidRPr="00DD6B12" w:rsidDel="00861AD4" w:rsidRDefault="00861AD4" w:rsidP="006E29D3">
            <w:pPr>
              <w:spacing w:line="240" w:lineRule="auto"/>
              <w:jc w:val="center"/>
              <w:rPr>
                <w:del w:id="3780" w:author="Adriana  Casas" w:date="2015-07-10T19:20:00Z"/>
                <w:rFonts w:ascii="Times" w:eastAsia="Calibri" w:hAnsi="Times"/>
                <w:b/>
                <w:color w:val="FFFFFF" w:themeColor="background1"/>
                <w:highlight w:val="none"/>
                <w:rPrChange w:id="3781" w:author="Adriana  Casas" w:date="2015-07-08T15:43:00Z">
                  <w:rPr>
                    <w:del w:id="3782" w:author="Adriana  Casas" w:date="2015-07-10T19:20:00Z"/>
                    <w:rFonts w:eastAsia="Calibri"/>
                    <w:b/>
                    <w:color w:val="FFFFFF" w:themeColor="background1"/>
                    <w:highlight w:val="none"/>
                  </w:rPr>
                </w:rPrChange>
              </w:rPr>
            </w:pPr>
            <w:ins w:id="3783" w:author="Adriana  Casas" w:date="2015-07-10T19:20:00Z">
              <w:r w:rsidRPr="00861AD4" w:rsidDel="00861AD4">
                <w:rPr>
                  <w:rFonts w:ascii="Times" w:eastAsia="Calibri" w:hAnsi="Times"/>
                  <w:b/>
                  <w:color w:val="FFFFFF" w:themeColor="background1"/>
                  <w:highlight w:val="none"/>
                </w:rPr>
                <w:t xml:space="preserve"> </w:t>
              </w:r>
            </w:ins>
            <w:del w:id="3784" w:author="Adriana  Casas" w:date="2015-07-10T19:20:00Z">
              <w:r w:rsidR="006C738E" w:rsidRPr="00DD6B12" w:rsidDel="00861AD4">
                <w:rPr>
                  <w:rFonts w:ascii="Times" w:eastAsia="Calibri" w:hAnsi="Times"/>
                  <w:b/>
                  <w:color w:val="FFFFFF" w:themeColor="background1"/>
                  <w:highlight w:val="none"/>
                  <w:rPrChange w:id="3785" w:author="Adriana  Casas" w:date="2015-07-08T15:43:00Z">
                    <w:rPr>
                      <w:rFonts w:eastAsia="Calibri"/>
                      <w:b/>
                      <w:color w:val="FFFFFF" w:themeColor="background1"/>
                      <w:highlight w:val="none"/>
                    </w:rPr>
                  </w:rPrChange>
                </w:rPr>
                <w:delText>Profundiza: Recurso aprovechado</w:delText>
              </w:r>
            </w:del>
          </w:p>
        </w:tc>
      </w:tr>
      <w:tr w:rsidR="006C738E" w:rsidRPr="00DD6B12" w:rsidDel="00861AD4" w14:paraId="2E583B72" w14:textId="2DC87552" w:rsidTr="006C738E">
        <w:trPr>
          <w:del w:id="3786" w:author="Adriana  Casas" w:date="2015-07-10T19:20:00Z"/>
        </w:trPr>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B89970" w14:textId="6BFEF210" w:rsidR="006C738E" w:rsidRPr="00DD6B12" w:rsidDel="00861AD4" w:rsidRDefault="006C738E" w:rsidP="006E29D3">
            <w:pPr>
              <w:spacing w:line="240" w:lineRule="auto"/>
              <w:jc w:val="left"/>
              <w:rPr>
                <w:del w:id="3787" w:author="Adriana  Casas" w:date="2015-07-10T19:20:00Z"/>
                <w:rFonts w:ascii="Times" w:hAnsi="Times"/>
                <w:b/>
                <w:rPrChange w:id="3788" w:author="Adriana  Casas" w:date="2015-07-08T15:43:00Z">
                  <w:rPr>
                    <w:del w:id="3789" w:author="Adriana  Casas" w:date="2015-07-10T19:20:00Z"/>
                    <w:b/>
                  </w:rPr>
                </w:rPrChange>
              </w:rPr>
            </w:pPr>
            <w:del w:id="3790" w:author="Adriana  Casas" w:date="2015-07-10T19:20:00Z">
              <w:r w:rsidRPr="00DD6B12" w:rsidDel="00861AD4">
                <w:rPr>
                  <w:rFonts w:ascii="Times" w:eastAsia="Calibri" w:hAnsi="Times" w:cs="Calibri"/>
                  <w:b/>
                  <w:color w:val="000000"/>
                  <w:sz w:val="22"/>
                  <w:rPrChange w:id="3791" w:author="Adriana  Casas" w:date="2015-07-08T15:43:00Z">
                    <w:rPr>
                      <w:rFonts w:ascii="Calibri" w:eastAsia="Calibri" w:hAnsi="Calibri" w:cs="Calibri"/>
                      <w:b/>
                      <w:color w:val="000000"/>
                      <w:sz w:val="22"/>
                    </w:rPr>
                  </w:rPrChange>
                </w:rPr>
                <w:delText>Código</w:delText>
              </w:r>
            </w:del>
          </w:p>
        </w:tc>
        <w:tc>
          <w:tcPr>
            <w:tcW w:w="6499" w:type="dxa"/>
            <w:tcBorders>
              <w:bottom w:val="single" w:sz="8" w:space="0" w:color="000000"/>
              <w:right w:val="single" w:sz="8" w:space="0" w:color="000000"/>
            </w:tcBorders>
            <w:tcMar>
              <w:top w:w="100" w:type="dxa"/>
              <w:left w:w="100" w:type="dxa"/>
              <w:bottom w:w="100" w:type="dxa"/>
              <w:right w:w="100" w:type="dxa"/>
            </w:tcMar>
          </w:tcPr>
          <w:p w14:paraId="07E3198F" w14:textId="501E1996" w:rsidR="006C738E" w:rsidRPr="00DD6B12" w:rsidDel="00861AD4" w:rsidRDefault="00F41E25" w:rsidP="006E29D3">
            <w:pPr>
              <w:spacing w:line="240" w:lineRule="auto"/>
              <w:jc w:val="left"/>
              <w:rPr>
                <w:del w:id="3792" w:author="Adriana  Casas" w:date="2015-07-10T19:20:00Z"/>
                <w:rFonts w:ascii="Times" w:hAnsi="Times"/>
                <w:b/>
                <w:rPrChange w:id="3793" w:author="Adriana  Casas" w:date="2015-07-08T15:43:00Z">
                  <w:rPr>
                    <w:del w:id="3794" w:author="Adriana  Casas" w:date="2015-07-10T19:20:00Z"/>
                    <w:b/>
                  </w:rPr>
                </w:rPrChange>
              </w:rPr>
            </w:pPr>
            <w:del w:id="3795" w:author="Adriana  Casas" w:date="2015-07-10T19:20:00Z">
              <w:r w:rsidRPr="00DD6B12" w:rsidDel="00861AD4">
                <w:rPr>
                  <w:rFonts w:ascii="Times" w:eastAsia="Calibri" w:hAnsi="Times" w:cs="Calibri"/>
                  <w:b/>
                  <w:color w:val="000000"/>
                  <w:sz w:val="22"/>
                  <w:rPrChange w:id="3796" w:author="Adriana  Casas" w:date="2015-07-08T15:43:00Z">
                    <w:rPr>
                      <w:rFonts w:ascii="Calibri" w:eastAsia="Calibri" w:hAnsi="Calibri" w:cs="Calibri"/>
                      <w:b/>
                      <w:color w:val="000000"/>
                      <w:sz w:val="22"/>
                    </w:rPr>
                  </w:rPrChange>
                </w:rPr>
                <w:delText>CS_10 _05</w:delText>
              </w:r>
              <w:r w:rsidR="000434EB" w:rsidRPr="00DD6B12" w:rsidDel="00861AD4">
                <w:rPr>
                  <w:rFonts w:ascii="Times" w:eastAsia="Calibri" w:hAnsi="Times" w:cs="Calibri"/>
                  <w:b/>
                  <w:color w:val="000000"/>
                  <w:sz w:val="22"/>
                  <w:rPrChange w:id="3797" w:author="Adriana  Casas" w:date="2015-07-08T15:43:00Z">
                    <w:rPr>
                      <w:rFonts w:ascii="Calibri" w:eastAsia="Calibri" w:hAnsi="Calibri" w:cs="Calibri"/>
                      <w:b/>
                      <w:color w:val="000000"/>
                      <w:sz w:val="22"/>
                    </w:rPr>
                  </w:rPrChange>
                </w:rPr>
                <w:delText>_CO_REC 13</w:delText>
              </w:r>
              <w:r w:rsidR="006C738E" w:rsidRPr="00DD6B12" w:rsidDel="00861AD4">
                <w:rPr>
                  <w:rFonts w:ascii="Times" w:eastAsia="Calibri" w:hAnsi="Times" w:cs="Calibri"/>
                  <w:b/>
                  <w:color w:val="000000"/>
                  <w:sz w:val="22"/>
                  <w:rPrChange w:id="3798" w:author="Adriana  Casas" w:date="2015-07-08T15:43:00Z">
                    <w:rPr>
                      <w:rFonts w:ascii="Calibri" w:eastAsia="Calibri" w:hAnsi="Calibri" w:cs="Calibri"/>
                      <w:b/>
                      <w:color w:val="000000"/>
                      <w:sz w:val="22"/>
                    </w:rPr>
                  </w:rPrChange>
                </w:rPr>
                <w:delText>0</w:delText>
              </w:r>
            </w:del>
          </w:p>
        </w:tc>
      </w:tr>
      <w:tr w:rsidR="006C738E" w:rsidRPr="00DD6B12" w:rsidDel="00861AD4" w14:paraId="7D3B7150" w14:textId="48361F9E" w:rsidTr="006C738E">
        <w:trPr>
          <w:del w:id="3799" w:author="Adriana  Casas" w:date="2015-07-10T19:20:00Z"/>
        </w:trPr>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ED5C9C" w14:textId="6960301E" w:rsidR="006C738E" w:rsidRPr="00DD6B12" w:rsidDel="00861AD4" w:rsidRDefault="006C738E" w:rsidP="006E29D3">
            <w:pPr>
              <w:spacing w:line="240" w:lineRule="auto"/>
              <w:jc w:val="left"/>
              <w:rPr>
                <w:del w:id="3800" w:author="Adriana  Casas" w:date="2015-07-10T19:20:00Z"/>
                <w:rFonts w:ascii="Times" w:hAnsi="Times"/>
                <w:b/>
                <w:rPrChange w:id="3801" w:author="Adriana  Casas" w:date="2015-07-08T15:43:00Z">
                  <w:rPr>
                    <w:del w:id="3802" w:author="Adriana  Casas" w:date="2015-07-10T19:20:00Z"/>
                    <w:b/>
                  </w:rPr>
                </w:rPrChange>
              </w:rPr>
            </w:pPr>
            <w:del w:id="3803" w:author="Adriana  Casas" w:date="2015-07-10T19:20:00Z">
              <w:r w:rsidRPr="00DD6B12" w:rsidDel="00861AD4">
                <w:rPr>
                  <w:rFonts w:ascii="Times" w:eastAsia="Calibri" w:hAnsi="Times" w:cs="Calibri"/>
                  <w:b/>
                  <w:color w:val="000000"/>
                  <w:sz w:val="22"/>
                  <w:rPrChange w:id="3804" w:author="Adriana  Casas" w:date="2015-07-08T15:43:00Z">
                    <w:rPr>
                      <w:rFonts w:ascii="Calibri" w:eastAsia="Calibri" w:hAnsi="Calibri" w:cs="Calibri"/>
                      <w:b/>
                      <w:color w:val="000000"/>
                      <w:sz w:val="22"/>
                    </w:rPr>
                  </w:rPrChange>
                </w:rPr>
                <w:delText>Ubicación en Aula Planeta</w:delText>
              </w:r>
            </w:del>
          </w:p>
        </w:tc>
        <w:tc>
          <w:tcPr>
            <w:tcW w:w="6499" w:type="dxa"/>
            <w:tcBorders>
              <w:bottom w:val="single" w:sz="8" w:space="0" w:color="000000"/>
              <w:right w:val="single" w:sz="8" w:space="0" w:color="000000"/>
            </w:tcBorders>
            <w:tcMar>
              <w:top w:w="100" w:type="dxa"/>
              <w:left w:w="100" w:type="dxa"/>
              <w:bottom w:w="100" w:type="dxa"/>
              <w:right w:w="100" w:type="dxa"/>
            </w:tcMar>
          </w:tcPr>
          <w:p w14:paraId="72067821" w14:textId="14FCFB01" w:rsidR="006C738E" w:rsidRPr="00DD6B12" w:rsidDel="00861AD4" w:rsidRDefault="006C738E" w:rsidP="006E29D3">
            <w:pPr>
              <w:spacing w:line="240" w:lineRule="auto"/>
              <w:jc w:val="left"/>
              <w:rPr>
                <w:del w:id="3805" w:author="Adriana  Casas" w:date="2015-07-10T19:20:00Z"/>
                <w:rFonts w:ascii="Times" w:hAnsi="Times"/>
                <w:b/>
                <w:rPrChange w:id="3806" w:author="Adriana  Casas" w:date="2015-07-08T15:43:00Z">
                  <w:rPr>
                    <w:del w:id="3807" w:author="Adriana  Casas" w:date="2015-07-10T19:20:00Z"/>
                    <w:b/>
                  </w:rPr>
                </w:rPrChange>
              </w:rPr>
            </w:pPr>
            <w:del w:id="3808" w:author="Adriana  Casas" w:date="2015-07-10T19:20:00Z">
              <w:r w:rsidRPr="00DD6B12" w:rsidDel="00861AD4">
                <w:rPr>
                  <w:rFonts w:ascii="Times" w:eastAsia="Calibri" w:hAnsi="Times" w:cs="Calibri"/>
                  <w:b/>
                  <w:color w:val="000000"/>
                  <w:sz w:val="22"/>
                  <w:rPrChange w:id="3809" w:author="Adriana  Casas" w:date="2015-07-08T15:43:00Z">
                    <w:rPr>
                      <w:rFonts w:ascii="Calibri" w:eastAsia="Calibri" w:hAnsi="Calibri" w:cs="Calibri"/>
                      <w:b/>
                      <w:color w:val="000000"/>
                      <w:sz w:val="22"/>
                    </w:rPr>
                  </w:rPrChange>
                </w:rPr>
                <w:delText>56 primaria/CS/La vida económica /El dinero, los bancos y el ahorro</w:delText>
              </w:r>
            </w:del>
          </w:p>
        </w:tc>
      </w:tr>
      <w:tr w:rsidR="006C738E" w:rsidRPr="00DD6B12" w:rsidDel="00861AD4" w14:paraId="26017D14" w14:textId="78717B9A" w:rsidTr="006C738E">
        <w:trPr>
          <w:del w:id="3810" w:author="Adriana  Casas" w:date="2015-07-10T19:20:00Z"/>
        </w:trPr>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76F67B" w14:textId="2BCEF772" w:rsidR="006C738E" w:rsidRPr="00DD6B12" w:rsidDel="00861AD4" w:rsidRDefault="006C738E" w:rsidP="006E29D3">
            <w:pPr>
              <w:spacing w:line="240" w:lineRule="auto"/>
              <w:jc w:val="left"/>
              <w:rPr>
                <w:del w:id="3811" w:author="Adriana  Casas" w:date="2015-07-10T19:20:00Z"/>
                <w:rFonts w:ascii="Times" w:hAnsi="Times"/>
                <w:b/>
                <w:rPrChange w:id="3812" w:author="Adriana  Casas" w:date="2015-07-08T15:43:00Z">
                  <w:rPr>
                    <w:del w:id="3813" w:author="Adriana  Casas" w:date="2015-07-10T19:20:00Z"/>
                    <w:b/>
                  </w:rPr>
                </w:rPrChange>
              </w:rPr>
            </w:pPr>
            <w:del w:id="3814" w:author="Adriana  Casas" w:date="2015-07-10T19:20:00Z">
              <w:r w:rsidRPr="00DD6B12" w:rsidDel="00861AD4">
                <w:rPr>
                  <w:rFonts w:ascii="Times" w:eastAsia="Calibri" w:hAnsi="Times" w:cs="Calibri"/>
                  <w:b/>
                  <w:color w:val="000000"/>
                  <w:sz w:val="22"/>
                  <w:rPrChange w:id="3815" w:author="Adriana  Casas" w:date="2015-07-08T15:43:00Z">
                    <w:rPr>
                      <w:rFonts w:ascii="Calibri" w:eastAsia="Calibri" w:hAnsi="Calibri" w:cs="Calibri"/>
                      <w:b/>
                      <w:color w:val="000000"/>
                      <w:sz w:val="22"/>
                    </w:rPr>
                  </w:rPrChange>
                </w:rPr>
                <w:delText>Título</w:delText>
              </w:r>
            </w:del>
          </w:p>
        </w:tc>
        <w:tc>
          <w:tcPr>
            <w:tcW w:w="6499" w:type="dxa"/>
            <w:tcBorders>
              <w:bottom w:val="single" w:sz="8" w:space="0" w:color="000000"/>
              <w:right w:val="single" w:sz="8" w:space="0" w:color="000000"/>
            </w:tcBorders>
            <w:tcMar>
              <w:top w:w="100" w:type="dxa"/>
              <w:left w:w="100" w:type="dxa"/>
              <w:bottom w:w="100" w:type="dxa"/>
              <w:right w:w="100" w:type="dxa"/>
            </w:tcMar>
          </w:tcPr>
          <w:p w14:paraId="2ADAC698" w14:textId="5F5FC766" w:rsidR="006C738E" w:rsidRPr="00DD6B12" w:rsidDel="00861AD4" w:rsidRDefault="006C738E" w:rsidP="006E29D3">
            <w:pPr>
              <w:spacing w:line="240" w:lineRule="auto"/>
              <w:jc w:val="left"/>
              <w:rPr>
                <w:del w:id="3816" w:author="Adriana  Casas" w:date="2015-07-10T19:20:00Z"/>
                <w:rFonts w:ascii="Times" w:hAnsi="Times"/>
                <w:rPrChange w:id="3817" w:author="Adriana  Casas" w:date="2015-07-08T15:43:00Z">
                  <w:rPr>
                    <w:del w:id="3818" w:author="Adriana  Casas" w:date="2015-07-10T19:20:00Z"/>
                  </w:rPr>
                </w:rPrChange>
              </w:rPr>
            </w:pPr>
            <w:del w:id="3819" w:author="Adriana  Casas" w:date="2015-07-10T19:20:00Z">
              <w:r w:rsidRPr="00DD6B12" w:rsidDel="00861AD4">
                <w:rPr>
                  <w:rFonts w:ascii="Times" w:eastAsia="Calibri" w:hAnsi="Times" w:cs="Calibri"/>
                  <w:color w:val="000000"/>
                  <w:sz w:val="22"/>
                  <w:rPrChange w:id="3820" w:author="Adriana  Casas" w:date="2015-07-08T15:43:00Z">
                    <w:rPr>
                      <w:rFonts w:ascii="Calibri" w:eastAsia="Calibri" w:hAnsi="Calibri" w:cs="Calibri"/>
                      <w:color w:val="000000"/>
                      <w:sz w:val="22"/>
                    </w:rPr>
                  </w:rPrChange>
                </w:rPr>
                <w:delText>El ahorro y el consumo responsable</w:delText>
              </w:r>
            </w:del>
          </w:p>
        </w:tc>
      </w:tr>
      <w:tr w:rsidR="006C738E" w:rsidRPr="00DD6B12" w:rsidDel="00861AD4" w14:paraId="0DD63EA8" w14:textId="47488627" w:rsidTr="006C738E">
        <w:trPr>
          <w:del w:id="3821" w:author="Adriana  Casas" w:date="2015-07-10T19:20:00Z"/>
        </w:trPr>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282329" w14:textId="703698BD" w:rsidR="006C738E" w:rsidRPr="00DD6B12" w:rsidDel="00861AD4" w:rsidRDefault="006C738E" w:rsidP="006E29D3">
            <w:pPr>
              <w:spacing w:line="240" w:lineRule="auto"/>
              <w:jc w:val="left"/>
              <w:rPr>
                <w:del w:id="3822" w:author="Adriana  Casas" w:date="2015-07-10T19:20:00Z"/>
                <w:rFonts w:ascii="Times" w:hAnsi="Times"/>
                <w:b/>
                <w:rPrChange w:id="3823" w:author="Adriana  Casas" w:date="2015-07-08T15:43:00Z">
                  <w:rPr>
                    <w:del w:id="3824" w:author="Adriana  Casas" w:date="2015-07-10T19:20:00Z"/>
                    <w:b/>
                  </w:rPr>
                </w:rPrChange>
              </w:rPr>
            </w:pPr>
            <w:del w:id="3825" w:author="Adriana  Casas" w:date="2015-07-10T19:20:00Z">
              <w:r w:rsidRPr="00DD6B12" w:rsidDel="00861AD4">
                <w:rPr>
                  <w:rFonts w:ascii="Times" w:eastAsia="Calibri" w:hAnsi="Times" w:cs="Calibri"/>
                  <w:b/>
                  <w:color w:val="000000"/>
                  <w:sz w:val="22"/>
                  <w:rPrChange w:id="3826" w:author="Adriana  Casas" w:date="2015-07-08T15:43:00Z">
                    <w:rPr>
                      <w:rFonts w:ascii="Calibri" w:eastAsia="Calibri" w:hAnsi="Calibri" w:cs="Calibri"/>
                      <w:b/>
                      <w:color w:val="000000"/>
                      <w:sz w:val="22"/>
                    </w:rPr>
                  </w:rPrChange>
                </w:rPr>
                <w:delText>Descripción</w:delText>
              </w:r>
            </w:del>
          </w:p>
        </w:tc>
        <w:tc>
          <w:tcPr>
            <w:tcW w:w="6499" w:type="dxa"/>
            <w:tcBorders>
              <w:bottom w:val="single" w:sz="8" w:space="0" w:color="000000"/>
              <w:right w:val="single" w:sz="8" w:space="0" w:color="000000"/>
            </w:tcBorders>
            <w:tcMar>
              <w:top w:w="100" w:type="dxa"/>
              <w:left w:w="100" w:type="dxa"/>
              <w:bottom w:w="100" w:type="dxa"/>
              <w:right w:w="100" w:type="dxa"/>
            </w:tcMar>
          </w:tcPr>
          <w:p w14:paraId="78D9ACE4" w14:textId="461F022A" w:rsidR="006C738E" w:rsidRPr="00DD6B12" w:rsidDel="00861AD4" w:rsidRDefault="006C738E" w:rsidP="006E29D3">
            <w:pPr>
              <w:spacing w:line="240" w:lineRule="auto"/>
              <w:jc w:val="left"/>
              <w:rPr>
                <w:del w:id="3827" w:author="Adriana  Casas" w:date="2015-07-10T19:20:00Z"/>
                <w:rFonts w:ascii="Times" w:hAnsi="Times"/>
                <w:rPrChange w:id="3828" w:author="Adriana  Casas" w:date="2015-07-08T15:43:00Z">
                  <w:rPr>
                    <w:del w:id="3829" w:author="Adriana  Casas" w:date="2015-07-10T19:20:00Z"/>
                  </w:rPr>
                </w:rPrChange>
              </w:rPr>
            </w:pPr>
            <w:del w:id="3830" w:author="Adriana  Casas" w:date="2015-07-10T19:20:00Z">
              <w:r w:rsidRPr="00DD6B12" w:rsidDel="00861AD4">
                <w:rPr>
                  <w:rFonts w:ascii="Times" w:eastAsia="Calibri" w:hAnsi="Times" w:cs="Calibri"/>
                  <w:color w:val="000000"/>
                  <w:sz w:val="22"/>
                  <w:rPrChange w:id="3831" w:author="Adriana  Casas" w:date="2015-07-08T15:43:00Z">
                    <w:rPr>
                      <w:rFonts w:ascii="Calibri" w:eastAsia="Calibri" w:hAnsi="Calibri" w:cs="Calibri"/>
                      <w:color w:val="000000"/>
                      <w:sz w:val="22"/>
                    </w:rPr>
                  </w:rPrChange>
                </w:rPr>
                <w:delText>Interactivo de gran utilidad para aprender qué es el ahorro y el consumo responsable</w:delText>
              </w:r>
            </w:del>
          </w:p>
          <w:p w14:paraId="51CA8E3A" w14:textId="3A8925EB" w:rsidR="006C738E" w:rsidRPr="00DD6B12" w:rsidDel="00861AD4" w:rsidRDefault="006C738E" w:rsidP="006E29D3">
            <w:pPr>
              <w:spacing w:line="240" w:lineRule="auto"/>
              <w:jc w:val="left"/>
              <w:rPr>
                <w:del w:id="3832" w:author="Adriana  Casas" w:date="2015-07-10T19:20:00Z"/>
                <w:rFonts w:ascii="Times" w:hAnsi="Times"/>
                <w:rPrChange w:id="3833" w:author="Adriana  Casas" w:date="2015-07-08T15:43:00Z">
                  <w:rPr>
                    <w:del w:id="3834" w:author="Adriana  Casas" w:date="2015-07-10T19:20:00Z"/>
                  </w:rPr>
                </w:rPrChange>
              </w:rPr>
            </w:pPr>
            <w:del w:id="3835" w:author="Adriana  Casas" w:date="2015-07-10T19:20:00Z">
              <w:r w:rsidRPr="00DD6B12" w:rsidDel="00861AD4">
                <w:rPr>
                  <w:rFonts w:ascii="Times" w:eastAsia="Calibri" w:hAnsi="Times" w:cs="Calibri"/>
                  <w:color w:val="000000"/>
                  <w:sz w:val="22"/>
                  <w:rPrChange w:id="3836" w:author="Adriana  Casas" w:date="2015-07-08T15:43:00Z">
                    <w:rPr>
                      <w:rFonts w:ascii="Calibri" w:eastAsia="Calibri" w:hAnsi="Calibri" w:cs="Calibri"/>
                      <w:color w:val="000000"/>
                      <w:sz w:val="22"/>
                    </w:rPr>
                  </w:rPrChange>
                </w:rPr>
                <w:delText>Cómo administrar nuestro dinero</w:delText>
              </w:r>
            </w:del>
          </w:p>
          <w:p w14:paraId="62BF3A62" w14:textId="47E98597" w:rsidR="006C738E" w:rsidRPr="00DD6B12" w:rsidDel="00861AD4" w:rsidRDefault="006C738E" w:rsidP="006E29D3">
            <w:pPr>
              <w:spacing w:line="240" w:lineRule="auto"/>
              <w:jc w:val="left"/>
              <w:rPr>
                <w:del w:id="3837" w:author="Adriana  Casas" w:date="2015-07-10T19:20:00Z"/>
                <w:rFonts w:ascii="Times" w:hAnsi="Times"/>
                <w:rPrChange w:id="3838" w:author="Adriana  Casas" w:date="2015-07-08T15:43:00Z">
                  <w:rPr>
                    <w:del w:id="3839" w:author="Adriana  Casas" w:date="2015-07-10T19:20:00Z"/>
                  </w:rPr>
                </w:rPrChange>
              </w:rPr>
            </w:pPr>
            <w:del w:id="3840" w:author="Adriana  Casas" w:date="2015-07-10T19:20:00Z">
              <w:r w:rsidRPr="00DD6B12" w:rsidDel="00861AD4">
                <w:rPr>
                  <w:rFonts w:ascii="Times" w:eastAsia="Calibri" w:hAnsi="Times" w:cs="Calibri"/>
                  <w:color w:val="000000"/>
                  <w:sz w:val="22"/>
                  <w:rPrChange w:id="3841" w:author="Adriana  Casas" w:date="2015-07-08T15:43:00Z">
                    <w:rPr>
                      <w:rFonts w:ascii="Calibri" w:eastAsia="Calibri" w:hAnsi="Calibri" w:cs="Calibri"/>
                      <w:color w:val="000000"/>
                      <w:sz w:val="22"/>
                    </w:rPr>
                  </w:rPrChange>
                </w:rPr>
                <w:delText>Ser capaces de comprender cómo funciona la economía es importante para entender muchos de los fenómenos que tienen lugar a nuestro alrededor. Sin embargo, participar de forma autónoma en ella es imprescindible para poder entender el valor del dinero, del ahorro y de las conductas comprometidas con la sociedad y el medio ambiente.</w:delText>
              </w:r>
            </w:del>
          </w:p>
          <w:p w14:paraId="5D2FB058" w14:textId="54AE31F4" w:rsidR="006C738E" w:rsidRPr="00DD6B12" w:rsidDel="00861AD4" w:rsidRDefault="006C738E" w:rsidP="006E29D3">
            <w:pPr>
              <w:spacing w:line="240" w:lineRule="auto"/>
              <w:jc w:val="left"/>
              <w:rPr>
                <w:del w:id="3842" w:author="Adriana  Casas" w:date="2015-07-10T19:20:00Z"/>
                <w:rFonts w:ascii="Times" w:hAnsi="Times"/>
                <w:rPrChange w:id="3843" w:author="Adriana  Casas" w:date="2015-07-08T15:43:00Z">
                  <w:rPr>
                    <w:del w:id="3844" w:author="Adriana  Casas" w:date="2015-07-10T19:20:00Z"/>
                  </w:rPr>
                </w:rPrChange>
              </w:rPr>
            </w:pPr>
            <w:del w:id="3845" w:author="Adriana  Casas" w:date="2015-07-10T19:20:00Z">
              <w:r w:rsidRPr="00DD6B12" w:rsidDel="00861AD4">
                <w:rPr>
                  <w:rFonts w:ascii="Times" w:eastAsia="Calibri" w:hAnsi="Times" w:cs="Calibri"/>
                  <w:color w:val="000000"/>
                  <w:sz w:val="22"/>
                  <w:rPrChange w:id="3846" w:author="Adriana  Casas" w:date="2015-07-08T15:43:00Z">
                    <w:rPr>
                      <w:rFonts w:ascii="Calibri" w:eastAsia="Calibri" w:hAnsi="Calibri" w:cs="Calibri"/>
                      <w:color w:val="000000"/>
                      <w:sz w:val="22"/>
                    </w:rPr>
                  </w:rPrChange>
                </w:rPr>
                <w:delText>El ahorro</w:delText>
              </w:r>
            </w:del>
          </w:p>
          <w:p w14:paraId="098D0BA5" w14:textId="605040A2" w:rsidR="006C738E" w:rsidRPr="00DD6B12" w:rsidDel="00861AD4" w:rsidRDefault="006C738E" w:rsidP="006E29D3">
            <w:pPr>
              <w:spacing w:line="240" w:lineRule="auto"/>
              <w:jc w:val="left"/>
              <w:rPr>
                <w:del w:id="3847" w:author="Adriana  Casas" w:date="2015-07-10T19:20:00Z"/>
                <w:rFonts w:ascii="Times" w:hAnsi="Times"/>
                <w:rPrChange w:id="3848" w:author="Adriana  Casas" w:date="2015-07-08T15:43:00Z">
                  <w:rPr>
                    <w:del w:id="3849" w:author="Adriana  Casas" w:date="2015-07-10T19:20:00Z"/>
                  </w:rPr>
                </w:rPrChange>
              </w:rPr>
            </w:pPr>
            <w:del w:id="3850" w:author="Adriana  Casas" w:date="2015-07-10T19:20:00Z">
              <w:r w:rsidRPr="00DD6B12" w:rsidDel="00861AD4">
                <w:rPr>
                  <w:rFonts w:ascii="Times" w:eastAsia="Calibri" w:hAnsi="Times" w:cs="Calibri"/>
                  <w:color w:val="000000"/>
                  <w:sz w:val="22"/>
                  <w:rPrChange w:id="3851" w:author="Adriana  Casas" w:date="2015-07-08T15:43:00Z">
                    <w:rPr>
                      <w:rFonts w:ascii="Calibri" w:eastAsia="Calibri" w:hAnsi="Calibri" w:cs="Calibri"/>
                      <w:color w:val="000000"/>
                      <w:sz w:val="22"/>
                    </w:rPr>
                  </w:rPrChange>
                </w:rPr>
                <w:delText>Ya sabemos que el dinero nos permite comprar y obtener muchas de las cosas que necesitamos y queremos. Pero, ¿conoces el valor del dinero? Seguro que has ido alguna vez con tus padres a sacar dinero al cajero automático. Pues bien, ese dinero es fruto del ahorro. Tu familia puede disponer de él porque ha ido guardando parte de sus ingresos para cubrir necesidades o hacer frente a imprevistos.</w:delText>
              </w:r>
            </w:del>
          </w:p>
          <w:p w14:paraId="03046D18" w14:textId="42FC5DC9" w:rsidR="006C738E" w:rsidRPr="00DD6B12" w:rsidDel="00861AD4" w:rsidRDefault="006C738E" w:rsidP="006E29D3">
            <w:pPr>
              <w:spacing w:line="240" w:lineRule="auto"/>
              <w:jc w:val="left"/>
              <w:rPr>
                <w:del w:id="3852" w:author="Adriana  Casas" w:date="2015-07-10T19:20:00Z"/>
                <w:rFonts w:ascii="Times" w:hAnsi="Times"/>
                <w:rPrChange w:id="3853" w:author="Adriana  Casas" w:date="2015-07-08T15:43:00Z">
                  <w:rPr>
                    <w:del w:id="3854" w:author="Adriana  Casas" w:date="2015-07-10T19:20:00Z"/>
                  </w:rPr>
                </w:rPrChange>
              </w:rPr>
            </w:pPr>
            <w:del w:id="3855" w:author="Adriana  Casas" w:date="2015-07-10T19:20:00Z">
              <w:r w:rsidRPr="00DD6B12" w:rsidDel="00861AD4">
                <w:rPr>
                  <w:rFonts w:ascii="Times" w:eastAsia="Calibri" w:hAnsi="Times" w:cs="Calibri"/>
                  <w:color w:val="000000"/>
                  <w:sz w:val="22"/>
                  <w:rPrChange w:id="3856" w:author="Adriana  Casas" w:date="2015-07-08T15:43:00Z">
                    <w:rPr>
                      <w:rFonts w:ascii="Calibri" w:eastAsia="Calibri" w:hAnsi="Calibri" w:cs="Calibri"/>
                      <w:color w:val="000000"/>
                      <w:sz w:val="22"/>
                    </w:rPr>
                  </w:rPrChange>
                </w:rPr>
                <w:delText>El ahorro es un gran recurso, aunque para tener ahorros hay que saber administrarse e invertirlos con cabeza en cada momento. Los bancos ofrecen varias posibilidades de ahorro como crear una cuenta corriente donde ir depositando una cantidad cada cierto tiempo. A cambio, nos ofrecen una rentabilidad en forma de intereses.</w:delText>
              </w:r>
            </w:del>
          </w:p>
          <w:p w14:paraId="5BD9F561" w14:textId="24262097" w:rsidR="006C738E" w:rsidRPr="00DD6B12" w:rsidDel="00861AD4" w:rsidRDefault="006C738E" w:rsidP="006E29D3">
            <w:pPr>
              <w:spacing w:line="240" w:lineRule="auto"/>
              <w:jc w:val="left"/>
              <w:rPr>
                <w:del w:id="3857" w:author="Adriana  Casas" w:date="2015-07-10T19:20:00Z"/>
                <w:rFonts w:ascii="Times" w:hAnsi="Times"/>
                <w:rPrChange w:id="3858" w:author="Adriana  Casas" w:date="2015-07-08T15:43:00Z">
                  <w:rPr>
                    <w:del w:id="3859" w:author="Adriana  Casas" w:date="2015-07-10T19:20:00Z"/>
                  </w:rPr>
                </w:rPrChange>
              </w:rPr>
            </w:pPr>
            <w:del w:id="3860" w:author="Adriana  Casas" w:date="2015-07-10T19:20:00Z">
              <w:r w:rsidRPr="00DD6B12" w:rsidDel="00861AD4">
                <w:rPr>
                  <w:rFonts w:ascii="Times" w:eastAsia="Calibri" w:hAnsi="Times" w:cs="Calibri"/>
                  <w:color w:val="000000"/>
                  <w:sz w:val="22"/>
                  <w:rPrChange w:id="3861" w:author="Adriana  Casas" w:date="2015-07-08T15:43:00Z">
                    <w:rPr>
                      <w:rFonts w:ascii="Calibri" w:eastAsia="Calibri" w:hAnsi="Calibri" w:cs="Calibri"/>
                      <w:color w:val="000000"/>
                      <w:sz w:val="22"/>
                    </w:rPr>
                  </w:rPrChange>
                </w:rPr>
                <w:delText>El consumo responsable</w:delText>
              </w:r>
            </w:del>
          </w:p>
          <w:p w14:paraId="53A764E7" w14:textId="2358757C" w:rsidR="006C738E" w:rsidRPr="00DD6B12" w:rsidDel="00861AD4" w:rsidRDefault="006C738E" w:rsidP="006E29D3">
            <w:pPr>
              <w:spacing w:line="240" w:lineRule="auto"/>
              <w:jc w:val="left"/>
              <w:rPr>
                <w:del w:id="3862" w:author="Adriana  Casas" w:date="2015-07-10T19:20:00Z"/>
                <w:rFonts w:ascii="Times" w:hAnsi="Times"/>
                <w:rPrChange w:id="3863" w:author="Adriana  Casas" w:date="2015-07-08T15:43:00Z">
                  <w:rPr>
                    <w:del w:id="3864" w:author="Adriana  Casas" w:date="2015-07-10T19:20:00Z"/>
                  </w:rPr>
                </w:rPrChange>
              </w:rPr>
            </w:pPr>
            <w:del w:id="3865" w:author="Adriana  Casas" w:date="2015-07-10T19:20:00Z">
              <w:r w:rsidRPr="00DD6B12" w:rsidDel="00861AD4">
                <w:rPr>
                  <w:rFonts w:ascii="Times" w:eastAsia="Calibri" w:hAnsi="Times" w:cs="Calibri"/>
                  <w:color w:val="000000"/>
                  <w:sz w:val="22"/>
                  <w:rPrChange w:id="3866" w:author="Adriana  Casas" w:date="2015-07-08T15:43:00Z">
                    <w:rPr>
                      <w:rFonts w:ascii="Calibri" w:eastAsia="Calibri" w:hAnsi="Calibri" w:cs="Calibri"/>
                      <w:color w:val="000000"/>
                      <w:sz w:val="22"/>
                    </w:rPr>
                  </w:rPrChange>
                </w:rPr>
                <w:delText>No solo ahorrando demostramos que somos responsables. También tenemos que serlo a la hora de consumir. Debemos ser consumidores responsables, es decir, tenemos que fijarnos en las etiquetas de los productos para conocer su origen, con qué materiales se han hecho, etc., y escoger aquel que nos parezca mejor en relación con su impacto con el medio ambiente y el respeto a los derechos humanos.</w:delText>
              </w:r>
            </w:del>
          </w:p>
          <w:p w14:paraId="57D6DA84" w14:textId="1907E26C" w:rsidR="006C738E" w:rsidRPr="00DD6B12" w:rsidDel="00861AD4" w:rsidRDefault="006C738E" w:rsidP="006E29D3">
            <w:pPr>
              <w:spacing w:line="240" w:lineRule="auto"/>
              <w:jc w:val="left"/>
              <w:rPr>
                <w:del w:id="3867" w:author="Adriana  Casas" w:date="2015-07-10T19:20:00Z"/>
                <w:rFonts w:ascii="Times" w:hAnsi="Times"/>
                <w:rPrChange w:id="3868" w:author="Adriana  Casas" w:date="2015-07-08T15:43:00Z">
                  <w:rPr>
                    <w:del w:id="3869" w:author="Adriana  Casas" w:date="2015-07-10T19:20:00Z"/>
                  </w:rPr>
                </w:rPrChange>
              </w:rPr>
            </w:pPr>
            <w:del w:id="3870" w:author="Adriana  Casas" w:date="2015-07-10T19:20:00Z">
              <w:r w:rsidRPr="00DD6B12" w:rsidDel="00861AD4">
                <w:rPr>
                  <w:rFonts w:ascii="Times" w:eastAsia="Calibri" w:hAnsi="Times" w:cs="Calibri"/>
                  <w:color w:val="000000"/>
                  <w:sz w:val="22"/>
                  <w:rPrChange w:id="3871" w:author="Adriana  Casas" w:date="2015-07-08T15:43:00Z">
                    <w:rPr>
                      <w:rFonts w:ascii="Calibri" w:eastAsia="Calibri" w:hAnsi="Calibri" w:cs="Calibri"/>
                      <w:color w:val="000000"/>
                      <w:sz w:val="22"/>
                    </w:rPr>
                  </w:rPrChange>
                </w:rPr>
                <w:delText>Este tipo de productos se denominan productos de comercio justo y llevan una etiqueta que los identifica como tales. Escoger algunos de estos productos cuando vamos a hacer la compra puede ser de gran ayuda a la hora de respetar la naturaleza y contribuir a ayudar a aquellas zonas del planeta menos desarrolladas.</w:delText>
              </w:r>
            </w:del>
          </w:p>
          <w:p w14:paraId="6889E9AB" w14:textId="288D1417" w:rsidR="006C738E" w:rsidRPr="00DD6B12" w:rsidDel="00861AD4" w:rsidRDefault="006C738E" w:rsidP="006E29D3">
            <w:pPr>
              <w:spacing w:line="240" w:lineRule="auto"/>
              <w:jc w:val="left"/>
              <w:rPr>
                <w:del w:id="3872" w:author="Adriana  Casas" w:date="2015-07-10T19:20:00Z"/>
                <w:rFonts w:ascii="Times" w:hAnsi="Times"/>
                <w:rPrChange w:id="3873" w:author="Adriana  Casas" w:date="2015-07-08T15:43:00Z">
                  <w:rPr>
                    <w:del w:id="3874" w:author="Adriana  Casas" w:date="2015-07-10T19:20:00Z"/>
                  </w:rPr>
                </w:rPrChange>
              </w:rPr>
            </w:pPr>
            <w:del w:id="3875" w:author="Adriana  Casas" w:date="2015-07-10T19:20:00Z">
              <w:r w:rsidRPr="00DD6B12" w:rsidDel="00861AD4">
                <w:rPr>
                  <w:rFonts w:ascii="Times" w:eastAsia="Calibri" w:hAnsi="Times" w:cs="Calibri"/>
                  <w:color w:val="000000"/>
                  <w:sz w:val="22"/>
                  <w:rPrChange w:id="3876" w:author="Adriana  Casas" w:date="2015-07-08T15:43:00Z">
                    <w:rPr>
                      <w:rFonts w:ascii="Calibri" w:eastAsia="Calibri" w:hAnsi="Calibri" w:cs="Calibri"/>
                      <w:color w:val="000000"/>
                      <w:sz w:val="22"/>
                    </w:rPr>
                  </w:rPrChange>
                </w:rPr>
                <w:delText>Si quieres aprender a administrar tu dinero, puedes utilizar la calculadora de la página Finanzas para todos, de la Comisión Nacional del Mercado de Valores [</w:delText>
              </w:r>
              <w:r w:rsidR="009D3AFD" w:rsidRPr="00DD6B12" w:rsidDel="00861AD4">
                <w:rPr>
                  <w:rFonts w:ascii="Times" w:hAnsi="Times"/>
                  <w:rPrChange w:id="3877" w:author="Adriana  Casas" w:date="2015-07-08T15:43:00Z">
                    <w:rPr/>
                  </w:rPrChange>
                </w:rPr>
                <w:fldChar w:fldCharType="begin"/>
              </w:r>
              <w:r w:rsidR="009D3AFD" w:rsidRPr="00DD6B12" w:rsidDel="00861AD4">
                <w:rPr>
                  <w:rFonts w:ascii="Times" w:hAnsi="Times"/>
                  <w:rPrChange w:id="3878" w:author="Adriana  Casas" w:date="2015-07-08T15:43:00Z">
                    <w:rPr/>
                  </w:rPrChange>
                </w:rPr>
                <w:delInstrText xml:space="preserve"> HYPERLINK "http://www.finanzasparatodos.es/es/secciones/herramientas/calculadoratiempo_ahorrar_infantil.html?referente=/es/economiavida/educacionhijos/leccion4.html" \h </w:delInstrText>
              </w:r>
              <w:r w:rsidR="009D3AFD" w:rsidRPr="00DD6B12" w:rsidDel="00861AD4">
                <w:rPr>
                  <w:rFonts w:ascii="Times" w:hAnsi="Times"/>
                  <w:rPrChange w:id="3879" w:author="Adriana  Casas" w:date="2015-07-08T15:43:00Z">
                    <w:rPr/>
                  </w:rPrChange>
                </w:rPr>
                <w:fldChar w:fldCharType="separate"/>
              </w:r>
              <w:r w:rsidRPr="00DD6B12" w:rsidDel="00861AD4">
                <w:rPr>
                  <w:rFonts w:ascii="Times" w:eastAsia="Calibri" w:hAnsi="Times" w:cs="Calibri"/>
                  <w:color w:val="000000"/>
                  <w:sz w:val="22"/>
                  <w:rPrChange w:id="3880" w:author="Adriana  Casas" w:date="2015-07-08T15:43:00Z">
                    <w:rPr>
                      <w:rFonts w:ascii="Calibri" w:eastAsia="Calibri" w:hAnsi="Calibri" w:cs="Calibri"/>
                      <w:color w:val="000000"/>
                      <w:sz w:val="22"/>
                    </w:rPr>
                  </w:rPrChange>
                </w:rPr>
                <w:delText>ver</w:delText>
              </w:r>
              <w:r w:rsidR="009D3AFD" w:rsidRPr="00DD6B12" w:rsidDel="00861AD4">
                <w:rPr>
                  <w:rFonts w:ascii="Times" w:eastAsia="Calibri" w:hAnsi="Times" w:cs="Calibri"/>
                  <w:color w:val="000000"/>
                  <w:sz w:val="22"/>
                  <w:rPrChange w:id="3881" w:author="Adriana  Casas" w:date="2015-07-08T15:43:00Z">
                    <w:rPr>
                      <w:rFonts w:ascii="Calibri" w:eastAsia="Calibri" w:hAnsi="Calibri" w:cs="Calibri"/>
                      <w:color w:val="000000"/>
                      <w:sz w:val="22"/>
                    </w:rPr>
                  </w:rPrChange>
                </w:rPr>
                <w:fldChar w:fldCharType="end"/>
              </w:r>
              <w:r w:rsidRPr="00DD6B12" w:rsidDel="00861AD4">
                <w:rPr>
                  <w:rFonts w:ascii="Times" w:eastAsia="Calibri" w:hAnsi="Times" w:cs="Calibri"/>
                  <w:color w:val="000000"/>
                  <w:sz w:val="22"/>
                  <w:rPrChange w:id="3882" w:author="Adriana  Casas" w:date="2015-07-08T15:43:00Z">
                    <w:rPr>
                      <w:rFonts w:ascii="Calibri" w:eastAsia="Calibri" w:hAnsi="Calibri" w:cs="Calibri"/>
                      <w:color w:val="000000"/>
                      <w:sz w:val="22"/>
                    </w:rPr>
                  </w:rPrChange>
                </w:rPr>
                <w:delText>]. En esta misma web, también encontrarás una herramienta para realizar tu propio presupuesto [</w:delText>
              </w:r>
              <w:r w:rsidR="009D3AFD" w:rsidRPr="00DD6B12" w:rsidDel="00861AD4">
                <w:rPr>
                  <w:rFonts w:ascii="Times" w:hAnsi="Times"/>
                  <w:rPrChange w:id="3883" w:author="Adriana  Casas" w:date="2015-07-08T15:43:00Z">
                    <w:rPr/>
                  </w:rPrChange>
                </w:rPr>
                <w:fldChar w:fldCharType="begin"/>
              </w:r>
              <w:r w:rsidR="009D3AFD" w:rsidRPr="00DD6B12" w:rsidDel="00861AD4">
                <w:rPr>
                  <w:rFonts w:ascii="Times" w:hAnsi="Times"/>
                  <w:rPrChange w:id="3884" w:author="Adriana  Casas" w:date="2015-07-08T15:43:00Z">
                    <w:rPr/>
                  </w:rPrChange>
                </w:rPr>
                <w:delInstrText xml:space="preserve"> HYPERLINK "http://www.finanzasparatodos.es/es/comollegarfindemes/presupuestopersonal/mipresupuesto.html" \h </w:delInstrText>
              </w:r>
              <w:r w:rsidR="009D3AFD" w:rsidRPr="00DD6B12" w:rsidDel="00861AD4">
                <w:rPr>
                  <w:rFonts w:ascii="Times" w:hAnsi="Times"/>
                  <w:rPrChange w:id="3885" w:author="Adriana  Casas" w:date="2015-07-08T15:43:00Z">
                    <w:rPr/>
                  </w:rPrChange>
                </w:rPr>
                <w:fldChar w:fldCharType="separate"/>
              </w:r>
              <w:r w:rsidRPr="00DD6B12" w:rsidDel="00861AD4">
                <w:rPr>
                  <w:rFonts w:ascii="Times" w:eastAsia="Calibri" w:hAnsi="Times" w:cs="Calibri"/>
                  <w:color w:val="000000"/>
                  <w:sz w:val="22"/>
                  <w:rPrChange w:id="3886" w:author="Adriana  Casas" w:date="2015-07-08T15:43:00Z">
                    <w:rPr>
                      <w:rFonts w:ascii="Calibri" w:eastAsia="Calibri" w:hAnsi="Calibri" w:cs="Calibri"/>
                      <w:color w:val="000000"/>
                      <w:sz w:val="22"/>
                    </w:rPr>
                  </w:rPrChange>
                </w:rPr>
                <w:delText>ver</w:delText>
              </w:r>
              <w:r w:rsidR="009D3AFD" w:rsidRPr="00DD6B12" w:rsidDel="00861AD4">
                <w:rPr>
                  <w:rFonts w:ascii="Times" w:eastAsia="Calibri" w:hAnsi="Times" w:cs="Calibri"/>
                  <w:color w:val="000000"/>
                  <w:sz w:val="22"/>
                  <w:rPrChange w:id="3887" w:author="Adriana  Casas" w:date="2015-07-08T15:43:00Z">
                    <w:rPr>
                      <w:rFonts w:ascii="Calibri" w:eastAsia="Calibri" w:hAnsi="Calibri" w:cs="Calibri"/>
                      <w:color w:val="000000"/>
                      <w:sz w:val="22"/>
                    </w:rPr>
                  </w:rPrChange>
                </w:rPr>
                <w:fldChar w:fldCharType="end"/>
              </w:r>
              <w:r w:rsidRPr="00DD6B12" w:rsidDel="00861AD4">
                <w:rPr>
                  <w:rFonts w:ascii="Times" w:eastAsia="Calibri" w:hAnsi="Times" w:cs="Calibri"/>
                  <w:color w:val="000000"/>
                  <w:sz w:val="22"/>
                  <w:rPrChange w:id="3888" w:author="Adriana  Casas" w:date="2015-07-08T15:43:00Z">
                    <w:rPr>
                      <w:rFonts w:ascii="Calibri" w:eastAsia="Calibri" w:hAnsi="Calibri" w:cs="Calibri"/>
                      <w:color w:val="000000"/>
                      <w:sz w:val="22"/>
                    </w:rPr>
                  </w:rPrChange>
                </w:rPr>
                <w:delText>]. Para conocer un poco más sobre el consumo responsable y el comercio justo, puedes entrar en la página Consumo Responsable [</w:delText>
              </w:r>
              <w:r w:rsidR="009D3AFD" w:rsidRPr="00DD6B12" w:rsidDel="00861AD4">
                <w:rPr>
                  <w:rFonts w:ascii="Times" w:hAnsi="Times"/>
                  <w:rPrChange w:id="3889" w:author="Adriana  Casas" w:date="2015-07-08T15:43:00Z">
                    <w:rPr/>
                  </w:rPrChange>
                </w:rPr>
                <w:fldChar w:fldCharType="begin"/>
              </w:r>
              <w:r w:rsidR="009D3AFD" w:rsidRPr="00DD6B12" w:rsidDel="00861AD4">
                <w:rPr>
                  <w:rFonts w:ascii="Times" w:hAnsi="Times"/>
                  <w:rPrChange w:id="3890" w:author="Adriana  Casas" w:date="2015-07-08T15:43:00Z">
                    <w:rPr/>
                  </w:rPrChange>
                </w:rPr>
                <w:delInstrText xml:space="preserve"> HYPERLINK "http://www.consumoresponsable.org/criterios/criteriossociales1" \h </w:delInstrText>
              </w:r>
              <w:r w:rsidR="009D3AFD" w:rsidRPr="00DD6B12" w:rsidDel="00861AD4">
                <w:rPr>
                  <w:rFonts w:ascii="Times" w:hAnsi="Times"/>
                  <w:rPrChange w:id="3891" w:author="Adriana  Casas" w:date="2015-07-08T15:43:00Z">
                    <w:rPr/>
                  </w:rPrChange>
                </w:rPr>
                <w:fldChar w:fldCharType="separate"/>
              </w:r>
              <w:r w:rsidRPr="00DD6B12" w:rsidDel="00861AD4">
                <w:rPr>
                  <w:rFonts w:ascii="Times" w:eastAsia="Calibri" w:hAnsi="Times" w:cs="Calibri"/>
                  <w:color w:val="000000"/>
                  <w:sz w:val="22"/>
                  <w:rPrChange w:id="3892" w:author="Adriana  Casas" w:date="2015-07-08T15:43:00Z">
                    <w:rPr>
                      <w:rFonts w:ascii="Calibri" w:eastAsia="Calibri" w:hAnsi="Calibri" w:cs="Calibri"/>
                      <w:color w:val="000000"/>
                      <w:sz w:val="22"/>
                    </w:rPr>
                  </w:rPrChange>
                </w:rPr>
                <w:delText>ver</w:delText>
              </w:r>
              <w:r w:rsidR="009D3AFD" w:rsidRPr="00DD6B12" w:rsidDel="00861AD4">
                <w:rPr>
                  <w:rFonts w:ascii="Times" w:eastAsia="Calibri" w:hAnsi="Times" w:cs="Calibri"/>
                  <w:color w:val="000000"/>
                  <w:sz w:val="22"/>
                  <w:rPrChange w:id="3893" w:author="Adriana  Casas" w:date="2015-07-08T15:43:00Z">
                    <w:rPr>
                      <w:rFonts w:ascii="Calibri" w:eastAsia="Calibri" w:hAnsi="Calibri" w:cs="Calibri"/>
                      <w:color w:val="000000"/>
                      <w:sz w:val="22"/>
                    </w:rPr>
                  </w:rPrChange>
                </w:rPr>
                <w:fldChar w:fldCharType="end"/>
              </w:r>
              <w:r w:rsidRPr="00DD6B12" w:rsidDel="00861AD4">
                <w:rPr>
                  <w:rFonts w:ascii="Times" w:eastAsia="Calibri" w:hAnsi="Times" w:cs="Calibri"/>
                  <w:color w:val="000000"/>
                  <w:sz w:val="22"/>
                  <w:rPrChange w:id="3894" w:author="Adriana  Casas" w:date="2015-07-08T15:43:00Z">
                    <w:rPr>
                      <w:rFonts w:ascii="Calibri" w:eastAsia="Calibri" w:hAnsi="Calibri" w:cs="Calibri"/>
                      <w:color w:val="000000"/>
                      <w:sz w:val="22"/>
                    </w:rPr>
                  </w:rPrChange>
                </w:rPr>
                <w:delText>].</w:delText>
              </w:r>
            </w:del>
          </w:p>
        </w:tc>
      </w:tr>
    </w:tbl>
    <w:p w14:paraId="6F2E7E55" w14:textId="36B540C9" w:rsidR="006C738E" w:rsidRPr="00DD6B12" w:rsidDel="00861AD4" w:rsidRDefault="006C738E" w:rsidP="006E29D3">
      <w:pPr>
        <w:spacing w:line="240" w:lineRule="auto"/>
        <w:jc w:val="left"/>
        <w:rPr>
          <w:del w:id="3895" w:author="Adriana  Casas" w:date="2015-07-10T19:20:00Z"/>
          <w:rFonts w:ascii="Times" w:hAnsi="Times"/>
          <w:rPrChange w:id="3896" w:author="Adriana  Casas" w:date="2015-07-08T15:43:00Z">
            <w:rPr>
              <w:del w:id="3897" w:author="Adriana  Casas" w:date="2015-07-10T19:20:00Z"/>
            </w:rPr>
          </w:rPrChange>
        </w:rPr>
      </w:pPr>
      <w:del w:id="3898" w:author="Adriana  Casas" w:date="2015-07-10T19:20:00Z">
        <w:r w:rsidRPr="00DD6B12" w:rsidDel="00861AD4">
          <w:rPr>
            <w:rFonts w:ascii="Times" w:eastAsia="Calibri" w:hAnsi="Times" w:cs="Calibri"/>
            <w:color w:val="000000"/>
            <w:sz w:val="22"/>
            <w:rPrChange w:id="3899" w:author="Adriana  Casas" w:date="2015-07-08T15:43:00Z">
              <w:rPr>
                <w:rFonts w:ascii="Calibri" w:eastAsia="Calibri" w:hAnsi="Calibri" w:cs="Calibri"/>
                <w:color w:val="000000"/>
                <w:sz w:val="22"/>
              </w:rPr>
            </w:rPrChange>
          </w:rPr>
          <w:delText xml:space="preserve"> </w:delText>
        </w:r>
      </w:del>
    </w:p>
    <w:p w14:paraId="65B171C5" w14:textId="0E4DE444" w:rsidR="006C738E" w:rsidRPr="00DD6B12" w:rsidRDefault="006C738E" w:rsidP="00DD6B12">
      <w:pPr>
        <w:spacing w:line="240" w:lineRule="auto"/>
        <w:rPr>
          <w:rFonts w:ascii="Times" w:hAnsi="Times"/>
          <w:rPrChange w:id="3900" w:author="Adriana  Casas" w:date="2015-07-08T15:43:00Z">
            <w:rPr/>
          </w:rPrChange>
        </w:rPr>
        <w:pPrChange w:id="3901" w:author="Adriana  Casas" w:date="2015-07-08T15:43:00Z">
          <w:pPr/>
        </w:pPrChange>
      </w:pPr>
      <w:r w:rsidRPr="00DD6B12">
        <w:rPr>
          <w:rFonts w:ascii="Times" w:hAnsi="Times"/>
          <w:b/>
          <w:rPrChange w:id="3902" w:author="Adriana  Casas" w:date="2015-07-08T15:43:00Z">
            <w:rPr>
              <w:b/>
            </w:rPr>
          </w:rPrChange>
        </w:rPr>
        <w:t xml:space="preserve">[SECCIÓN 2] </w:t>
      </w:r>
      <w:ins w:id="3903" w:author="Adriana  Casas" w:date="2015-07-10T19:20:00Z">
        <w:r w:rsidR="00861AD4">
          <w:rPr>
            <w:rFonts w:ascii="Times" w:hAnsi="Times"/>
            <w:b/>
            <w:color w:val="000000"/>
          </w:rPr>
          <w:t>4</w:t>
        </w:r>
      </w:ins>
      <w:del w:id="3904" w:author="Adriana  Casas" w:date="2015-07-10T19:20:00Z">
        <w:r w:rsidRPr="00DD6B12" w:rsidDel="00861AD4">
          <w:rPr>
            <w:rFonts w:ascii="Times" w:hAnsi="Times"/>
            <w:b/>
            <w:color w:val="000000"/>
            <w:rPrChange w:id="3905" w:author="Adriana  Casas" w:date="2015-07-08T15:43:00Z">
              <w:rPr>
                <w:b/>
                <w:color w:val="000000"/>
              </w:rPr>
            </w:rPrChange>
          </w:rPr>
          <w:delText>3</w:delText>
        </w:r>
      </w:del>
      <w:r w:rsidRPr="00DD6B12">
        <w:rPr>
          <w:rFonts w:ascii="Times" w:hAnsi="Times"/>
          <w:b/>
          <w:color w:val="000000"/>
          <w:rPrChange w:id="3906" w:author="Adriana  Casas" w:date="2015-07-08T15:43:00Z">
            <w:rPr>
              <w:b/>
              <w:color w:val="000000"/>
            </w:rPr>
          </w:rPrChange>
        </w:rPr>
        <w:t>.4 Consolidación</w:t>
      </w:r>
    </w:p>
    <w:p w14:paraId="63668C2C" w14:textId="7F9F2F0C" w:rsidR="006C738E" w:rsidRPr="00DD6B12" w:rsidRDefault="006C738E" w:rsidP="00DD6B12">
      <w:pPr>
        <w:spacing w:line="240" w:lineRule="auto"/>
        <w:rPr>
          <w:rFonts w:ascii="Times" w:hAnsi="Times"/>
          <w:rPrChange w:id="3907" w:author="Adriana  Casas" w:date="2015-07-08T15:43:00Z">
            <w:rPr/>
          </w:rPrChange>
        </w:rPr>
        <w:pPrChange w:id="3908" w:author="Adriana  Casas" w:date="2015-07-08T15:43:00Z">
          <w:pPr/>
        </w:pPrChange>
      </w:pPr>
      <w:r w:rsidRPr="00DD6B12">
        <w:rPr>
          <w:rFonts w:ascii="Times" w:hAnsi="Times"/>
          <w:color w:val="000000"/>
          <w:rPrChange w:id="3909" w:author="Adriana  Casas" w:date="2015-07-08T15:43:00Z">
            <w:rPr>
              <w:color w:val="000000"/>
            </w:rPr>
          </w:rPrChange>
        </w:rPr>
        <w:t xml:space="preserve">Realiza la siguiente actividad para consolidar lo que has aprendido en </w:t>
      </w:r>
      <w:ins w:id="3910" w:author="Adriana  Casas" w:date="2015-07-10T19:20:00Z">
        <w:r w:rsidR="00861AD4">
          <w:rPr>
            <w:rFonts w:ascii="Times" w:hAnsi="Times"/>
            <w:color w:val="000000"/>
          </w:rPr>
          <w:t>e</w:t>
        </w:r>
      </w:ins>
      <w:del w:id="3911" w:author="Adriana  Casas" w:date="2015-07-10T19:20:00Z">
        <w:r w:rsidRPr="00DD6B12" w:rsidDel="00861AD4">
          <w:rPr>
            <w:rFonts w:ascii="Times" w:hAnsi="Times"/>
            <w:color w:val="000000"/>
            <w:rPrChange w:id="3912" w:author="Adriana  Casas" w:date="2015-07-08T15:43:00Z">
              <w:rPr>
                <w:color w:val="000000"/>
              </w:rPr>
            </w:rPrChange>
          </w:rPr>
          <w:delText>é</w:delText>
        </w:r>
      </w:del>
      <w:r w:rsidRPr="00DD6B12">
        <w:rPr>
          <w:rFonts w:ascii="Times" w:hAnsi="Times"/>
          <w:color w:val="000000"/>
          <w:rPrChange w:id="3913" w:author="Adriana  Casas" w:date="2015-07-08T15:43:00Z">
            <w:rPr>
              <w:color w:val="000000"/>
            </w:rPr>
          </w:rPrChange>
        </w:rPr>
        <w:t>sta sección.</w:t>
      </w:r>
    </w:p>
    <w:p w14:paraId="701C6C9E" w14:textId="77777777" w:rsidR="006C738E" w:rsidRPr="00DD6B12" w:rsidRDefault="006C738E" w:rsidP="00DD6B12">
      <w:pPr>
        <w:spacing w:line="240" w:lineRule="auto"/>
        <w:rPr>
          <w:rFonts w:ascii="Times" w:hAnsi="Times"/>
          <w:rPrChange w:id="3914" w:author="Adriana  Casas" w:date="2015-07-08T15:43:00Z">
            <w:rPr/>
          </w:rPrChange>
        </w:rPr>
        <w:pPrChange w:id="3915" w:author="Adriana  Casas" w:date="2015-07-08T15:43:00Z">
          <w:pPr/>
        </w:pPrChange>
      </w:pPr>
    </w:p>
    <w:tbl>
      <w:tblPr>
        <w:tblStyle w:val="62"/>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7BFB6FAD"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D7FD42D" w14:textId="77777777" w:rsidR="006C738E" w:rsidRPr="00DD6B12" w:rsidRDefault="006C738E" w:rsidP="006E29D3">
            <w:pPr>
              <w:spacing w:line="240" w:lineRule="auto"/>
              <w:jc w:val="center"/>
              <w:rPr>
                <w:rFonts w:ascii="Times" w:eastAsia="Calibri" w:hAnsi="Times"/>
                <w:b/>
                <w:color w:val="FFFFFF" w:themeColor="background1"/>
                <w:highlight w:val="none"/>
                <w:rPrChange w:id="3916"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3917" w:author="Adriana  Casas" w:date="2015-07-08T15:43:00Z">
                  <w:rPr>
                    <w:rFonts w:eastAsia="Calibri"/>
                    <w:b/>
                    <w:color w:val="FFFFFF" w:themeColor="background1"/>
                    <w:highlight w:val="none"/>
                  </w:rPr>
                </w:rPrChange>
              </w:rPr>
              <w:t>Practica: recurso aprovechado</w:t>
            </w:r>
          </w:p>
        </w:tc>
      </w:tr>
      <w:tr w:rsidR="006C738E" w:rsidRPr="00DD6B12" w14:paraId="289AB02C"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F83BED" w14:textId="77777777" w:rsidR="006C738E" w:rsidRPr="00DD6B12" w:rsidRDefault="006C738E" w:rsidP="00DD6B12">
            <w:pPr>
              <w:spacing w:line="240" w:lineRule="auto"/>
              <w:ind w:left="-120"/>
              <w:rPr>
                <w:rFonts w:ascii="Times" w:hAnsi="Times"/>
                <w:rPrChange w:id="3918" w:author="Adriana  Casas" w:date="2015-07-08T15:43:00Z">
                  <w:rPr/>
                </w:rPrChange>
              </w:rPr>
              <w:pPrChange w:id="3919" w:author="Adriana  Casas" w:date="2015-07-08T15:43:00Z">
                <w:pPr>
                  <w:ind w:left="-120"/>
                </w:pPr>
              </w:pPrChange>
            </w:pPr>
            <w:r w:rsidRPr="00DD6B12">
              <w:rPr>
                <w:rFonts w:ascii="Times" w:hAnsi="Times"/>
                <w:b/>
                <w:color w:val="000000"/>
                <w:rPrChange w:id="3920"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091FEB83" w14:textId="2D76DA44" w:rsidR="006C738E" w:rsidRPr="00DD6B12" w:rsidRDefault="00F41E25" w:rsidP="00DD6B12">
            <w:pPr>
              <w:spacing w:line="240" w:lineRule="auto"/>
              <w:ind w:left="-120"/>
              <w:rPr>
                <w:rFonts w:ascii="Times" w:hAnsi="Times"/>
                <w:rPrChange w:id="3921" w:author="Adriana  Casas" w:date="2015-07-08T15:43:00Z">
                  <w:rPr/>
                </w:rPrChange>
              </w:rPr>
              <w:pPrChange w:id="3922" w:author="Adriana  Casas" w:date="2015-07-08T15:43:00Z">
                <w:pPr>
                  <w:ind w:left="-120"/>
                </w:pPr>
              </w:pPrChange>
            </w:pPr>
            <w:r w:rsidRPr="00DD6B12">
              <w:rPr>
                <w:rFonts w:ascii="Times" w:hAnsi="Times"/>
                <w:color w:val="000000"/>
                <w:rPrChange w:id="3923" w:author="Adriana  Casas" w:date="2015-07-08T15:43:00Z">
                  <w:rPr>
                    <w:color w:val="000000"/>
                  </w:rPr>
                </w:rPrChange>
              </w:rPr>
              <w:t>CS_10_05</w:t>
            </w:r>
            <w:r w:rsidR="000434EB" w:rsidRPr="00DD6B12">
              <w:rPr>
                <w:rFonts w:ascii="Times" w:hAnsi="Times"/>
                <w:color w:val="000000"/>
                <w:rPrChange w:id="3924" w:author="Adriana  Casas" w:date="2015-07-08T15:43:00Z">
                  <w:rPr>
                    <w:color w:val="000000"/>
                  </w:rPr>
                </w:rPrChange>
              </w:rPr>
              <w:t>_CO</w:t>
            </w:r>
            <w:ins w:id="3925" w:author="Adriana  Casas" w:date="2015-07-10T19:21:00Z">
              <w:r w:rsidR="00861AD4">
                <w:rPr>
                  <w:rFonts w:ascii="Times" w:hAnsi="Times"/>
                  <w:color w:val="000000"/>
                </w:rPr>
                <w:t>_</w:t>
              </w:r>
            </w:ins>
            <w:del w:id="3926" w:author="Adriana  Casas" w:date="2015-07-10T19:21:00Z">
              <w:r w:rsidR="000434EB" w:rsidRPr="00DD6B12" w:rsidDel="00861AD4">
                <w:rPr>
                  <w:rFonts w:ascii="Times" w:hAnsi="Times"/>
                  <w:color w:val="000000"/>
                  <w:rPrChange w:id="3927" w:author="Adriana  Casas" w:date="2015-07-08T15:43:00Z">
                    <w:rPr>
                      <w:color w:val="000000"/>
                    </w:rPr>
                  </w:rPrChange>
                </w:rPr>
                <w:delText xml:space="preserve"> </w:delText>
              </w:r>
            </w:del>
            <w:r w:rsidR="000434EB" w:rsidRPr="00DD6B12">
              <w:rPr>
                <w:rFonts w:ascii="Times" w:hAnsi="Times"/>
                <w:color w:val="000000"/>
                <w:rPrChange w:id="3928" w:author="Adriana  Casas" w:date="2015-07-08T15:43:00Z">
                  <w:rPr>
                    <w:color w:val="000000"/>
                  </w:rPr>
                </w:rPrChange>
              </w:rPr>
              <w:t>REC1</w:t>
            </w:r>
            <w:ins w:id="3929" w:author="Adriana  Casas" w:date="2015-07-10T19:21:00Z">
              <w:r w:rsidR="00861AD4">
                <w:rPr>
                  <w:rFonts w:ascii="Times" w:hAnsi="Times"/>
                  <w:color w:val="000000"/>
                </w:rPr>
                <w:t>2</w:t>
              </w:r>
            </w:ins>
            <w:del w:id="3930" w:author="Adriana  Casas" w:date="2015-07-10T19:21:00Z">
              <w:r w:rsidR="000434EB" w:rsidRPr="00DD6B12" w:rsidDel="00861AD4">
                <w:rPr>
                  <w:rFonts w:ascii="Times" w:hAnsi="Times"/>
                  <w:color w:val="000000"/>
                  <w:rPrChange w:id="3931" w:author="Adriana  Casas" w:date="2015-07-08T15:43:00Z">
                    <w:rPr>
                      <w:color w:val="000000"/>
                    </w:rPr>
                  </w:rPrChange>
                </w:rPr>
                <w:delText>4</w:delText>
              </w:r>
            </w:del>
            <w:r w:rsidR="006C738E" w:rsidRPr="00DD6B12">
              <w:rPr>
                <w:rFonts w:ascii="Times" w:hAnsi="Times"/>
                <w:color w:val="000000"/>
                <w:rPrChange w:id="3932" w:author="Adriana  Casas" w:date="2015-07-08T15:43:00Z">
                  <w:rPr>
                    <w:color w:val="000000"/>
                  </w:rPr>
                </w:rPrChange>
              </w:rPr>
              <w:t>0</w:t>
            </w:r>
          </w:p>
        </w:tc>
      </w:tr>
      <w:tr w:rsidR="006C738E" w:rsidRPr="00DD6B12" w14:paraId="0862BD64"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654892" w14:textId="77777777" w:rsidR="006C738E" w:rsidRPr="00DD6B12" w:rsidRDefault="006C738E" w:rsidP="00DD6B12">
            <w:pPr>
              <w:spacing w:line="240" w:lineRule="auto"/>
              <w:ind w:left="-120"/>
              <w:rPr>
                <w:rFonts w:ascii="Times" w:hAnsi="Times"/>
                <w:rPrChange w:id="3933" w:author="Adriana  Casas" w:date="2015-07-08T15:43:00Z">
                  <w:rPr/>
                </w:rPrChange>
              </w:rPr>
              <w:pPrChange w:id="3934" w:author="Adriana  Casas" w:date="2015-07-08T15:43:00Z">
                <w:pPr>
                  <w:ind w:left="-120"/>
                </w:pPr>
              </w:pPrChange>
            </w:pPr>
            <w:r w:rsidRPr="00DD6B12">
              <w:rPr>
                <w:rFonts w:ascii="Times" w:hAnsi="Times"/>
                <w:b/>
                <w:color w:val="000000"/>
                <w:rPrChange w:id="3935"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359DF8E8" w14:textId="57DBE0F4" w:rsidR="006C738E" w:rsidRPr="00DD6B12" w:rsidRDefault="006C738E" w:rsidP="00DD6B12">
            <w:pPr>
              <w:spacing w:line="240" w:lineRule="auto"/>
              <w:ind w:left="-120"/>
              <w:rPr>
                <w:rFonts w:ascii="Times" w:hAnsi="Times"/>
                <w:rPrChange w:id="3936" w:author="Adriana  Casas" w:date="2015-07-08T15:43:00Z">
                  <w:rPr/>
                </w:rPrChange>
              </w:rPr>
              <w:pPrChange w:id="3937" w:author="Adriana  Casas" w:date="2015-07-08T15:43:00Z">
                <w:pPr>
                  <w:ind w:left="-120"/>
                </w:pPr>
              </w:pPrChange>
            </w:pPr>
            <w:del w:id="3938" w:author="Adriana  Casas" w:date="2015-07-10T19:21:00Z">
              <w:r w:rsidRPr="00DD6B12" w:rsidDel="00861AD4">
                <w:rPr>
                  <w:rFonts w:ascii="Times" w:hAnsi="Times"/>
                  <w:color w:val="000000"/>
                  <w:rPrChange w:id="3939" w:author="Adriana  Casas" w:date="2015-07-08T15:43:00Z">
                    <w:rPr>
                      <w:color w:val="000000"/>
                    </w:rPr>
                  </w:rPrChange>
                </w:rPr>
                <w:delText>Define términos relacionados con las finanzas</w:delText>
              </w:r>
            </w:del>
            <w:ins w:id="3940" w:author="Adriana  Casas" w:date="2015-07-10T19:21:00Z">
              <w:r w:rsidR="00861AD4">
                <w:rPr>
                  <w:rFonts w:ascii="Times" w:hAnsi="Times"/>
                  <w:color w:val="000000"/>
                </w:rPr>
                <w:t>Refuerza tu aprendizaje: El dinero, los bancos y el ahorro</w:t>
              </w:r>
            </w:ins>
          </w:p>
        </w:tc>
      </w:tr>
      <w:tr w:rsidR="006C738E" w:rsidRPr="00DD6B12" w14:paraId="6DDA65DF"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086863" w14:textId="77777777" w:rsidR="006C738E" w:rsidRPr="00DD6B12" w:rsidRDefault="006C738E" w:rsidP="00DD6B12">
            <w:pPr>
              <w:spacing w:line="240" w:lineRule="auto"/>
              <w:ind w:left="-120"/>
              <w:rPr>
                <w:rFonts w:ascii="Times" w:hAnsi="Times"/>
                <w:rPrChange w:id="3941" w:author="Adriana  Casas" w:date="2015-07-08T15:43:00Z">
                  <w:rPr/>
                </w:rPrChange>
              </w:rPr>
              <w:pPrChange w:id="3942" w:author="Adriana  Casas" w:date="2015-07-08T15:43:00Z">
                <w:pPr>
                  <w:ind w:left="-120"/>
                </w:pPr>
              </w:pPrChange>
            </w:pPr>
            <w:r w:rsidRPr="00DD6B12">
              <w:rPr>
                <w:rFonts w:ascii="Times" w:hAnsi="Times"/>
                <w:b/>
                <w:color w:val="000000"/>
                <w:rPrChange w:id="3943" w:author="Adriana  Casas" w:date="2015-07-08T15:43:00Z">
                  <w:rPr>
                    <w:b/>
                    <w:color w:val="000000"/>
                  </w:rPr>
                </w:rPrChange>
              </w:rPr>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10998D9C" w14:textId="77777777" w:rsidR="006C738E" w:rsidRPr="00DD6B12" w:rsidRDefault="006C738E" w:rsidP="00DD6B12">
            <w:pPr>
              <w:spacing w:line="240" w:lineRule="auto"/>
              <w:ind w:left="-120"/>
              <w:rPr>
                <w:rFonts w:ascii="Times" w:hAnsi="Times"/>
                <w:rPrChange w:id="3944" w:author="Adriana  Casas" w:date="2015-07-08T15:43:00Z">
                  <w:rPr/>
                </w:rPrChange>
              </w:rPr>
              <w:pPrChange w:id="3945" w:author="Adriana  Casas" w:date="2015-07-08T15:43:00Z">
                <w:pPr>
                  <w:ind w:left="-120"/>
                </w:pPr>
              </w:pPrChange>
            </w:pPr>
            <w:r w:rsidRPr="00DD6B12">
              <w:rPr>
                <w:rFonts w:ascii="Times" w:hAnsi="Times"/>
                <w:color w:val="000000"/>
                <w:rPrChange w:id="3946" w:author="Adriana  Casas" w:date="2015-07-08T15:43:00Z">
                  <w:rPr>
                    <w:color w:val="000000"/>
                  </w:rPr>
                </w:rPrChange>
              </w:rPr>
              <w:t>6 primaria/CS/La vida económica /El dinero, los bancos y el ahorro</w:t>
            </w:r>
            <w:del w:id="3947" w:author="Adriana  Casas" w:date="2015-07-10T19:21:00Z">
              <w:r w:rsidRPr="00DD6B12" w:rsidDel="00861AD4">
                <w:rPr>
                  <w:rFonts w:ascii="Times" w:hAnsi="Times"/>
                  <w:color w:val="000000"/>
                  <w:rPrChange w:id="3948" w:author="Adriana  Casas" w:date="2015-07-08T15:43:00Z">
                    <w:rPr>
                      <w:color w:val="000000"/>
                    </w:rPr>
                  </w:rPrChange>
                </w:rPr>
                <w:delText>.</w:delText>
              </w:r>
            </w:del>
          </w:p>
        </w:tc>
      </w:tr>
      <w:tr w:rsidR="006C738E" w:rsidRPr="00DD6B12" w14:paraId="2667D055"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8311CC" w14:textId="77777777" w:rsidR="006C738E" w:rsidRPr="00DD6B12" w:rsidRDefault="006C738E" w:rsidP="00DD6B12">
            <w:pPr>
              <w:spacing w:line="240" w:lineRule="auto"/>
              <w:ind w:left="-120"/>
              <w:rPr>
                <w:rFonts w:ascii="Times" w:hAnsi="Times"/>
                <w:rPrChange w:id="3949" w:author="Adriana  Casas" w:date="2015-07-08T15:43:00Z">
                  <w:rPr/>
                </w:rPrChange>
              </w:rPr>
              <w:pPrChange w:id="3950" w:author="Adriana  Casas" w:date="2015-07-08T15:43:00Z">
                <w:pPr>
                  <w:ind w:left="-120"/>
                </w:pPr>
              </w:pPrChange>
            </w:pPr>
            <w:r w:rsidRPr="00DD6B12">
              <w:rPr>
                <w:rFonts w:ascii="Times" w:hAnsi="Times"/>
                <w:b/>
                <w:color w:val="000000"/>
                <w:rPrChange w:id="3951"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354EADA1" w14:textId="56C52075" w:rsidR="006C738E" w:rsidRPr="00DD6B12" w:rsidRDefault="006C738E" w:rsidP="00DD6B12">
            <w:pPr>
              <w:spacing w:line="240" w:lineRule="auto"/>
              <w:ind w:left="-120"/>
              <w:rPr>
                <w:rFonts w:ascii="Times" w:hAnsi="Times"/>
                <w:rPrChange w:id="3952" w:author="Adriana  Casas" w:date="2015-07-08T15:43:00Z">
                  <w:rPr/>
                </w:rPrChange>
              </w:rPr>
              <w:pPrChange w:id="3953" w:author="Adriana  Casas" w:date="2015-07-08T15:43:00Z">
                <w:pPr>
                  <w:ind w:left="-120"/>
                </w:pPr>
              </w:pPrChange>
            </w:pPr>
            <w:del w:id="3954" w:author="Adriana  Casas" w:date="2015-07-10T19:21:00Z">
              <w:r w:rsidRPr="00DD6B12" w:rsidDel="00861AD4">
                <w:rPr>
                  <w:rFonts w:ascii="Times" w:hAnsi="Times"/>
                  <w:color w:val="000000"/>
                  <w:rPrChange w:id="3955" w:author="Adriana  Casas" w:date="2015-07-08T15:43:00Z">
                    <w:rPr>
                      <w:color w:val="000000"/>
                    </w:rPr>
                  </w:rPrChange>
                </w:rPr>
                <w:delText>Actividad que permite aprender a definir términos relacionados con las finanzas.</w:delText>
              </w:r>
            </w:del>
            <w:ins w:id="3956" w:author="Adriana  Casas" w:date="2015-07-10T19:21:00Z">
              <w:r w:rsidR="00861AD4">
                <w:rPr>
                  <w:rFonts w:ascii="Times" w:hAnsi="Times"/>
                  <w:color w:val="000000"/>
                </w:rPr>
                <w:t>Actividad sobre El dinero, los bancos y el ahorro</w:t>
              </w:r>
            </w:ins>
          </w:p>
        </w:tc>
      </w:tr>
    </w:tbl>
    <w:p w14:paraId="77B0145C" w14:textId="77777777" w:rsidR="006C738E" w:rsidRPr="00DD6B12" w:rsidRDefault="006C738E" w:rsidP="00DD6B12">
      <w:pPr>
        <w:spacing w:line="240" w:lineRule="auto"/>
        <w:rPr>
          <w:rFonts w:ascii="Times" w:hAnsi="Times"/>
          <w:rPrChange w:id="3957" w:author="Adriana  Casas" w:date="2015-07-08T15:43:00Z">
            <w:rPr/>
          </w:rPrChange>
        </w:rPr>
        <w:pPrChange w:id="3958" w:author="Adriana  Casas" w:date="2015-07-08T15:43:00Z">
          <w:pPr/>
        </w:pPrChange>
      </w:pPr>
      <w:r w:rsidRPr="00DD6B12">
        <w:rPr>
          <w:rFonts w:ascii="Times" w:hAnsi="Times"/>
          <w:b/>
          <w:color w:val="000000"/>
          <w:rPrChange w:id="3959" w:author="Adriana  Casas" w:date="2015-07-08T15:43:00Z">
            <w:rPr>
              <w:b/>
              <w:color w:val="000000"/>
            </w:rPr>
          </w:rPrChange>
        </w:rPr>
        <w:t xml:space="preserve"> </w:t>
      </w:r>
      <w:r w:rsidRPr="00DD6B12">
        <w:rPr>
          <w:rFonts w:ascii="Times" w:hAnsi="Times"/>
          <w:color w:val="000000"/>
          <w:rPrChange w:id="3960" w:author="Adriana  Casas" w:date="2015-07-08T15:43:00Z">
            <w:rPr>
              <w:color w:val="000000"/>
            </w:rPr>
          </w:rPrChange>
        </w:rPr>
        <w:t xml:space="preserve"> </w:t>
      </w:r>
    </w:p>
    <w:p w14:paraId="57BDAFF5" w14:textId="77777777" w:rsidR="008C3DD3" w:rsidRDefault="008C3DD3" w:rsidP="00DD6B12">
      <w:pPr>
        <w:spacing w:line="240" w:lineRule="auto"/>
        <w:rPr>
          <w:ins w:id="3961" w:author="Adriana  Casas" w:date="2015-07-10T19:22:00Z"/>
          <w:rFonts w:ascii="Times" w:hAnsi="Times"/>
          <w:b/>
        </w:rPr>
        <w:pPrChange w:id="3962" w:author="Adriana  Casas" w:date="2015-07-08T15:43:00Z">
          <w:pPr/>
        </w:pPrChange>
      </w:pPr>
    </w:p>
    <w:p w14:paraId="3909F234" w14:textId="5879BB5F" w:rsidR="006C738E" w:rsidRPr="00DD6B12" w:rsidRDefault="006C738E" w:rsidP="00DD6B12">
      <w:pPr>
        <w:spacing w:line="240" w:lineRule="auto"/>
        <w:rPr>
          <w:rFonts w:ascii="Times" w:hAnsi="Times"/>
          <w:rPrChange w:id="3963" w:author="Adriana  Casas" w:date="2015-07-08T15:43:00Z">
            <w:rPr/>
          </w:rPrChange>
        </w:rPr>
        <w:pPrChange w:id="3964" w:author="Adriana  Casas" w:date="2015-07-08T15:43:00Z">
          <w:pPr/>
        </w:pPrChange>
      </w:pPr>
      <w:r w:rsidRPr="00DD6B12">
        <w:rPr>
          <w:rFonts w:ascii="Times" w:hAnsi="Times"/>
          <w:b/>
          <w:rPrChange w:id="3965" w:author="Adriana  Casas" w:date="2015-07-08T15:43:00Z">
            <w:rPr>
              <w:b/>
            </w:rPr>
          </w:rPrChange>
        </w:rPr>
        <w:t xml:space="preserve">[SECCIÓN 1] </w:t>
      </w:r>
      <w:ins w:id="3966" w:author="Adriana  Casas" w:date="2015-07-10T19:35:00Z">
        <w:r w:rsidR="00757D74">
          <w:rPr>
            <w:rFonts w:ascii="Times" w:hAnsi="Times"/>
            <w:b/>
            <w:color w:val="000000"/>
          </w:rPr>
          <w:t>4</w:t>
        </w:r>
      </w:ins>
      <w:del w:id="3967" w:author="Adriana  Casas" w:date="2015-07-10T19:35:00Z">
        <w:r w:rsidRPr="00DD6B12" w:rsidDel="00757D74">
          <w:rPr>
            <w:rFonts w:ascii="Times" w:hAnsi="Times"/>
            <w:b/>
            <w:color w:val="000000"/>
            <w:rPrChange w:id="3968" w:author="Adriana  Casas" w:date="2015-07-08T15:43:00Z">
              <w:rPr>
                <w:b/>
                <w:color w:val="000000"/>
              </w:rPr>
            </w:rPrChange>
          </w:rPr>
          <w:delText>4</w:delText>
        </w:r>
      </w:del>
      <w:r w:rsidRPr="00DD6B12">
        <w:rPr>
          <w:rFonts w:ascii="Times" w:hAnsi="Times"/>
          <w:b/>
          <w:color w:val="000000"/>
          <w:rPrChange w:id="3969" w:author="Adriana  Casas" w:date="2015-07-08T15:43:00Z">
            <w:rPr>
              <w:b/>
              <w:color w:val="000000"/>
            </w:rPr>
          </w:rPrChange>
        </w:rPr>
        <w:t>.</w:t>
      </w:r>
      <w:r w:rsidRPr="00DD6B12">
        <w:rPr>
          <w:rFonts w:ascii="Times" w:hAnsi="Times"/>
          <w:color w:val="000000"/>
          <w:rPrChange w:id="3970" w:author="Adriana  Casas" w:date="2015-07-08T15:43:00Z">
            <w:rPr>
              <w:color w:val="000000"/>
            </w:rPr>
          </w:rPrChange>
        </w:rPr>
        <w:t xml:space="preserve"> </w:t>
      </w:r>
      <w:r w:rsidRPr="00DD6B12">
        <w:rPr>
          <w:rFonts w:ascii="Times" w:hAnsi="Times"/>
          <w:b/>
          <w:color w:val="000000"/>
          <w:rPrChange w:id="3971" w:author="Adriana  Casas" w:date="2015-07-08T15:43:00Z">
            <w:rPr>
              <w:b/>
              <w:color w:val="000000"/>
            </w:rPr>
          </w:rPrChange>
        </w:rPr>
        <w:t>Los sectores económicos</w:t>
      </w:r>
      <w:r w:rsidRPr="00DD6B12">
        <w:rPr>
          <w:rFonts w:ascii="Times" w:hAnsi="Times"/>
          <w:color w:val="000000"/>
          <w:rPrChange w:id="3972" w:author="Adriana  Casas" w:date="2015-07-08T15:43:00Z">
            <w:rPr>
              <w:color w:val="000000"/>
            </w:rPr>
          </w:rPrChange>
        </w:rPr>
        <w:t xml:space="preserve"> </w:t>
      </w:r>
    </w:p>
    <w:p w14:paraId="4D9D7434" w14:textId="77777777" w:rsidR="006C738E" w:rsidRPr="00DD6B12" w:rsidRDefault="006C738E" w:rsidP="00DD6B12">
      <w:pPr>
        <w:spacing w:line="240" w:lineRule="auto"/>
        <w:rPr>
          <w:rFonts w:ascii="Times" w:hAnsi="Times"/>
          <w:rPrChange w:id="3973" w:author="Adriana  Casas" w:date="2015-07-08T15:43:00Z">
            <w:rPr/>
          </w:rPrChange>
        </w:rPr>
        <w:pPrChange w:id="3974" w:author="Adriana  Casas" w:date="2015-07-08T15:43:00Z">
          <w:pPr/>
        </w:pPrChange>
      </w:pPr>
    </w:p>
    <w:p w14:paraId="0DC77AB1" w14:textId="77777777" w:rsidR="00A95AD4" w:rsidRDefault="006C738E" w:rsidP="00DD6B12">
      <w:pPr>
        <w:spacing w:line="240" w:lineRule="auto"/>
        <w:rPr>
          <w:ins w:id="3975" w:author="Adriana  Casas" w:date="2015-07-10T19:54:00Z"/>
          <w:rFonts w:ascii="Times" w:hAnsi="Times"/>
          <w:color w:val="000000"/>
        </w:rPr>
        <w:pPrChange w:id="3976" w:author="Adriana  Casas" w:date="2015-07-08T15:43:00Z">
          <w:pPr/>
        </w:pPrChange>
      </w:pPr>
      <w:r w:rsidRPr="00DD6B12">
        <w:rPr>
          <w:rFonts w:ascii="Times" w:hAnsi="Times"/>
          <w:color w:val="000000"/>
          <w:rPrChange w:id="3977" w:author="Adriana  Casas" w:date="2015-07-08T15:43:00Z">
            <w:rPr>
              <w:color w:val="000000"/>
            </w:rPr>
          </w:rPrChange>
        </w:rPr>
        <w:t xml:space="preserve">La producción de un país se </w:t>
      </w:r>
      <w:ins w:id="3978" w:author="Adriana  Casas" w:date="2015-07-10T19:52:00Z">
        <w:r w:rsidR="00A95AD4">
          <w:rPr>
            <w:rFonts w:ascii="Times" w:hAnsi="Times"/>
            <w:color w:val="000000"/>
          </w:rPr>
          <w:t>define a partir del volumen de bienes y servicios que resultan de todas las actividades econ</w:t>
        </w:r>
      </w:ins>
      <w:ins w:id="3979" w:author="Adriana  Casas" w:date="2015-07-10T19:53:00Z">
        <w:r w:rsidR="00A95AD4">
          <w:rPr>
            <w:rFonts w:ascii="Times" w:hAnsi="Times"/>
            <w:color w:val="000000"/>
          </w:rPr>
          <w:t>ómicas que tienen lugar en él. Estas buscan cubrir las necesidades de las personas en una sociedad, las cuales pueden ser llevadas a cabo por el sector privado o el sector p</w:t>
        </w:r>
      </w:ins>
      <w:ins w:id="3980" w:author="Adriana  Casas" w:date="2015-07-10T19:54:00Z">
        <w:r w:rsidR="00A95AD4">
          <w:rPr>
            <w:rFonts w:ascii="Times" w:hAnsi="Times"/>
            <w:color w:val="000000"/>
          </w:rPr>
          <w:t>úblico.</w:t>
        </w:r>
      </w:ins>
    </w:p>
    <w:p w14:paraId="2C7FDB63" w14:textId="38BA924C" w:rsidR="006C738E" w:rsidRPr="00DD6B12" w:rsidRDefault="006C738E" w:rsidP="00DD6B12">
      <w:pPr>
        <w:spacing w:line="240" w:lineRule="auto"/>
        <w:rPr>
          <w:rFonts w:ascii="Times" w:hAnsi="Times"/>
          <w:color w:val="000000"/>
          <w:rPrChange w:id="3981" w:author="Adriana  Casas" w:date="2015-07-08T15:43:00Z">
            <w:rPr>
              <w:color w:val="000000"/>
            </w:rPr>
          </w:rPrChange>
        </w:rPr>
        <w:pPrChange w:id="3982" w:author="Adriana  Casas" w:date="2015-07-08T15:43:00Z">
          <w:pPr/>
        </w:pPrChange>
      </w:pPr>
      <w:del w:id="3983" w:author="Adriana  Casas" w:date="2015-07-10T19:53:00Z">
        <w:r w:rsidRPr="00DD6B12" w:rsidDel="00A95AD4">
          <w:rPr>
            <w:rFonts w:ascii="Times" w:hAnsi="Times"/>
            <w:color w:val="000000"/>
            <w:rPrChange w:id="3984" w:author="Adriana  Casas" w:date="2015-07-08T15:43:00Z">
              <w:rPr>
                <w:color w:val="000000"/>
              </w:rPr>
            </w:rPrChange>
          </w:rPr>
          <w:delText xml:space="preserve">encuentra integrada por el volumen producido por todas las actividades económicas que se realizan en él, </w:delText>
        </w:r>
      </w:del>
      <w:del w:id="3985" w:author="Adriana  Casas" w:date="2015-07-10T19:54:00Z">
        <w:r w:rsidRPr="00DD6B12" w:rsidDel="00A95AD4">
          <w:rPr>
            <w:rFonts w:ascii="Times" w:hAnsi="Times"/>
            <w:color w:val="000000"/>
            <w:rPrChange w:id="3986" w:author="Adriana  Casas" w:date="2015-07-08T15:43:00Z">
              <w:rPr>
                <w:color w:val="000000"/>
              </w:rPr>
            </w:rPrChange>
          </w:rPr>
          <w:delText>necesarias para elaborar bienes y servicios desde la extracción, transformación y distribución que buscan cubrir las necesidades humanas, éstas pueden ser realizadas por empresas privadas o del sector público.</w:delText>
        </w:r>
      </w:del>
      <w:r w:rsidRPr="00DD6B12">
        <w:rPr>
          <w:rFonts w:ascii="Times" w:hAnsi="Times"/>
          <w:color w:val="000000"/>
          <w:rPrChange w:id="3987" w:author="Adriana  Casas" w:date="2015-07-08T15:43:00Z">
            <w:rPr>
              <w:color w:val="000000"/>
            </w:rPr>
          </w:rPrChange>
        </w:rPr>
        <w:t xml:space="preserve"> </w:t>
      </w:r>
    </w:p>
    <w:tbl>
      <w:tblPr>
        <w:tblStyle w:val="6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160720" w:rsidRPr="00DD6B12" w14:paraId="4A5D3579" w14:textId="77777777" w:rsidTr="00897763">
        <w:tc>
          <w:tcPr>
            <w:tcW w:w="8840" w:type="dxa"/>
            <w:gridSpan w:val="2"/>
            <w:shd w:val="clear" w:color="auto" w:fill="0D0D0D"/>
          </w:tcPr>
          <w:p w14:paraId="40103F67" w14:textId="77777777" w:rsidR="00160720" w:rsidRPr="00DD6B12" w:rsidRDefault="00160720" w:rsidP="00DD6B12">
            <w:pPr>
              <w:spacing w:line="240" w:lineRule="auto"/>
              <w:jc w:val="center"/>
              <w:rPr>
                <w:rFonts w:ascii="Times" w:eastAsia="Calibri" w:hAnsi="Times"/>
                <w:b/>
                <w:color w:val="FFFFFF" w:themeColor="background1"/>
                <w:highlight w:val="none"/>
                <w:rPrChange w:id="3988" w:author="Adriana  Casas" w:date="2015-07-08T15:43:00Z">
                  <w:rPr>
                    <w:rFonts w:eastAsia="Calibri"/>
                    <w:b/>
                    <w:color w:val="FFFFFF" w:themeColor="background1"/>
                    <w:highlight w:val="none"/>
                  </w:rPr>
                </w:rPrChange>
              </w:rPr>
              <w:pPrChange w:id="3989" w:author="Adriana  Casas" w:date="2015-07-08T15:43:00Z">
                <w:pPr>
                  <w:jc w:val="center"/>
                </w:pPr>
              </w:pPrChange>
            </w:pPr>
            <w:r w:rsidRPr="00DD6B12">
              <w:rPr>
                <w:rFonts w:ascii="Times" w:eastAsia="Calibri" w:hAnsi="Times"/>
                <w:b/>
                <w:color w:val="FFFFFF" w:themeColor="background1"/>
                <w:highlight w:val="none"/>
                <w:rPrChange w:id="3990" w:author="Adriana  Casas" w:date="2015-07-08T15:43:00Z">
                  <w:rPr>
                    <w:rFonts w:eastAsia="Calibri"/>
                    <w:b/>
                    <w:color w:val="FFFFFF" w:themeColor="background1"/>
                    <w:highlight w:val="none"/>
                  </w:rPr>
                </w:rPrChange>
              </w:rPr>
              <w:t xml:space="preserve">Imagen (fotografía, gráfica o ilustración) </w:t>
            </w:r>
            <w:del w:id="3991" w:author="Adriana  Casas" w:date="2015-07-10T19:54:00Z">
              <w:r w:rsidRPr="00DD6B12" w:rsidDel="00E603B8">
                <w:rPr>
                  <w:rFonts w:ascii="Times" w:eastAsia="Calibri" w:hAnsi="Times"/>
                  <w:b/>
                  <w:color w:val="FFFFFF" w:themeColor="background1"/>
                  <w:highlight w:val="none"/>
                  <w:rPrChange w:id="3992" w:author="Adriana  Casas" w:date="2015-07-08T15:43:00Z">
                    <w:rPr>
                      <w:rFonts w:eastAsia="Calibri"/>
                      <w:b/>
                      <w:color w:val="FFFFFF" w:themeColor="background1"/>
                      <w:highlight w:val="none"/>
                    </w:rPr>
                  </w:rPrChange>
                </w:rPr>
                <w:delText>Recurso nuevo</w:delText>
              </w:r>
            </w:del>
          </w:p>
        </w:tc>
      </w:tr>
      <w:tr w:rsidR="00160720" w:rsidRPr="00DD6B12" w14:paraId="3CA331D4" w14:textId="77777777" w:rsidTr="00897763">
        <w:tc>
          <w:tcPr>
            <w:tcW w:w="2460" w:type="dxa"/>
          </w:tcPr>
          <w:p w14:paraId="74D941BD" w14:textId="77777777" w:rsidR="00160720" w:rsidRPr="00DD6B12" w:rsidRDefault="00160720" w:rsidP="00DD6B12">
            <w:pPr>
              <w:spacing w:line="240" w:lineRule="auto"/>
              <w:jc w:val="left"/>
              <w:rPr>
                <w:rFonts w:ascii="Times" w:hAnsi="Times"/>
                <w:rPrChange w:id="3993" w:author="Adriana  Casas" w:date="2015-07-08T15:43:00Z">
                  <w:rPr/>
                </w:rPrChange>
              </w:rPr>
              <w:pPrChange w:id="3994" w:author="Adriana  Casas" w:date="2015-07-08T15:43:00Z">
                <w:pPr>
                  <w:jc w:val="left"/>
                </w:pPr>
              </w:pPrChange>
            </w:pPr>
            <w:r w:rsidRPr="00DD6B12">
              <w:rPr>
                <w:rFonts w:ascii="Times" w:eastAsia="Calibri" w:hAnsi="Times" w:cs="Calibri"/>
                <w:color w:val="000000"/>
                <w:sz w:val="22"/>
                <w:rPrChange w:id="3995" w:author="Adriana  Casas" w:date="2015-07-08T15:43:00Z">
                  <w:rPr>
                    <w:rFonts w:ascii="Calibri" w:eastAsia="Calibri" w:hAnsi="Calibri" w:cs="Calibri"/>
                    <w:color w:val="000000"/>
                    <w:sz w:val="22"/>
                  </w:rPr>
                </w:rPrChange>
              </w:rPr>
              <w:t>Código</w:t>
            </w:r>
          </w:p>
        </w:tc>
        <w:tc>
          <w:tcPr>
            <w:tcW w:w="6380" w:type="dxa"/>
          </w:tcPr>
          <w:p w14:paraId="4DBBE73F" w14:textId="77777777" w:rsidR="00160720" w:rsidRPr="00DD6B12" w:rsidRDefault="00160720" w:rsidP="00DD6B12">
            <w:pPr>
              <w:spacing w:line="240" w:lineRule="auto"/>
              <w:jc w:val="left"/>
              <w:rPr>
                <w:rFonts w:ascii="Times" w:hAnsi="Times"/>
                <w:rPrChange w:id="3996" w:author="Adriana  Casas" w:date="2015-07-08T15:43:00Z">
                  <w:rPr/>
                </w:rPrChange>
              </w:rPr>
              <w:pPrChange w:id="3997" w:author="Adriana  Casas" w:date="2015-07-08T15:43:00Z">
                <w:pPr>
                  <w:jc w:val="left"/>
                </w:pPr>
              </w:pPrChange>
            </w:pPr>
            <w:r w:rsidRPr="00DD6B12">
              <w:rPr>
                <w:rFonts w:ascii="Times" w:eastAsia="Calibri" w:hAnsi="Times" w:cs="Calibri"/>
                <w:b/>
                <w:color w:val="000000"/>
                <w:sz w:val="22"/>
                <w:rPrChange w:id="3998" w:author="Adriana  Casas" w:date="2015-07-08T15:43:00Z">
                  <w:rPr>
                    <w:rFonts w:ascii="Calibri" w:eastAsia="Calibri" w:hAnsi="Calibri" w:cs="Calibri"/>
                    <w:b/>
                    <w:color w:val="000000"/>
                    <w:sz w:val="22"/>
                  </w:rPr>
                </w:rPrChange>
              </w:rPr>
              <w:t>CS_10_0</w:t>
            </w:r>
            <w:r w:rsidR="00F41E25" w:rsidRPr="00DD6B12">
              <w:rPr>
                <w:rFonts w:ascii="Times" w:eastAsia="Calibri" w:hAnsi="Times" w:cs="Calibri"/>
                <w:b/>
                <w:color w:val="000000"/>
                <w:sz w:val="22"/>
                <w:rPrChange w:id="3999" w:author="Adriana  Casas" w:date="2015-07-08T15:43:00Z">
                  <w:rPr>
                    <w:rFonts w:ascii="Calibri" w:eastAsia="Calibri" w:hAnsi="Calibri" w:cs="Calibri"/>
                    <w:b/>
                    <w:color w:val="000000"/>
                    <w:sz w:val="22"/>
                  </w:rPr>
                </w:rPrChange>
              </w:rPr>
              <w:t>5</w:t>
            </w:r>
            <w:r w:rsidRPr="00DD6B12">
              <w:rPr>
                <w:rFonts w:ascii="Times" w:eastAsia="Calibri" w:hAnsi="Times" w:cs="Calibri"/>
                <w:b/>
                <w:color w:val="000000"/>
                <w:sz w:val="22"/>
                <w:rPrChange w:id="4000" w:author="Adriana  Casas" w:date="2015-07-08T15:43:00Z">
                  <w:rPr>
                    <w:rFonts w:ascii="Calibri" w:eastAsia="Calibri" w:hAnsi="Calibri" w:cs="Calibri"/>
                    <w:b/>
                    <w:color w:val="000000"/>
                    <w:sz w:val="22"/>
                  </w:rPr>
                </w:rPrChange>
              </w:rPr>
              <w:t>_IMG17</w:t>
            </w:r>
          </w:p>
        </w:tc>
      </w:tr>
      <w:tr w:rsidR="00160720" w:rsidRPr="00DD6B12" w14:paraId="5C244DB0" w14:textId="77777777" w:rsidTr="00897763">
        <w:tc>
          <w:tcPr>
            <w:tcW w:w="2460" w:type="dxa"/>
          </w:tcPr>
          <w:p w14:paraId="5BBB78F7" w14:textId="77777777" w:rsidR="00160720" w:rsidRPr="00DD6B12" w:rsidRDefault="00160720" w:rsidP="00DD6B12">
            <w:pPr>
              <w:spacing w:line="240" w:lineRule="auto"/>
              <w:jc w:val="left"/>
              <w:rPr>
                <w:rFonts w:ascii="Times" w:hAnsi="Times"/>
                <w:rPrChange w:id="4001" w:author="Adriana  Casas" w:date="2015-07-08T15:43:00Z">
                  <w:rPr/>
                </w:rPrChange>
              </w:rPr>
              <w:pPrChange w:id="4002" w:author="Adriana  Casas" w:date="2015-07-08T15:43:00Z">
                <w:pPr>
                  <w:jc w:val="left"/>
                </w:pPr>
              </w:pPrChange>
            </w:pPr>
            <w:r w:rsidRPr="00DD6B12">
              <w:rPr>
                <w:rFonts w:ascii="Times" w:eastAsia="Calibri" w:hAnsi="Times" w:cs="Calibri"/>
                <w:color w:val="000000"/>
                <w:sz w:val="22"/>
                <w:rPrChange w:id="4003" w:author="Adriana  Casas" w:date="2015-07-08T15:43:00Z">
                  <w:rPr>
                    <w:rFonts w:ascii="Calibri" w:eastAsia="Calibri" w:hAnsi="Calibri" w:cs="Calibri"/>
                    <w:color w:val="000000"/>
                    <w:sz w:val="22"/>
                  </w:rPr>
                </w:rPrChange>
              </w:rPr>
              <w:t>Descripción</w:t>
            </w:r>
          </w:p>
        </w:tc>
        <w:tc>
          <w:tcPr>
            <w:tcW w:w="6380" w:type="dxa"/>
          </w:tcPr>
          <w:p w14:paraId="421C8B99" w14:textId="755C2BF1" w:rsidR="00160720" w:rsidRPr="00DD6B12" w:rsidRDefault="00160720" w:rsidP="00DD6B12">
            <w:pPr>
              <w:spacing w:line="240" w:lineRule="auto"/>
              <w:jc w:val="left"/>
              <w:rPr>
                <w:rFonts w:ascii="Times" w:hAnsi="Times"/>
                <w:rPrChange w:id="4004" w:author="Adriana  Casas" w:date="2015-07-08T15:43:00Z">
                  <w:rPr/>
                </w:rPrChange>
              </w:rPr>
              <w:pPrChange w:id="4005" w:author="Adriana  Casas" w:date="2015-07-08T15:43:00Z">
                <w:pPr>
                  <w:jc w:val="left"/>
                </w:pPr>
              </w:pPrChange>
            </w:pPr>
            <w:del w:id="4006" w:author="Adriana  Casas" w:date="2015-07-10T20:02:00Z">
              <w:r w:rsidRPr="00DD6B12" w:rsidDel="00B761C5">
                <w:rPr>
                  <w:rFonts w:ascii="Times" w:hAnsi="Times"/>
                  <w:noProof/>
                  <w:lang w:val="es-ES" w:eastAsia="es-ES"/>
                  <w:rPrChange w:id="4007" w:author="Adriana  Casas" w:date="2015-07-08T15:43:00Z">
                    <w:rPr>
                      <w:noProof/>
                      <w:lang w:val="es-ES" w:eastAsia="es-ES"/>
                    </w:rPr>
                  </w:rPrChange>
                </w:rPr>
                <w:drawing>
                  <wp:inline distT="114300" distB="114300" distL="114300" distR="114300" wp14:anchorId="1CF2D05F" wp14:editId="2FBE6DD7">
                    <wp:extent cx="1247775" cy="1085850"/>
                    <wp:effectExtent l="0" t="0" r="0" b="0"/>
                    <wp:docPr id="5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6"/>
                            <a:srcRect/>
                            <a:stretch>
                              <a:fillRect/>
                            </a:stretch>
                          </pic:blipFill>
                          <pic:spPr>
                            <a:xfrm>
                              <a:off x="0" y="0"/>
                              <a:ext cx="1247775" cy="1085850"/>
                            </a:xfrm>
                            <a:prstGeom prst="rect">
                              <a:avLst/>
                            </a:prstGeom>
                            <a:ln/>
                          </pic:spPr>
                        </pic:pic>
                      </a:graphicData>
                    </a:graphic>
                  </wp:inline>
                </w:drawing>
              </w:r>
            </w:del>
            <w:ins w:id="4008" w:author="Adriana  Casas" w:date="2015-07-10T20:03:00Z">
              <w:r w:rsidR="00B761C5">
                <w:t xml:space="preserve"> </w:t>
              </w:r>
              <w:r w:rsidR="00B761C5">
                <w:rPr>
                  <w:rFonts w:ascii="Times" w:hAnsi="Times"/>
                  <w:noProof/>
                  <w:highlight w:val="none"/>
                  <w:lang w:val="es-ES" w:eastAsia="es-ES"/>
                </w:rPr>
                <w:drawing>
                  <wp:inline distT="0" distB="0" distL="0" distR="0" wp14:anchorId="1DEE8F74" wp14:editId="4B631A4F">
                    <wp:extent cx="732641" cy="711936"/>
                    <wp:effectExtent l="0" t="0" r="4445" b="0"/>
                    <wp:docPr id="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3276" cy="712553"/>
                            </a:xfrm>
                            <a:prstGeom prst="rect">
                              <a:avLst/>
                            </a:prstGeom>
                            <a:noFill/>
                            <a:ln>
                              <a:noFill/>
                            </a:ln>
                          </pic:spPr>
                        </pic:pic>
                      </a:graphicData>
                    </a:graphic>
                  </wp:inline>
                </w:drawing>
              </w:r>
            </w:ins>
            <w:ins w:id="4009" w:author="Adriana  Casas" w:date="2015-07-10T20:04:00Z">
              <w:r w:rsidR="00B761C5">
                <w:t xml:space="preserve"> </w:t>
              </w:r>
            </w:ins>
            <w:ins w:id="4010" w:author="Adriana  Casas" w:date="2015-07-10T20:08:00Z">
              <w:r w:rsidR="00B761C5">
                <w:t xml:space="preserve"> </w:t>
              </w:r>
              <w:r w:rsidR="00B761C5">
                <w:rPr>
                  <w:noProof/>
                  <w:highlight w:val="none"/>
                  <w:lang w:val="es-ES" w:eastAsia="es-ES"/>
                </w:rPr>
                <w:drawing>
                  <wp:inline distT="0" distB="0" distL="0" distR="0" wp14:anchorId="5BCA5B49" wp14:editId="2DAA32CE">
                    <wp:extent cx="468585" cy="711936"/>
                    <wp:effectExtent l="0" t="0" r="0" b="0"/>
                    <wp:docPr id="5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185" cy="712848"/>
                            </a:xfrm>
                            <a:prstGeom prst="rect">
                              <a:avLst/>
                            </a:prstGeom>
                            <a:noFill/>
                            <a:ln>
                              <a:noFill/>
                            </a:ln>
                          </pic:spPr>
                        </pic:pic>
                      </a:graphicData>
                    </a:graphic>
                  </wp:inline>
                </w:drawing>
              </w:r>
            </w:ins>
            <w:ins w:id="4011" w:author="Adriana  Casas" w:date="2015-07-10T20:15:00Z">
              <w:r w:rsidR="000E5F55">
                <w:t xml:space="preserve"> </w:t>
              </w:r>
              <w:r w:rsidR="000E5F55">
                <w:rPr>
                  <w:noProof/>
                  <w:highlight w:val="none"/>
                  <w:lang w:val="es-ES" w:eastAsia="es-ES"/>
                </w:rPr>
                <w:drawing>
                  <wp:inline distT="0" distB="0" distL="0" distR="0" wp14:anchorId="7C3149E1" wp14:editId="0CB02165">
                    <wp:extent cx="470037" cy="711936"/>
                    <wp:effectExtent l="0" t="0" r="12700" b="0"/>
                    <wp:docPr id="6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flipH="1">
                              <a:off x="0" y="0"/>
                              <a:ext cx="470773" cy="713051"/>
                            </a:xfrm>
                            <a:prstGeom prst="rect">
                              <a:avLst/>
                            </a:prstGeom>
                            <a:noFill/>
                            <a:ln>
                              <a:noFill/>
                            </a:ln>
                          </pic:spPr>
                        </pic:pic>
                      </a:graphicData>
                    </a:graphic>
                  </wp:inline>
                </w:drawing>
              </w:r>
            </w:ins>
            <w:ins w:id="4012" w:author="Adriana  Casas" w:date="2015-07-10T20:16:00Z">
              <w:r w:rsidR="000E5F55">
                <w:t xml:space="preserve"> </w:t>
              </w:r>
              <w:r w:rsidR="000E5F55" w:rsidRPr="000E5F55">
                <w:rPr>
                  <w:rFonts w:ascii="Times" w:hAnsi="Times"/>
                  <w:color w:val="auto"/>
                  <w:rPrChange w:id="4013" w:author="Adriana  Casas" w:date="2015-07-10T20:16:00Z">
                    <w:rPr/>
                  </w:rPrChange>
                </w:rPr>
                <w:t>Ponerlas una al lado de la otra</w:t>
              </w:r>
            </w:ins>
          </w:p>
        </w:tc>
      </w:tr>
      <w:tr w:rsidR="00160720" w:rsidRPr="00DD6B12" w14:paraId="54D55F87" w14:textId="77777777" w:rsidTr="00897763">
        <w:tc>
          <w:tcPr>
            <w:tcW w:w="2460" w:type="dxa"/>
          </w:tcPr>
          <w:p w14:paraId="77C5425C" w14:textId="77777777" w:rsidR="00160720" w:rsidRPr="00B761C5" w:rsidRDefault="00160720" w:rsidP="00DD6B12">
            <w:pPr>
              <w:spacing w:line="240" w:lineRule="auto"/>
              <w:jc w:val="left"/>
              <w:rPr>
                <w:rFonts w:ascii="Times" w:hAnsi="Times"/>
                <w:color w:val="auto"/>
                <w:rPrChange w:id="4014" w:author="Adriana  Casas" w:date="2015-07-10T20:09:00Z">
                  <w:rPr/>
                </w:rPrChange>
              </w:rPr>
              <w:pPrChange w:id="4015" w:author="Adriana  Casas" w:date="2015-07-08T15:43:00Z">
                <w:pPr>
                  <w:jc w:val="left"/>
                </w:pPr>
              </w:pPrChange>
            </w:pPr>
            <w:r w:rsidRPr="00B761C5">
              <w:rPr>
                <w:rFonts w:ascii="Times" w:eastAsia="Calibri" w:hAnsi="Times" w:cs="Calibri"/>
                <w:color w:val="auto"/>
                <w:sz w:val="22"/>
                <w:rPrChange w:id="4016" w:author="Adriana  Casas" w:date="2015-07-10T20:09:00Z">
                  <w:rPr>
                    <w:rFonts w:ascii="Calibri" w:eastAsia="Calibri" w:hAnsi="Calibri" w:cs="Calibri"/>
                    <w:color w:val="000000"/>
                    <w:sz w:val="22"/>
                  </w:rPr>
                </w:rPrChange>
              </w:rPr>
              <w:t>Código Shutterstock (o URL o la ruta en AulaPlaneta)</w:t>
            </w:r>
          </w:p>
        </w:tc>
        <w:tc>
          <w:tcPr>
            <w:tcW w:w="6380" w:type="dxa"/>
          </w:tcPr>
          <w:p w14:paraId="15870AFF" w14:textId="77777777" w:rsidR="00B761C5" w:rsidRPr="0099020B" w:rsidRDefault="00B761C5" w:rsidP="00DD6B12">
            <w:pPr>
              <w:spacing w:line="240" w:lineRule="auto"/>
              <w:jc w:val="left"/>
              <w:rPr>
                <w:ins w:id="4017" w:author="Adriana  Casas" w:date="2015-07-10T20:04:00Z"/>
                <w:rFonts w:ascii="Times" w:eastAsia="Calibri" w:hAnsi="Times" w:cs="Calibri"/>
                <w:color w:val="auto"/>
                <w:sz w:val="22"/>
                <w:u w:val="single"/>
              </w:rPr>
              <w:pPrChange w:id="4018" w:author="Adriana  Casas" w:date="2015-07-08T15:43:00Z">
                <w:pPr>
                  <w:jc w:val="left"/>
                </w:pPr>
              </w:pPrChange>
            </w:pPr>
            <w:ins w:id="4019" w:author="Adriana  Casas" w:date="2015-07-10T20:04:00Z">
              <w:r w:rsidRPr="000E5F55">
                <w:rPr>
                  <w:rFonts w:ascii="Times" w:eastAsia="Calibri" w:hAnsi="Times" w:cs="Calibri"/>
                  <w:color w:val="auto"/>
                  <w:sz w:val="22"/>
                  <w:u w:val="single"/>
                  <w:rPrChange w:id="4020" w:author="Adriana  Casas" w:date="2015-07-10T20:16:00Z">
                    <w:rPr>
                      <w:rFonts w:ascii="Times" w:eastAsia="Calibri" w:hAnsi="Times" w:cs="Calibri"/>
                      <w:color w:val="000000"/>
                      <w:sz w:val="22"/>
                      <w:u w:val="single"/>
                    </w:rPr>
                  </w:rPrChange>
                </w:rPr>
                <w:fldChar w:fldCharType="begin"/>
              </w:r>
              <w:r w:rsidRPr="000E5F55">
                <w:rPr>
                  <w:rFonts w:ascii="Times" w:eastAsia="Calibri" w:hAnsi="Times" w:cs="Calibri"/>
                  <w:color w:val="auto"/>
                  <w:sz w:val="22"/>
                  <w:u w:val="single"/>
                  <w:rPrChange w:id="4021" w:author="Adriana  Casas" w:date="2015-07-10T20:16:00Z">
                    <w:rPr>
                      <w:rFonts w:ascii="Times" w:eastAsia="Calibri" w:hAnsi="Times" w:cs="Calibri"/>
                      <w:color w:val="000000"/>
                      <w:sz w:val="22"/>
                      <w:u w:val="single"/>
                    </w:rPr>
                  </w:rPrChange>
                </w:rPr>
                <w:instrText xml:space="preserve"> HYPERLINK "http://www.shutterstock.com/pic-126878327/stock-photo-combine-harvester-close-up.html?src=9F__1znl3nEAg0fbKE8YNw-1-69" </w:instrText>
              </w:r>
            </w:ins>
            <w:r w:rsidRPr="000E5F55">
              <w:rPr>
                <w:rFonts w:ascii="Times" w:eastAsia="Calibri" w:hAnsi="Times" w:cs="Calibri"/>
                <w:color w:val="auto"/>
                <w:sz w:val="22"/>
                <w:u w:val="single"/>
                <w:rPrChange w:id="4022" w:author="Adriana  Casas" w:date="2015-07-10T20:16:00Z">
                  <w:rPr>
                    <w:rFonts w:ascii="Times" w:eastAsia="Calibri" w:hAnsi="Times" w:cs="Calibri"/>
                    <w:color w:val="000000"/>
                    <w:sz w:val="22"/>
                    <w:u w:val="single"/>
                  </w:rPr>
                </w:rPrChange>
              </w:rPr>
            </w:r>
            <w:ins w:id="4023" w:author="Adriana  Casas" w:date="2015-07-10T20:04:00Z">
              <w:r w:rsidRPr="000E5F55">
                <w:rPr>
                  <w:rFonts w:ascii="Times" w:eastAsia="Calibri" w:hAnsi="Times" w:cs="Calibri"/>
                  <w:color w:val="auto"/>
                  <w:sz w:val="22"/>
                  <w:u w:val="single"/>
                  <w:rPrChange w:id="4024" w:author="Adriana  Casas" w:date="2015-07-10T20:16:00Z">
                    <w:rPr>
                      <w:rFonts w:ascii="Times" w:eastAsia="Calibri" w:hAnsi="Times" w:cs="Calibri"/>
                      <w:color w:val="000000"/>
                      <w:sz w:val="22"/>
                      <w:u w:val="single"/>
                    </w:rPr>
                  </w:rPrChange>
                </w:rPr>
                <w:fldChar w:fldCharType="separate"/>
              </w:r>
              <w:r w:rsidRPr="000E5F55">
                <w:rPr>
                  <w:rStyle w:val="Hipervnculo"/>
                  <w:rFonts w:ascii="Times" w:eastAsia="Calibri" w:hAnsi="Times" w:cs="Calibri"/>
                  <w:color w:val="auto"/>
                  <w:sz w:val="22"/>
                  <w:rPrChange w:id="4025" w:author="Adriana  Casas" w:date="2015-07-10T20:16:00Z">
                    <w:rPr>
                      <w:rStyle w:val="Hipervnculo"/>
                      <w:rFonts w:ascii="Times" w:eastAsia="Calibri" w:hAnsi="Times" w:cs="Calibri"/>
                      <w:sz w:val="22"/>
                    </w:rPr>
                  </w:rPrChange>
                </w:rPr>
                <w:t>126878327</w:t>
              </w:r>
              <w:r w:rsidRPr="000E5F55">
                <w:rPr>
                  <w:rFonts w:ascii="Times" w:eastAsia="Calibri" w:hAnsi="Times" w:cs="Calibri"/>
                  <w:color w:val="auto"/>
                  <w:sz w:val="22"/>
                  <w:u w:val="single"/>
                  <w:rPrChange w:id="4026" w:author="Adriana  Casas" w:date="2015-07-10T20:16:00Z">
                    <w:rPr>
                      <w:rFonts w:ascii="Times" w:eastAsia="Calibri" w:hAnsi="Times" w:cs="Calibri"/>
                      <w:color w:val="000000"/>
                      <w:sz w:val="22"/>
                      <w:u w:val="single"/>
                    </w:rPr>
                  </w:rPrChange>
                </w:rPr>
                <w:fldChar w:fldCharType="end"/>
              </w:r>
              <w:r w:rsidRPr="0099020B">
                <w:rPr>
                  <w:rFonts w:ascii="Times" w:eastAsia="Calibri" w:hAnsi="Times" w:cs="Calibri"/>
                  <w:color w:val="auto"/>
                  <w:sz w:val="22"/>
                  <w:u w:val="single"/>
                </w:rPr>
                <w:t xml:space="preserve"> </w:t>
              </w:r>
            </w:ins>
          </w:p>
          <w:p w14:paraId="7D9BBE1C" w14:textId="77777777" w:rsidR="000E5F55" w:rsidRPr="0099020B" w:rsidRDefault="00B761C5" w:rsidP="00DD6B12">
            <w:pPr>
              <w:spacing w:line="240" w:lineRule="auto"/>
              <w:jc w:val="left"/>
              <w:rPr>
                <w:ins w:id="4027" w:author="Adriana  Casas" w:date="2015-07-10T20:16:00Z"/>
                <w:rFonts w:ascii="Times" w:eastAsia="Calibri" w:hAnsi="Times" w:cs="Calibri"/>
                <w:color w:val="auto"/>
                <w:sz w:val="22"/>
                <w:u w:val="single"/>
              </w:rPr>
              <w:pPrChange w:id="4028" w:author="Adriana  Casas" w:date="2015-07-08T15:43:00Z">
                <w:pPr>
                  <w:jc w:val="left"/>
                </w:pPr>
              </w:pPrChange>
            </w:pPr>
            <w:ins w:id="4029" w:author="Adriana  Casas" w:date="2015-07-10T20:08:00Z">
              <w:r w:rsidRPr="0099020B">
                <w:rPr>
                  <w:rFonts w:ascii="Times" w:eastAsia="Calibri" w:hAnsi="Times" w:cs="Calibri"/>
                  <w:color w:val="auto"/>
                  <w:sz w:val="22"/>
                  <w:u w:val="single"/>
                </w:rPr>
                <w:fldChar w:fldCharType="begin"/>
              </w:r>
              <w:r w:rsidRPr="0099020B">
                <w:rPr>
                  <w:rFonts w:ascii="Times" w:eastAsia="Calibri" w:hAnsi="Times" w:cs="Calibri"/>
                  <w:color w:val="auto"/>
                  <w:sz w:val="22"/>
                  <w:u w:val="single"/>
                </w:rPr>
                <w:instrText xml:space="preserve"> HYPERLINK "http://www.shutterstock.com/pic-161284676/stock-photo-chonburi-october-workers-preparing-for-loading-crude-oil-form-ship-to-taker-in-chonburi.html?src=BPRiA8NOA4JxUaQTwqo2XA-3-36" </w:instrText>
              </w:r>
            </w:ins>
            <w:r w:rsidRPr="0099020B">
              <w:rPr>
                <w:rFonts w:ascii="Times" w:eastAsia="Calibri" w:hAnsi="Times" w:cs="Calibri"/>
                <w:color w:val="auto"/>
                <w:sz w:val="22"/>
                <w:u w:val="single"/>
              </w:rPr>
            </w:r>
            <w:ins w:id="4030" w:author="Adriana  Casas" w:date="2015-07-10T20:08:00Z">
              <w:r w:rsidRPr="0099020B">
                <w:rPr>
                  <w:rFonts w:ascii="Times" w:eastAsia="Calibri" w:hAnsi="Times" w:cs="Calibri"/>
                  <w:color w:val="auto"/>
                  <w:sz w:val="22"/>
                  <w:u w:val="single"/>
                </w:rPr>
                <w:fldChar w:fldCharType="separate"/>
              </w:r>
              <w:r w:rsidRPr="000E5F55">
                <w:rPr>
                  <w:rStyle w:val="Hipervnculo"/>
                  <w:rFonts w:ascii="Times" w:eastAsia="Calibri" w:hAnsi="Times" w:cs="Calibri"/>
                  <w:color w:val="auto"/>
                  <w:sz w:val="22"/>
                  <w:rPrChange w:id="4031" w:author="Adriana  Casas" w:date="2015-07-10T20:16:00Z">
                    <w:rPr>
                      <w:rStyle w:val="Hipervnculo"/>
                      <w:rFonts w:ascii="Times" w:eastAsia="Calibri" w:hAnsi="Times" w:cs="Calibri"/>
                      <w:sz w:val="22"/>
                    </w:rPr>
                  </w:rPrChange>
                </w:rPr>
                <w:t>161284676</w:t>
              </w:r>
              <w:r w:rsidRPr="0099020B">
                <w:rPr>
                  <w:rFonts w:ascii="Times" w:eastAsia="Calibri" w:hAnsi="Times" w:cs="Calibri"/>
                  <w:color w:val="auto"/>
                  <w:sz w:val="22"/>
                  <w:u w:val="single"/>
                </w:rPr>
                <w:fldChar w:fldCharType="end"/>
              </w:r>
            </w:ins>
          </w:p>
          <w:p w14:paraId="658FB310" w14:textId="382E7CC7" w:rsidR="00160720" w:rsidRPr="000E5F55" w:rsidRDefault="000E5F55" w:rsidP="00DD6B12">
            <w:pPr>
              <w:spacing w:line="240" w:lineRule="auto"/>
              <w:jc w:val="left"/>
              <w:rPr>
                <w:rFonts w:ascii="Times" w:hAnsi="Times"/>
                <w:color w:val="auto"/>
                <w:rPrChange w:id="4032" w:author="Adriana  Casas" w:date="2015-07-10T20:16:00Z">
                  <w:rPr/>
                </w:rPrChange>
              </w:rPr>
              <w:pPrChange w:id="4033" w:author="Adriana  Casas" w:date="2015-07-08T15:43:00Z">
                <w:pPr>
                  <w:jc w:val="left"/>
                </w:pPr>
              </w:pPrChange>
            </w:pPr>
            <w:ins w:id="4034" w:author="Adriana  Casas" w:date="2015-07-10T20:16:00Z">
              <w:r w:rsidRPr="0099020B">
                <w:rPr>
                  <w:rFonts w:ascii="Times" w:eastAsia="Calibri" w:hAnsi="Times" w:cs="Calibri"/>
                  <w:color w:val="auto"/>
                  <w:sz w:val="22"/>
                  <w:u w:val="single"/>
                </w:rPr>
                <w:fldChar w:fldCharType="begin"/>
              </w:r>
              <w:r w:rsidRPr="0099020B">
                <w:rPr>
                  <w:rFonts w:ascii="Times" w:eastAsia="Calibri" w:hAnsi="Times" w:cs="Calibri"/>
                  <w:color w:val="auto"/>
                  <w:sz w:val="22"/>
                  <w:u w:val="single"/>
                </w:rPr>
                <w:instrText xml:space="preserve"> HYPERLINK "http://www.shutterstock.com/pic-170411156/stock-photo-shoes-on-clerk-desk-in-retail-shop-card-reader-price-scanner-and-bags-or-shoulder-bags-pricing.html?src=9lTQYh-mAf5KJv2xBAbScQ-1-45" </w:instrText>
              </w:r>
            </w:ins>
            <w:r w:rsidRPr="0099020B">
              <w:rPr>
                <w:rFonts w:ascii="Times" w:eastAsia="Calibri" w:hAnsi="Times" w:cs="Calibri"/>
                <w:color w:val="auto"/>
                <w:sz w:val="22"/>
                <w:u w:val="single"/>
              </w:rPr>
            </w:r>
            <w:ins w:id="4035" w:author="Adriana  Casas" w:date="2015-07-10T20:16:00Z">
              <w:r w:rsidRPr="0099020B">
                <w:rPr>
                  <w:rFonts w:ascii="Times" w:eastAsia="Calibri" w:hAnsi="Times" w:cs="Calibri"/>
                  <w:color w:val="auto"/>
                  <w:sz w:val="22"/>
                  <w:u w:val="single"/>
                </w:rPr>
                <w:fldChar w:fldCharType="separate"/>
              </w:r>
              <w:r w:rsidRPr="000E5F55">
                <w:rPr>
                  <w:rStyle w:val="Hipervnculo"/>
                  <w:rFonts w:ascii="Times" w:eastAsia="Calibri" w:hAnsi="Times" w:cs="Calibri"/>
                  <w:color w:val="auto"/>
                  <w:sz w:val="22"/>
                  <w:rPrChange w:id="4036" w:author="Adriana  Casas" w:date="2015-07-10T20:16:00Z">
                    <w:rPr>
                      <w:rStyle w:val="Hipervnculo"/>
                      <w:rFonts w:ascii="Times" w:eastAsia="Calibri" w:hAnsi="Times" w:cs="Calibri"/>
                      <w:sz w:val="22"/>
                    </w:rPr>
                  </w:rPrChange>
                </w:rPr>
                <w:t>170411156</w:t>
              </w:r>
              <w:r w:rsidRPr="0099020B">
                <w:rPr>
                  <w:rFonts w:ascii="Times" w:eastAsia="Calibri" w:hAnsi="Times" w:cs="Calibri"/>
                  <w:color w:val="auto"/>
                  <w:sz w:val="22"/>
                  <w:u w:val="single"/>
                </w:rPr>
                <w:fldChar w:fldCharType="end"/>
              </w:r>
              <w:r w:rsidRPr="0099020B">
                <w:rPr>
                  <w:rFonts w:ascii="Times" w:eastAsia="Calibri" w:hAnsi="Times" w:cs="Calibri"/>
                  <w:color w:val="auto"/>
                  <w:sz w:val="22"/>
                  <w:u w:val="single"/>
                </w:rPr>
                <w:t xml:space="preserve"> </w:t>
              </w:r>
            </w:ins>
            <w:del w:id="4037" w:author="Adriana  Casas" w:date="2015-07-10T20:04:00Z">
              <w:r w:rsidR="00160720" w:rsidRPr="000E5F55" w:rsidDel="00B761C5">
                <w:rPr>
                  <w:rFonts w:ascii="Times" w:eastAsia="Calibri" w:hAnsi="Times" w:cs="Calibri"/>
                  <w:color w:val="auto"/>
                  <w:sz w:val="22"/>
                  <w:u w:val="single"/>
                  <w:rPrChange w:id="4038" w:author="Adriana  Casas" w:date="2015-07-10T20:16:00Z">
                    <w:rPr>
                      <w:rFonts w:ascii="Calibri" w:eastAsia="Calibri" w:hAnsi="Calibri" w:cs="Calibri"/>
                      <w:color w:val="000000"/>
                      <w:sz w:val="22"/>
                      <w:u w:val="single"/>
                    </w:rPr>
                  </w:rPrChange>
                </w:rPr>
                <w:delText>http://thumb101.shutterstock.com/display_pic_with_logo/694528/250294207/stock-photo-corn-field-and-blue-sky-with-clouds-250294207.jpg</w:delText>
              </w:r>
            </w:del>
            <w:r w:rsidR="009D3AFD" w:rsidRPr="000E5F55">
              <w:rPr>
                <w:rFonts w:ascii="Times" w:hAnsi="Times"/>
                <w:color w:val="auto"/>
                <w:rPrChange w:id="4039" w:author="Adriana  Casas" w:date="2015-07-10T20:16:00Z">
                  <w:rPr/>
                </w:rPrChange>
              </w:rPr>
              <w:fldChar w:fldCharType="begin"/>
            </w:r>
            <w:r w:rsidR="009D3AFD" w:rsidRPr="000E5F55">
              <w:rPr>
                <w:rFonts w:ascii="Times" w:hAnsi="Times"/>
                <w:color w:val="auto"/>
                <w:rPrChange w:id="4040" w:author="Adriana  Casas" w:date="2015-07-10T20:16:00Z">
                  <w:rPr/>
                </w:rPrChange>
              </w:rPr>
              <w:instrText xml:space="preserve"> HYPERLINK "http://thumb101.shutterstock.com/display_pic_with_logo/694528/250294207/stock-photo-corn-field-and-blue-sky-with-clouds-250294207.jpg" \h </w:instrText>
            </w:r>
            <w:r w:rsidR="009D3AFD" w:rsidRPr="000E5F55">
              <w:rPr>
                <w:rFonts w:ascii="Times" w:hAnsi="Times"/>
                <w:color w:val="auto"/>
                <w:rPrChange w:id="4041" w:author="Adriana  Casas" w:date="2015-07-10T20:16:00Z">
                  <w:rPr/>
                </w:rPrChange>
              </w:rPr>
              <w:fldChar w:fldCharType="separate"/>
            </w:r>
            <w:r w:rsidR="009D3AFD" w:rsidRPr="000E5F55">
              <w:rPr>
                <w:rFonts w:ascii="Times" w:hAnsi="Times"/>
                <w:color w:val="auto"/>
                <w:rPrChange w:id="4042" w:author="Adriana  Casas" w:date="2015-07-10T20:16:00Z">
                  <w:rPr/>
                </w:rPrChange>
              </w:rPr>
              <w:fldChar w:fldCharType="end"/>
            </w:r>
          </w:p>
        </w:tc>
      </w:tr>
      <w:tr w:rsidR="00160720" w:rsidRPr="00DD6B12" w14:paraId="7427182D" w14:textId="77777777" w:rsidTr="00897763">
        <w:tc>
          <w:tcPr>
            <w:tcW w:w="2460" w:type="dxa"/>
          </w:tcPr>
          <w:p w14:paraId="18BE9B68" w14:textId="78BD9BB2" w:rsidR="00160720" w:rsidRPr="00DD6B12" w:rsidRDefault="00160720" w:rsidP="00DD6B12">
            <w:pPr>
              <w:spacing w:line="240" w:lineRule="auto"/>
              <w:jc w:val="left"/>
              <w:rPr>
                <w:rFonts w:ascii="Times" w:hAnsi="Times"/>
                <w:rPrChange w:id="4043" w:author="Adriana  Casas" w:date="2015-07-08T15:43:00Z">
                  <w:rPr/>
                </w:rPrChange>
              </w:rPr>
              <w:pPrChange w:id="4044" w:author="Adriana  Casas" w:date="2015-07-08T15:43:00Z">
                <w:pPr>
                  <w:jc w:val="left"/>
                </w:pPr>
              </w:pPrChange>
            </w:pPr>
            <w:r w:rsidRPr="00DD6B12">
              <w:rPr>
                <w:rFonts w:ascii="Times" w:eastAsia="Calibri" w:hAnsi="Times" w:cs="Calibri"/>
                <w:color w:val="000000"/>
                <w:sz w:val="22"/>
                <w:rPrChange w:id="4045" w:author="Adriana  Casas" w:date="2015-07-08T15:43:00Z">
                  <w:rPr>
                    <w:rFonts w:ascii="Calibri" w:eastAsia="Calibri" w:hAnsi="Calibri" w:cs="Calibri"/>
                    <w:color w:val="000000"/>
                    <w:sz w:val="22"/>
                  </w:rPr>
                </w:rPrChange>
              </w:rPr>
              <w:t>Pie de imagen</w:t>
            </w:r>
          </w:p>
        </w:tc>
        <w:tc>
          <w:tcPr>
            <w:tcW w:w="6380" w:type="dxa"/>
          </w:tcPr>
          <w:p w14:paraId="635CA4B1" w14:textId="6503D416" w:rsidR="00160720" w:rsidRPr="00DD6B12" w:rsidRDefault="0099020B" w:rsidP="0099020B">
            <w:pPr>
              <w:spacing w:line="240" w:lineRule="auto"/>
              <w:jc w:val="left"/>
              <w:rPr>
                <w:rFonts w:ascii="Times" w:hAnsi="Times"/>
                <w:rPrChange w:id="4046" w:author="Adriana  Casas" w:date="2015-07-08T15:43:00Z">
                  <w:rPr/>
                </w:rPrChange>
              </w:rPr>
              <w:pPrChange w:id="4047" w:author="Adriana  Casas" w:date="2015-07-10T20:17:00Z">
                <w:pPr>
                  <w:jc w:val="left"/>
                </w:pPr>
              </w:pPrChange>
            </w:pPr>
            <w:ins w:id="4048" w:author="Adriana  Casas" w:date="2015-07-10T20:16:00Z">
              <w:r>
                <w:rPr>
                  <w:rFonts w:ascii="Times" w:eastAsia="Calibri" w:hAnsi="Times" w:cs="Calibri"/>
                  <w:color w:val="000000"/>
                  <w:sz w:val="22"/>
                </w:rPr>
                <w:t>Dada la gran variedad de actividades económicas, estas se han agrupado en tres categorías, o sectores económicos:</w:t>
              </w:r>
            </w:ins>
            <w:ins w:id="4049" w:author="Adriana  Casas" w:date="2015-07-10T20:17:00Z">
              <w:r>
                <w:rPr>
                  <w:rFonts w:ascii="Times" w:eastAsia="Calibri" w:hAnsi="Times" w:cs="Calibri"/>
                  <w:color w:val="000000"/>
                  <w:sz w:val="22"/>
                </w:rPr>
                <w:t xml:space="preserve"> sector primario, sector secundario y sector terciario. En cada uno se agrupan diferentes actividades económicas que son similares, seg</w:t>
              </w:r>
            </w:ins>
            <w:ins w:id="4050" w:author="Adriana  Casas" w:date="2015-07-10T20:18:00Z">
              <w:r>
                <w:rPr>
                  <w:rFonts w:ascii="Times" w:eastAsia="Calibri" w:hAnsi="Times" w:cs="Calibri"/>
                  <w:color w:val="000000"/>
                  <w:sz w:val="22"/>
                </w:rPr>
                <w:t>ún el proceso de producción.</w:t>
              </w:r>
            </w:ins>
            <w:del w:id="4051" w:author="Adriana  Casas" w:date="2015-07-10T20:16:00Z">
              <w:r w:rsidR="00160720" w:rsidRPr="00DD6B12" w:rsidDel="0099020B">
                <w:rPr>
                  <w:rFonts w:ascii="Times" w:eastAsia="Calibri" w:hAnsi="Times" w:cs="Calibri"/>
                  <w:color w:val="000000"/>
                  <w:sz w:val="22"/>
                  <w:rPrChange w:id="4052" w:author="Adriana  Casas" w:date="2015-07-08T15:43:00Z">
                    <w:rPr>
                      <w:rFonts w:ascii="Calibri" w:eastAsia="Calibri" w:hAnsi="Calibri" w:cs="Calibri"/>
                      <w:color w:val="000000"/>
                      <w:sz w:val="22"/>
                    </w:rPr>
                  </w:rPrChange>
                </w:rPr>
                <w:delText>En función de si necesitan un riego abundante o solo el agua de la lluvia, podemos distinguir entre cultivos de regadío (arroz, algodón, hortalizas, etc.) y cultivos de secano (cereales, legumbres, frutos secos, olivar, vid, etc.). En la imagen vemos un cultivo de maíz.</w:delText>
              </w:r>
            </w:del>
          </w:p>
        </w:tc>
      </w:tr>
    </w:tbl>
    <w:p w14:paraId="1AD77C8C" w14:textId="77777777" w:rsidR="00160720" w:rsidDel="0074543B" w:rsidRDefault="00160720" w:rsidP="00DD6B12">
      <w:pPr>
        <w:spacing w:line="240" w:lineRule="auto"/>
        <w:rPr>
          <w:del w:id="4053" w:author="Adriana  Casas" w:date="2015-07-10T20:18:00Z"/>
          <w:rFonts w:ascii="Times" w:hAnsi="Times"/>
          <w:color w:val="000000"/>
        </w:rPr>
        <w:pPrChange w:id="4054" w:author="Adriana  Casas" w:date="2015-07-08T15:43:00Z">
          <w:pPr/>
        </w:pPrChange>
      </w:pPr>
    </w:p>
    <w:p w14:paraId="7572CDD9" w14:textId="77777777" w:rsidR="0074543B" w:rsidRDefault="0074543B" w:rsidP="00DD6B12">
      <w:pPr>
        <w:spacing w:line="240" w:lineRule="auto"/>
        <w:rPr>
          <w:ins w:id="4055" w:author="Adriana  Casas" w:date="2015-07-10T20:18:00Z"/>
          <w:rFonts w:ascii="Times" w:hAnsi="Times"/>
          <w:color w:val="000000"/>
        </w:rPr>
        <w:pPrChange w:id="4056" w:author="Adriana  Casas" w:date="2015-07-08T15:43:00Z">
          <w:pPr/>
        </w:pPrChange>
      </w:pPr>
    </w:p>
    <w:p w14:paraId="4AB538F5" w14:textId="1ABF5071" w:rsidR="0074543B" w:rsidRPr="00E2114F" w:rsidRDefault="0074543B" w:rsidP="0074543B">
      <w:pPr>
        <w:spacing w:line="240" w:lineRule="auto"/>
        <w:rPr>
          <w:ins w:id="4057" w:author="Adriana  Casas" w:date="2015-07-10T20:19:00Z"/>
          <w:rFonts w:ascii="Times" w:hAnsi="Times"/>
        </w:rPr>
      </w:pPr>
      <w:ins w:id="4058" w:author="Adriana  Casas" w:date="2015-07-10T20:19:00Z">
        <w:r w:rsidRPr="00E2114F">
          <w:rPr>
            <w:rFonts w:ascii="Times" w:hAnsi="Times"/>
            <w:b/>
          </w:rPr>
          <w:t xml:space="preserve">[SECCIÓN 2] </w:t>
        </w:r>
        <w:r>
          <w:rPr>
            <w:rFonts w:ascii="Times" w:hAnsi="Times"/>
            <w:b/>
            <w:color w:val="000000"/>
          </w:rPr>
          <w:t>5</w:t>
        </w:r>
        <w:r w:rsidRPr="00E2114F">
          <w:rPr>
            <w:rFonts w:ascii="Times" w:hAnsi="Times"/>
            <w:b/>
            <w:color w:val="000000"/>
          </w:rPr>
          <w:t xml:space="preserve">.1 Sector primario </w:t>
        </w:r>
      </w:ins>
    </w:p>
    <w:p w14:paraId="2556DBF5" w14:textId="77777777" w:rsidR="0074543B" w:rsidRPr="00E2114F" w:rsidRDefault="0074543B" w:rsidP="0074543B">
      <w:pPr>
        <w:spacing w:line="240" w:lineRule="auto"/>
        <w:rPr>
          <w:ins w:id="4059" w:author="Adriana  Casas" w:date="2015-07-10T20:19:00Z"/>
          <w:rFonts w:ascii="Times" w:hAnsi="Times"/>
        </w:rPr>
      </w:pPr>
    </w:p>
    <w:p w14:paraId="1F67127E" w14:textId="2002FA05" w:rsidR="0074543B" w:rsidRPr="00B55B83" w:rsidRDefault="0074543B" w:rsidP="00DD6B12">
      <w:pPr>
        <w:spacing w:line="240" w:lineRule="auto"/>
        <w:rPr>
          <w:ins w:id="4060" w:author="Adriana  Casas" w:date="2015-07-10T20:18:00Z"/>
          <w:rFonts w:ascii="Times" w:hAnsi="Times"/>
          <w:color w:val="000000"/>
          <w:rPrChange w:id="4061" w:author="Adriana  Casas" w:date="2015-07-10T20:23:00Z">
            <w:rPr>
              <w:ins w:id="4062" w:author="Adriana  Casas" w:date="2015-07-10T20:18:00Z"/>
            </w:rPr>
          </w:rPrChange>
        </w:rPr>
        <w:pPrChange w:id="4063" w:author="Adriana  Casas" w:date="2015-07-08T15:43:00Z">
          <w:pPr/>
        </w:pPrChange>
      </w:pPr>
      <w:ins w:id="4064" w:author="Adriana  Casas" w:date="2015-07-10T20:19:00Z">
        <w:r w:rsidRPr="00E2114F">
          <w:rPr>
            <w:rFonts w:ascii="Times" w:hAnsi="Times"/>
            <w:color w:val="000000"/>
          </w:rPr>
          <w:t xml:space="preserve">Comprende aquellas actividades relacionadas directamente con la explotación de </w:t>
        </w:r>
        <w:r>
          <w:rPr>
            <w:rFonts w:ascii="Times" w:hAnsi="Times"/>
            <w:color w:val="000000"/>
          </w:rPr>
          <w:t>los recursos naturales sin que e</w:t>
        </w:r>
        <w:r w:rsidRPr="00E2114F">
          <w:rPr>
            <w:rFonts w:ascii="Times" w:hAnsi="Times"/>
            <w:color w:val="000000"/>
          </w:rPr>
          <w:t>stos se</w:t>
        </w:r>
        <w:r>
          <w:rPr>
            <w:rFonts w:ascii="Times" w:hAnsi="Times"/>
            <w:color w:val="000000"/>
          </w:rPr>
          <w:t>an</w:t>
        </w:r>
        <w:r w:rsidRPr="00E2114F">
          <w:rPr>
            <w:rFonts w:ascii="Times" w:hAnsi="Times"/>
            <w:color w:val="000000"/>
          </w:rPr>
          <w:t xml:space="preserve"> </w:t>
        </w:r>
        <w:r>
          <w:rPr>
            <w:rFonts w:ascii="Times" w:hAnsi="Times"/>
            <w:color w:val="000000"/>
          </w:rPr>
          <w:t>transformados</w:t>
        </w:r>
        <w:r w:rsidRPr="00E2114F">
          <w:rPr>
            <w:rFonts w:ascii="Times" w:hAnsi="Times"/>
            <w:color w:val="000000"/>
          </w:rPr>
          <w:t>. Incluye</w:t>
        </w:r>
        <w:r>
          <w:rPr>
            <w:rFonts w:ascii="Times" w:hAnsi="Times"/>
            <w:color w:val="000000"/>
          </w:rPr>
          <w:t xml:space="preserve"> actividades como</w:t>
        </w:r>
        <w:r w:rsidRPr="00E2114F">
          <w:rPr>
            <w:rFonts w:ascii="Times" w:hAnsi="Times"/>
            <w:color w:val="000000"/>
          </w:rPr>
          <w:t xml:space="preserve"> la agricultura, la </w:t>
        </w:r>
        <w:r>
          <w:rPr>
            <w:rFonts w:ascii="Times" w:hAnsi="Times"/>
            <w:color w:val="000000"/>
          </w:rPr>
          <w:t>ganadería, la pesca y la minería, entre otras</w:t>
        </w:r>
        <w:r w:rsidRPr="00E2114F">
          <w:rPr>
            <w:rFonts w:ascii="Times" w:hAnsi="Times"/>
            <w:color w:val="000000"/>
          </w:rPr>
          <w:t xml:space="preserve">. </w:t>
        </w:r>
      </w:ins>
      <w:ins w:id="4065" w:author="Adriana  Casas" w:date="2015-07-10T20:20:00Z">
        <w:r w:rsidR="005B7220">
          <w:rPr>
            <w:rFonts w:ascii="Times" w:hAnsi="Times"/>
            <w:color w:val="000000"/>
          </w:rPr>
          <w:t xml:space="preserve">Este sector </w:t>
        </w:r>
      </w:ins>
      <w:ins w:id="4066" w:author="Adriana  Casas" w:date="2015-07-10T20:19:00Z">
        <w:r w:rsidRPr="00E2114F">
          <w:rPr>
            <w:rFonts w:ascii="Times" w:hAnsi="Times"/>
            <w:color w:val="000000"/>
          </w:rPr>
          <w:t xml:space="preserve">ha sido tradicionalmente la base de la economía en los países </w:t>
        </w:r>
      </w:ins>
      <w:ins w:id="4067" w:author="Adriana  Casas" w:date="2015-07-10T20:20:00Z">
        <w:r w:rsidR="005B7220">
          <w:rPr>
            <w:rFonts w:ascii="Times" w:hAnsi="Times"/>
            <w:color w:val="000000"/>
          </w:rPr>
          <w:t>en vía de desarrollo</w:t>
        </w:r>
      </w:ins>
      <w:ins w:id="4068" w:author="Adriana  Casas" w:date="2015-07-10T20:19:00Z">
        <w:r w:rsidRPr="00E2114F">
          <w:rPr>
            <w:rFonts w:ascii="Times" w:hAnsi="Times"/>
            <w:color w:val="000000"/>
          </w:rPr>
          <w:t>, que exportan materias primas pero que tienen que importar tecnología y capital.</w:t>
        </w:r>
      </w:ins>
    </w:p>
    <w:p w14:paraId="57D1C69F" w14:textId="77777777" w:rsidR="006C738E" w:rsidRPr="00DD6B12" w:rsidDel="0074543B" w:rsidRDefault="006C738E" w:rsidP="00DD6B12">
      <w:pPr>
        <w:spacing w:line="240" w:lineRule="auto"/>
        <w:rPr>
          <w:del w:id="4069" w:author="Adriana  Casas" w:date="2015-07-10T20:18:00Z"/>
          <w:rFonts w:ascii="Times" w:hAnsi="Times"/>
          <w:rPrChange w:id="4070" w:author="Adriana  Casas" w:date="2015-07-08T15:43:00Z">
            <w:rPr>
              <w:del w:id="4071" w:author="Adriana  Casas" w:date="2015-07-10T20:18:00Z"/>
            </w:rPr>
          </w:rPrChange>
        </w:rPr>
        <w:pPrChange w:id="4072" w:author="Adriana  Casas" w:date="2015-07-08T15:43:00Z">
          <w:pPr/>
        </w:pPrChange>
      </w:pPr>
    </w:p>
    <w:p w14:paraId="25BDB1B5" w14:textId="03B8BBD0" w:rsidR="006C738E" w:rsidRPr="00DD6B12" w:rsidDel="0074543B" w:rsidRDefault="006C738E" w:rsidP="00DD6B12">
      <w:pPr>
        <w:spacing w:line="240" w:lineRule="auto"/>
        <w:rPr>
          <w:del w:id="4073" w:author="Adriana  Casas" w:date="2015-07-10T20:18:00Z"/>
          <w:rFonts w:ascii="Times" w:hAnsi="Times"/>
          <w:rPrChange w:id="4074" w:author="Adriana  Casas" w:date="2015-07-08T15:43:00Z">
            <w:rPr>
              <w:del w:id="4075" w:author="Adriana  Casas" w:date="2015-07-10T20:18:00Z"/>
            </w:rPr>
          </w:rPrChange>
        </w:rPr>
        <w:pPrChange w:id="4076" w:author="Adriana  Casas" w:date="2015-07-08T15:43:00Z">
          <w:pPr/>
        </w:pPrChange>
      </w:pPr>
      <w:del w:id="4077" w:author="Adriana  Casas" w:date="2015-07-10T20:18:00Z">
        <w:r w:rsidRPr="00DD6B12" w:rsidDel="0074543B">
          <w:rPr>
            <w:rFonts w:ascii="Times" w:hAnsi="Times"/>
            <w:color w:val="000000"/>
            <w:rPrChange w:id="4078" w:author="Adriana  Casas" w:date="2015-07-08T15:43:00Z">
              <w:rPr>
                <w:color w:val="000000"/>
              </w:rPr>
            </w:rPrChange>
          </w:rPr>
          <w:delText>Dada la gran variedad de actividades económicas se han agrupado en tres categorías o sectores económicos, cada sector se refiere a una parte de la actividad económica con características comunes según el proceso de producción que ocurre al interior.</w:delText>
        </w:r>
      </w:del>
    </w:p>
    <w:p w14:paraId="79572E76" w14:textId="77777777" w:rsidR="006C738E" w:rsidRPr="00DD6B12" w:rsidRDefault="006C738E" w:rsidP="00DD6B12">
      <w:pPr>
        <w:spacing w:line="240" w:lineRule="auto"/>
        <w:rPr>
          <w:rFonts w:ascii="Times" w:hAnsi="Times"/>
          <w:rPrChange w:id="4079" w:author="Adriana  Casas" w:date="2015-07-08T15:43:00Z">
            <w:rPr/>
          </w:rPrChange>
        </w:rPr>
        <w:pPrChange w:id="4080" w:author="Adriana  Casas" w:date="2015-07-08T15:43:00Z">
          <w:pPr/>
        </w:pPrChange>
      </w:pPr>
    </w:p>
    <w:p w14:paraId="209E7089" w14:textId="72AEB655" w:rsidR="006C738E" w:rsidRPr="00DD6B12" w:rsidDel="00056030" w:rsidRDefault="006C738E" w:rsidP="00056030">
      <w:pPr>
        <w:spacing w:line="240" w:lineRule="auto"/>
        <w:contextualSpacing/>
        <w:rPr>
          <w:del w:id="4081" w:author="Adriana  Casas" w:date="2015-07-10T20:20:00Z"/>
          <w:rFonts w:ascii="Times" w:hAnsi="Times"/>
          <w:color w:val="000000"/>
          <w:rPrChange w:id="4082" w:author="Adriana  Casas" w:date="2015-07-08T15:43:00Z">
            <w:rPr>
              <w:del w:id="4083" w:author="Adriana  Casas" w:date="2015-07-10T20:20:00Z"/>
              <w:color w:val="000000"/>
            </w:rPr>
          </w:rPrChange>
        </w:rPr>
        <w:pPrChange w:id="4084" w:author="Adriana  Casas" w:date="2015-07-10T20:20:00Z">
          <w:pPr>
            <w:numPr>
              <w:numId w:val="20"/>
            </w:numPr>
            <w:ind w:left="720" w:firstLine="1080"/>
            <w:contextualSpacing/>
          </w:pPr>
        </w:pPrChange>
      </w:pPr>
      <w:del w:id="4085" w:author="Adriana  Casas" w:date="2015-07-10T20:20:00Z">
        <w:r w:rsidRPr="00DD6B12" w:rsidDel="00056030">
          <w:rPr>
            <w:rFonts w:ascii="Times" w:hAnsi="Times"/>
            <w:b/>
            <w:color w:val="000000"/>
            <w:rPrChange w:id="4086" w:author="Adriana  Casas" w:date="2015-07-08T15:43:00Z">
              <w:rPr>
                <w:b/>
                <w:color w:val="000000"/>
              </w:rPr>
            </w:rPrChange>
          </w:rPr>
          <w:delText>Sector primario</w:delText>
        </w:r>
        <w:r w:rsidRPr="00DD6B12" w:rsidDel="00056030">
          <w:rPr>
            <w:rFonts w:ascii="Times" w:hAnsi="Times"/>
            <w:color w:val="000000"/>
            <w:rPrChange w:id="4087" w:author="Adriana  Casas" w:date="2015-07-08T15:43:00Z">
              <w:rPr>
                <w:color w:val="000000"/>
              </w:rPr>
            </w:rPrChange>
          </w:rPr>
          <w:delText xml:space="preserve">: Está formado por las actividades relacionadas con la obtención de recursos de la naturaleza, engloba aquellas actividades vinculadas directamente con la </w:delText>
        </w:r>
        <w:r w:rsidRPr="00DD6B12" w:rsidDel="00056030">
          <w:rPr>
            <w:rFonts w:ascii="Times" w:hAnsi="Times"/>
            <w:b/>
            <w:color w:val="000000"/>
            <w:rPrChange w:id="4088" w:author="Adriana  Casas" w:date="2015-07-08T15:43:00Z">
              <w:rPr>
                <w:b/>
                <w:color w:val="000000"/>
              </w:rPr>
            </w:rPrChange>
          </w:rPr>
          <w:delText>producción de materias primas</w:delText>
        </w:r>
        <w:r w:rsidRPr="00DD6B12" w:rsidDel="00056030">
          <w:rPr>
            <w:rFonts w:ascii="Times" w:hAnsi="Times"/>
            <w:color w:val="000000"/>
            <w:rPrChange w:id="4089" w:author="Adriana  Casas" w:date="2015-07-08T15:43:00Z">
              <w:rPr>
                <w:color w:val="000000"/>
              </w:rPr>
            </w:rPrChange>
          </w:rPr>
          <w:delText xml:space="preserve"> y la explotación de los </w:delText>
        </w:r>
        <w:r w:rsidRPr="00DD6B12" w:rsidDel="00056030">
          <w:rPr>
            <w:rFonts w:ascii="Times" w:hAnsi="Times"/>
            <w:b/>
            <w:color w:val="000000"/>
            <w:rPrChange w:id="4090" w:author="Adriana  Casas" w:date="2015-07-08T15:43:00Z">
              <w:rPr>
                <w:b/>
                <w:color w:val="000000"/>
              </w:rPr>
            </w:rPrChange>
          </w:rPr>
          <w:delText xml:space="preserve">recursos naturales </w:delText>
        </w:r>
        <w:r w:rsidRPr="00DD6B12" w:rsidDel="00056030">
          <w:rPr>
            <w:rFonts w:ascii="Times" w:hAnsi="Times"/>
            <w:color w:val="000000"/>
            <w:rPrChange w:id="4091" w:author="Adriana  Casas" w:date="2015-07-08T15:43:00Z">
              <w:rPr>
                <w:color w:val="000000"/>
              </w:rPr>
            </w:rPrChange>
          </w:rPr>
          <w:delText xml:space="preserve">(Agricultura, ganadería, pesca, acuicultura y silvicultura). </w:delText>
        </w:r>
      </w:del>
    </w:p>
    <w:p w14:paraId="7950016C" w14:textId="63F4317E" w:rsidR="006C738E" w:rsidRPr="00DD6B12" w:rsidDel="00056030" w:rsidRDefault="006C738E" w:rsidP="00056030">
      <w:pPr>
        <w:spacing w:line="240" w:lineRule="auto"/>
        <w:ind w:left="1800"/>
        <w:contextualSpacing/>
        <w:rPr>
          <w:del w:id="4092" w:author="Adriana  Casas" w:date="2015-07-10T20:20:00Z"/>
          <w:rFonts w:ascii="Times" w:hAnsi="Times"/>
          <w:color w:val="000000"/>
          <w:rPrChange w:id="4093" w:author="Adriana  Casas" w:date="2015-07-08T15:43:00Z">
            <w:rPr>
              <w:del w:id="4094" w:author="Adriana  Casas" w:date="2015-07-10T20:20:00Z"/>
              <w:color w:val="000000"/>
            </w:rPr>
          </w:rPrChange>
        </w:rPr>
        <w:pPrChange w:id="4095" w:author="Adriana  Casas" w:date="2015-07-10T20:20:00Z">
          <w:pPr>
            <w:numPr>
              <w:numId w:val="20"/>
            </w:numPr>
            <w:ind w:left="720" w:firstLine="1080"/>
            <w:contextualSpacing/>
          </w:pPr>
        </w:pPrChange>
      </w:pPr>
      <w:del w:id="4096" w:author="Adriana  Casas" w:date="2015-07-10T20:20:00Z">
        <w:r w:rsidRPr="00DD6B12" w:rsidDel="00056030">
          <w:rPr>
            <w:rFonts w:ascii="Times" w:hAnsi="Times"/>
            <w:b/>
            <w:color w:val="000000"/>
            <w:rPrChange w:id="4097" w:author="Adriana  Casas" w:date="2015-07-08T15:43:00Z">
              <w:rPr>
                <w:b/>
                <w:color w:val="000000"/>
              </w:rPr>
            </w:rPrChange>
          </w:rPr>
          <w:delText>Sector secundario</w:delText>
        </w:r>
        <w:r w:rsidRPr="00DD6B12" w:rsidDel="00056030">
          <w:rPr>
            <w:rFonts w:ascii="Times" w:hAnsi="Times"/>
            <w:color w:val="000000"/>
            <w:rPrChange w:id="4098" w:author="Adriana  Casas" w:date="2015-07-08T15:43:00Z">
              <w:rPr>
                <w:color w:val="000000"/>
              </w:rPr>
            </w:rPrChange>
          </w:rPr>
          <w:delText xml:space="preserve">: Reúne actividades centradas en la </w:delText>
        </w:r>
        <w:r w:rsidRPr="00DD6B12" w:rsidDel="00056030">
          <w:rPr>
            <w:rFonts w:ascii="Times" w:hAnsi="Times"/>
            <w:b/>
            <w:color w:val="000000"/>
            <w:rPrChange w:id="4099" w:author="Adriana  Casas" w:date="2015-07-08T15:43:00Z">
              <w:rPr>
                <w:b/>
                <w:color w:val="000000"/>
              </w:rPr>
            </w:rPrChange>
          </w:rPr>
          <w:delText>transformación</w:delText>
        </w:r>
        <w:r w:rsidRPr="00DD6B12" w:rsidDel="00056030">
          <w:rPr>
            <w:rFonts w:ascii="Times" w:hAnsi="Times"/>
            <w:color w:val="000000"/>
            <w:rPrChange w:id="4100" w:author="Adriana  Casas" w:date="2015-07-08T15:43:00Z">
              <w:rPr>
                <w:color w:val="000000"/>
              </w:rPr>
            </w:rPrChange>
          </w:rPr>
          <w:delText xml:space="preserve"> de las </w:delText>
        </w:r>
        <w:r w:rsidRPr="00DD6B12" w:rsidDel="00056030">
          <w:rPr>
            <w:rFonts w:ascii="Times" w:hAnsi="Times"/>
            <w:b/>
            <w:color w:val="000000"/>
            <w:rPrChange w:id="4101" w:author="Adriana  Casas" w:date="2015-07-08T15:43:00Z">
              <w:rPr>
                <w:b/>
                <w:color w:val="000000"/>
              </w:rPr>
            </w:rPrChange>
          </w:rPr>
          <w:delText>materias primas</w:delText>
        </w:r>
        <w:r w:rsidRPr="00DD6B12" w:rsidDel="00056030">
          <w:rPr>
            <w:rFonts w:ascii="Times" w:hAnsi="Times"/>
            <w:color w:val="000000"/>
            <w:rPrChange w:id="4102" w:author="Adriana  Casas" w:date="2015-07-08T15:43:00Z">
              <w:rPr>
                <w:color w:val="000000"/>
              </w:rPr>
            </w:rPrChange>
          </w:rPr>
          <w:delText xml:space="preserve"> y los recursos naturales en productos </w:delText>
        </w:r>
        <w:r w:rsidRPr="00DD6B12" w:rsidDel="00056030">
          <w:rPr>
            <w:rFonts w:ascii="Times" w:hAnsi="Times"/>
            <w:b/>
            <w:color w:val="000000"/>
            <w:rPrChange w:id="4103" w:author="Adriana  Casas" w:date="2015-07-08T15:43:00Z">
              <w:rPr>
                <w:b/>
                <w:color w:val="000000"/>
              </w:rPr>
            </w:rPrChange>
          </w:rPr>
          <w:delText xml:space="preserve">elaborados </w:delText>
        </w:r>
        <w:r w:rsidRPr="00DD6B12" w:rsidDel="00056030">
          <w:rPr>
            <w:rFonts w:ascii="Times" w:hAnsi="Times"/>
            <w:color w:val="000000"/>
            <w:rPrChange w:id="4104" w:author="Adriana  Casas" w:date="2015-07-08T15:43:00Z">
              <w:rPr>
                <w:color w:val="000000"/>
              </w:rPr>
            </w:rPrChange>
          </w:rPr>
          <w:delText>(Minería, industria, producción de energía, construcción y artesanía).</w:delText>
        </w:r>
      </w:del>
    </w:p>
    <w:p w14:paraId="0D537B48" w14:textId="3A1D6C5D" w:rsidR="006C738E" w:rsidRPr="00DD6B12" w:rsidRDefault="006C738E" w:rsidP="00056030">
      <w:pPr>
        <w:spacing w:line="240" w:lineRule="auto"/>
        <w:ind w:left="1800"/>
        <w:contextualSpacing/>
        <w:rPr>
          <w:rFonts w:ascii="Times" w:hAnsi="Times"/>
          <w:color w:val="000000"/>
          <w:rPrChange w:id="4105" w:author="Adriana  Casas" w:date="2015-07-08T15:43:00Z">
            <w:rPr>
              <w:color w:val="000000"/>
            </w:rPr>
          </w:rPrChange>
        </w:rPr>
        <w:pPrChange w:id="4106" w:author="Adriana  Casas" w:date="2015-07-10T20:20:00Z">
          <w:pPr>
            <w:numPr>
              <w:numId w:val="20"/>
            </w:numPr>
            <w:ind w:left="720" w:firstLine="1080"/>
            <w:contextualSpacing/>
          </w:pPr>
        </w:pPrChange>
      </w:pPr>
      <w:del w:id="4107" w:author="Adriana  Casas" w:date="2015-07-10T20:20:00Z">
        <w:r w:rsidRPr="00DD6B12" w:rsidDel="00056030">
          <w:rPr>
            <w:rFonts w:ascii="Times" w:hAnsi="Times"/>
            <w:b/>
            <w:color w:val="000000"/>
            <w:rPrChange w:id="4108" w:author="Adriana  Casas" w:date="2015-07-08T15:43:00Z">
              <w:rPr>
                <w:b/>
                <w:color w:val="000000"/>
              </w:rPr>
            </w:rPrChange>
          </w:rPr>
          <w:delText>Sector terciario</w:delText>
        </w:r>
        <w:r w:rsidRPr="00DD6B12" w:rsidDel="00056030">
          <w:rPr>
            <w:rFonts w:ascii="Times" w:hAnsi="Times"/>
            <w:color w:val="000000"/>
            <w:rPrChange w:id="4109" w:author="Adriana  Casas" w:date="2015-07-08T15:43:00Z">
              <w:rPr>
                <w:color w:val="000000"/>
              </w:rPr>
            </w:rPrChange>
          </w:rPr>
          <w:delText xml:space="preserve">: Ofrece servicios a personas y empresas. (Comercio, transporte, turismo, finanzas y comunicación). Agrupa todas aquellas actividades que se dedican a ofrecer servicios a </w:delText>
        </w:r>
        <w:r w:rsidRPr="00DD6B12" w:rsidDel="00056030">
          <w:rPr>
            <w:rFonts w:ascii="Times" w:hAnsi="Times"/>
            <w:b/>
            <w:color w:val="000000"/>
            <w:rPrChange w:id="4110" w:author="Adriana  Casas" w:date="2015-07-08T15:43:00Z">
              <w:rPr>
                <w:b/>
                <w:color w:val="000000"/>
              </w:rPr>
            </w:rPrChange>
          </w:rPr>
          <w:delText>consumidores y usuarios</w:delText>
        </w:r>
        <w:r w:rsidRPr="00DD6B12" w:rsidDel="00056030">
          <w:rPr>
            <w:rFonts w:ascii="Times" w:hAnsi="Times"/>
            <w:color w:val="000000"/>
            <w:rPrChange w:id="4111" w:author="Adriana  Casas" w:date="2015-07-08T15:43:00Z">
              <w:rPr>
                <w:color w:val="000000"/>
              </w:rPr>
            </w:rPrChange>
          </w:rPr>
          <w:delText>.</w:delText>
        </w:r>
      </w:del>
    </w:p>
    <w:tbl>
      <w:tblPr>
        <w:tblStyle w:val="59"/>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160720" w:rsidRPr="00DD6B12" w14:paraId="4DB58797" w14:textId="77777777" w:rsidTr="00897763">
        <w:tc>
          <w:tcPr>
            <w:tcW w:w="8840" w:type="dxa"/>
            <w:gridSpan w:val="2"/>
            <w:shd w:val="clear" w:color="auto" w:fill="0D0D0D"/>
          </w:tcPr>
          <w:p w14:paraId="56AD3420" w14:textId="77777777" w:rsidR="00160720" w:rsidRPr="00DD6B12" w:rsidRDefault="00160720" w:rsidP="00DD6B12">
            <w:pPr>
              <w:spacing w:line="240" w:lineRule="auto"/>
              <w:jc w:val="center"/>
              <w:rPr>
                <w:rFonts w:ascii="Times" w:eastAsia="Calibri" w:hAnsi="Times"/>
                <w:b/>
                <w:color w:val="FFFFFF" w:themeColor="background1"/>
                <w:highlight w:val="none"/>
                <w:rPrChange w:id="4112" w:author="Adriana  Casas" w:date="2015-07-08T15:43:00Z">
                  <w:rPr>
                    <w:rFonts w:eastAsia="Calibri"/>
                    <w:b/>
                    <w:color w:val="FFFFFF" w:themeColor="background1"/>
                    <w:highlight w:val="none"/>
                  </w:rPr>
                </w:rPrChange>
              </w:rPr>
              <w:pPrChange w:id="4113" w:author="Adriana  Casas" w:date="2015-07-08T15:43:00Z">
                <w:pPr>
                  <w:jc w:val="center"/>
                </w:pPr>
              </w:pPrChange>
            </w:pPr>
            <w:r w:rsidRPr="00DD6B12">
              <w:rPr>
                <w:rFonts w:ascii="Times" w:eastAsia="Calibri" w:hAnsi="Times"/>
                <w:b/>
                <w:color w:val="FFFFFF" w:themeColor="background1"/>
                <w:highlight w:val="none"/>
                <w:rPrChange w:id="4114" w:author="Adriana  Casas" w:date="2015-07-08T15:43:00Z">
                  <w:rPr>
                    <w:rFonts w:eastAsia="Calibri"/>
                    <w:b/>
                    <w:color w:val="FFFFFF" w:themeColor="background1"/>
                    <w:highlight w:val="none"/>
                  </w:rPr>
                </w:rPrChange>
              </w:rPr>
              <w:t>Imagen (fotografía, gráfica o ilustración)</w:t>
            </w:r>
          </w:p>
        </w:tc>
      </w:tr>
      <w:tr w:rsidR="00160720" w:rsidRPr="00DD6B12" w14:paraId="3CBF0DDB" w14:textId="77777777" w:rsidTr="00897763">
        <w:tc>
          <w:tcPr>
            <w:tcW w:w="2460" w:type="dxa"/>
          </w:tcPr>
          <w:p w14:paraId="481F8F23" w14:textId="77777777" w:rsidR="00160720" w:rsidRPr="00DD6B12" w:rsidRDefault="00160720" w:rsidP="00DD6B12">
            <w:pPr>
              <w:spacing w:line="240" w:lineRule="auto"/>
              <w:jc w:val="left"/>
              <w:rPr>
                <w:rFonts w:ascii="Times" w:hAnsi="Times"/>
                <w:rPrChange w:id="4115" w:author="Adriana  Casas" w:date="2015-07-08T15:43:00Z">
                  <w:rPr/>
                </w:rPrChange>
              </w:rPr>
              <w:pPrChange w:id="4116" w:author="Adriana  Casas" w:date="2015-07-08T15:43:00Z">
                <w:pPr>
                  <w:jc w:val="left"/>
                </w:pPr>
              </w:pPrChange>
            </w:pPr>
            <w:r w:rsidRPr="00DD6B12">
              <w:rPr>
                <w:rFonts w:ascii="Times" w:eastAsia="Calibri" w:hAnsi="Times" w:cs="Calibri"/>
                <w:color w:val="000000"/>
                <w:sz w:val="22"/>
                <w:rPrChange w:id="4117" w:author="Adriana  Casas" w:date="2015-07-08T15:43:00Z">
                  <w:rPr>
                    <w:rFonts w:ascii="Calibri" w:eastAsia="Calibri" w:hAnsi="Calibri" w:cs="Calibri"/>
                    <w:color w:val="000000"/>
                    <w:sz w:val="22"/>
                  </w:rPr>
                </w:rPrChange>
              </w:rPr>
              <w:t>Código</w:t>
            </w:r>
          </w:p>
        </w:tc>
        <w:tc>
          <w:tcPr>
            <w:tcW w:w="6380" w:type="dxa"/>
          </w:tcPr>
          <w:p w14:paraId="7DC2FF0A" w14:textId="77777777" w:rsidR="00160720" w:rsidRPr="00DD6B12" w:rsidRDefault="00160720" w:rsidP="00DD6B12">
            <w:pPr>
              <w:spacing w:line="240" w:lineRule="auto"/>
              <w:jc w:val="left"/>
              <w:rPr>
                <w:rFonts w:ascii="Times" w:hAnsi="Times"/>
                <w:rPrChange w:id="4118" w:author="Adriana  Casas" w:date="2015-07-08T15:43:00Z">
                  <w:rPr/>
                </w:rPrChange>
              </w:rPr>
              <w:pPrChange w:id="4119" w:author="Adriana  Casas" w:date="2015-07-08T15:43:00Z">
                <w:pPr>
                  <w:jc w:val="left"/>
                </w:pPr>
              </w:pPrChange>
            </w:pPr>
            <w:r w:rsidRPr="00DD6B12">
              <w:rPr>
                <w:rFonts w:ascii="Times" w:eastAsia="Calibri" w:hAnsi="Times" w:cs="Calibri"/>
                <w:color w:val="000000"/>
                <w:sz w:val="22"/>
                <w:rPrChange w:id="4120" w:author="Adriana  Casas" w:date="2015-07-08T15:43:00Z">
                  <w:rPr>
                    <w:rFonts w:ascii="Calibri" w:eastAsia="Calibri" w:hAnsi="Calibri" w:cs="Calibri"/>
                    <w:color w:val="000000"/>
                    <w:sz w:val="22"/>
                  </w:rPr>
                </w:rPrChange>
              </w:rPr>
              <w:t>CS_10_0</w:t>
            </w:r>
            <w:r w:rsidR="00F41E25" w:rsidRPr="00DD6B12">
              <w:rPr>
                <w:rFonts w:ascii="Times" w:eastAsia="Calibri" w:hAnsi="Times" w:cs="Calibri"/>
                <w:color w:val="000000"/>
                <w:sz w:val="22"/>
                <w:rPrChange w:id="4121"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4122" w:author="Adriana  Casas" w:date="2015-07-08T15:43:00Z">
                  <w:rPr>
                    <w:rFonts w:ascii="Calibri" w:eastAsia="Calibri" w:hAnsi="Calibri" w:cs="Calibri"/>
                    <w:color w:val="000000"/>
                    <w:sz w:val="22"/>
                  </w:rPr>
                </w:rPrChange>
              </w:rPr>
              <w:t>_IMG18</w:t>
            </w:r>
          </w:p>
        </w:tc>
      </w:tr>
      <w:tr w:rsidR="00160720" w:rsidRPr="00DD6B12" w14:paraId="6A50CAE5" w14:textId="77777777" w:rsidTr="00897763">
        <w:tc>
          <w:tcPr>
            <w:tcW w:w="2460" w:type="dxa"/>
          </w:tcPr>
          <w:p w14:paraId="088361B4" w14:textId="77777777" w:rsidR="00160720" w:rsidRPr="00DD6B12" w:rsidRDefault="00160720" w:rsidP="00DD6B12">
            <w:pPr>
              <w:spacing w:line="240" w:lineRule="auto"/>
              <w:jc w:val="left"/>
              <w:rPr>
                <w:rFonts w:ascii="Times" w:hAnsi="Times"/>
                <w:rPrChange w:id="4123" w:author="Adriana  Casas" w:date="2015-07-08T15:43:00Z">
                  <w:rPr/>
                </w:rPrChange>
              </w:rPr>
              <w:pPrChange w:id="4124" w:author="Adriana  Casas" w:date="2015-07-08T15:43:00Z">
                <w:pPr>
                  <w:jc w:val="left"/>
                </w:pPr>
              </w:pPrChange>
            </w:pPr>
            <w:r w:rsidRPr="00DD6B12">
              <w:rPr>
                <w:rFonts w:ascii="Times" w:eastAsia="Calibri" w:hAnsi="Times" w:cs="Calibri"/>
                <w:color w:val="000000"/>
                <w:sz w:val="22"/>
                <w:rPrChange w:id="4125" w:author="Adriana  Casas" w:date="2015-07-08T15:43:00Z">
                  <w:rPr>
                    <w:rFonts w:ascii="Calibri" w:eastAsia="Calibri" w:hAnsi="Calibri" w:cs="Calibri"/>
                    <w:color w:val="000000"/>
                    <w:sz w:val="22"/>
                  </w:rPr>
                </w:rPrChange>
              </w:rPr>
              <w:t>Descripción</w:t>
            </w:r>
          </w:p>
        </w:tc>
        <w:tc>
          <w:tcPr>
            <w:tcW w:w="6380" w:type="dxa"/>
          </w:tcPr>
          <w:p w14:paraId="3347F362" w14:textId="0ECA7EE2" w:rsidR="00160720" w:rsidRPr="00DD6B12" w:rsidRDefault="00160720" w:rsidP="00DD6B12">
            <w:pPr>
              <w:spacing w:line="240" w:lineRule="auto"/>
              <w:jc w:val="left"/>
              <w:rPr>
                <w:rFonts w:ascii="Times" w:hAnsi="Times"/>
                <w:rPrChange w:id="4126" w:author="Adriana  Casas" w:date="2015-07-08T15:43:00Z">
                  <w:rPr/>
                </w:rPrChange>
              </w:rPr>
              <w:pPrChange w:id="4127" w:author="Adriana  Casas" w:date="2015-07-08T15:43:00Z">
                <w:pPr>
                  <w:jc w:val="left"/>
                </w:pPr>
              </w:pPrChange>
            </w:pPr>
            <w:del w:id="4128" w:author="Adriana  Casas" w:date="2015-07-10T20:31:00Z">
              <w:r w:rsidRPr="00DD6B12" w:rsidDel="00B55B83">
                <w:rPr>
                  <w:rFonts w:ascii="Times" w:hAnsi="Times"/>
                  <w:noProof/>
                  <w:lang w:val="es-ES" w:eastAsia="es-ES"/>
                  <w:rPrChange w:id="4129" w:author="Adriana  Casas" w:date="2015-07-08T15:43:00Z">
                    <w:rPr>
                      <w:noProof/>
                      <w:lang w:val="es-ES" w:eastAsia="es-ES"/>
                    </w:rPr>
                  </w:rPrChange>
                </w:rPr>
                <w:drawing>
                  <wp:inline distT="114300" distB="114300" distL="114300" distR="114300" wp14:anchorId="24655F28" wp14:editId="4889184B">
                    <wp:extent cx="2419350" cy="1190625"/>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0"/>
                            <a:srcRect/>
                            <a:stretch>
                              <a:fillRect/>
                            </a:stretch>
                          </pic:blipFill>
                          <pic:spPr>
                            <a:xfrm>
                              <a:off x="0" y="0"/>
                              <a:ext cx="2419350" cy="1190625"/>
                            </a:xfrm>
                            <a:prstGeom prst="rect">
                              <a:avLst/>
                            </a:prstGeom>
                            <a:ln/>
                          </pic:spPr>
                        </pic:pic>
                      </a:graphicData>
                    </a:graphic>
                  </wp:inline>
                </w:drawing>
              </w:r>
            </w:del>
            <w:ins w:id="4130" w:author="Adriana  Casas" w:date="2015-07-10T20:31:00Z">
              <w:r w:rsidR="00B55B83">
                <w:rPr>
                  <w:rFonts w:ascii="Times" w:hAnsi="Times"/>
                  <w:noProof/>
                  <w:highlight w:val="none"/>
                  <w:lang w:val="es-ES" w:eastAsia="es-ES"/>
                </w:rPr>
                <w:drawing>
                  <wp:inline distT="0" distB="0" distL="0" distR="0" wp14:anchorId="7EA99F04" wp14:editId="22CCF1A6">
                    <wp:extent cx="994604" cy="653088"/>
                    <wp:effectExtent l="0" t="0" r="0" b="7620"/>
                    <wp:docPr id="6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4902" cy="653283"/>
                            </a:xfrm>
                            <a:prstGeom prst="rect">
                              <a:avLst/>
                            </a:prstGeom>
                            <a:noFill/>
                            <a:ln>
                              <a:noFill/>
                            </a:ln>
                          </pic:spPr>
                        </pic:pic>
                      </a:graphicData>
                    </a:graphic>
                  </wp:inline>
                </w:drawing>
              </w:r>
            </w:ins>
          </w:p>
        </w:tc>
      </w:tr>
      <w:tr w:rsidR="00160720" w:rsidRPr="00DD6B12" w14:paraId="31AD66CE" w14:textId="77777777" w:rsidTr="00897763">
        <w:tc>
          <w:tcPr>
            <w:tcW w:w="2460" w:type="dxa"/>
          </w:tcPr>
          <w:p w14:paraId="38849A4B" w14:textId="77777777" w:rsidR="00160720" w:rsidRPr="00DD6B12" w:rsidRDefault="00160720" w:rsidP="00DD6B12">
            <w:pPr>
              <w:spacing w:line="240" w:lineRule="auto"/>
              <w:jc w:val="left"/>
              <w:rPr>
                <w:rFonts w:ascii="Times" w:hAnsi="Times"/>
                <w:rPrChange w:id="4131" w:author="Adriana  Casas" w:date="2015-07-08T15:43:00Z">
                  <w:rPr/>
                </w:rPrChange>
              </w:rPr>
              <w:pPrChange w:id="4132" w:author="Adriana  Casas" w:date="2015-07-08T15:43:00Z">
                <w:pPr>
                  <w:jc w:val="left"/>
                </w:pPr>
              </w:pPrChange>
            </w:pPr>
            <w:r w:rsidRPr="00DD6B12">
              <w:rPr>
                <w:rFonts w:ascii="Times" w:eastAsia="Calibri" w:hAnsi="Times" w:cs="Calibri"/>
                <w:color w:val="000000"/>
                <w:sz w:val="22"/>
                <w:rPrChange w:id="4133" w:author="Adriana  Casas" w:date="2015-07-08T15:43:00Z">
                  <w:rPr>
                    <w:rFonts w:ascii="Calibri" w:eastAsia="Calibri" w:hAnsi="Calibri" w:cs="Calibri"/>
                    <w:color w:val="000000"/>
                    <w:sz w:val="22"/>
                  </w:rPr>
                </w:rPrChange>
              </w:rPr>
              <w:t>Código Shutterstock (o URL o la ruta en AulaPlaneta)</w:t>
            </w:r>
          </w:p>
        </w:tc>
        <w:tc>
          <w:tcPr>
            <w:tcW w:w="6380" w:type="dxa"/>
          </w:tcPr>
          <w:p w14:paraId="522006B0" w14:textId="15374195" w:rsidR="00160720" w:rsidRPr="00DD6B12" w:rsidRDefault="00B55B83" w:rsidP="00DD6B12">
            <w:pPr>
              <w:spacing w:line="240" w:lineRule="auto"/>
              <w:jc w:val="left"/>
              <w:rPr>
                <w:rFonts w:ascii="Times" w:hAnsi="Times"/>
                <w:rPrChange w:id="4134" w:author="Adriana  Casas" w:date="2015-07-08T15:43:00Z">
                  <w:rPr/>
                </w:rPrChange>
              </w:rPr>
              <w:pPrChange w:id="4135" w:author="Adriana  Casas" w:date="2015-07-08T15:43:00Z">
                <w:pPr>
                  <w:jc w:val="left"/>
                </w:pPr>
              </w:pPrChange>
            </w:pPr>
            <w:ins w:id="4136" w:author="Adriana  Casas" w:date="2015-07-10T20:32:00Z">
              <w:r w:rsidRPr="00B55B83">
                <w:rPr>
                  <w:rFonts w:ascii="Times" w:hAnsi="Times"/>
                </w:rPr>
                <w:fldChar w:fldCharType="begin"/>
              </w:r>
              <w:r w:rsidRPr="00B55B83">
                <w:rPr>
                  <w:rFonts w:ascii="Times" w:hAnsi="Times"/>
                </w:rPr>
                <w:instrText xml:space="preserve"> HYPERLINK "http://www.shutterstock.com/pic-209726263/stock-photo-agricultural-machine-in-the-vineyards-landscape-vineyard-south-west-of-france-bordeaux-vineyard.html?src=9F__1znl3nEAg0fbKE8YNw-1-15" </w:instrText>
              </w:r>
            </w:ins>
            <w:r w:rsidRPr="00B55B83">
              <w:rPr>
                <w:rFonts w:ascii="Times" w:hAnsi="Times"/>
              </w:rPr>
            </w:r>
            <w:ins w:id="4137" w:author="Adriana  Casas" w:date="2015-07-10T20:32:00Z">
              <w:r w:rsidRPr="00B55B83">
                <w:rPr>
                  <w:rFonts w:ascii="Times" w:hAnsi="Times"/>
                </w:rPr>
                <w:fldChar w:fldCharType="separate"/>
              </w:r>
              <w:r w:rsidRPr="00B55B83">
                <w:rPr>
                  <w:rStyle w:val="Hipervnculo"/>
                  <w:rFonts w:ascii="Times" w:hAnsi="Times"/>
                </w:rPr>
                <w:t>209726263</w:t>
              </w:r>
              <w:r w:rsidRPr="00B55B83">
                <w:rPr>
                  <w:rFonts w:ascii="Times" w:hAnsi="Times"/>
                </w:rPr>
                <w:fldChar w:fldCharType="end"/>
              </w:r>
            </w:ins>
            <w:del w:id="4138" w:author="Adriana  Casas" w:date="2015-07-10T20:31:00Z">
              <w:r w:rsidR="009D3AFD" w:rsidRPr="00DD6B12" w:rsidDel="00B55B83">
                <w:rPr>
                  <w:rFonts w:ascii="Times" w:hAnsi="Times"/>
                  <w:rPrChange w:id="4139" w:author="Adriana  Casas" w:date="2015-07-08T15:43:00Z">
                    <w:rPr/>
                  </w:rPrChange>
                </w:rPr>
                <w:fldChar w:fldCharType="begin"/>
              </w:r>
              <w:r w:rsidR="009D3AFD" w:rsidRPr="00DD6B12" w:rsidDel="00B55B83">
                <w:rPr>
                  <w:rFonts w:ascii="Times" w:hAnsi="Times"/>
                  <w:rPrChange w:id="4140" w:author="Adriana  Casas" w:date="2015-07-08T15:43:00Z">
                    <w:rPr/>
                  </w:rPrChange>
                </w:rPr>
                <w:delInstrText xml:space="preserve"> HYPERLINK "http://thumb9.shutterstock.com/display_pic_with_logo/233395/206242996/stock-photo-wind-generators-turbines-and-solar-panels-on-sunset-summer-landscape-206242996.jpg" \h </w:delInstrText>
              </w:r>
              <w:r w:rsidR="009D3AFD" w:rsidRPr="00DD6B12" w:rsidDel="00B55B83">
                <w:rPr>
                  <w:rFonts w:ascii="Times" w:hAnsi="Times"/>
                  <w:rPrChange w:id="4141" w:author="Adriana  Casas" w:date="2015-07-08T15:43:00Z">
                    <w:rPr/>
                  </w:rPrChange>
                </w:rPr>
                <w:fldChar w:fldCharType="separate"/>
              </w:r>
              <w:r w:rsidR="00160720" w:rsidRPr="00DD6B12" w:rsidDel="00B55B83">
                <w:rPr>
                  <w:rFonts w:ascii="Times" w:eastAsia="Calibri" w:hAnsi="Times" w:cs="Calibri"/>
                  <w:color w:val="000000"/>
                  <w:sz w:val="22"/>
                  <w:u w:val="single"/>
                  <w:rPrChange w:id="4142" w:author="Adriana  Casas" w:date="2015-07-08T15:43:00Z">
                    <w:rPr>
                      <w:rFonts w:ascii="Calibri" w:eastAsia="Calibri" w:hAnsi="Calibri" w:cs="Calibri"/>
                      <w:color w:val="000000"/>
                      <w:sz w:val="22"/>
                      <w:u w:val="single"/>
                    </w:rPr>
                  </w:rPrChange>
                </w:rPr>
                <w:delText>http://thumb9.shutterstock.com/display_pic_with_logo/233395/206242996/stock-photo-wind-generators-turbines-and-solar-panels-on-sunset-summer-landscape-206242996.jpg</w:delText>
              </w:r>
              <w:r w:rsidR="009D3AFD" w:rsidRPr="00DD6B12" w:rsidDel="00B55B83">
                <w:rPr>
                  <w:rFonts w:ascii="Times" w:eastAsia="Calibri" w:hAnsi="Times" w:cs="Calibri"/>
                  <w:color w:val="000000"/>
                  <w:sz w:val="22"/>
                  <w:u w:val="single"/>
                  <w:rPrChange w:id="4143" w:author="Adriana  Casas" w:date="2015-07-08T15:43:00Z">
                    <w:rPr>
                      <w:rFonts w:ascii="Calibri" w:eastAsia="Calibri" w:hAnsi="Calibri" w:cs="Calibri"/>
                      <w:color w:val="000000"/>
                      <w:sz w:val="22"/>
                      <w:u w:val="single"/>
                    </w:rPr>
                  </w:rPrChange>
                </w:rPr>
                <w:fldChar w:fldCharType="end"/>
              </w:r>
            </w:del>
            <w:r w:rsidR="009D3AFD" w:rsidRPr="00DD6B12">
              <w:rPr>
                <w:rFonts w:ascii="Times" w:hAnsi="Times"/>
                <w:rPrChange w:id="4144" w:author="Adriana  Casas" w:date="2015-07-08T15:43:00Z">
                  <w:rPr/>
                </w:rPrChange>
              </w:rPr>
              <w:fldChar w:fldCharType="begin"/>
            </w:r>
            <w:r w:rsidR="009D3AFD" w:rsidRPr="00DD6B12">
              <w:rPr>
                <w:rFonts w:ascii="Times" w:hAnsi="Times"/>
                <w:rPrChange w:id="4145" w:author="Adriana  Casas" w:date="2015-07-08T15:43:00Z">
                  <w:rPr/>
                </w:rPrChange>
              </w:rPr>
              <w:instrText xml:space="preserve"> HYPERLINK "http://thumb9.shutterstock.com/display_pic_with_logo/233395/206242996/stock-photo-wind-generators-turbines-and-solar-panels-on-sunset-summer-landscape-206242996.jpg" \h </w:instrText>
            </w:r>
            <w:r w:rsidR="009D3AFD" w:rsidRPr="00DD6B12">
              <w:rPr>
                <w:rFonts w:ascii="Times" w:hAnsi="Times"/>
                <w:rPrChange w:id="4146" w:author="Adriana  Casas" w:date="2015-07-08T15:43:00Z">
                  <w:rPr/>
                </w:rPrChange>
              </w:rPr>
              <w:fldChar w:fldCharType="separate"/>
            </w:r>
            <w:r w:rsidR="009D3AFD" w:rsidRPr="00DD6B12">
              <w:rPr>
                <w:rFonts w:ascii="Times" w:hAnsi="Times"/>
                <w:rPrChange w:id="4147" w:author="Adriana  Casas" w:date="2015-07-08T15:43:00Z">
                  <w:rPr/>
                </w:rPrChange>
              </w:rPr>
              <w:fldChar w:fldCharType="end"/>
            </w:r>
          </w:p>
        </w:tc>
      </w:tr>
      <w:tr w:rsidR="00160720" w:rsidRPr="00DD6B12" w14:paraId="79C8A7D9" w14:textId="77777777" w:rsidTr="00897763">
        <w:tc>
          <w:tcPr>
            <w:tcW w:w="2460" w:type="dxa"/>
          </w:tcPr>
          <w:p w14:paraId="644DB0A5" w14:textId="77777777" w:rsidR="00160720" w:rsidRPr="00DD6B12" w:rsidRDefault="00160720" w:rsidP="00DD6B12">
            <w:pPr>
              <w:spacing w:line="240" w:lineRule="auto"/>
              <w:jc w:val="left"/>
              <w:rPr>
                <w:rFonts w:ascii="Times" w:hAnsi="Times"/>
                <w:rPrChange w:id="4148" w:author="Adriana  Casas" w:date="2015-07-08T15:43:00Z">
                  <w:rPr/>
                </w:rPrChange>
              </w:rPr>
              <w:pPrChange w:id="4149" w:author="Adriana  Casas" w:date="2015-07-08T15:43:00Z">
                <w:pPr>
                  <w:jc w:val="left"/>
                </w:pPr>
              </w:pPrChange>
            </w:pPr>
            <w:r w:rsidRPr="00DD6B12">
              <w:rPr>
                <w:rFonts w:ascii="Times" w:eastAsia="Calibri" w:hAnsi="Times" w:cs="Calibri"/>
                <w:color w:val="000000"/>
                <w:sz w:val="22"/>
                <w:rPrChange w:id="4150" w:author="Adriana  Casas" w:date="2015-07-08T15:43:00Z">
                  <w:rPr>
                    <w:rFonts w:ascii="Calibri" w:eastAsia="Calibri" w:hAnsi="Calibri" w:cs="Calibri"/>
                    <w:color w:val="000000"/>
                    <w:sz w:val="22"/>
                  </w:rPr>
                </w:rPrChange>
              </w:rPr>
              <w:t>Pie de imagen</w:t>
            </w:r>
          </w:p>
        </w:tc>
        <w:tc>
          <w:tcPr>
            <w:tcW w:w="6380" w:type="dxa"/>
          </w:tcPr>
          <w:p w14:paraId="5154F9F7" w14:textId="616A5E8A" w:rsidR="00941F08" w:rsidRPr="00E2114F" w:rsidRDefault="00941F08" w:rsidP="00941F08">
            <w:pPr>
              <w:spacing w:line="240" w:lineRule="auto"/>
              <w:rPr>
                <w:ins w:id="4151" w:author="Adriana  Casas" w:date="2015-07-10T20:33:00Z"/>
                <w:rFonts w:ascii="Times" w:hAnsi="Times"/>
              </w:rPr>
            </w:pPr>
            <w:ins w:id="4152" w:author="Adriana  Casas" w:date="2015-07-10T20:33:00Z">
              <w:r w:rsidRPr="00E2114F">
                <w:rPr>
                  <w:rFonts w:ascii="Times" w:hAnsi="Times"/>
                  <w:color w:val="000000"/>
                </w:rPr>
                <w:t xml:space="preserve">La </w:t>
              </w:r>
              <w:r w:rsidRPr="00E2114F">
                <w:rPr>
                  <w:rFonts w:ascii="Times" w:hAnsi="Times"/>
                  <w:b/>
                  <w:color w:val="000000"/>
                </w:rPr>
                <w:t>agricultura</w:t>
              </w:r>
              <w:r>
                <w:rPr>
                  <w:rFonts w:ascii="Times" w:hAnsi="Times"/>
                  <w:color w:val="000000"/>
                </w:rPr>
                <w:t xml:space="preserve"> agrupa</w:t>
              </w:r>
              <w:r w:rsidRPr="00E2114F">
                <w:rPr>
                  <w:rFonts w:ascii="Times" w:hAnsi="Times"/>
                  <w:color w:val="000000"/>
                </w:rPr>
                <w:t xml:space="preserve"> las prácticas relativas al </w:t>
              </w:r>
              <w:r w:rsidRPr="00E2114F">
                <w:rPr>
                  <w:rFonts w:ascii="Times" w:hAnsi="Times"/>
                  <w:b/>
                  <w:color w:val="000000"/>
                </w:rPr>
                <w:t>cultivo del campo</w:t>
              </w:r>
              <w:r>
                <w:rPr>
                  <w:rFonts w:ascii="Times" w:hAnsi="Times"/>
                  <w:color w:val="000000"/>
                </w:rPr>
                <w:t xml:space="preserve">. Sus comienzos, al igual que los de la gnadería, datan del año 8000 a. C. </w:t>
              </w:r>
              <w:r w:rsidRPr="00E2114F">
                <w:rPr>
                  <w:rFonts w:ascii="Times" w:hAnsi="Times"/>
                  <w:color w:val="000000"/>
                </w:rPr>
                <w:t xml:space="preserve">El progreso de la agricultura está muy condicionado por una serie de factores naturales y humanos, así como a la propia </w:t>
              </w:r>
              <w:r w:rsidRPr="00E2114F">
                <w:rPr>
                  <w:rFonts w:ascii="Times" w:hAnsi="Times"/>
                  <w:b/>
                  <w:color w:val="000000"/>
                </w:rPr>
                <w:t>evolución</w:t>
              </w:r>
              <w:r w:rsidRPr="00E2114F">
                <w:rPr>
                  <w:rFonts w:ascii="Times" w:hAnsi="Times"/>
                  <w:color w:val="000000"/>
                </w:rPr>
                <w:t xml:space="preserve"> histórica y el desarrollo económico de las distintas regiones del planeta.</w:t>
              </w:r>
            </w:ins>
          </w:p>
          <w:p w14:paraId="137E928B" w14:textId="085CFF36" w:rsidR="00160720" w:rsidRPr="00DD6B12" w:rsidRDefault="00160720" w:rsidP="00DD6B12">
            <w:pPr>
              <w:spacing w:line="240" w:lineRule="auto"/>
              <w:jc w:val="left"/>
              <w:rPr>
                <w:rFonts w:ascii="Times" w:hAnsi="Times"/>
                <w:rPrChange w:id="4153" w:author="Adriana  Casas" w:date="2015-07-08T15:43:00Z">
                  <w:rPr/>
                </w:rPrChange>
              </w:rPr>
              <w:pPrChange w:id="4154" w:author="Adriana  Casas" w:date="2015-07-08T15:43:00Z">
                <w:pPr>
                  <w:jc w:val="left"/>
                </w:pPr>
              </w:pPrChange>
            </w:pPr>
            <w:del w:id="4155" w:author="Adriana  Casas" w:date="2015-07-10T20:32:00Z">
              <w:r w:rsidRPr="00DD6B12" w:rsidDel="00B55B83">
                <w:rPr>
                  <w:rFonts w:ascii="Times" w:eastAsia="Calibri" w:hAnsi="Times" w:cs="Calibri"/>
                  <w:color w:val="000000"/>
                  <w:sz w:val="22"/>
                  <w:rPrChange w:id="4156" w:author="Adriana  Casas" w:date="2015-07-08T15:43:00Z">
                    <w:rPr>
                      <w:rFonts w:ascii="Calibri" w:eastAsia="Calibri" w:hAnsi="Calibri" w:cs="Calibri"/>
                      <w:color w:val="000000"/>
                      <w:sz w:val="22"/>
                    </w:rPr>
                  </w:rPrChange>
                </w:rPr>
                <w:delText>Las energías renovables, como la eólica y la solar, han evolucionado mucho en los últimos años. Esto se debe, en parte, al hecho que las energías no renovables (petróleo, carbón, gas natural y uranio) no son infinitas, así como al crecimiento de la conciencia ecológica en la sociedad.</w:delText>
              </w:r>
            </w:del>
          </w:p>
        </w:tc>
      </w:tr>
    </w:tbl>
    <w:p w14:paraId="3384BC0E" w14:textId="4209C0B5" w:rsidR="009A5FCC" w:rsidRDefault="009A5FCC" w:rsidP="00DD6B12">
      <w:pPr>
        <w:spacing w:before="220" w:after="220" w:line="240" w:lineRule="auto"/>
        <w:rPr>
          <w:ins w:id="4157" w:author="Adriana  Casas" w:date="2015-07-10T21:02:00Z"/>
          <w:rFonts w:ascii="Times" w:hAnsi="Times"/>
        </w:rPr>
        <w:pPrChange w:id="4158" w:author="Adriana  Casas" w:date="2015-07-08T15:43:00Z">
          <w:pPr>
            <w:spacing w:before="220" w:after="220"/>
          </w:pPr>
        </w:pPrChange>
      </w:pPr>
      <w:ins w:id="4159" w:author="Adriana  Casas" w:date="2015-07-10T21:02:00Z">
        <w:r>
          <w:rPr>
            <w:rFonts w:ascii="Times" w:hAnsi="Times"/>
          </w:rPr>
          <w:t xml:space="preserve">La </w:t>
        </w:r>
        <w:r>
          <w:rPr>
            <w:rFonts w:ascii="Times" w:hAnsi="Times"/>
            <w:b/>
          </w:rPr>
          <w:t>ganadería</w:t>
        </w:r>
        <w:r>
          <w:rPr>
            <w:rFonts w:ascii="Times" w:hAnsi="Times"/>
          </w:rPr>
          <w:t xml:space="preserve"> y la </w:t>
        </w:r>
        <w:r>
          <w:rPr>
            <w:rFonts w:ascii="Times" w:hAnsi="Times"/>
            <w:b/>
          </w:rPr>
          <w:t>acuicultura</w:t>
        </w:r>
        <w:r>
          <w:rPr>
            <w:rFonts w:ascii="Times" w:hAnsi="Times"/>
          </w:rPr>
          <w:t xml:space="preserve"> se dedican a la cría de animales, que se utilizan para obtener materias primas como carne, leche o lana. </w:t>
        </w:r>
      </w:ins>
    </w:p>
    <w:p w14:paraId="062F24DB" w14:textId="4ACDA59A" w:rsidR="009A5FCC" w:rsidRDefault="009A5FCC" w:rsidP="00DD6B12">
      <w:pPr>
        <w:spacing w:before="220" w:after="220" w:line="240" w:lineRule="auto"/>
        <w:rPr>
          <w:ins w:id="4160" w:author="Adriana  Casas" w:date="2015-07-10T21:02:00Z"/>
          <w:rFonts w:ascii="Times" w:hAnsi="Times"/>
        </w:rPr>
        <w:pPrChange w:id="4161" w:author="Adriana  Casas" w:date="2015-07-08T15:43:00Z">
          <w:pPr>
            <w:spacing w:before="220" w:after="220"/>
          </w:pPr>
        </w:pPrChange>
      </w:pPr>
      <w:ins w:id="4162" w:author="Adriana  Casas" w:date="2015-07-10T21:02:00Z">
        <w:r>
          <w:rPr>
            <w:rFonts w:ascii="Times" w:hAnsi="Times"/>
          </w:rPr>
          <w:t xml:space="preserve">La </w:t>
        </w:r>
        <w:r>
          <w:rPr>
            <w:rFonts w:ascii="Times" w:hAnsi="Times"/>
            <w:b/>
          </w:rPr>
          <w:t xml:space="preserve">pesca </w:t>
        </w:r>
        <w:r>
          <w:rPr>
            <w:rFonts w:ascii="Times" w:hAnsi="Times"/>
          </w:rPr>
          <w:t>es la actividad destinada</w:t>
        </w:r>
      </w:ins>
      <w:ins w:id="4163" w:author="Adriana  Casas" w:date="2015-07-10T21:03:00Z">
        <w:r>
          <w:rPr>
            <w:rFonts w:ascii="Times" w:hAnsi="Times"/>
          </w:rPr>
          <w:t xml:space="preserve"> a la captura de animales </w:t>
        </w:r>
      </w:ins>
      <w:ins w:id="4164" w:author="Adriana  Casas" w:date="2015-07-10T21:04:00Z">
        <w:r w:rsidR="00684463">
          <w:rPr>
            <w:rFonts w:ascii="Times" w:hAnsi="Times"/>
          </w:rPr>
          <w:t>acuáticos en océanos, mares, ríos y lagos.</w:t>
        </w:r>
      </w:ins>
    </w:p>
    <w:p w14:paraId="21DC295E" w14:textId="2960AF17" w:rsidR="006C738E" w:rsidRPr="00DD6B12" w:rsidRDefault="000F4881" w:rsidP="00DD6B12">
      <w:pPr>
        <w:spacing w:before="220" w:after="220" w:line="240" w:lineRule="auto"/>
        <w:rPr>
          <w:rFonts w:ascii="Times" w:hAnsi="Times"/>
          <w:rPrChange w:id="4165" w:author="Adriana  Casas" w:date="2015-07-08T15:43:00Z">
            <w:rPr/>
          </w:rPrChange>
        </w:rPr>
        <w:pPrChange w:id="4166" w:author="Adriana  Casas" w:date="2015-07-08T15:43:00Z">
          <w:pPr>
            <w:spacing w:before="220" w:after="220"/>
          </w:pPr>
        </w:pPrChange>
      </w:pPr>
      <w:ins w:id="4167" w:author="Adriana  Casas" w:date="2015-07-10T20:39:00Z">
        <w:r>
          <w:rPr>
            <w:rFonts w:ascii="Times" w:hAnsi="Times"/>
          </w:rPr>
          <w:t xml:space="preserve">Las actividades del sector primario son muy </w:t>
        </w:r>
      </w:ins>
      <w:ins w:id="4168" w:author="Adriana  Casas" w:date="2015-07-10T20:40:00Z">
        <w:r>
          <w:rPr>
            <w:rFonts w:ascii="Times" w:hAnsi="Times"/>
          </w:rPr>
          <w:t>importantes para la economía y la sociedad,  ya que sin ellas no tendríamos alimentos ni las materias primas necesarias para la industria. Sin embargo, la población que trabaja en el sector representa un porcentaje muy bajo del total de la poblaci</w:t>
        </w:r>
      </w:ins>
      <w:ins w:id="4169" w:author="Adriana  Casas" w:date="2015-07-10T20:41:00Z">
        <w:r>
          <w:rPr>
            <w:rFonts w:ascii="Times" w:hAnsi="Times"/>
          </w:rPr>
          <w:t xml:space="preserve">ón trabajadora, en especial en los países desarrollados. </w:t>
        </w:r>
      </w:ins>
    </w:p>
    <w:p w14:paraId="162BC69B" w14:textId="0021FD9B" w:rsidR="006C738E" w:rsidRPr="00DD6B12" w:rsidDel="00CF4C4C" w:rsidRDefault="006C738E" w:rsidP="006E29D3">
      <w:pPr>
        <w:spacing w:line="240" w:lineRule="auto"/>
        <w:jc w:val="left"/>
        <w:rPr>
          <w:del w:id="4170" w:author="Adriana  Casas" w:date="2015-07-10T20:53:00Z"/>
          <w:rFonts w:ascii="Times" w:hAnsi="Times"/>
          <w:rPrChange w:id="4171" w:author="Adriana  Casas" w:date="2015-07-08T15:43:00Z">
            <w:rPr>
              <w:del w:id="4172" w:author="Adriana  Casas" w:date="2015-07-10T20:53:00Z"/>
            </w:rPr>
          </w:rPrChange>
        </w:rPr>
      </w:pPr>
    </w:p>
    <w:p w14:paraId="286ED86A" w14:textId="77777777" w:rsidR="006C738E" w:rsidRPr="00DD6B12" w:rsidRDefault="006C738E" w:rsidP="00DD6B12">
      <w:pPr>
        <w:spacing w:line="240" w:lineRule="auto"/>
        <w:rPr>
          <w:rFonts w:ascii="Times" w:hAnsi="Times"/>
          <w:rPrChange w:id="4173" w:author="Adriana  Casas" w:date="2015-07-08T15:43:00Z">
            <w:rPr/>
          </w:rPrChange>
        </w:rPr>
        <w:pPrChange w:id="4174" w:author="Adriana  Casas" w:date="2015-07-08T15:43:00Z">
          <w:pPr/>
        </w:pPrChange>
      </w:pPr>
    </w:p>
    <w:tbl>
      <w:tblPr>
        <w:tblStyle w:val="60"/>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Change w:id="4175">
          <w:tblGrid>
            <w:gridCol w:w="2265"/>
            <w:gridCol w:w="6480"/>
          </w:tblGrid>
        </w:tblGridChange>
      </w:tblGrid>
      <w:tr w:rsidR="006C738E" w:rsidRPr="00DD6B12" w14:paraId="72B8E59C"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F712583" w14:textId="4127211E" w:rsidR="006C738E" w:rsidRPr="00DD6B12" w:rsidRDefault="006C738E" w:rsidP="006E29D3">
            <w:pPr>
              <w:spacing w:line="240" w:lineRule="auto"/>
              <w:jc w:val="center"/>
              <w:rPr>
                <w:rFonts w:ascii="Times" w:eastAsia="Calibri" w:hAnsi="Times"/>
                <w:b/>
                <w:color w:val="FFFFFF" w:themeColor="background1"/>
                <w:highlight w:val="none"/>
                <w:rPrChange w:id="4176" w:author="Adriana  Casas" w:date="2015-07-08T15:43:00Z">
                  <w:rPr>
                    <w:rFonts w:eastAsia="Calibri"/>
                    <w:b/>
                    <w:color w:val="FFFFFF" w:themeColor="background1"/>
                    <w:highlight w:val="none"/>
                  </w:rPr>
                </w:rPrChange>
              </w:rPr>
            </w:pPr>
            <w:del w:id="4177" w:author="Adriana  Casas" w:date="2015-07-10T20:41:00Z">
              <w:r w:rsidRPr="00DD6B12" w:rsidDel="000F4881">
                <w:rPr>
                  <w:rFonts w:ascii="Times" w:eastAsia="Calibri" w:hAnsi="Times"/>
                  <w:b/>
                  <w:color w:val="FFFFFF" w:themeColor="background1"/>
                  <w:highlight w:val="none"/>
                  <w:rPrChange w:id="4178" w:author="Adriana  Casas" w:date="2015-07-08T15:43:00Z">
                    <w:rPr>
                      <w:rFonts w:eastAsia="Calibri"/>
                      <w:b/>
                      <w:color w:val="FFFFFF" w:themeColor="background1"/>
                      <w:highlight w:val="none"/>
                    </w:rPr>
                  </w:rPrChange>
                </w:rPr>
                <w:delText>Practica</w:delText>
              </w:r>
            </w:del>
            <w:ins w:id="4179" w:author="Adriana  Casas" w:date="2015-07-10T20:41:00Z">
              <w:r w:rsidR="000F4881">
                <w:rPr>
                  <w:rFonts w:ascii="Times" w:eastAsia="Calibri" w:hAnsi="Times"/>
                  <w:b/>
                  <w:color w:val="FFFFFF" w:themeColor="background1"/>
                  <w:highlight w:val="none"/>
                </w:rPr>
                <w:t>Profundiza</w:t>
              </w:r>
            </w:ins>
            <w:r w:rsidRPr="00DD6B12">
              <w:rPr>
                <w:rFonts w:ascii="Times" w:eastAsia="Calibri" w:hAnsi="Times"/>
                <w:b/>
                <w:color w:val="FFFFFF" w:themeColor="background1"/>
                <w:highlight w:val="none"/>
                <w:rPrChange w:id="4180" w:author="Adriana  Casas" w:date="2015-07-08T15:43:00Z">
                  <w:rPr>
                    <w:rFonts w:eastAsia="Calibri"/>
                    <w:b/>
                    <w:color w:val="FFFFFF" w:themeColor="background1"/>
                    <w:highlight w:val="none"/>
                  </w:rPr>
                </w:rPrChange>
              </w:rPr>
              <w:t>: recurso aprovechado</w:t>
            </w:r>
          </w:p>
        </w:tc>
      </w:tr>
      <w:tr w:rsidR="006C738E" w:rsidRPr="00DD6B12" w14:paraId="670C272A"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4D7567" w14:textId="77777777" w:rsidR="006C738E" w:rsidRPr="00DD6B12" w:rsidRDefault="006C738E" w:rsidP="00DD6B12">
            <w:pPr>
              <w:spacing w:line="240" w:lineRule="auto"/>
              <w:ind w:left="-120"/>
              <w:rPr>
                <w:rFonts w:ascii="Times" w:hAnsi="Times"/>
                <w:rPrChange w:id="4181" w:author="Adriana  Casas" w:date="2015-07-08T15:43:00Z">
                  <w:rPr/>
                </w:rPrChange>
              </w:rPr>
              <w:pPrChange w:id="4182" w:author="Adriana  Casas" w:date="2015-07-08T15:43:00Z">
                <w:pPr>
                  <w:ind w:left="-120"/>
                </w:pPr>
              </w:pPrChange>
            </w:pPr>
            <w:r w:rsidRPr="00DD6B12">
              <w:rPr>
                <w:rFonts w:ascii="Times" w:hAnsi="Times"/>
                <w:b/>
                <w:color w:val="000000"/>
                <w:rPrChange w:id="4183"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489DC144" w14:textId="0BE715E2" w:rsidR="006C738E" w:rsidRPr="00DD6B12" w:rsidRDefault="00F41E25" w:rsidP="00DD6B12">
            <w:pPr>
              <w:spacing w:line="240" w:lineRule="auto"/>
              <w:ind w:left="-120"/>
              <w:rPr>
                <w:rFonts w:ascii="Times" w:hAnsi="Times"/>
                <w:rPrChange w:id="4184" w:author="Adriana  Casas" w:date="2015-07-08T15:43:00Z">
                  <w:rPr/>
                </w:rPrChange>
              </w:rPr>
              <w:pPrChange w:id="4185" w:author="Adriana  Casas" w:date="2015-07-08T15:43:00Z">
                <w:pPr>
                  <w:ind w:left="-120"/>
                </w:pPr>
              </w:pPrChange>
            </w:pPr>
            <w:r w:rsidRPr="00DD6B12">
              <w:rPr>
                <w:rFonts w:ascii="Times" w:hAnsi="Times"/>
                <w:color w:val="000000"/>
                <w:rPrChange w:id="4186" w:author="Adriana  Casas" w:date="2015-07-08T15:43:00Z">
                  <w:rPr>
                    <w:color w:val="000000"/>
                  </w:rPr>
                </w:rPrChange>
              </w:rPr>
              <w:t>CS_10_05</w:t>
            </w:r>
            <w:r w:rsidR="000434EB" w:rsidRPr="00DD6B12">
              <w:rPr>
                <w:rFonts w:ascii="Times" w:hAnsi="Times"/>
                <w:color w:val="000000"/>
                <w:rPrChange w:id="4187" w:author="Adriana  Casas" w:date="2015-07-08T15:43:00Z">
                  <w:rPr>
                    <w:color w:val="000000"/>
                  </w:rPr>
                </w:rPrChange>
              </w:rPr>
              <w:t>_CO REC1</w:t>
            </w:r>
            <w:ins w:id="4188" w:author="Adriana  Casas" w:date="2015-07-10T20:41:00Z">
              <w:r w:rsidR="000F4881">
                <w:rPr>
                  <w:rFonts w:ascii="Times" w:hAnsi="Times"/>
                  <w:color w:val="000000"/>
                </w:rPr>
                <w:t>3</w:t>
              </w:r>
            </w:ins>
            <w:del w:id="4189" w:author="Adriana  Casas" w:date="2015-07-10T20:41:00Z">
              <w:r w:rsidR="000434EB" w:rsidRPr="00DD6B12" w:rsidDel="000F4881">
                <w:rPr>
                  <w:rFonts w:ascii="Times" w:hAnsi="Times"/>
                  <w:color w:val="000000"/>
                  <w:rPrChange w:id="4190" w:author="Adriana  Casas" w:date="2015-07-08T15:43:00Z">
                    <w:rPr>
                      <w:color w:val="000000"/>
                    </w:rPr>
                  </w:rPrChange>
                </w:rPr>
                <w:delText>5</w:delText>
              </w:r>
            </w:del>
            <w:r w:rsidR="006C738E" w:rsidRPr="00DD6B12">
              <w:rPr>
                <w:rFonts w:ascii="Times" w:hAnsi="Times"/>
                <w:color w:val="000000"/>
                <w:rPrChange w:id="4191" w:author="Adriana  Casas" w:date="2015-07-08T15:43:00Z">
                  <w:rPr>
                    <w:color w:val="000000"/>
                  </w:rPr>
                </w:rPrChange>
              </w:rPr>
              <w:t>0</w:t>
            </w:r>
          </w:p>
        </w:tc>
      </w:tr>
      <w:tr w:rsidR="006C738E" w:rsidRPr="00DD6B12" w14:paraId="6362084D"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4771D0" w14:textId="77777777" w:rsidR="006C738E" w:rsidRPr="00DD6B12" w:rsidRDefault="006C738E" w:rsidP="00DD6B12">
            <w:pPr>
              <w:spacing w:line="240" w:lineRule="auto"/>
              <w:ind w:left="-120"/>
              <w:rPr>
                <w:rFonts w:ascii="Times" w:hAnsi="Times"/>
                <w:rPrChange w:id="4192" w:author="Adriana  Casas" w:date="2015-07-08T15:43:00Z">
                  <w:rPr/>
                </w:rPrChange>
              </w:rPr>
              <w:pPrChange w:id="4193" w:author="Adriana  Casas" w:date="2015-07-08T15:43:00Z">
                <w:pPr>
                  <w:ind w:left="-120"/>
                </w:pPr>
              </w:pPrChange>
            </w:pPr>
            <w:r w:rsidRPr="00DD6B12">
              <w:rPr>
                <w:rFonts w:ascii="Times" w:hAnsi="Times"/>
                <w:b/>
                <w:color w:val="000000"/>
                <w:rPrChange w:id="4194"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47E6268F" w14:textId="77DF6E45" w:rsidR="006C738E" w:rsidRPr="00DD6B12" w:rsidRDefault="006C738E" w:rsidP="00DD6B12">
            <w:pPr>
              <w:spacing w:line="240" w:lineRule="auto"/>
              <w:ind w:left="-120"/>
              <w:rPr>
                <w:rFonts w:ascii="Times" w:hAnsi="Times"/>
                <w:rPrChange w:id="4195" w:author="Adriana  Casas" w:date="2015-07-08T15:43:00Z">
                  <w:rPr/>
                </w:rPrChange>
              </w:rPr>
              <w:pPrChange w:id="4196" w:author="Adriana  Casas" w:date="2015-07-08T15:43:00Z">
                <w:pPr>
                  <w:ind w:left="-120"/>
                </w:pPr>
              </w:pPrChange>
            </w:pPr>
            <w:del w:id="4197" w:author="Adriana  Casas" w:date="2015-07-10T20:41:00Z">
              <w:r w:rsidRPr="00DD6B12" w:rsidDel="000F4881">
                <w:rPr>
                  <w:rFonts w:ascii="Times" w:hAnsi="Times"/>
                  <w:color w:val="000000"/>
                  <w:rPrChange w:id="4198" w:author="Adriana  Casas" w:date="2015-07-08T15:43:00Z">
                    <w:rPr>
                      <w:color w:val="000000"/>
                    </w:rPr>
                  </w:rPrChange>
                </w:rPr>
                <w:delText>Actividades del sector primario</w:delText>
              </w:r>
            </w:del>
            <w:ins w:id="4199" w:author="Adriana  Casas" w:date="2015-07-10T20:41:00Z">
              <w:r w:rsidR="000F4881">
                <w:rPr>
                  <w:rFonts w:ascii="Times" w:hAnsi="Times"/>
                  <w:color w:val="000000"/>
                </w:rPr>
                <w:t>Las actividades económicas del sector primario</w:t>
              </w:r>
            </w:ins>
          </w:p>
        </w:tc>
      </w:tr>
      <w:tr w:rsidR="006C738E" w:rsidRPr="00DD6B12" w14:paraId="1F54F032"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E54F55" w14:textId="77777777" w:rsidR="006C738E" w:rsidRPr="00DD6B12" w:rsidRDefault="006C738E" w:rsidP="00DD6B12">
            <w:pPr>
              <w:spacing w:line="240" w:lineRule="auto"/>
              <w:ind w:left="-120"/>
              <w:rPr>
                <w:rFonts w:ascii="Times" w:hAnsi="Times"/>
                <w:rPrChange w:id="4200" w:author="Adriana  Casas" w:date="2015-07-08T15:43:00Z">
                  <w:rPr/>
                </w:rPrChange>
              </w:rPr>
              <w:pPrChange w:id="4201" w:author="Adriana  Casas" w:date="2015-07-08T15:43:00Z">
                <w:pPr>
                  <w:ind w:left="-120"/>
                </w:pPr>
              </w:pPrChange>
            </w:pPr>
            <w:r w:rsidRPr="00DD6B12">
              <w:rPr>
                <w:rFonts w:ascii="Times" w:hAnsi="Times"/>
                <w:b/>
                <w:color w:val="000000"/>
                <w:rPrChange w:id="4202"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72215627" w14:textId="49F8BC14" w:rsidR="006C738E" w:rsidRPr="00DD6B12" w:rsidRDefault="004E586E" w:rsidP="00DD6B12">
            <w:pPr>
              <w:spacing w:line="240" w:lineRule="auto"/>
              <w:ind w:left="-120"/>
              <w:rPr>
                <w:rFonts w:ascii="Times" w:hAnsi="Times"/>
                <w:rPrChange w:id="4203" w:author="Adriana  Casas" w:date="2015-07-08T15:43:00Z">
                  <w:rPr/>
                </w:rPrChange>
              </w:rPr>
              <w:pPrChange w:id="4204" w:author="Adriana  Casas" w:date="2015-07-08T15:43:00Z">
                <w:pPr>
                  <w:ind w:left="-120"/>
                </w:pPr>
              </w:pPrChange>
            </w:pPr>
            <w:ins w:id="4205" w:author="Adriana  Casas" w:date="2015-07-10T20:56:00Z">
              <w:r>
                <w:rPr>
                  <w:rFonts w:ascii="Times" w:hAnsi="Times"/>
                  <w:color w:val="000000"/>
                </w:rPr>
                <w:t>3º ESO</w:t>
              </w:r>
            </w:ins>
            <w:del w:id="4206" w:author="Adriana  Casas" w:date="2015-07-10T20:42:00Z">
              <w:r w:rsidR="006C738E" w:rsidRPr="00DD6B12" w:rsidDel="000F4881">
                <w:rPr>
                  <w:rFonts w:ascii="Times" w:hAnsi="Times"/>
                  <w:color w:val="000000"/>
                  <w:rPrChange w:id="4207" w:author="Adriana  Casas" w:date="2015-07-08T15:43:00Z">
                    <w:rPr>
                      <w:color w:val="000000"/>
                    </w:rPr>
                  </w:rPrChange>
                </w:rPr>
                <w:delText>3º ES</w:delText>
              </w:r>
            </w:del>
            <w:del w:id="4208" w:author="Adriana  Casas" w:date="2015-07-10T20:41:00Z">
              <w:r w:rsidR="006C738E" w:rsidRPr="00DD6B12" w:rsidDel="000F4881">
                <w:rPr>
                  <w:rFonts w:ascii="Times" w:hAnsi="Times"/>
                  <w:color w:val="000000"/>
                  <w:rPrChange w:id="4209" w:author="Adriana  Casas" w:date="2015-07-08T15:43:00Z">
                    <w:rPr>
                      <w:color w:val="000000"/>
                    </w:rPr>
                  </w:rPrChange>
                </w:rPr>
                <w:delText>O</w:delText>
              </w:r>
            </w:del>
            <w:r w:rsidR="006C738E" w:rsidRPr="00DD6B12">
              <w:rPr>
                <w:rFonts w:ascii="Times" w:hAnsi="Times"/>
                <w:color w:val="000000"/>
                <w:rPrChange w:id="4210" w:author="Adriana  Casas" w:date="2015-07-08T15:43:00Z">
                  <w:rPr>
                    <w:color w:val="000000"/>
                  </w:rPr>
                </w:rPrChange>
              </w:rPr>
              <w:t>/CS/</w:t>
            </w:r>
            <w:del w:id="4211" w:author="Adriana  Casas" w:date="2015-07-10T20:42:00Z">
              <w:r w:rsidR="006C738E" w:rsidRPr="00DD6B12" w:rsidDel="000F4881">
                <w:rPr>
                  <w:rFonts w:ascii="Times" w:hAnsi="Times"/>
                  <w:color w:val="000000"/>
                  <w:rPrChange w:id="4212" w:author="Adriana  Casas" w:date="2015-07-08T15:43:00Z">
                    <w:rPr>
                      <w:color w:val="000000"/>
                    </w:rPr>
                  </w:rPrChange>
                </w:rPr>
                <w:delText>el sector primario</w:delText>
              </w:r>
            </w:del>
            <w:ins w:id="4213" w:author="Adriana  Casas" w:date="2015-07-10T20:56:00Z">
              <w:r>
                <w:rPr>
                  <w:rFonts w:ascii="Times" w:hAnsi="Times"/>
                  <w:color w:val="000000"/>
                </w:rPr>
                <w:t>El sector primario</w:t>
              </w:r>
            </w:ins>
            <w:r w:rsidR="006C738E" w:rsidRPr="00DD6B12">
              <w:rPr>
                <w:rFonts w:ascii="Times" w:hAnsi="Times"/>
                <w:color w:val="000000"/>
                <w:rPrChange w:id="4214" w:author="Adriana  Casas" w:date="2015-07-08T15:43:00Z">
                  <w:rPr>
                    <w:color w:val="000000"/>
                  </w:rPr>
                </w:rPrChange>
              </w:rPr>
              <w:t>/</w:t>
            </w:r>
            <w:ins w:id="4215" w:author="Adriana  Casas" w:date="2015-07-10T20:57:00Z">
              <w:r>
                <w:rPr>
                  <w:rFonts w:ascii="Times" w:hAnsi="Times"/>
                  <w:color w:val="000000"/>
                </w:rPr>
                <w:t xml:space="preserve">Los elementos y </w:t>
              </w:r>
            </w:ins>
            <w:del w:id="4216" w:author="Adriana  Casas" w:date="2015-07-10T20:42:00Z">
              <w:r w:rsidR="006C738E" w:rsidRPr="00DD6B12" w:rsidDel="000F4881">
                <w:rPr>
                  <w:rFonts w:ascii="Times" w:hAnsi="Times"/>
                  <w:color w:val="000000"/>
                  <w:rPrChange w:id="4217" w:author="Adriana  Casas" w:date="2015-07-08T15:43:00Z">
                    <w:rPr>
                      <w:color w:val="000000"/>
                    </w:rPr>
                  </w:rPrChange>
                </w:rPr>
                <w:delText xml:space="preserve">análisis de un paisaje agrario </w:delText>
              </w:r>
            </w:del>
            <w:ins w:id="4218" w:author="Adriana  Casas" w:date="2015-07-10T20:42:00Z">
              <w:r>
                <w:rPr>
                  <w:rFonts w:ascii="Times" w:hAnsi="Times"/>
                  <w:color w:val="000000"/>
                </w:rPr>
                <w:t>l</w:t>
              </w:r>
              <w:r w:rsidR="000F4881">
                <w:rPr>
                  <w:rFonts w:ascii="Times" w:hAnsi="Times"/>
                  <w:color w:val="000000"/>
                </w:rPr>
                <w:t xml:space="preserve">as actividades </w:t>
              </w:r>
            </w:ins>
            <w:ins w:id="4219" w:author="Adriana  Casas" w:date="2015-07-10T20:57:00Z">
              <w:r>
                <w:rPr>
                  <w:rFonts w:ascii="Times" w:hAnsi="Times"/>
                  <w:color w:val="000000"/>
                </w:rPr>
                <w:t>del sector primario</w:t>
              </w:r>
            </w:ins>
          </w:p>
          <w:p w14:paraId="03F3140D" w14:textId="77777777" w:rsidR="006C738E" w:rsidRPr="00DD6B12" w:rsidRDefault="006C738E" w:rsidP="00DD6B12">
            <w:pPr>
              <w:spacing w:line="240" w:lineRule="auto"/>
              <w:ind w:left="-120"/>
              <w:rPr>
                <w:rFonts w:ascii="Times" w:hAnsi="Times"/>
                <w:rPrChange w:id="4220" w:author="Adriana  Casas" w:date="2015-07-08T15:43:00Z">
                  <w:rPr/>
                </w:rPrChange>
              </w:rPr>
              <w:pPrChange w:id="4221" w:author="Adriana  Casas" w:date="2015-07-08T15:43:00Z">
                <w:pPr>
                  <w:ind w:left="-120"/>
                </w:pPr>
              </w:pPrChange>
            </w:pPr>
          </w:p>
        </w:tc>
      </w:tr>
      <w:tr w:rsidR="006C738E" w:rsidRPr="00DD6B12" w14:paraId="3DAFB6D1" w14:textId="77777777" w:rsidTr="000F4881">
        <w:tblPrEx>
          <w:tblW w:w="8745" w:type="dxa"/>
          <w:tblInd w:w="-180" w:type="dxa"/>
          <w:tblBorders>
            <w:top w:val="nil"/>
            <w:left w:val="nil"/>
            <w:bottom w:val="nil"/>
            <w:right w:val="nil"/>
            <w:insideH w:val="nil"/>
            <w:insideV w:val="nil"/>
          </w:tblBorders>
          <w:tblLayout w:type="fixed"/>
          <w:tblLook w:val="0600" w:firstRow="0" w:lastRow="0" w:firstColumn="0" w:lastColumn="0" w:noHBand="1" w:noVBand="1"/>
          <w:tblPrExChange w:id="4222" w:author="Adriana  Casas" w:date="2015-07-10T20:42:00Z">
            <w:tblPrEx>
              <w:tblW w:w="8745" w:type="dxa"/>
              <w:tblInd w:w="-180" w:type="dxa"/>
              <w:tblBorders>
                <w:top w:val="nil"/>
                <w:left w:val="nil"/>
                <w:bottom w:val="nil"/>
                <w:right w:val="nil"/>
                <w:insideH w:val="nil"/>
                <w:insideV w:val="nil"/>
              </w:tblBorders>
              <w:tblLayout w:type="fixed"/>
              <w:tblLook w:val="0600" w:firstRow="0" w:lastRow="0" w:firstColumn="0" w:lastColumn="0" w:noHBand="1" w:noVBand="1"/>
            </w:tblPrEx>
          </w:tblPrExChange>
        </w:tblPrEx>
        <w:tc>
          <w:tcPr>
            <w:tcW w:w="2265" w:type="dxa"/>
            <w:tcBorders>
              <w:left w:val="single" w:sz="8" w:space="0" w:color="000000"/>
              <w:right w:val="single" w:sz="8" w:space="0" w:color="000000"/>
            </w:tcBorders>
            <w:tcMar>
              <w:top w:w="100" w:type="dxa"/>
              <w:left w:w="100" w:type="dxa"/>
              <w:bottom w:w="100" w:type="dxa"/>
              <w:right w:w="100" w:type="dxa"/>
            </w:tcMar>
            <w:tcPrChange w:id="4223" w:author="Adriana  Casas" w:date="2015-07-10T20:42:00Z">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88F6DDB" w14:textId="77777777" w:rsidR="006C738E" w:rsidRPr="00DD6B12" w:rsidRDefault="006C738E" w:rsidP="00DD6B12">
            <w:pPr>
              <w:spacing w:line="240" w:lineRule="auto"/>
              <w:ind w:left="-120"/>
              <w:rPr>
                <w:rFonts w:ascii="Times" w:hAnsi="Times"/>
                <w:rPrChange w:id="4224" w:author="Adriana  Casas" w:date="2015-07-08T15:43:00Z">
                  <w:rPr/>
                </w:rPrChange>
              </w:rPr>
              <w:pPrChange w:id="4225" w:author="Adriana  Casas" w:date="2015-07-08T15:43:00Z">
                <w:pPr>
                  <w:ind w:left="-120"/>
                </w:pPr>
              </w:pPrChange>
            </w:pPr>
            <w:r w:rsidRPr="00DD6B12">
              <w:rPr>
                <w:rFonts w:ascii="Times" w:hAnsi="Times"/>
                <w:b/>
                <w:color w:val="000000"/>
                <w:rPrChange w:id="4226" w:author="Adriana  Casas" w:date="2015-07-08T15:43:00Z">
                  <w:rPr>
                    <w:b/>
                    <w:color w:val="000000"/>
                  </w:rPr>
                </w:rPrChange>
              </w:rPr>
              <w:t>Descripción</w:t>
            </w:r>
          </w:p>
        </w:tc>
        <w:tc>
          <w:tcPr>
            <w:tcW w:w="6480" w:type="dxa"/>
            <w:tcBorders>
              <w:right w:val="single" w:sz="8" w:space="0" w:color="000000"/>
            </w:tcBorders>
            <w:tcMar>
              <w:top w:w="100" w:type="dxa"/>
              <w:left w:w="100" w:type="dxa"/>
              <w:bottom w:w="100" w:type="dxa"/>
              <w:right w:w="100" w:type="dxa"/>
            </w:tcMar>
            <w:tcPrChange w:id="4227" w:author="Adriana  Casas" w:date="2015-07-10T20:42:00Z">
              <w:tcPr>
                <w:tcW w:w="6480" w:type="dxa"/>
                <w:tcBorders>
                  <w:bottom w:val="single" w:sz="8" w:space="0" w:color="000000"/>
                  <w:right w:val="single" w:sz="8" w:space="0" w:color="000000"/>
                </w:tcBorders>
                <w:tcMar>
                  <w:top w:w="100" w:type="dxa"/>
                  <w:left w:w="100" w:type="dxa"/>
                  <w:bottom w:w="100" w:type="dxa"/>
                  <w:right w:w="100" w:type="dxa"/>
                </w:tcMar>
              </w:tcPr>
            </w:tcPrChange>
          </w:tcPr>
          <w:p w14:paraId="51762D2B" w14:textId="428ABDA2" w:rsidR="006C738E" w:rsidRPr="00DD6B12" w:rsidRDefault="008770E8" w:rsidP="00DD6B12">
            <w:pPr>
              <w:spacing w:line="240" w:lineRule="auto"/>
              <w:ind w:left="-120"/>
              <w:rPr>
                <w:rFonts w:ascii="Times" w:hAnsi="Times"/>
                <w:rPrChange w:id="4228" w:author="Adriana  Casas" w:date="2015-07-08T15:43:00Z">
                  <w:rPr/>
                </w:rPrChange>
              </w:rPr>
              <w:pPrChange w:id="4229" w:author="Adriana  Casas" w:date="2015-07-08T15:43:00Z">
                <w:pPr>
                  <w:ind w:left="-120"/>
                </w:pPr>
              </w:pPrChange>
            </w:pPr>
            <w:ins w:id="4230" w:author="Adriana  Casas" w:date="2015-07-10T20:57:00Z">
              <w:r w:rsidRPr="008770E8">
                <w:rPr>
                  <w:rFonts w:ascii="Times" w:hAnsi="Times"/>
                  <w:color w:val="000000"/>
                  <w:rPrChange w:id="4231" w:author="Adriana  Casas" w:date="2015-07-10T20:57:00Z">
                    <w:rPr>
                      <w:rFonts w:eastAsia="Times New Roman" w:cs="Times New Roman"/>
                    </w:rPr>
                  </w:rPrChange>
                </w:rPr>
                <w:t>Interactivo que presenta las actividades económicas asociadas al sector primario y algunas de sus principales características</w:t>
              </w:r>
            </w:ins>
            <w:del w:id="4232" w:author="Adriana  Casas" w:date="2015-07-10T20:42:00Z">
              <w:r w:rsidR="006C738E" w:rsidRPr="00DD6B12" w:rsidDel="000F4881">
                <w:rPr>
                  <w:rFonts w:ascii="Times" w:hAnsi="Times"/>
                  <w:color w:val="000000"/>
                  <w:rPrChange w:id="4233" w:author="Adriana  Casas" w:date="2015-07-08T15:43:00Z">
                    <w:rPr>
                      <w:color w:val="000000"/>
                    </w:rPr>
                  </w:rPrChange>
                </w:rPr>
                <w:delText>Asocia las siguientes actividades con sus principales características</w:delText>
              </w:r>
            </w:del>
          </w:p>
        </w:tc>
      </w:tr>
      <w:tr w:rsidR="000F4881" w:rsidRPr="00457CC3" w14:paraId="258B5152" w14:textId="77777777" w:rsidTr="006C738E">
        <w:trPr>
          <w:ins w:id="4234" w:author="Adriana  Casas" w:date="2015-07-10T20:42: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111EFD" w14:textId="77777777" w:rsidR="000F4881" w:rsidRPr="00457CC3" w:rsidRDefault="000F4881" w:rsidP="000F4881">
            <w:pPr>
              <w:spacing w:line="240" w:lineRule="auto"/>
              <w:rPr>
                <w:ins w:id="4235" w:author="Adriana  Casas" w:date="2015-07-10T20:42:00Z"/>
                <w:rFonts w:ascii="Times" w:hAnsi="Times"/>
                <w:b/>
                <w:color w:val="000000"/>
              </w:rPr>
              <w:pPrChange w:id="4236" w:author="Adriana  Casas" w:date="2015-07-10T20:42:00Z">
                <w:pPr>
                  <w:spacing w:line="240" w:lineRule="auto"/>
                  <w:ind w:left="-120"/>
                </w:pPr>
              </w:pPrChange>
            </w:pPr>
          </w:p>
        </w:tc>
        <w:tc>
          <w:tcPr>
            <w:tcW w:w="6480" w:type="dxa"/>
            <w:tcBorders>
              <w:bottom w:val="single" w:sz="8" w:space="0" w:color="000000"/>
              <w:right w:val="single" w:sz="8" w:space="0" w:color="000000"/>
            </w:tcBorders>
            <w:tcMar>
              <w:top w:w="100" w:type="dxa"/>
              <w:left w:w="100" w:type="dxa"/>
              <w:bottom w:w="100" w:type="dxa"/>
              <w:right w:w="100" w:type="dxa"/>
            </w:tcMar>
          </w:tcPr>
          <w:p w14:paraId="65DE8B1A" w14:textId="77777777" w:rsidR="000F4881" w:rsidRPr="00457CC3" w:rsidDel="000F4881" w:rsidRDefault="000F4881" w:rsidP="00DD6B12">
            <w:pPr>
              <w:spacing w:line="240" w:lineRule="auto"/>
              <w:ind w:left="-120"/>
              <w:rPr>
                <w:ins w:id="4237" w:author="Adriana  Casas" w:date="2015-07-10T20:42:00Z"/>
                <w:rFonts w:ascii="Times" w:hAnsi="Times"/>
                <w:color w:val="000000"/>
              </w:rPr>
            </w:pPr>
          </w:p>
        </w:tc>
      </w:tr>
    </w:tbl>
    <w:p w14:paraId="190554DB" w14:textId="77777777" w:rsidR="006C738E" w:rsidRPr="00DD6B12" w:rsidRDefault="006C738E" w:rsidP="006E29D3">
      <w:pPr>
        <w:spacing w:line="240" w:lineRule="auto"/>
        <w:jc w:val="left"/>
        <w:rPr>
          <w:rFonts w:ascii="Times" w:hAnsi="Times"/>
          <w:rPrChange w:id="4238" w:author="Adriana  Casas" w:date="2015-07-08T15:43:00Z">
            <w:rPr/>
          </w:rPrChange>
        </w:rPr>
      </w:pPr>
    </w:p>
    <w:p w14:paraId="3327CC14" w14:textId="6C0EA0E1" w:rsidR="00457CC3" w:rsidRDefault="006C738E" w:rsidP="00DD6B12">
      <w:pPr>
        <w:spacing w:line="240" w:lineRule="auto"/>
        <w:rPr>
          <w:ins w:id="4239" w:author="Adriana  Casas" w:date="2015-07-10T20:43:00Z"/>
          <w:rFonts w:ascii="Times" w:eastAsia="Calibri" w:hAnsi="Times" w:cs="Calibri"/>
          <w:color w:val="000000"/>
          <w:sz w:val="22"/>
        </w:rPr>
        <w:pPrChange w:id="4240" w:author="Adriana  Casas" w:date="2015-07-08T15:43:00Z">
          <w:pPr/>
        </w:pPrChange>
      </w:pPr>
      <w:r w:rsidRPr="00DD6B12">
        <w:rPr>
          <w:rFonts w:ascii="Times" w:eastAsia="Calibri" w:hAnsi="Times" w:cs="Calibri"/>
          <w:color w:val="000000"/>
          <w:sz w:val="22"/>
          <w:rPrChange w:id="4241" w:author="Adriana  Casas" w:date="2015-07-08T15:43:00Z">
            <w:rPr>
              <w:rFonts w:ascii="Calibri" w:eastAsia="Calibri" w:hAnsi="Calibri" w:cs="Calibri"/>
              <w:color w:val="000000"/>
              <w:sz w:val="22"/>
            </w:rPr>
          </w:rPrChange>
        </w:rPr>
        <w:t xml:space="preserve"> </w:t>
      </w:r>
    </w:p>
    <w:p w14:paraId="18CCE393" w14:textId="77777777" w:rsidR="00457CC3" w:rsidRPr="00DD6B12" w:rsidRDefault="00457CC3" w:rsidP="00DD6B12">
      <w:pPr>
        <w:spacing w:line="240" w:lineRule="auto"/>
        <w:rPr>
          <w:rFonts w:ascii="Times" w:hAnsi="Times"/>
          <w:rPrChange w:id="4242" w:author="Adriana  Casas" w:date="2015-07-08T15:43:00Z">
            <w:rPr/>
          </w:rPrChange>
        </w:rPr>
        <w:pPrChange w:id="4243" w:author="Adriana  Casas" w:date="2015-07-08T15:43:00Z">
          <w:pPr/>
        </w:pPrChange>
      </w:pPr>
    </w:p>
    <w:tbl>
      <w:tblPr>
        <w:tblStyle w:val="58"/>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59932A83"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0626396" w14:textId="77777777" w:rsidR="006C738E" w:rsidRPr="00DD6B12" w:rsidRDefault="006C738E" w:rsidP="006E29D3">
            <w:pPr>
              <w:spacing w:line="240" w:lineRule="auto"/>
              <w:jc w:val="center"/>
              <w:rPr>
                <w:rFonts w:ascii="Times" w:eastAsia="Calibri" w:hAnsi="Times"/>
                <w:b/>
                <w:color w:val="FFFFFF" w:themeColor="background1"/>
                <w:highlight w:val="none"/>
                <w:rPrChange w:id="4244"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4245" w:author="Adriana  Casas" w:date="2015-07-08T15:43:00Z">
                  <w:rPr>
                    <w:rFonts w:eastAsia="Calibri"/>
                    <w:b/>
                    <w:color w:val="FFFFFF" w:themeColor="background1"/>
                    <w:highlight w:val="none"/>
                  </w:rPr>
                </w:rPrChange>
              </w:rPr>
              <w:t>Practica: recurso aprovechado</w:t>
            </w:r>
          </w:p>
        </w:tc>
      </w:tr>
      <w:tr w:rsidR="006C738E" w:rsidRPr="00DD6B12" w14:paraId="198DCAB2"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D2C632" w14:textId="77777777" w:rsidR="006C738E" w:rsidRPr="00DD6B12" w:rsidRDefault="006C738E" w:rsidP="00DD6B12">
            <w:pPr>
              <w:spacing w:line="240" w:lineRule="auto"/>
              <w:ind w:left="-120"/>
              <w:rPr>
                <w:rFonts w:ascii="Times" w:hAnsi="Times"/>
                <w:rPrChange w:id="4246" w:author="Adriana  Casas" w:date="2015-07-08T15:43:00Z">
                  <w:rPr/>
                </w:rPrChange>
              </w:rPr>
              <w:pPrChange w:id="4247" w:author="Adriana  Casas" w:date="2015-07-08T15:43:00Z">
                <w:pPr>
                  <w:ind w:left="-120"/>
                </w:pPr>
              </w:pPrChange>
            </w:pPr>
            <w:r w:rsidRPr="00DD6B12">
              <w:rPr>
                <w:rFonts w:ascii="Times" w:hAnsi="Times"/>
                <w:b/>
                <w:color w:val="000000"/>
                <w:rPrChange w:id="4248"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1A0A55E4" w14:textId="180AFC93" w:rsidR="006C738E" w:rsidRPr="00DD6B12" w:rsidRDefault="00F41E25" w:rsidP="00DD6B12">
            <w:pPr>
              <w:spacing w:line="240" w:lineRule="auto"/>
              <w:ind w:left="-120"/>
              <w:rPr>
                <w:rFonts w:ascii="Times" w:hAnsi="Times"/>
                <w:rPrChange w:id="4249" w:author="Adriana  Casas" w:date="2015-07-08T15:43:00Z">
                  <w:rPr/>
                </w:rPrChange>
              </w:rPr>
              <w:pPrChange w:id="4250" w:author="Adriana  Casas" w:date="2015-07-08T15:43:00Z">
                <w:pPr>
                  <w:ind w:left="-120"/>
                </w:pPr>
              </w:pPrChange>
            </w:pPr>
            <w:r w:rsidRPr="00DD6B12">
              <w:rPr>
                <w:rFonts w:ascii="Times" w:hAnsi="Times"/>
                <w:color w:val="000000"/>
                <w:rPrChange w:id="4251" w:author="Adriana  Casas" w:date="2015-07-08T15:43:00Z">
                  <w:rPr>
                    <w:color w:val="000000"/>
                  </w:rPr>
                </w:rPrChange>
              </w:rPr>
              <w:t>CS_10_05</w:t>
            </w:r>
            <w:r w:rsidR="000434EB" w:rsidRPr="00DD6B12">
              <w:rPr>
                <w:rFonts w:ascii="Times" w:hAnsi="Times"/>
                <w:color w:val="000000"/>
                <w:rPrChange w:id="4252" w:author="Adriana  Casas" w:date="2015-07-08T15:43:00Z">
                  <w:rPr>
                    <w:color w:val="000000"/>
                  </w:rPr>
                </w:rPrChange>
              </w:rPr>
              <w:t>_CO REC1</w:t>
            </w:r>
            <w:ins w:id="4253" w:author="Adriana  Casas" w:date="2015-07-10T21:05:00Z">
              <w:r w:rsidR="00C42F85">
                <w:rPr>
                  <w:rFonts w:ascii="Times" w:hAnsi="Times"/>
                  <w:color w:val="000000"/>
                </w:rPr>
                <w:t>4</w:t>
              </w:r>
            </w:ins>
            <w:del w:id="4254" w:author="Adriana  Casas" w:date="2015-07-10T21:05:00Z">
              <w:r w:rsidR="000434EB" w:rsidRPr="00DD6B12" w:rsidDel="00C42F85">
                <w:rPr>
                  <w:rFonts w:ascii="Times" w:hAnsi="Times"/>
                  <w:color w:val="000000"/>
                  <w:rPrChange w:id="4255" w:author="Adriana  Casas" w:date="2015-07-08T15:43:00Z">
                    <w:rPr>
                      <w:color w:val="000000"/>
                    </w:rPr>
                  </w:rPrChange>
                </w:rPr>
                <w:delText>6</w:delText>
              </w:r>
            </w:del>
            <w:r w:rsidR="006C738E" w:rsidRPr="00DD6B12">
              <w:rPr>
                <w:rFonts w:ascii="Times" w:hAnsi="Times"/>
                <w:color w:val="000000"/>
                <w:rPrChange w:id="4256" w:author="Adriana  Casas" w:date="2015-07-08T15:43:00Z">
                  <w:rPr>
                    <w:color w:val="000000"/>
                  </w:rPr>
                </w:rPrChange>
              </w:rPr>
              <w:t>0</w:t>
            </w:r>
          </w:p>
        </w:tc>
      </w:tr>
      <w:tr w:rsidR="006C738E" w:rsidRPr="00DD6B12" w14:paraId="5E008704"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A5D159" w14:textId="77777777" w:rsidR="006C738E" w:rsidRPr="00DD6B12" w:rsidRDefault="006C738E" w:rsidP="00DD6B12">
            <w:pPr>
              <w:spacing w:line="240" w:lineRule="auto"/>
              <w:ind w:left="-120"/>
              <w:rPr>
                <w:rFonts w:ascii="Times" w:hAnsi="Times"/>
                <w:rPrChange w:id="4257" w:author="Adriana  Casas" w:date="2015-07-08T15:43:00Z">
                  <w:rPr/>
                </w:rPrChange>
              </w:rPr>
              <w:pPrChange w:id="4258" w:author="Adriana  Casas" w:date="2015-07-08T15:43:00Z">
                <w:pPr>
                  <w:ind w:left="-120"/>
                </w:pPr>
              </w:pPrChange>
            </w:pPr>
            <w:r w:rsidRPr="00DD6B12">
              <w:rPr>
                <w:rFonts w:ascii="Times" w:hAnsi="Times"/>
                <w:b/>
                <w:color w:val="000000"/>
                <w:rPrChange w:id="4259"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475D367F" w14:textId="733AA69E" w:rsidR="006C738E" w:rsidRPr="00DD6B12" w:rsidRDefault="006C738E" w:rsidP="00DD6B12">
            <w:pPr>
              <w:spacing w:line="240" w:lineRule="auto"/>
              <w:ind w:left="-120"/>
              <w:rPr>
                <w:rFonts w:ascii="Times" w:hAnsi="Times"/>
                <w:rPrChange w:id="4260" w:author="Adriana  Casas" w:date="2015-07-08T15:43:00Z">
                  <w:rPr/>
                </w:rPrChange>
              </w:rPr>
              <w:pPrChange w:id="4261" w:author="Adriana  Casas" w:date="2015-07-08T15:43:00Z">
                <w:pPr>
                  <w:ind w:left="-120"/>
                </w:pPr>
              </w:pPrChange>
            </w:pPr>
            <w:del w:id="4262" w:author="Adriana  Casas" w:date="2015-07-10T21:05:00Z">
              <w:r w:rsidRPr="00DD6B12" w:rsidDel="00C42F85">
                <w:rPr>
                  <w:rFonts w:ascii="Times" w:hAnsi="Times"/>
                  <w:color w:val="000000"/>
                  <w:rPrChange w:id="4263" w:author="Adriana  Casas" w:date="2015-07-08T15:43:00Z">
                    <w:rPr>
                      <w:color w:val="000000"/>
                    </w:rPr>
                  </w:rPrChange>
                </w:rPr>
                <w:delText>Actividades del sector secundario</w:delText>
              </w:r>
            </w:del>
            <w:ins w:id="4264" w:author="Adriana  Casas" w:date="2015-07-10T21:05:00Z">
              <w:r w:rsidR="00C42F85">
                <w:rPr>
                  <w:rFonts w:ascii="Times" w:hAnsi="Times"/>
                  <w:color w:val="000000"/>
                </w:rPr>
                <w:t>Identifica las actividades propias del sector primario</w:t>
              </w:r>
            </w:ins>
          </w:p>
        </w:tc>
      </w:tr>
      <w:tr w:rsidR="006C738E" w:rsidRPr="00DD6B12" w14:paraId="793E7E8A"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489F56" w14:textId="77777777" w:rsidR="006C738E" w:rsidRPr="00DD6B12" w:rsidRDefault="006C738E" w:rsidP="00DD6B12">
            <w:pPr>
              <w:spacing w:line="240" w:lineRule="auto"/>
              <w:ind w:left="-120"/>
              <w:rPr>
                <w:rFonts w:ascii="Times" w:hAnsi="Times"/>
                <w:rPrChange w:id="4265" w:author="Adriana  Casas" w:date="2015-07-08T15:43:00Z">
                  <w:rPr/>
                </w:rPrChange>
              </w:rPr>
              <w:pPrChange w:id="4266" w:author="Adriana  Casas" w:date="2015-07-08T15:43:00Z">
                <w:pPr>
                  <w:ind w:left="-120"/>
                </w:pPr>
              </w:pPrChange>
            </w:pPr>
            <w:r w:rsidRPr="00DD6B12">
              <w:rPr>
                <w:rFonts w:ascii="Times" w:hAnsi="Times"/>
                <w:b/>
                <w:color w:val="000000"/>
                <w:rPrChange w:id="4267"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5E157BE2" w14:textId="3909F780" w:rsidR="006C738E" w:rsidRPr="00DD6B12" w:rsidRDefault="00C42F85" w:rsidP="00C42F85">
            <w:pPr>
              <w:spacing w:line="240" w:lineRule="auto"/>
              <w:ind w:left="-120"/>
              <w:rPr>
                <w:rFonts w:ascii="Times" w:hAnsi="Times"/>
                <w:rPrChange w:id="4268" w:author="Adriana  Casas" w:date="2015-07-08T15:43:00Z">
                  <w:rPr/>
                </w:rPrChange>
              </w:rPr>
              <w:pPrChange w:id="4269" w:author="Adriana  Casas" w:date="2015-07-10T21:05:00Z">
                <w:pPr>
                  <w:ind w:left="-120"/>
                </w:pPr>
              </w:pPrChange>
            </w:pPr>
            <w:ins w:id="4270" w:author="Adriana  Casas" w:date="2015-07-10T21:05:00Z">
              <w:r>
                <w:rPr>
                  <w:rFonts w:ascii="Times" w:hAnsi="Times"/>
                  <w:color w:val="000000"/>
                </w:rPr>
                <w:t>6 primaria</w:t>
              </w:r>
            </w:ins>
            <w:del w:id="4271" w:author="Adriana  Casas" w:date="2015-07-10T21:05:00Z">
              <w:r w:rsidR="006C738E" w:rsidRPr="00DD6B12" w:rsidDel="00C42F85">
                <w:rPr>
                  <w:rFonts w:ascii="Times" w:hAnsi="Times"/>
                  <w:color w:val="000000"/>
                  <w:rPrChange w:id="4272" w:author="Adriana  Casas" w:date="2015-07-08T15:43:00Z">
                    <w:rPr>
                      <w:color w:val="000000"/>
                    </w:rPr>
                  </w:rPrChange>
                </w:rPr>
                <w:delText>3ESO</w:delText>
              </w:r>
            </w:del>
            <w:r w:rsidR="006C738E" w:rsidRPr="00DD6B12">
              <w:rPr>
                <w:rFonts w:ascii="Times" w:hAnsi="Times"/>
                <w:color w:val="000000"/>
                <w:rPrChange w:id="4273" w:author="Adriana  Casas" w:date="2015-07-08T15:43:00Z">
                  <w:rPr>
                    <w:color w:val="000000"/>
                  </w:rPr>
                </w:rPrChange>
              </w:rPr>
              <w:t>/CS/</w:t>
            </w:r>
            <w:del w:id="4274" w:author="Adriana  Casas" w:date="2015-07-10T21:05:00Z">
              <w:r w:rsidR="006C738E" w:rsidRPr="00DD6B12" w:rsidDel="00C42F85">
                <w:rPr>
                  <w:rFonts w:ascii="Times" w:hAnsi="Times"/>
                  <w:color w:val="000000"/>
                  <w:rPrChange w:id="4275" w:author="Adriana  Casas" w:date="2015-07-08T15:43:00Z">
                    <w:rPr>
                      <w:color w:val="000000"/>
                    </w:rPr>
                  </w:rPrChange>
                </w:rPr>
                <w:delText>sector secundario</w:delText>
              </w:r>
            </w:del>
            <w:ins w:id="4276" w:author="Adriana  Casas" w:date="2015-07-10T21:05:00Z">
              <w:r>
                <w:rPr>
                  <w:rFonts w:ascii="Times" w:hAnsi="Times"/>
                  <w:color w:val="000000"/>
                </w:rPr>
                <w:t>Los sectores económicos</w:t>
              </w:r>
            </w:ins>
            <w:r w:rsidR="006C738E" w:rsidRPr="00DD6B12">
              <w:rPr>
                <w:rFonts w:ascii="Times" w:hAnsi="Times"/>
                <w:color w:val="000000"/>
                <w:rPrChange w:id="4277" w:author="Adriana  Casas" w:date="2015-07-08T15:43:00Z">
                  <w:rPr>
                    <w:color w:val="000000"/>
                  </w:rPr>
                </w:rPrChange>
              </w:rPr>
              <w:t>/</w:t>
            </w:r>
            <w:del w:id="4278" w:author="Adriana  Casas" w:date="2015-07-10T21:05:00Z">
              <w:r w:rsidR="006C738E" w:rsidRPr="00DD6B12" w:rsidDel="00C42F85">
                <w:rPr>
                  <w:rFonts w:ascii="Times" w:hAnsi="Times"/>
                  <w:color w:val="000000"/>
                  <w:rPrChange w:id="4279" w:author="Adriana  Casas" w:date="2015-07-08T15:43:00Z">
                    <w:rPr>
                      <w:color w:val="000000"/>
                    </w:rPr>
                  </w:rPrChange>
                </w:rPr>
                <w:delText>comentario de un texto sobre deslocalización</w:delText>
              </w:r>
            </w:del>
            <w:ins w:id="4280" w:author="Adriana  Casas" w:date="2015-07-10T21:05:00Z">
              <w:r>
                <w:rPr>
                  <w:rFonts w:ascii="Times" w:hAnsi="Times"/>
                  <w:color w:val="000000"/>
                </w:rPr>
                <w:t>Las actividades económicas</w:t>
              </w:r>
            </w:ins>
          </w:p>
        </w:tc>
      </w:tr>
      <w:tr w:rsidR="006C738E" w:rsidRPr="00DD6B12" w14:paraId="285E1620"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89747C" w14:textId="77777777" w:rsidR="006C738E" w:rsidRPr="00DD6B12" w:rsidRDefault="006C738E" w:rsidP="00DD6B12">
            <w:pPr>
              <w:spacing w:line="240" w:lineRule="auto"/>
              <w:ind w:left="-120"/>
              <w:rPr>
                <w:rFonts w:ascii="Times" w:hAnsi="Times"/>
                <w:rPrChange w:id="4281" w:author="Adriana  Casas" w:date="2015-07-08T15:43:00Z">
                  <w:rPr/>
                </w:rPrChange>
              </w:rPr>
              <w:pPrChange w:id="4282" w:author="Adriana  Casas" w:date="2015-07-08T15:43:00Z">
                <w:pPr>
                  <w:ind w:left="-120"/>
                </w:pPr>
              </w:pPrChange>
            </w:pPr>
            <w:r w:rsidRPr="00DD6B12">
              <w:rPr>
                <w:rFonts w:ascii="Times" w:hAnsi="Times"/>
                <w:b/>
                <w:color w:val="000000"/>
                <w:rPrChange w:id="4283"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4D4698BB" w14:textId="74C642E1" w:rsidR="006C738E" w:rsidRPr="00DD6B12" w:rsidRDefault="006C738E" w:rsidP="00DD6B12">
            <w:pPr>
              <w:spacing w:line="240" w:lineRule="auto"/>
              <w:ind w:left="-120"/>
              <w:rPr>
                <w:rFonts w:ascii="Times" w:hAnsi="Times"/>
                <w:rPrChange w:id="4284" w:author="Adriana  Casas" w:date="2015-07-08T15:43:00Z">
                  <w:rPr/>
                </w:rPrChange>
              </w:rPr>
              <w:pPrChange w:id="4285" w:author="Adriana  Casas" w:date="2015-07-08T15:43:00Z">
                <w:pPr>
                  <w:ind w:left="-120"/>
                </w:pPr>
              </w:pPrChange>
            </w:pPr>
            <w:del w:id="4286" w:author="Adriana  Casas" w:date="2015-07-10T21:06:00Z">
              <w:r w:rsidRPr="00DD6B12" w:rsidDel="00C42F85">
                <w:rPr>
                  <w:rFonts w:ascii="Times" w:hAnsi="Times"/>
                  <w:color w:val="000000"/>
                  <w:rPrChange w:id="4287" w:author="Adriana  Casas" w:date="2015-07-08T15:43:00Z">
                    <w:rPr>
                      <w:color w:val="000000"/>
                    </w:rPr>
                  </w:rPrChange>
                </w:rPr>
                <w:delText xml:space="preserve">Comentario de un texto sobre deslocalización </w:delText>
              </w:r>
            </w:del>
            <w:ins w:id="4288" w:author="Adriana  Casas" w:date="2015-07-10T21:06:00Z">
              <w:r w:rsidR="00C42F85">
                <w:rPr>
                  <w:rFonts w:ascii="Times" w:hAnsi="Times"/>
                  <w:color w:val="000000"/>
                </w:rPr>
                <w:t>Actividad que exige relacionar una serie de conceptos propios del sector primario con su definición</w:t>
              </w:r>
            </w:ins>
          </w:p>
        </w:tc>
      </w:tr>
    </w:tbl>
    <w:p w14:paraId="3C839B72" w14:textId="77777777" w:rsidR="006C738E" w:rsidRPr="00DD6B12" w:rsidRDefault="006C738E" w:rsidP="00DD6B12">
      <w:pPr>
        <w:spacing w:line="240" w:lineRule="auto"/>
        <w:rPr>
          <w:rFonts w:ascii="Times" w:hAnsi="Times"/>
          <w:rPrChange w:id="4289" w:author="Adriana  Casas" w:date="2015-07-08T15:43:00Z">
            <w:rPr/>
          </w:rPrChange>
        </w:rPr>
        <w:pPrChange w:id="4290" w:author="Adriana  Casas" w:date="2015-07-08T15:43:00Z">
          <w:pPr/>
        </w:pPrChange>
      </w:pPr>
      <w:r w:rsidRPr="00DD6B12">
        <w:rPr>
          <w:rFonts w:ascii="Times" w:eastAsia="Calibri" w:hAnsi="Times" w:cs="Calibri"/>
          <w:color w:val="000000"/>
          <w:sz w:val="22"/>
          <w:rPrChange w:id="4291" w:author="Adriana  Casas" w:date="2015-07-08T15:43:00Z">
            <w:rPr>
              <w:rFonts w:ascii="Calibri" w:eastAsia="Calibri" w:hAnsi="Calibri" w:cs="Calibri"/>
              <w:color w:val="000000"/>
              <w:sz w:val="22"/>
            </w:rPr>
          </w:rPrChange>
        </w:rPr>
        <w:t xml:space="preserve"> </w:t>
      </w:r>
    </w:p>
    <w:p w14:paraId="1FEF4BBE" w14:textId="77777777" w:rsidR="006C738E" w:rsidRPr="00DD6B12" w:rsidRDefault="006C738E" w:rsidP="00DD6B12">
      <w:pPr>
        <w:spacing w:line="240" w:lineRule="auto"/>
        <w:rPr>
          <w:rFonts w:ascii="Times" w:hAnsi="Times"/>
          <w:rPrChange w:id="4292" w:author="Adriana  Casas" w:date="2015-07-08T15:43:00Z">
            <w:rPr/>
          </w:rPrChange>
        </w:rPr>
        <w:pPrChange w:id="4293" w:author="Adriana  Casas" w:date="2015-07-08T15:43:00Z">
          <w:pPr/>
        </w:pPrChange>
      </w:pPr>
    </w:p>
    <w:tbl>
      <w:tblPr>
        <w:tblStyle w:val="57"/>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rsidDel="00744F7E" w14:paraId="4AA3DF3A" w14:textId="49154233" w:rsidTr="006C738E">
        <w:trPr>
          <w:del w:id="4294" w:author="Adriana  Casas" w:date="2015-07-10T21:06:00Z"/>
        </w:trPr>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A397E02" w14:textId="2E59E0E3" w:rsidR="006C738E" w:rsidRPr="00DD6B12" w:rsidDel="00744F7E" w:rsidRDefault="006C738E" w:rsidP="006E29D3">
            <w:pPr>
              <w:spacing w:line="240" w:lineRule="auto"/>
              <w:jc w:val="center"/>
              <w:rPr>
                <w:del w:id="4295" w:author="Adriana  Casas" w:date="2015-07-10T21:06:00Z"/>
                <w:rFonts w:ascii="Times" w:eastAsia="Calibri" w:hAnsi="Times"/>
                <w:b/>
                <w:color w:val="FFFFFF" w:themeColor="background1"/>
                <w:highlight w:val="none"/>
                <w:rPrChange w:id="4296" w:author="Adriana  Casas" w:date="2015-07-08T15:43:00Z">
                  <w:rPr>
                    <w:del w:id="4297" w:author="Adriana  Casas" w:date="2015-07-10T21:06:00Z"/>
                    <w:rFonts w:eastAsia="Calibri"/>
                    <w:b/>
                    <w:color w:val="FFFFFF" w:themeColor="background1"/>
                    <w:highlight w:val="none"/>
                  </w:rPr>
                </w:rPrChange>
              </w:rPr>
            </w:pPr>
            <w:del w:id="4298" w:author="Adriana  Casas" w:date="2015-07-10T21:06:00Z">
              <w:r w:rsidRPr="00DD6B12" w:rsidDel="00744F7E">
                <w:rPr>
                  <w:rFonts w:ascii="Times" w:eastAsia="Calibri" w:hAnsi="Times"/>
                  <w:b/>
                  <w:color w:val="FFFFFF" w:themeColor="background1"/>
                  <w:highlight w:val="none"/>
                  <w:rPrChange w:id="4299" w:author="Adriana  Casas" w:date="2015-07-08T15:43:00Z">
                    <w:rPr>
                      <w:rFonts w:eastAsia="Calibri"/>
                      <w:b/>
                      <w:color w:val="FFFFFF" w:themeColor="background1"/>
                      <w:highlight w:val="none"/>
                    </w:rPr>
                  </w:rPrChange>
                </w:rPr>
                <w:delText>Practica: recurso aprovechado</w:delText>
              </w:r>
            </w:del>
          </w:p>
        </w:tc>
      </w:tr>
      <w:tr w:rsidR="006C738E" w:rsidRPr="00DD6B12" w:rsidDel="00744F7E" w14:paraId="58A55E57" w14:textId="4B1D3B9F" w:rsidTr="006C738E">
        <w:trPr>
          <w:del w:id="4300" w:author="Adriana  Casas" w:date="2015-07-10T21:06: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B79F5F" w14:textId="4F01906E" w:rsidR="006C738E" w:rsidRPr="00DD6B12" w:rsidDel="00744F7E" w:rsidRDefault="006C738E" w:rsidP="00DD6B12">
            <w:pPr>
              <w:spacing w:line="240" w:lineRule="auto"/>
              <w:ind w:left="-120"/>
              <w:rPr>
                <w:del w:id="4301" w:author="Adriana  Casas" w:date="2015-07-10T21:06:00Z"/>
                <w:rFonts w:ascii="Times" w:hAnsi="Times"/>
                <w:rPrChange w:id="4302" w:author="Adriana  Casas" w:date="2015-07-08T15:43:00Z">
                  <w:rPr>
                    <w:del w:id="4303" w:author="Adriana  Casas" w:date="2015-07-10T21:06:00Z"/>
                  </w:rPr>
                </w:rPrChange>
              </w:rPr>
              <w:pPrChange w:id="4304" w:author="Adriana  Casas" w:date="2015-07-08T15:43:00Z">
                <w:pPr>
                  <w:ind w:left="-120"/>
                </w:pPr>
              </w:pPrChange>
            </w:pPr>
            <w:del w:id="4305" w:author="Adriana  Casas" w:date="2015-07-10T21:06:00Z">
              <w:r w:rsidRPr="00DD6B12" w:rsidDel="00744F7E">
                <w:rPr>
                  <w:rFonts w:ascii="Times" w:hAnsi="Times"/>
                  <w:b/>
                  <w:color w:val="000000"/>
                  <w:rPrChange w:id="4306" w:author="Adriana  Casas" w:date="2015-07-08T15:43:00Z">
                    <w:rPr>
                      <w:b/>
                      <w:color w:val="000000"/>
                    </w:rPr>
                  </w:rPrChange>
                </w:rPr>
                <w:delText>Código</w:delText>
              </w:r>
            </w:del>
          </w:p>
        </w:tc>
        <w:tc>
          <w:tcPr>
            <w:tcW w:w="6480" w:type="dxa"/>
            <w:tcBorders>
              <w:bottom w:val="single" w:sz="8" w:space="0" w:color="000000"/>
              <w:right w:val="single" w:sz="8" w:space="0" w:color="000000"/>
            </w:tcBorders>
            <w:tcMar>
              <w:top w:w="100" w:type="dxa"/>
              <w:left w:w="100" w:type="dxa"/>
              <w:bottom w:w="100" w:type="dxa"/>
              <w:right w:w="100" w:type="dxa"/>
            </w:tcMar>
          </w:tcPr>
          <w:p w14:paraId="1E69B730" w14:textId="1842860C" w:rsidR="006C738E" w:rsidRPr="00DD6B12" w:rsidDel="00744F7E" w:rsidRDefault="00F41E25" w:rsidP="00DD6B12">
            <w:pPr>
              <w:spacing w:line="240" w:lineRule="auto"/>
              <w:ind w:left="-120"/>
              <w:rPr>
                <w:del w:id="4307" w:author="Adriana  Casas" w:date="2015-07-10T21:06:00Z"/>
                <w:rFonts w:ascii="Times" w:hAnsi="Times"/>
                <w:rPrChange w:id="4308" w:author="Adriana  Casas" w:date="2015-07-08T15:43:00Z">
                  <w:rPr>
                    <w:del w:id="4309" w:author="Adriana  Casas" w:date="2015-07-10T21:06:00Z"/>
                  </w:rPr>
                </w:rPrChange>
              </w:rPr>
              <w:pPrChange w:id="4310" w:author="Adriana  Casas" w:date="2015-07-08T15:43:00Z">
                <w:pPr>
                  <w:ind w:left="-120"/>
                </w:pPr>
              </w:pPrChange>
            </w:pPr>
            <w:del w:id="4311" w:author="Adriana  Casas" w:date="2015-07-10T21:06:00Z">
              <w:r w:rsidRPr="00DD6B12" w:rsidDel="00744F7E">
                <w:rPr>
                  <w:rFonts w:ascii="Times" w:hAnsi="Times"/>
                  <w:color w:val="000000"/>
                  <w:rPrChange w:id="4312" w:author="Adriana  Casas" w:date="2015-07-08T15:43:00Z">
                    <w:rPr>
                      <w:color w:val="000000"/>
                    </w:rPr>
                  </w:rPrChange>
                </w:rPr>
                <w:delText>CS_10_05</w:delText>
              </w:r>
              <w:r w:rsidR="000434EB" w:rsidRPr="00DD6B12" w:rsidDel="00744F7E">
                <w:rPr>
                  <w:rFonts w:ascii="Times" w:hAnsi="Times"/>
                  <w:color w:val="000000"/>
                  <w:rPrChange w:id="4313" w:author="Adriana  Casas" w:date="2015-07-08T15:43:00Z">
                    <w:rPr>
                      <w:color w:val="000000"/>
                    </w:rPr>
                  </w:rPrChange>
                </w:rPr>
                <w:delText>_CO REC17</w:delText>
              </w:r>
              <w:r w:rsidR="006C738E" w:rsidRPr="00DD6B12" w:rsidDel="00744F7E">
                <w:rPr>
                  <w:rFonts w:ascii="Times" w:hAnsi="Times"/>
                  <w:color w:val="000000"/>
                  <w:rPrChange w:id="4314" w:author="Adriana  Casas" w:date="2015-07-08T15:43:00Z">
                    <w:rPr>
                      <w:color w:val="000000"/>
                    </w:rPr>
                  </w:rPrChange>
                </w:rPr>
                <w:delText>0</w:delText>
              </w:r>
            </w:del>
          </w:p>
        </w:tc>
      </w:tr>
      <w:tr w:rsidR="006C738E" w:rsidRPr="00DD6B12" w:rsidDel="00744F7E" w14:paraId="04F256EB" w14:textId="5BFCA2E8" w:rsidTr="006C738E">
        <w:trPr>
          <w:trHeight w:val="600"/>
          <w:del w:id="4315" w:author="Adriana  Casas" w:date="2015-07-10T21:06: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210865" w14:textId="7DDAA3C7" w:rsidR="006C738E" w:rsidRPr="00DD6B12" w:rsidDel="00744F7E" w:rsidRDefault="006C738E" w:rsidP="00DD6B12">
            <w:pPr>
              <w:spacing w:line="240" w:lineRule="auto"/>
              <w:ind w:left="-120"/>
              <w:rPr>
                <w:del w:id="4316" w:author="Adriana  Casas" w:date="2015-07-10T21:06:00Z"/>
                <w:rFonts w:ascii="Times" w:hAnsi="Times"/>
                <w:rPrChange w:id="4317" w:author="Adriana  Casas" w:date="2015-07-08T15:43:00Z">
                  <w:rPr>
                    <w:del w:id="4318" w:author="Adriana  Casas" w:date="2015-07-10T21:06:00Z"/>
                  </w:rPr>
                </w:rPrChange>
              </w:rPr>
              <w:pPrChange w:id="4319" w:author="Adriana  Casas" w:date="2015-07-08T15:43:00Z">
                <w:pPr>
                  <w:ind w:left="-120"/>
                </w:pPr>
              </w:pPrChange>
            </w:pPr>
            <w:del w:id="4320" w:author="Adriana  Casas" w:date="2015-07-10T21:06:00Z">
              <w:r w:rsidRPr="00DD6B12" w:rsidDel="00744F7E">
                <w:rPr>
                  <w:rFonts w:ascii="Times" w:hAnsi="Times"/>
                  <w:b/>
                  <w:color w:val="000000"/>
                  <w:rPrChange w:id="4321" w:author="Adriana  Casas" w:date="2015-07-08T15:43:00Z">
                    <w:rPr>
                      <w:b/>
                      <w:color w:val="000000"/>
                    </w:rPr>
                  </w:rPrChange>
                </w:rPr>
                <w:delText>Título</w:delText>
              </w:r>
            </w:del>
          </w:p>
        </w:tc>
        <w:tc>
          <w:tcPr>
            <w:tcW w:w="6480" w:type="dxa"/>
            <w:tcBorders>
              <w:bottom w:val="single" w:sz="8" w:space="0" w:color="000000"/>
              <w:right w:val="single" w:sz="8" w:space="0" w:color="000000"/>
            </w:tcBorders>
            <w:tcMar>
              <w:top w:w="100" w:type="dxa"/>
              <w:left w:w="100" w:type="dxa"/>
              <w:bottom w:w="100" w:type="dxa"/>
              <w:right w:w="100" w:type="dxa"/>
            </w:tcMar>
          </w:tcPr>
          <w:p w14:paraId="1D4BEDE6" w14:textId="29F2A04E" w:rsidR="006C738E" w:rsidRPr="00DD6B12" w:rsidDel="00744F7E" w:rsidRDefault="006C738E" w:rsidP="00DD6B12">
            <w:pPr>
              <w:spacing w:line="240" w:lineRule="auto"/>
              <w:ind w:left="-120"/>
              <w:rPr>
                <w:del w:id="4322" w:author="Adriana  Casas" w:date="2015-07-10T21:06:00Z"/>
                <w:rFonts w:ascii="Times" w:hAnsi="Times"/>
                <w:rPrChange w:id="4323" w:author="Adriana  Casas" w:date="2015-07-08T15:43:00Z">
                  <w:rPr>
                    <w:del w:id="4324" w:author="Adriana  Casas" w:date="2015-07-10T21:06:00Z"/>
                  </w:rPr>
                </w:rPrChange>
              </w:rPr>
              <w:pPrChange w:id="4325" w:author="Adriana  Casas" w:date="2015-07-08T15:43:00Z">
                <w:pPr>
                  <w:ind w:left="-120"/>
                </w:pPr>
              </w:pPrChange>
            </w:pPr>
            <w:del w:id="4326" w:author="Adriana  Casas" w:date="2015-07-10T21:06:00Z">
              <w:r w:rsidRPr="00DD6B12" w:rsidDel="00744F7E">
                <w:rPr>
                  <w:rFonts w:ascii="Times" w:hAnsi="Times"/>
                  <w:color w:val="000000"/>
                  <w:rPrChange w:id="4327" w:author="Adriana  Casas" w:date="2015-07-08T15:43:00Z">
                    <w:rPr>
                      <w:color w:val="000000"/>
                    </w:rPr>
                  </w:rPrChange>
                </w:rPr>
                <w:delText>Principales actividades del sector terciario</w:delText>
              </w:r>
            </w:del>
          </w:p>
        </w:tc>
      </w:tr>
      <w:tr w:rsidR="006C738E" w:rsidRPr="00DD6B12" w:rsidDel="00744F7E" w14:paraId="65C5C2DA" w14:textId="38C0606D" w:rsidTr="006C738E">
        <w:trPr>
          <w:del w:id="4328" w:author="Adriana  Casas" w:date="2015-07-10T21:06: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FD17FD" w14:textId="28BE43D0" w:rsidR="006C738E" w:rsidRPr="00DD6B12" w:rsidDel="00744F7E" w:rsidRDefault="006C738E" w:rsidP="00DD6B12">
            <w:pPr>
              <w:spacing w:line="240" w:lineRule="auto"/>
              <w:ind w:left="-120"/>
              <w:rPr>
                <w:del w:id="4329" w:author="Adriana  Casas" w:date="2015-07-10T21:06:00Z"/>
                <w:rFonts w:ascii="Times" w:hAnsi="Times"/>
                <w:rPrChange w:id="4330" w:author="Adriana  Casas" w:date="2015-07-08T15:43:00Z">
                  <w:rPr>
                    <w:del w:id="4331" w:author="Adriana  Casas" w:date="2015-07-10T21:06:00Z"/>
                  </w:rPr>
                </w:rPrChange>
              </w:rPr>
              <w:pPrChange w:id="4332" w:author="Adriana  Casas" w:date="2015-07-08T15:43:00Z">
                <w:pPr>
                  <w:ind w:left="-120"/>
                </w:pPr>
              </w:pPrChange>
            </w:pPr>
            <w:del w:id="4333" w:author="Adriana  Casas" w:date="2015-07-10T21:06:00Z">
              <w:r w:rsidRPr="00DD6B12" w:rsidDel="00744F7E">
                <w:rPr>
                  <w:rFonts w:ascii="Times" w:hAnsi="Times"/>
                  <w:b/>
                  <w:color w:val="000000"/>
                  <w:rPrChange w:id="4334" w:author="Adriana  Casas" w:date="2015-07-08T15:43:00Z">
                    <w:rPr>
                      <w:b/>
                      <w:color w:val="000000"/>
                    </w:rPr>
                  </w:rPrChange>
                </w:rPr>
                <w:delText>Ubicación en AulaPlaneta</w:delText>
              </w:r>
            </w:del>
          </w:p>
        </w:tc>
        <w:tc>
          <w:tcPr>
            <w:tcW w:w="6480" w:type="dxa"/>
            <w:tcBorders>
              <w:bottom w:val="single" w:sz="8" w:space="0" w:color="000000"/>
              <w:right w:val="single" w:sz="8" w:space="0" w:color="000000"/>
            </w:tcBorders>
            <w:tcMar>
              <w:top w:w="100" w:type="dxa"/>
              <w:left w:w="100" w:type="dxa"/>
              <w:bottom w:w="100" w:type="dxa"/>
              <w:right w:w="100" w:type="dxa"/>
            </w:tcMar>
          </w:tcPr>
          <w:p w14:paraId="0B8E1B9B" w14:textId="144867BC" w:rsidR="006C738E" w:rsidRPr="00DD6B12" w:rsidDel="00744F7E" w:rsidRDefault="006C738E" w:rsidP="00DD6B12">
            <w:pPr>
              <w:spacing w:line="240" w:lineRule="auto"/>
              <w:ind w:left="-120"/>
              <w:rPr>
                <w:del w:id="4335" w:author="Adriana  Casas" w:date="2015-07-10T21:06:00Z"/>
                <w:rFonts w:ascii="Times" w:hAnsi="Times"/>
                <w:rPrChange w:id="4336" w:author="Adriana  Casas" w:date="2015-07-08T15:43:00Z">
                  <w:rPr>
                    <w:del w:id="4337" w:author="Adriana  Casas" w:date="2015-07-10T21:06:00Z"/>
                  </w:rPr>
                </w:rPrChange>
              </w:rPr>
              <w:pPrChange w:id="4338" w:author="Adriana  Casas" w:date="2015-07-08T15:43:00Z">
                <w:pPr>
                  <w:ind w:left="-120"/>
                </w:pPr>
              </w:pPrChange>
            </w:pPr>
            <w:del w:id="4339" w:author="Adriana  Casas" w:date="2015-07-10T21:06:00Z">
              <w:r w:rsidRPr="00DD6B12" w:rsidDel="00744F7E">
                <w:rPr>
                  <w:rFonts w:ascii="Times" w:hAnsi="Times"/>
                  <w:color w:val="000000"/>
                  <w:rPrChange w:id="4340" w:author="Adriana  Casas" w:date="2015-07-08T15:43:00Z">
                    <w:rPr>
                      <w:color w:val="000000"/>
                    </w:rPr>
                  </w:rPrChange>
                </w:rPr>
                <w:delText>3ESO/CS/El sector terciario/las actividades del sector terciar</w:delText>
              </w:r>
              <w:r w:rsidRPr="00DD6B12" w:rsidDel="00744F7E">
                <w:rPr>
                  <w:rFonts w:ascii="Times" w:eastAsia="Calibri" w:hAnsi="Times"/>
                  <w:color w:val="000000"/>
                  <w:rPrChange w:id="4341" w:author="Adriana  Casas" w:date="2015-07-08T15:43:00Z">
                    <w:rPr>
                      <w:rFonts w:eastAsia="Calibri"/>
                      <w:color w:val="000000"/>
                    </w:rPr>
                  </w:rPrChange>
                </w:rPr>
                <w:delText>io</w:delText>
              </w:r>
              <w:r w:rsidRPr="00DD6B12" w:rsidDel="00744F7E">
                <w:rPr>
                  <w:rFonts w:ascii="Times" w:hAnsi="Times"/>
                  <w:color w:val="000000"/>
                  <w:rPrChange w:id="4342" w:author="Adriana  Casas" w:date="2015-07-08T15:43:00Z">
                    <w:rPr>
                      <w:color w:val="000000"/>
                    </w:rPr>
                  </w:rPrChange>
                </w:rPr>
                <w:delText>).</w:delText>
              </w:r>
            </w:del>
          </w:p>
        </w:tc>
      </w:tr>
      <w:tr w:rsidR="006C738E" w:rsidRPr="00DD6B12" w:rsidDel="00744F7E" w14:paraId="5F575419" w14:textId="085DEE70" w:rsidTr="006C738E">
        <w:trPr>
          <w:del w:id="4343" w:author="Adriana  Casas" w:date="2015-07-10T21:06: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D11237" w14:textId="013AFABE" w:rsidR="006C738E" w:rsidRPr="00DD6B12" w:rsidDel="00744F7E" w:rsidRDefault="006C738E" w:rsidP="00DD6B12">
            <w:pPr>
              <w:spacing w:line="240" w:lineRule="auto"/>
              <w:ind w:left="-120"/>
              <w:rPr>
                <w:del w:id="4344" w:author="Adriana  Casas" w:date="2015-07-10T21:06:00Z"/>
                <w:rFonts w:ascii="Times" w:hAnsi="Times"/>
                <w:rPrChange w:id="4345" w:author="Adriana  Casas" w:date="2015-07-08T15:43:00Z">
                  <w:rPr>
                    <w:del w:id="4346" w:author="Adriana  Casas" w:date="2015-07-10T21:06:00Z"/>
                  </w:rPr>
                </w:rPrChange>
              </w:rPr>
              <w:pPrChange w:id="4347" w:author="Adriana  Casas" w:date="2015-07-08T15:43:00Z">
                <w:pPr>
                  <w:ind w:left="-120"/>
                </w:pPr>
              </w:pPrChange>
            </w:pPr>
            <w:del w:id="4348" w:author="Adriana  Casas" w:date="2015-07-10T21:06:00Z">
              <w:r w:rsidRPr="00DD6B12" w:rsidDel="00744F7E">
                <w:rPr>
                  <w:rFonts w:ascii="Times" w:hAnsi="Times"/>
                  <w:b/>
                  <w:color w:val="000000"/>
                  <w:rPrChange w:id="4349" w:author="Adriana  Casas" w:date="2015-07-08T15:43:00Z">
                    <w:rPr>
                      <w:b/>
                      <w:color w:val="000000"/>
                    </w:rPr>
                  </w:rPrChange>
                </w:rPr>
                <w:delText>Descripción</w:delText>
              </w:r>
            </w:del>
          </w:p>
        </w:tc>
        <w:tc>
          <w:tcPr>
            <w:tcW w:w="6480" w:type="dxa"/>
            <w:tcBorders>
              <w:bottom w:val="single" w:sz="8" w:space="0" w:color="000000"/>
              <w:right w:val="single" w:sz="8" w:space="0" w:color="000000"/>
            </w:tcBorders>
            <w:tcMar>
              <w:top w:w="100" w:type="dxa"/>
              <w:left w:w="100" w:type="dxa"/>
              <w:bottom w:w="100" w:type="dxa"/>
              <w:right w:w="100" w:type="dxa"/>
            </w:tcMar>
          </w:tcPr>
          <w:p w14:paraId="65B4ACD5" w14:textId="725029BB" w:rsidR="006C738E" w:rsidRPr="00DD6B12" w:rsidDel="00744F7E" w:rsidRDefault="006C738E" w:rsidP="00DD6B12">
            <w:pPr>
              <w:spacing w:line="240" w:lineRule="auto"/>
              <w:ind w:left="-120"/>
              <w:rPr>
                <w:del w:id="4350" w:author="Adriana  Casas" w:date="2015-07-10T21:06:00Z"/>
                <w:rFonts w:ascii="Times" w:hAnsi="Times"/>
                <w:rPrChange w:id="4351" w:author="Adriana  Casas" w:date="2015-07-08T15:43:00Z">
                  <w:rPr>
                    <w:del w:id="4352" w:author="Adriana  Casas" w:date="2015-07-10T21:06:00Z"/>
                  </w:rPr>
                </w:rPrChange>
              </w:rPr>
              <w:pPrChange w:id="4353" w:author="Adriana  Casas" w:date="2015-07-08T15:43:00Z">
                <w:pPr>
                  <w:ind w:left="-120"/>
                </w:pPr>
              </w:pPrChange>
            </w:pPr>
            <w:del w:id="4354" w:author="Adriana  Casas" w:date="2015-07-10T21:06:00Z">
              <w:r w:rsidRPr="00DD6B12" w:rsidDel="00744F7E">
                <w:rPr>
                  <w:rFonts w:ascii="Times" w:hAnsi="Times"/>
                  <w:color w:val="000000"/>
                  <w:rPrChange w:id="4355" w:author="Adriana  Casas" w:date="2015-07-08T15:43:00Z">
                    <w:rPr>
                      <w:color w:val="000000"/>
                    </w:rPr>
                  </w:rPrChange>
                </w:rPr>
                <w:delText>Reconoce cuáles son algunas de las actividades propias del sector servicios</w:delText>
              </w:r>
            </w:del>
          </w:p>
        </w:tc>
      </w:tr>
    </w:tbl>
    <w:p w14:paraId="3442326D" w14:textId="1690E9C6" w:rsidR="006C738E" w:rsidRPr="00DD6B12" w:rsidDel="00744F7E" w:rsidRDefault="006C738E" w:rsidP="00DD6B12">
      <w:pPr>
        <w:spacing w:line="240" w:lineRule="auto"/>
        <w:rPr>
          <w:del w:id="4356" w:author="Adriana  Casas" w:date="2015-07-10T21:06:00Z"/>
          <w:rFonts w:ascii="Times" w:hAnsi="Times"/>
          <w:rPrChange w:id="4357" w:author="Adriana  Casas" w:date="2015-07-08T15:43:00Z">
            <w:rPr>
              <w:del w:id="4358" w:author="Adriana  Casas" w:date="2015-07-10T21:06:00Z"/>
            </w:rPr>
          </w:rPrChange>
        </w:rPr>
        <w:pPrChange w:id="4359" w:author="Adriana  Casas" w:date="2015-07-08T15:43:00Z">
          <w:pPr/>
        </w:pPrChange>
      </w:pPr>
    </w:p>
    <w:tbl>
      <w:tblPr>
        <w:tblStyle w:val="56"/>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75"/>
      </w:tblGrid>
      <w:tr w:rsidR="006C738E" w:rsidRPr="00DD6B12" w:rsidDel="00744F7E" w14:paraId="7E1C34CA" w14:textId="50F35E18" w:rsidTr="006C738E">
        <w:trPr>
          <w:del w:id="4360" w:author="Adriana  Casas" w:date="2015-07-10T21:06:00Z"/>
        </w:trPr>
        <w:tc>
          <w:tcPr>
            <w:tcW w:w="877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A95564A" w14:textId="5065156A" w:rsidR="006C738E" w:rsidRPr="00DD6B12" w:rsidDel="00744F7E" w:rsidRDefault="006C738E" w:rsidP="006E29D3">
            <w:pPr>
              <w:spacing w:line="240" w:lineRule="auto"/>
              <w:jc w:val="center"/>
              <w:rPr>
                <w:del w:id="4361" w:author="Adriana  Casas" w:date="2015-07-10T21:06:00Z"/>
                <w:rFonts w:ascii="Times" w:eastAsia="Calibri" w:hAnsi="Times"/>
                <w:b/>
                <w:color w:val="FFFFFF" w:themeColor="background1"/>
                <w:highlight w:val="none"/>
                <w:rPrChange w:id="4362" w:author="Adriana  Casas" w:date="2015-07-08T15:43:00Z">
                  <w:rPr>
                    <w:del w:id="4363" w:author="Adriana  Casas" w:date="2015-07-10T21:06:00Z"/>
                    <w:rFonts w:eastAsia="Calibri"/>
                    <w:b/>
                    <w:color w:val="FFFFFF" w:themeColor="background1"/>
                    <w:highlight w:val="none"/>
                  </w:rPr>
                </w:rPrChange>
              </w:rPr>
            </w:pPr>
            <w:del w:id="4364" w:author="Adriana  Casas" w:date="2015-07-10T21:06:00Z">
              <w:r w:rsidRPr="00DD6B12" w:rsidDel="00744F7E">
                <w:rPr>
                  <w:rFonts w:ascii="Times" w:eastAsia="Calibri" w:hAnsi="Times"/>
                  <w:b/>
                  <w:color w:val="FFFFFF" w:themeColor="background1"/>
                  <w:highlight w:val="none"/>
                  <w:rPrChange w:id="4365" w:author="Adriana  Casas" w:date="2015-07-08T15:43:00Z">
                    <w:rPr>
                      <w:rFonts w:eastAsia="Calibri"/>
                      <w:b/>
                      <w:color w:val="FFFFFF" w:themeColor="background1"/>
                      <w:highlight w:val="none"/>
                    </w:rPr>
                  </w:rPrChange>
                </w:rPr>
                <w:delText xml:space="preserve">Recuerda   </w:delText>
              </w:r>
            </w:del>
          </w:p>
        </w:tc>
      </w:tr>
      <w:tr w:rsidR="00F41E25" w:rsidRPr="00DD6B12" w:rsidDel="00744F7E" w14:paraId="05C2525A" w14:textId="137ABD0D" w:rsidTr="00177A54">
        <w:trPr>
          <w:del w:id="4366" w:author="Adriana  Casas" w:date="2015-07-10T21:06:00Z"/>
        </w:trPr>
        <w:tc>
          <w:tcPr>
            <w:tcW w:w="87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221668" w14:textId="4931B85E" w:rsidR="00F41E25" w:rsidRPr="00DD6B12" w:rsidDel="00744F7E" w:rsidRDefault="00F41E25" w:rsidP="006E29D3">
            <w:pPr>
              <w:spacing w:line="240" w:lineRule="auto"/>
              <w:jc w:val="left"/>
              <w:rPr>
                <w:del w:id="4367" w:author="Adriana  Casas" w:date="2015-07-10T21:06:00Z"/>
                <w:rFonts w:ascii="Times" w:hAnsi="Times"/>
                <w:rPrChange w:id="4368" w:author="Adriana  Casas" w:date="2015-07-08T15:43:00Z">
                  <w:rPr>
                    <w:del w:id="4369" w:author="Adriana  Casas" w:date="2015-07-10T21:06:00Z"/>
                  </w:rPr>
                </w:rPrChange>
              </w:rPr>
            </w:pPr>
            <w:del w:id="4370" w:author="Adriana  Casas" w:date="2015-07-10T21:06:00Z">
              <w:r w:rsidRPr="00DD6B12" w:rsidDel="00744F7E">
                <w:rPr>
                  <w:rFonts w:ascii="Times" w:eastAsia="Calibri" w:hAnsi="Times" w:cs="Calibri"/>
                  <w:color w:val="000000"/>
                  <w:sz w:val="22"/>
                  <w:rPrChange w:id="4371" w:author="Adriana  Casas" w:date="2015-07-08T15:43:00Z">
                    <w:rPr>
                      <w:rFonts w:ascii="Calibri" w:eastAsia="Calibri" w:hAnsi="Calibri" w:cs="Calibri"/>
                      <w:color w:val="000000"/>
                      <w:sz w:val="22"/>
                    </w:rPr>
                  </w:rPrChange>
                </w:rPr>
                <w:delText xml:space="preserve">Los sectores económicos se refieren a una parte de las actividades económicas necesarias para analizar la producción de un país. Según la economía clásica se dividen en: Sector primario o agropecuario, sector secundario o industrial y sector terciario o sector servicios. </w:delText>
              </w:r>
            </w:del>
          </w:p>
        </w:tc>
      </w:tr>
    </w:tbl>
    <w:p w14:paraId="0ADDED83" w14:textId="77777777" w:rsidR="006C738E" w:rsidRPr="00DD6B12" w:rsidDel="00744F7E" w:rsidRDefault="006C738E" w:rsidP="00DD6B12">
      <w:pPr>
        <w:spacing w:line="240" w:lineRule="auto"/>
        <w:rPr>
          <w:del w:id="4372" w:author="Adriana  Casas" w:date="2015-07-10T21:06:00Z"/>
          <w:rFonts w:ascii="Times" w:hAnsi="Times"/>
          <w:rPrChange w:id="4373" w:author="Adriana  Casas" w:date="2015-07-08T15:43:00Z">
            <w:rPr>
              <w:del w:id="4374" w:author="Adriana  Casas" w:date="2015-07-10T21:06:00Z"/>
            </w:rPr>
          </w:rPrChange>
        </w:rPr>
        <w:pPrChange w:id="4375" w:author="Adriana  Casas" w:date="2015-07-08T15:43:00Z">
          <w:pPr/>
        </w:pPrChange>
      </w:pPr>
    </w:p>
    <w:p w14:paraId="7EED7182" w14:textId="46622AFF" w:rsidR="006C738E" w:rsidRPr="00DD6B12" w:rsidDel="00F428EC" w:rsidRDefault="006C738E" w:rsidP="00DD6B12">
      <w:pPr>
        <w:spacing w:line="240" w:lineRule="auto"/>
        <w:rPr>
          <w:del w:id="4376" w:author="Adriana  Casas" w:date="2015-07-10T21:29:00Z"/>
          <w:rFonts w:ascii="Times" w:hAnsi="Times"/>
          <w:rPrChange w:id="4377" w:author="Adriana  Casas" w:date="2015-07-08T15:43:00Z">
            <w:rPr>
              <w:del w:id="4378" w:author="Adriana  Casas" w:date="2015-07-10T21:29:00Z"/>
            </w:rPr>
          </w:rPrChange>
        </w:rPr>
        <w:pPrChange w:id="4379" w:author="Adriana  Casas" w:date="2015-07-08T15:43:00Z">
          <w:pPr/>
        </w:pPrChange>
      </w:pPr>
      <w:del w:id="4380" w:author="Adriana  Casas" w:date="2015-07-10T21:29:00Z">
        <w:r w:rsidRPr="00DD6B12" w:rsidDel="00F428EC">
          <w:rPr>
            <w:rFonts w:ascii="Times" w:hAnsi="Times"/>
            <w:b/>
            <w:rPrChange w:id="4381" w:author="Adriana  Casas" w:date="2015-07-08T15:43:00Z">
              <w:rPr>
                <w:b/>
              </w:rPr>
            </w:rPrChange>
          </w:rPr>
          <w:delText xml:space="preserve">[SECCIÓN 2] </w:delText>
        </w:r>
        <w:r w:rsidRPr="00DD6B12" w:rsidDel="00F428EC">
          <w:rPr>
            <w:rFonts w:ascii="Times" w:hAnsi="Times"/>
            <w:b/>
            <w:color w:val="000000"/>
            <w:rPrChange w:id="4382" w:author="Adriana  Casas" w:date="2015-07-08T15:43:00Z">
              <w:rPr>
                <w:b/>
                <w:color w:val="000000"/>
              </w:rPr>
            </w:rPrChange>
          </w:rPr>
          <w:delText xml:space="preserve">4.1 Sector primario </w:delText>
        </w:r>
      </w:del>
    </w:p>
    <w:p w14:paraId="76288DE5" w14:textId="77777777" w:rsidR="006C738E" w:rsidRPr="00DD6B12" w:rsidRDefault="006C738E" w:rsidP="00DD6B12">
      <w:pPr>
        <w:spacing w:line="240" w:lineRule="auto"/>
        <w:rPr>
          <w:rFonts w:ascii="Times" w:hAnsi="Times"/>
          <w:rPrChange w:id="4383" w:author="Adriana  Casas" w:date="2015-07-08T15:43:00Z">
            <w:rPr/>
          </w:rPrChange>
        </w:rPr>
        <w:pPrChange w:id="4384" w:author="Adriana  Casas" w:date="2015-07-08T15:43:00Z">
          <w:pPr/>
        </w:pPrChange>
      </w:pPr>
    </w:p>
    <w:p w14:paraId="0CD88C32" w14:textId="7810F02E" w:rsidR="006C738E" w:rsidRPr="00DD6B12" w:rsidDel="00744F7E" w:rsidRDefault="006C738E" w:rsidP="00DD6B12">
      <w:pPr>
        <w:spacing w:line="240" w:lineRule="auto"/>
        <w:rPr>
          <w:del w:id="4385" w:author="Adriana  Casas" w:date="2015-07-10T21:06:00Z"/>
          <w:rFonts w:ascii="Times" w:hAnsi="Times"/>
          <w:color w:val="000000"/>
          <w:rPrChange w:id="4386" w:author="Adriana  Casas" w:date="2015-07-08T15:43:00Z">
            <w:rPr>
              <w:del w:id="4387" w:author="Adriana  Casas" w:date="2015-07-10T21:06:00Z"/>
              <w:color w:val="000000"/>
            </w:rPr>
          </w:rPrChange>
        </w:rPr>
        <w:pPrChange w:id="4388" w:author="Adriana  Casas" w:date="2015-07-08T15:43:00Z">
          <w:pPr/>
        </w:pPrChange>
      </w:pPr>
      <w:del w:id="4389" w:author="Adriana  Casas" w:date="2015-07-10T21:06:00Z">
        <w:r w:rsidRPr="00DD6B12" w:rsidDel="00744F7E">
          <w:rPr>
            <w:rFonts w:ascii="Times" w:hAnsi="Times"/>
            <w:color w:val="000000"/>
            <w:rPrChange w:id="4390" w:author="Adriana  Casas" w:date="2015-07-08T15:43:00Z">
              <w:rPr>
                <w:color w:val="000000"/>
              </w:rPr>
            </w:rPrChange>
          </w:rPr>
          <w:delText>Comprende aquellas actividades relacionadas directamente con la explotación de los recursos naturales sin que éstos se transformen. Incluye la agricultura, la ganadería, la pesca, la minería, etc. Esta actividad ha sido tradicionalmente la base de la economía en los países subdesarrollados, que exportan materias primas pero que tienen que importar tecnología y capital.</w:delText>
        </w:r>
      </w:del>
    </w:p>
    <w:tbl>
      <w:tblPr>
        <w:tblStyle w:val="5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160720" w:rsidRPr="00DD6B12" w:rsidDel="00744F7E" w14:paraId="5AFD946B" w14:textId="67938C87" w:rsidTr="00897763">
        <w:trPr>
          <w:del w:id="4391" w:author="Adriana  Casas" w:date="2015-07-10T21:06:00Z"/>
        </w:trPr>
        <w:tc>
          <w:tcPr>
            <w:tcW w:w="8840" w:type="dxa"/>
            <w:gridSpan w:val="2"/>
            <w:shd w:val="clear" w:color="auto" w:fill="0D0D0D"/>
          </w:tcPr>
          <w:p w14:paraId="6A871355" w14:textId="3AB5B2A7" w:rsidR="00160720" w:rsidRPr="00DD6B12" w:rsidDel="00744F7E" w:rsidRDefault="00160720" w:rsidP="00DD6B12">
            <w:pPr>
              <w:spacing w:line="240" w:lineRule="auto"/>
              <w:jc w:val="center"/>
              <w:rPr>
                <w:del w:id="4392" w:author="Adriana  Casas" w:date="2015-07-10T21:06:00Z"/>
                <w:rFonts w:ascii="Times" w:eastAsia="Calibri" w:hAnsi="Times"/>
                <w:b/>
                <w:color w:val="FFFFFF" w:themeColor="background1"/>
                <w:highlight w:val="none"/>
                <w:rPrChange w:id="4393" w:author="Adriana  Casas" w:date="2015-07-08T15:43:00Z">
                  <w:rPr>
                    <w:del w:id="4394" w:author="Adriana  Casas" w:date="2015-07-10T21:06:00Z"/>
                    <w:rFonts w:eastAsia="Calibri"/>
                    <w:b/>
                    <w:color w:val="FFFFFF" w:themeColor="background1"/>
                    <w:highlight w:val="none"/>
                  </w:rPr>
                </w:rPrChange>
              </w:rPr>
              <w:pPrChange w:id="4395" w:author="Adriana  Casas" w:date="2015-07-08T15:43:00Z">
                <w:pPr>
                  <w:jc w:val="center"/>
                </w:pPr>
              </w:pPrChange>
            </w:pPr>
            <w:del w:id="4396" w:author="Adriana  Casas" w:date="2015-07-10T21:06:00Z">
              <w:r w:rsidRPr="00DD6B12" w:rsidDel="00744F7E">
                <w:rPr>
                  <w:rFonts w:ascii="Times" w:eastAsia="Calibri" w:hAnsi="Times"/>
                  <w:b/>
                  <w:color w:val="FFFFFF" w:themeColor="background1"/>
                  <w:highlight w:val="none"/>
                  <w:rPrChange w:id="4397" w:author="Adriana  Casas" w:date="2015-07-08T15:43:00Z">
                    <w:rPr>
                      <w:rFonts w:eastAsia="Calibri"/>
                      <w:b/>
                      <w:color w:val="FFFFFF" w:themeColor="background1"/>
                      <w:highlight w:val="none"/>
                    </w:rPr>
                  </w:rPrChange>
                </w:rPr>
                <w:delText>Imagen (fotografía, gráfica o ilustración)</w:delText>
              </w:r>
            </w:del>
          </w:p>
        </w:tc>
      </w:tr>
      <w:tr w:rsidR="00160720" w:rsidRPr="00DD6B12" w:rsidDel="00744F7E" w14:paraId="4D535DA2" w14:textId="5E6FF075" w:rsidTr="00897763">
        <w:trPr>
          <w:del w:id="4398" w:author="Adriana  Casas" w:date="2015-07-10T21:06:00Z"/>
        </w:trPr>
        <w:tc>
          <w:tcPr>
            <w:tcW w:w="2460" w:type="dxa"/>
          </w:tcPr>
          <w:p w14:paraId="4D33C654" w14:textId="185971FF" w:rsidR="00160720" w:rsidRPr="00DD6B12" w:rsidDel="00744F7E" w:rsidRDefault="00160720" w:rsidP="00DD6B12">
            <w:pPr>
              <w:spacing w:line="240" w:lineRule="auto"/>
              <w:jc w:val="left"/>
              <w:rPr>
                <w:del w:id="4399" w:author="Adriana  Casas" w:date="2015-07-10T21:06:00Z"/>
                <w:rFonts w:ascii="Times" w:hAnsi="Times"/>
                <w:rPrChange w:id="4400" w:author="Adriana  Casas" w:date="2015-07-08T15:43:00Z">
                  <w:rPr>
                    <w:del w:id="4401" w:author="Adriana  Casas" w:date="2015-07-10T21:06:00Z"/>
                  </w:rPr>
                </w:rPrChange>
              </w:rPr>
              <w:pPrChange w:id="4402" w:author="Adriana  Casas" w:date="2015-07-08T15:43:00Z">
                <w:pPr>
                  <w:jc w:val="left"/>
                </w:pPr>
              </w:pPrChange>
            </w:pPr>
            <w:del w:id="4403" w:author="Adriana  Casas" w:date="2015-07-10T21:06:00Z">
              <w:r w:rsidRPr="00DD6B12" w:rsidDel="00744F7E">
                <w:rPr>
                  <w:rFonts w:ascii="Times" w:eastAsia="Calibri" w:hAnsi="Times" w:cs="Calibri"/>
                  <w:color w:val="000000"/>
                  <w:sz w:val="22"/>
                  <w:rPrChange w:id="4404" w:author="Adriana  Casas" w:date="2015-07-08T15:43:00Z">
                    <w:rPr>
                      <w:rFonts w:ascii="Calibri" w:eastAsia="Calibri" w:hAnsi="Calibri" w:cs="Calibri"/>
                      <w:color w:val="000000"/>
                      <w:sz w:val="22"/>
                    </w:rPr>
                  </w:rPrChange>
                </w:rPr>
                <w:delText>Código</w:delText>
              </w:r>
            </w:del>
          </w:p>
        </w:tc>
        <w:tc>
          <w:tcPr>
            <w:tcW w:w="6380" w:type="dxa"/>
          </w:tcPr>
          <w:p w14:paraId="564C6F36" w14:textId="327F731D" w:rsidR="00160720" w:rsidRPr="00DD6B12" w:rsidDel="00744F7E" w:rsidRDefault="00160720" w:rsidP="00DD6B12">
            <w:pPr>
              <w:spacing w:line="240" w:lineRule="auto"/>
              <w:jc w:val="left"/>
              <w:rPr>
                <w:del w:id="4405" w:author="Adriana  Casas" w:date="2015-07-10T21:06:00Z"/>
                <w:rFonts w:ascii="Times" w:hAnsi="Times"/>
                <w:rPrChange w:id="4406" w:author="Adriana  Casas" w:date="2015-07-08T15:43:00Z">
                  <w:rPr>
                    <w:del w:id="4407" w:author="Adriana  Casas" w:date="2015-07-10T21:06:00Z"/>
                  </w:rPr>
                </w:rPrChange>
              </w:rPr>
              <w:pPrChange w:id="4408" w:author="Adriana  Casas" w:date="2015-07-08T15:43:00Z">
                <w:pPr>
                  <w:jc w:val="left"/>
                </w:pPr>
              </w:pPrChange>
            </w:pPr>
            <w:del w:id="4409" w:author="Adriana  Casas" w:date="2015-07-10T21:06:00Z">
              <w:r w:rsidRPr="00DD6B12" w:rsidDel="00744F7E">
                <w:rPr>
                  <w:rFonts w:ascii="Times" w:eastAsia="Calibri" w:hAnsi="Times" w:cs="Calibri"/>
                  <w:color w:val="000000"/>
                  <w:sz w:val="22"/>
                  <w:rPrChange w:id="4410"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4411"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4412" w:author="Adriana  Casas" w:date="2015-07-08T15:43:00Z">
                    <w:rPr>
                      <w:rFonts w:ascii="Calibri" w:eastAsia="Calibri" w:hAnsi="Calibri" w:cs="Calibri"/>
                      <w:color w:val="000000"/>
                      <w:sz w:val="22"/>
                    </w:rPr>
                  </w:rPrChange>
                </w:rPr>
                <w:delText>_IMG19</w:delText>
              </w:r>
            </w:del>
          </w:p>
        </w:tc>
      </w:tr>
      <w:tr w:rsidR="00160720" w:rsidRPr="00DD6B12" w:rsidDel="00744F7E" w14:paraId="22E13E04" w14:textId="3DDF3903" w:rsidTr="00897763">
        <w:trPr>
          <w:del w:id="4413" w:author="Adriana  Casas" w:date="2015-07-10T21:06:00Z"/>
        </w:trPr>
        <w:tc>
          <w:tcPr>
            <w:tcW w:w="2460" w:type="dxa"/>
          </w:tcPr>
          <w:p w14:paraId="123BE2BA" w14:textId="52C00042" w:rsidR="00160720" w:rsidRPr="00DD6B12" w:rsidDel="00744F7E" w:rsidRDefault="00160720" w:rsidP="00DD6B12">
            <w:pPr>
              <w:spacing w:line="240" w:lineRule="auto"/>
              <w:jc w:val="left"/>
              <w:rPr>
                <w:del w:id="4414" w:author="Adriana  Casas" w:date="2015-07-10T21:06:00Z"/>
                <w:rFonts w:ascii="Times" w:hAnsi="Times"/>
                <w:rPrChange w:id="4415" w:author="Adriana  Casas" w:date="2015-07-08T15:43:00Z">
                  <w:rPr>
                    <w:del w:id="4416" w:author="Adriana  Casas" w:date="2015-07-10T21:06:00Z"/>
                  </w:rPr>
                </w:rPrChange>
              </w:rPr>
              <w:pPrChange w:id="4417" w:author="Adriana  Casas" w:date="2015-07-08T15:43:00Z">
                <w:pPr>
                  <w:jc w:val="left"/>
                </w:pPr>
              </w:pPrChange>
            </w:pPr>
            <w:del w:id="4418" w:author="Adriana  Casas" w:date="2015-07-10T21:06:00Z">
              <w:r w:rsidRPr="00DD6B12" w:rsidDel="00744F7E">
                <w:rPr>
                  <w:rFonts w:ascii="Times" w:eastAsia="Calibri" w:hAnsi="Times" w:cs="Calibri"/>
                  <w:color w:val="000000"/>
                  <w:sz w:val="22"/>
                  <w:rPrChange w:id="4419" w:author="Adriana  Casas" w:date="2015-07-08T15:43:00Z">
                    <w:rPr>
                      <w:rFonts w:ascii="Calibri" w:eastAsia="Calibri" w:hAnsi="Calibri" w:cs="Calibri"/>
                      <w:color w:val="000000"/>
                      <w:sz w:val="22"/>
                    </w:rPr>
                  </w:rPrChange>
                </w:rPr>
                <w:delText>Descripción</w:delText>
              </w:r>
            </w:del>
          </w:p>
        </w:tc>
        <w:tc>
          <w:tcPr>
            <w:tcW w:w="6380" w:type="dxa"/>
          </w:tcPr>
          <w:p w14:paraId="1E75A901" w14:textId="0E50692A" w:rsidR="00160720" w:rsidRPr="00DD6B12" w:rsidDel="00744F7E" w:rsidRDefault="00160720" w:rsidP="00DD6B12">
            <w:pPr>
              <w:spacing w:line="240" w:lineRule="auto"/>
              <w:jc w:val="left"/>
              <w:rPr>
                <w:del w:id="4420" w:author="Adriana  Casas" w:date="2015-07-10T21:06:00Z"/>
                <w:rFonts w:ascii="Times" w:hAnsi="Times"/>
                <w:rPrChange w:id="4421" w:author="Adriana  Casas" w:date="2015-07-08T15:43:00Z">
                  <w:rPr>
                    <w:del w:id="4422" w:author="Adriana  Casas" w:date="2015-07-10T21:06:00Z"/>
                  </w:rPr>
                </w:rPrChange>
              </w:rPr>
              <w:pPrChange w:id="4423" w:author="Adriana  Casas" w:date="2015-07-08T15:43:00Z">
                <w:pPr>
                  <w:jc w:val="left"/>
                </w:pPr>
              </w:pPrChange>
            </w:pPr>
            <w:del w:id="4424" w:author="Adriana  Casas" w:date="2015-07-10T21:06:00Z">
              <w:r w:rsidRPr="00DD6B12" w:rsidDel="00744F7E">
                <w:rPr>
                  <w:rFonts w:ascii="Times" w:hAnsi="Times"/>
                  <w:noProof/>
                  <w:lang w:val="es-ES" w:eastAsia="es-ES"/>
                  <w:rPrChange w:id="4425" w:author="Adriana  Casas" w:date="2015-07-08T15:43:00Z">
                    <w:rPr>
                      <w:noProof/>
                      <w:lang w:val="es-ES" w:eastAsia="es-ES"/>
                    </w:rPr>
                  </w:rPrChange>
                </w:rPr>
                <w:drawing>
                  <wp:inline distT="114300" distB="114300" distL="114300" distR="114300" wp14:anchorId="081484D1" wp14:editId="163805EB">
                    <wp:extent cx="1552575" cy="895350"/>
                    <wp:effectExtent l="0" t="0" r="0" b="0"/>
                    <wp:docPr id="4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2"/>
                            <a:srcRect/>
                            <a:stretch>
                              <a:fillRect/>
                            </a:stretch>
                          </pic:blipFill>
                          <pic:spPr>
                            <a:xfrm>
                              <a:off x="0" y="0"/>
                              <a:ext cx="1552575" cy="895350"/>
                            </a:xfrm>
                            <a:prstGeom prst="rect">
                              <a:avLst/>
                            </a:prstGeom>
                            <a:ln/>
                          </pic:spPr>
                        </pic:pic>
                      </a:graphicData>
                    </a:graphic>
                  </wp:inline>
                </w:drawing>
              </w:r>
            </w:del>
          </w:p>
        </w:tc>
      </w:tr>
      <w:tr w:rsidR="00160720" w:rsidRPr="00DD6B12" w:rsidDel="00744F7E" w14:paraId="3898FB92" w14:textId="5F9C1D77" w:rsidTr="00897763">
        <w:trPr>
          <w:del w:id="4426" w:author="Adriana  Casas" w:date="2015-07-10T21:06:00Z"/>
        </w:trPr>
        <w:tc>
          <w:tcPr>
            <w:tcW w:w="2460" w:type="dxa"/>
          </w:tcPr>
          <w:p w14:paraId="3614F133" w14:textId="52CAE06E" w:rsidR="00160720" w:rsidRPr="00DD6B12" w:rsidDel="00744F7E" w:rsidRDefault="00160720" w:rsidP="00DD6B12">
            <w:pPr>
              <w:spacing w:line="240" w:lineRule="auto"/>
              <w:jc w:val="left"/>
              <w:rPr>
                <w:del w:id="4427" w:author="Adriana  Casas" w:date="2015-07-10T21:06:00Z"/>
                <w:rFonts w:ascii="Times" w:hAnsi="Times"/>
                <w:rPrChange w:id="4428" w:author="Adriana  Casas" w:date="2015-07-08T15:43:00Z">
                  <w:rPr>
                    <w:del w:id="4429" w:author="Adriana  Casas" w:date="2015-07-10T21:06:00Z"/>
                  </w:rPr>
                </w:rPrChange>
              </w:rPr>
              <w:pPrChange w:id="4430" w:author="Adriana  Casas" w:date="2015-07-08T15:43:00Z">
                <w:pPr>
                  <w:jc w:val="left"/>
                </w:pPr>
              </w:pPrChange>
            </w:pPr>
            <w:del w:id="4431" w:author="Adriana  Casas" w:date="2015-07-10T21:06:00Z">
              <w:r w:rsidRPr="00DD6B12" w:rsidDel="00744F7E">
                <w:rPr>
                  <w:rFonts w:ascii="Times" w:eastAsia="Calibri" w:hAnsi="Times" w:cs="Calibri"/>
                  <w:color w:val="000000"/>
                  <w:sz w:val="22"/>
                  <w:rPrChange w:id="4432"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5C7611E2" w14:textId="33264E71" w:rsidR="00160720" w:rsidRPr="00DD6B12" w:rsidDel="00744F7E" w:rsidRDefault="009D3AFD" w:rsidP="00DD6B12">
            <w:pPr>
              <w:spacing w:line="240" w:lineRule="auto"/>
              <w:jc w:val="left"/>
              <w:rPr>
                <w:del w:id="4433" w:author="Adriana  Casas" w:date="2015-07-10T21:06:00Z"/>
                <w:rFonts w:ascii="Times" w:hAnsi="Times"/>
                <w:rPrChange w:id="4434" w:author="Adriana  Casas" w:date="2015-07-08T15:43:00Z">
                  <w:rPr>
                    <w:del w:id="4435" w:author="Adriana  Casas" w:date="2015-07-10T21:06:00Z"/>
                  </w:rPr>
                </w:rPrChange>
              </w:rPr>
              <w:pPrChange w:id="4436" w:author="Adriana  Casas" w:date="2015-07-08T15:43:00Z">
                <w:pPr>
                  <w:jc w:val="left"/>
                </w:pPr>
              </w:pPrChange>
            </w:pPr>
            <w:del w:id="4437" w:author="Adriana  Casas" w:date="2015-07-10T21:06:00Z">
              <w:r w:rsidRPr="00DD6B12" w:rsidDel="00744F7E">
                <w:rPr>
                  <w:rFonts w:ascii="Times" w:hAnsi="Times"/>
                  <w:rPrChange w:id="4438" w:author="Adriana  Casas" w:date="2015-07-08T15:43:00Z">
                    <w:rPr/>
                  </w:rPrChange>
                </w:rPr>
                <w:fldChar w:fldCharType="begin"/>
              </w:r>
              <w:r w:rsidRPr="00DD6B12" w:rsidDel="00744F7E">
                <w:rPr>
                  <w:rFonts w:ascii="Times" w:hAnsi="Times"/>
                  <w:rPrChange w:id="4439" w:author="Adriana  Casas" w:date="2015-07-08T15:43:00Z">
                    <w:rPr/>
                  </w:rPrChange>
                </w:rPr>
                <w:delInstrText xml:space="preserve"> HYPERLINK "http://thumb7.shutterstock.com/display_pic_with_logo/612202/103735529/stock-photo-throwing-fishing-net-during-sunrise-thailand-103735529.jpg" \h </w:delInstrText>
              </w:r>
              <w:r w:rsidRPr="00DD6B12" w:rsidDel="00744F7E">
                <w:rPr>
                  <w:rFonts w:ascii="Times" w:hAnsi="Times"/>
                  <w:rPrChange w:id="4440" w:author="Adriana  Casas" w:date="2015-07-08T15:43:00Z">
                    <w:rPr/>
                  </w:rPrChange>
                </w:rPr>
                <w:fldChar w:fldCharType="separate"/>
              </w:r>
              <w:r w:rsidR="00160720" w:rsidRPr="00DD6B12" w:rsidDel="00744F7E">
                <w:rPr>
                  <w:rFonts w:ascii="Times" w:eastAsia="Calibri" w:hAnsi="Times" w:cs="Calibri"/>
                  <w:color w:val="000000"/>
                  <w:sz w:val="22"/>
                  <w:u w:val="single"/>
                  <w:rPrChange w:id="4441" w:author="Adriana  Casas" w:date="2015-07-08T15:43:00Z">
                    <w:rPr>
                      <w:rFonts w:ascii="Calibri" w:eastAsia="Calibri" w:hAnsi="Calibri" w:cs="Calibri"/>
                      <w:color w:val="000000"/>
                      <w:sz w:val="22"/>
                      <w:u w:val="single"/>
                    </w:rPr>
                  </w:rPrChange>
                </w:rPr>
                <w:delText>http://thumb7.shutterstock.com/display_pic_with_logo/612202/103735529/stock-photo-throwing-fishing-net-during-sunrise-thailand-103735529.jpg</w:delText>
              </w:r>
              <w:r w:rsidRPr="00DD6B12" w:rsidDel="00744F7E">
                <w:rPr>
                  <w:rFonts w:ascii="Times" w:eastAsia="Calibri" w:hAnsi="Times" w:cs="Calibri"/>
                  <w:color w:val="000000"/>
                  <w:sz w:val="22"/>
                  <w:u w:val="single"/>
                  <w:rPrChange w:id="4442"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4443" w:author="Adriana  Casas" w:date="2015-07-08T15:43:00Z">
                    <w:rPr/>
                  </w:rPrChange>
                </w:rPr>
                <w:fldChar w:fldCharType="begin"/>
              </w:r>
              <w:r w:rsidRPr="00DD6B12" w:rsidDel="00744F7E">
                <w:rPr>
                  <w:rFonts w:ascii="Times" w:hAnsi="Times"/>
                  <w:rPrChange w:id="4444" w:author="Adriana  Casas" w:date="2015-07-08T15:43:00Z">
                    <w:rPr/>
                  </w:rPrChange>
                </w:rPr>
                <w:delInstrText xml:space="preserve"> HYPERLINK "http://thumb7.shutterstock.com/display_pic_with_logo/612202/103735529/stock-photo-throwing-fishing-net-during-sunrise-thailand-103735529.jpg" \h </w:delInstrText>
              </w:r>
              <w:r w:rsidRPr="00DD6B12" w:rsidDel="00744F7E">
                <w:rPr>
                  <w:rFonts w:ascii="Times" w:hAnsi="Times"/>
                  <w:rPrChange w:id="4445" w:author="Adriana  Casas" w:date="2015-07-08T15:43:00Z">
                    <w:rPr/>
                  </w:rPrChange>
                </w:rPr>
                <w:fldChar w:fldCharType="separate"/>
              </w:r>
              <w:r w:rsidRPr="00DD6B12" w:rsidDel="00744F7E">
                <w:rPr>
                  <w:rFonts w:ascii="Times" w:hAnsi="Times"/>
                  <w:rPrChange w:id="4446" w:author="Adriana  Casas" w:date="2015-07-08T15:43:00Z">
                    <w:rPr/>
                  </w:rPrChange>
                </w:rPr>
                <w:fldChar w:fldCharType="end"/>
              </w:r>
            </w:del>
          </w:p>
        </w:tc>
      </w:tr>
      <w:tr w:rsidR="00160720" w:rsidRPr="00DD6B12" w:rsidDel="00744F7E" w14:paraId="46AF998B" w14:textId="0E677F29" w:rsidTr="00897763">
        <w:trPr>
          <w:del w:id="4447" w:author="Adriana  Casas" w:date="2015-07-10T21:06:00Z"/>
        </w:trPr>
        <w:tc>
          <w:tcPr>
            <w:tcW w:w="2460" w:type="dxa"/>
          </w:tcPr>
          <w:p w14:paraId="5FF7DC2A" w14:textId="7B1945F7" w:rsidR="00160720" w:rsidRPr="00DD6B12" w:rsidDel="00744F7E" w:rsidRDefault="00160720" w:rsidP="00DD6B12">
            <w:pPr>
              <w:spacing w:line="240" w:lineRule="auto"/>
              <w:jc w:val="left"/>
              <w:rPr>
                <w:del w:id="4448" w:author="Adriana  Casas" w:date="2015-07-10T21:06:00Z"/>
                <w:rFonts w:ascii="Times" w:hAnsi="Times"/>
                <w:rPrChange w:id="4449" w:author="Adriana  Casas" w:date="2015-07-08T15:43:00Z">
                  <w:rPr>
                    <w:del w:id="4450" w:author="Adriana  Casas" w:date="2015-07-10T21:06:00Z"/>
                  </w:rPr>
                </w:rPrChange>
              </w:rPr>
              <w:pPrChange w:id="4451" w:author="Adriana  Casas" w:date="2015-07-08T15:43:00Z">
                <w:pPr>
                  <w:jc w:val="left"/>
                </w:pPr>
              </w:pPrChange>
            </w:pPr>
            <w:del w:id="4452" w:author="Adriana  Casas" w:date="2015-07-10T21:06:00Z">
              <w:r w:rsidRPr="00DD6B12" w:rsidDel="00744F7E">
                <w:rPr>
                  <w:rFonts w:ascii="Times" w:eastAsia="Calibri" w:hAnsi="Times" w:cs="Calibri"/>
                  <w:color w:val="000000"/>
                  <w:sz w:val="22"/>
                  <w:rPrChange w:id="4453" w:author="Adriana  Casas" w:date="2015-07-08T15:43:00Z">
                    <w:rPr>
                      <w:rFonts w:ascii="Calibri" w:eastAsia="Calibri" w:hAnsi="Calibri" w:cs="Calibri"/>
                      <w:color w:val="000000"/>
                      <w:sz w:val="22"/>
                    </w:rPr>
                  </w:rPrChange>
                </w:rPr>
                <w:delText>Pie de imagen</w:delText>
              </w:r>
            </w:del>
          </w:p>
        </w:tc>
        <w:tc>
          <w:tcPr>
            <w:tcW w:w="6380" w:type="dxa"/>
          </w:tcPr>
          <w:p w14:paraId="42C62614" w14:textId="2FC75DD5" w:rsidR="00160720" w:rsidRPr="00DD6B12" w:rsidDel="00744F7E" w:rsidRDefault="00160720" w:rsidP="00DD6B12">
            <w:pPr>
              <w:spacing w:line="240" w:lineRule="auto"/>
              <w:jc w:val="left"/>
              <w:rPr>
                <w:del w:id="4454" w:author="Adriana  Casas" w:date="2015-07-10T21:06:00Z"/>
                <w:rFonts w:ascii="Times" w:hAnsi="Times"/>
                <w:rPrChange w:id="4455" w:author="Adriana  Casas" w:date="2015-07-08T15:43:00Z">
                  <w:rPr>
                    <w:del w:id="4456" w:author="Adriana  Casas" w:date="2015-07-10T21:06:00Z"/>
                  </w:rPr>
                </w:rPrChange>
              </w:rPr>
              <w:pPrChange w:id="4457" w:author="Adriana  Casas" w:date="2015-07-08T15:43:00Z">
                <w:pPr>
                  <w:jc w:val="left"/>
                </w:pPr>
              </w:pPrChange>
            </w:pPr>
            <w:del w:id="4458" w:author="Adriana  Casas" w:date="2015-07-10T21:06:00Z">
              <w:r w:rsidRPr="00DD6B12" w:rsidDel="00744F7E">
                <w:rPr>
                  <w:rFonts w:ascii="Times" w:eastAsia="Calibri" w:hAnsi="Times" w:cs="Calibri"/>
                  <w:color w:val="000000"/>
                  <w:sz w:val="22"/>
                  <w:rPrChange w:id="4459" w:author="Adriana  Casas" w:date="2015-07-08T15:43:00Z">
                    <w:rPr>
                      <w:rFonts w:ascii="Calibri" w:eastAsia="Calibri" w:hAnsi="Calibri" w:cs="Calibri"/>
                      <w:color w:val="000000"/>
                      <w:sz w:val="22"/>
                    </w:rPr>
                  </w:rPrChange>
                </w:rPr>
                <w:delText>Pescador artesanal.</w:delText>
              </w:r>
            </w:del>
          </w:p>
        </w:tc>
      </w:tr>
    </w:tbl>
    <w:p w14:paraId="59A23FE3" w14:textId="450C148F" w:rsidR="00160720" w:rsidRPr="00DD6B12" w:rsidDel="00744F7E" w:rsidRDefault="00160720" w:rsidP="00DD6B12">
      <w:pPr>
        <w:spacing w:line="240" w:lineRule="auto"/>
        <w:rPr>
          <w:del w:id="4460" w:author="Adriana  Casas" w:date="2015-07-10T21:06:00Z"/>
          <w:rFonts w:ascii="Times" w:hAnsi="Times"/>
          <w:rPrChange w:id="4461" w:author="Adriana  Casas" w:date="2015-07-08T15:43:00Z">
            <w:rPr>
              <w:del w:id="4462" w:author="Adriana  Casas" w:date="2015-07-10T21:06:00Z"/>
            </w:rPr>
          </w:rPrChange>
        </w:rPr>
        <w:pPrChange w:id="4463" w:author="Adriana  Casas" w:date="2015-07-08T15:43:00Z">
          <w:pPr/>
        </w:pPrChange>
      </w:pPr>
    </w:p>
    <w:p w14:paraId="4079D1DD" w14:textId="7B7D89B0" w:rsidR="006C738E" w:rsidRPr="00DD6B12" w:rsidDel="00744F7E" w:rsidRDefault="006C738E" w:rsidP="00DD6B12">
      <w:pPr>
        <w:spacing w:line="240" w:lineRule="auto"/>
        <w:rPr>
          <w:del w:id="4464" w:author="Adriana  Casas" w:date="2015-07-10T21:06:00Z"/>
          <w:rFonts w:ascii="Times" w:hAnsi="Times"/>
          <w:rPrChange w:id="4465" w:author="Adriana  Casas" w:date="2015-07-08T15:43:00Z">
            <w:rPr>
              <w:del w:id="4466" w:author="Adriana  Casas" w:date="2015-07-10T21:06:00Z"/>
            </w:rPr>
          </w:rPrChange>
        </w:rPr>
        <w:pPrChange w:id="4467" w:author="Adriana  Casas" w:date="2015-07-08T15:43:00Z">
          <w:pPr/>
        </w:pPrChange>
      </w:pPr>
    </w:p>
    <w:tbl>
      <w:tblPr>
        <w:tblStyle w:val="55"/>
        <w:tblW w:w="79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920"/>
      </w:tblGrid>
      <w:tr w:rsidR="006C738E" w:rsidRPr="00DD6B12" w:rsidDel="000F4881" w14:paraId="4B1F52F4" w14:textId="10E2A316" w:rsidTr="006C738E">
        <w:trPr>
          <w:del w:id="4468" w:author="Adriana  Casas" w:date="2015-07-10T20:36:00Z"/>
        </w:trPr>
        <w:tc>
          <w:tcPr>
            <w:tcW w:w="792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C74E26E" w14:textId="1963488A" w:rsidR="006C738E" w:rsidRPr="00DD6B12" w:rsidDel="000F4881" w:rsidRDefault="006C738E" w:rsidP="006E29D3">
            <w:pPr>
              <w:spacing w:line="240" w:lineRule="auto"/>
              <w:jc w:val="center"/>
              <w:rPr>
                <w:del w:id="4469" w:author="Adriana  Casas" w:date="2015-07-10T20:36:00Z"/>
                <w:rFonts w:ascii="Times" w:eastAsia="Calibri" w:hAnsi="Times"/>
                <w:b/>
                <w:color w:val="FFFFFF" w:themeColor="background1"/>
                <w:highlight w:val="none"/>
                <w:rPrChange w:id="4470" w:author="Adriana  Casas" w:date="2015-07-08T15:43:00Z">
                  <w:rPr>
                    <w:del w:id="4471" w:author="Adriana  Casas" w:date="2015-07-10T20:36:00Z"/>
                    <w:rFonts w:eastAsia="Calibri"/>
                    <w:b/>
                    <w:color w:val="FFFFFF" w:themeColor="background1"/>
                    <w:highlight w:val="none"/>
                  </w:rPr>
                </w:rPrChange>
              </w:rPr>
            </w:pPr>
            <w:del w:id="4472" w:author="Adriana  Casas" w:date="2015-07-10T20:36:00Z">
              <w:r w:rsidRPr="00DD6B12" w:rsidDel="000F4881">
                <w:rPr>
                  <w:rFonts w:ascii="Times" w:eastAsia="Calibri" w:hAnsi="Times"/>
                  <w:b/>
                  <w:color w:val="FFFFFF" w:themeColor="background1"/>
                  <w:highlight w:val="none"/>
                  <w:rPrChange w:id="4473" w:author="Adriana  Casas" w:date="2015-07-08T15:43:00Z">
                    <w:rPr>
                      <w:rFonts w:eastAsia="Calibri"/>
                      <w:b/>
                      <w:color w:val="FFFFFF" w:themeColor="background1"/>
                      <w:highlight w:val="none"/>
                    </w:rPr>
                  </w:rPrChange>
                </w:rPr>
                <w:delText xml:space="preserve">Recuerda   </w:delText>
              </w:r>
            </w:del>
          </w:p>
        </w:tc>
      </w:tr>
      <w:tr w:rsidR="00F41E25" w:rsidRPr="00DD6B12" w:rsidDel="000F4881" w14:paraId="1A1B6DEE" w14:textId="7DC27483" w:rsidTr="00177A54">
        <w:trPr>
          <w:del w:id="4474" w:author="Adriana  Casas" w:date="2015-07-10T20:36:00Z"/>
        </w:trPr>
        <w:tc>
          <w:tcPr>
            <w:tcW w:w="7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BE2EF0" w14:textId="430A5096" w:rsidR="00F41E25" w:rsidRPr="00DD6B12" w:rsidDel="000F4881" w:rsidRDefault="00F41E25" w:rsidP="006E29D3">
            <w:pPr>
              <w:spacing w:line="240" w:lineRule="auto"/>
              <w:jc w:val="left"/>
              <w:rPr>
                <w:del w:id="4475" w:author="Adriana  Casas" w:date="2015-07-10T20:36:00Z"/>
                <w:rFonts w:ascii="Times" w:hAnsi="Times"/>
                <w:rPrChange w:id="4476" w:author="Adriana  Casas" w:date="2015-07-08T15:43:00Z">
                  <w:rPr>
                    <w:del w:id="4477" w:author="Adriana  Casas" w:date="2015-07-10T20:36:00Z"/>
                  </w:rPr>
                </w:rPrChange>
              </w:rPr>
            </w:pPr>
            <w:del w:id="4478" w:author="Adriana  Casas" w:date="2015-07-10T20:36:00Z">
              <w:r w:rsidRPr="00DD6B12" w:rsidDel="000F4881">
                <w:rPr>
                  <w:rFonts w:ascii="Times" w:eastAsia="Calibri" w:hAnsi="Times" w:cs="Calibri"/>
                  <w:color w:val="000000"/>
                  <w:sz w:val="22"/>
                  <w:rPrChange w:id="4479" w:author="Adriana  Casas" w:date="2015-07-08T15:43:00Z">
                    <w:rPr>
                      <w:rFonts w:ascii="Calibri" w:eastAsia="Calibri" w:hAnsi="Calibri" w:cs="Calibri"/>
                      <w:color w:val="000000"/>
                      <w:sz w:val="22"/>
                    </w:rPr>
                  </w:rPrChange>
                </w:rPr>
                <w:delText>El sector primario comprende actividades que se basan en la extracción de bienes y recursos procedentes del medio natural: agricultura, ganadería, pesca, caza, explotación forestal y minería.</w:delText>
              </w:r>
            </w:del>
          </w:p>
        </w:tc>
      </w:tr>
    </w:tbl>
    <w:p w14:paraId="2954F48A" w14:textId="1A1819AE" w:rsidR="006C738E" w:rsidRPr="00DD6B12" w:rsidDel="00744F7E" w:rsidRDefault="006C738E" w:rsidP="00DD6B12">
      <w:pPr>
        <w:spacing w:line="240" w:lineRule="auto"/>
        <w:rPr>
          <w:del w:id="4480" w:author="Adriana  Casas" w:date="2015-07-10T21:06:00Z"/>
          <w:rFonts w:ascii="Times" w:hAnsi="Times"/>
          <w:rPrChange w:id="4481" w:author="Adriana  Casas" w:date="2015-07-08T15:43:00Z">
            <w:rPr>
              <w:del w:id="4482" w:author="Adriana  Casas" w:date="2015-07-10T21:06:00Z"/>
            </w:rPr>
          </w:rPrChange>
        </w:rPr>
        <w:pPrChange w:id="4483" w:author="Adriana  Casas" w:date="2015-07-08T15:43:00Z">
          <w:pPr/>
        </w:pPrChange>
      </w:pPr>
    </w:p>
    <w:p w14:paraId="3B362B00" w14:textId="299DDBB0" w:rsidR="006C738E" w:rsidRPr="00DD6B12" w:rsidDel="00744F7E" w:rsidRDefault="006C738E" w:rsidP="00DD6B12">
      <w:pPr>
        <w:spacing w:line="240" w:lineRule="auto"/>
        <w:rPr>
          <w:del w:id="4484" w:author="Adriana  Casas" w:date="2015-07-10T21:06:00Z"/>
          <w:rFonts w:ascii="Times" w:hAnsi="Times"/>
          <w:rPrChange w:id="4485" w:author="Adriana  Casas" w:date="2015-07-08T15:43:00Z">
            <w:rPr>
              <w:del w:id="4486" w:author="Adriana  Casas" w:date="2015-07-10T21:06:00Z"/>
            </w:rPr>
          </w:rPrChange>
        </w:rPr>
        <w:pPrChange w:id="4487" w:author="Adriana  Casas" w:date="2015-07-08T15:43:00Z">
          <w:pPr/>
        </w:pPrChange>
      </w:pPr>
    </w:p>
    <w:tbl>
      <w:tblPr>
        <w:tblStyle w:val="5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2"/>
        <w:gridCol w:w="6286"/>
        <w:tblGridChange w:id="4488">
          <w:tblGrid>
            <w:gridCol w:w="4329"/>
            <w:gridCol w:w="4509"/>
          </w:tblGrid>
        </w:tblGridChange>
      </w:tblGrid>
      <w:tr w:rsidR="006C738E" w:rsidRPr="00DD6B12" w:rsidDel="00744F7E" w14:paraId="640787CC" w14:textId="4BF4060A" w:rsidTr="006C738E">
        <w:trPr>
          <w:del w:id="4489" w:author="Adriana  Casas" w:date="2015-07-10T21:06:00Z"/>
        </w:trPr>
        <w:tc>
          <w:tcPr>
            <w:tcW w:w="883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C62D0" w14:textId="6646FA0F" w:rsidR="006C738E" w:rsidRPr="00DD6B12" w:rsidDel="00744F7E" w:rsidRDefault="006C738E" w:rsidP="006E29D3">
            <w:pPr>
              <w:spacing w:line="240" w:lineRule="auto"/>
              <w:jc w:val="center"/>
              <w:rPr>
                <w:del w:id="4490" w:author="Adriana  Casas" w:date="2015-07-10T21:06:00Z"/>
                <w:rFonts w:ascii="Times" w:hAnsi="Times"/>
                <w:rPrChange w:id="4491" w:author="Adriana  Casas" w:date="2015-07-08T15:43:00Z">
                  <w:rPr>
                    <w:del w:id="4492" w:author="Adriana  Casas" w:date="2015-07-10T21:06:00Z"/>
                  </w:rPr>
                </w:rPrChange>
              </w:rPr>
            </w:pPr>
            <w:del w:id="4493" w:author="Adriana  Casas" w:date="2015-07-10T21:06:00Z">
              <w:r w:rsidRPr="00DD6B12" w:rsidDel="00744F7E">
                <w:rPr>
                  <w:rFonts w:ascii="Times" w:eastAsia="Calibri" w:hAnsi="Times" w:cs="Calibri"/>
                  <w:b/>
                  <w:color w:val="000000"/>
                  <w:sz w:val="22"/>
                  <w:rPrChange w:id="4494" w:author="Adriana  Casas" w:date="2015-07-08T15:43:00Z">
                    <w:rPr>
                      <w:rFonts w:ascii="Calibri" w:eastAsia="Calibri" w:hAnsi="Calibri" w:cs="Calibri"/>
                      <w:b/>
                      <w:color w:val="000000"/>
                      <w:sz w:val="22"/>
                    </w:rPr>
                  </w:rPrChange>
                </w:rPr>
                <w:delText>Profundiza: Recurso aprovechado</w:delText>
              </w:r>
            </w:del>
          </w:p>
        </w:tc>
      </w:tr>
      <w:tr w:rsidR="006C738E" w:rsidRPr="00DD6B12" w:rsidDel="00744F7E" w14:paraId="65DA20BD" w14:textId="13AC3BC5" w:rsidTr="00757D74">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4495" w:author="Adriana  Casas" w:date="2015-07-10T19:41:00Z">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del w:id="4496" w:author="Adriana  Casas" w:date="2015-07-10T21:06:00Z"/>
        </w:trPr>
        <w:tc>
          <w:tcPr>
            <w:tcW w:w="255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4497" w:author="Adriana  Casas" w:date="2015-07-10T19:41:00Z">
              <w:tcPr>
                <w:tcW w:w="4329"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FF18CD5" w14:textId="537596F1" w:rsidR="006C738E" w:rsidRPr="00DD6B12" w:rsidDel="00744F7E" w:rsidRDefault="006C738E" w:rsidP="006E29D3">
            <w:pPr>
              <w:spacing w:line="240" w:lineRule="auto"/>
              <w:jc w:val="left"/>
              <w:rPr>
                <w:del w:id="4498" w:author="Adriana  Casas" w:date="2015-07-10T21:06:00Z"/>
                <w:rFonts w:ascii="Times" w:hAnsi="Times"/>
                <w:rPrChange w:id="4499" w:author="Adriana  Casas" w:date="2015-07-08T15:43:00Z">
                  <w:rPr>
                    <w:del w:id="4500" w:author="Adriana  Casas" w:date="2015-07-10T21:06:00Z"/>
                  </w:rPr>
                </w:rPrChange>
              </w:rPr>
            </w:pPr>
            <w:del w:id="4501" w:author="Adriana  Casas" w:date="2015-07-10T21:06:00Z">
              <w:r w:rsidRPr="00DD6B12" w:rsidDel="00744F7E">
                <w:rPr>
                  <w:rFonts w:ascii="Times" w:eastAsia="Calibri" w:hAnsi="Times" w:cs="Calibri"/>
                  <w:color w:val="000000"/>
                  <w:sz w:val="22"/>
                  <w:rPrChange w:id="4502" w:author="Adriana  Casas" w:date="2015-07-08T15:43:00Z">
                    <w:rPr>
                      <w:rFonts w:ascii="Calibri" w:eastAsia="Calibri" w:hAnsi="Calibri" w:cs="Calibri"/>
                      <w:color w:val="000000"/>
                      <w:sz w:val="22"/>
                    </w:rPr>
                  </w:rPrChange>
                </w:rPr>
                <w:delText>Código</w:delText>
              </w:r>
            </w:del>
          </w:p>
        </w:tc>
        <w:tc>
          <w:tcPr>
            <w:tcW w:w="6286" w:type="dxa"/>
            <w:tcBorders>
              <w:bottom w:val="single" w:sz="8" w:space="0" w:color="000000"/>
              <w:right w:val="single" w:sz="8" w:space="0" w:color="000000"/>
            </w:tcBorders>
            <w:tcMar>
              <w:top w:w="100" w:type="dxa"/>
              <w:left w:w="100" w:type="dxa"/>
              <w:bottom w:w="100" w:type="dxa"/>
              <w:right w:w="100" w:type="dxa"/>
            </w:tcMar>
            <w:tcPrChange w:id="4503" w:author="Adriana  Casas" w:date="2015-07-10T19:41:00Z">
              <w:tcPr>
                <w:tcW w:w="4509" w:type="dxa"/>
                <w:tcBorders>
                  <w:bottom w:val="single" w:sz="8" w:space="0" w:color="000000"/>
                  <w:right w:val="single" w:sz="8" w:space="0" w:color="000000"/>
                </w:tcBorders>
                <w:tcMar>
                  <w:top w:w="100" w:type="dxa"/>
                  <w:left w:w="100" w:type="dxa"/>
                  <w:bottom w:w="100" w:type="dxa"/>
                  <w:right w:w="100" w:type="dxa"/>
                </w:tcMar>
              </w:tcPr>
            </w:tcPrChange>
          </w:tcPr>
          <w:p w14:paraId="40B47430" w14:textId="25CBBA06" w:rsidR="006C738E" w:rsidRPr="00DD6B12" w:rsidDel="00744F7E" w:rsidRDefault="00F41E25" w:rsidP="006E29D3">
            <w:pPr>
              <w:spacing w:line="240" w:lineRule="auto"/>
              <w:jc w:val="left"/>
              <w:rPr>
                <w:del w:id="4504" w:author="Adriana  Casas" w:date="2015-07-10T21:06:00Z"/>
                <w:rFonts w:ascii="Times" w:hAnsi="Times"/>
                <w:rPrChange w:id="4505" w:author="Adriana  Casas" w:date="2015-07-08T15:43:00Z">
                  <w:rPr>
                    <w:del w:id="4506" w:author="Adriana  Casas" w:date="2015-07-10T21:06:00Z"/>
                  </w:rPr>
                </w:rPrChange>
              </w:rPr>
            </w:pPr>
            <w:del w:id="4507" w:author="Adriana  Casas" w:date="2015-07-10T21:06:00Z">
              <w:r w:rsidRPr="00DD6B12" w:rsidDel="00744F7E">
                <w:rPr>
                  <w:rFonts w:ascii="Times" w:eastAsia="Calibri" w:hAnsi="Times" w:cs="Calibri"/>
                  <w:color w:val="000000"/>
                  <w:sz w:val="22"/>
                  <w:rPrChange w:id="4508" w:author="Adriana  Casas" w:date="2015-07-08T15:43:00Z">
                    <w:rPr>
                      <w:rFonts w:ascii="Calibri" w:eastAsia="Calibri" w:hAnsi="Calibri" w:cs="Calibri"/>
                      <w:color w:val="000000"/>
                      <w:sz w:val="22"/>
                    </w:rPr>
                  </w:rPrChange>
                </w:rPr>
                <w:delText>CS_10_05</w:delText>
              </w:r>
              <w:r w:rsidR="000434EB" w:rsidRPr="00DD6B12" w:rsidDel="00744F7E">
                <w:rPr>
                  <w:rFonts w:ascii="Times" w:eastAsia="Calibri" w:hAnsi="Times" w:cs="Calibri"/>
                  <w:color w:val="000000"/>
                  <w:sz w:val="22"/>
                  <w:rPrChange w:id="4509" w:author="Adriana  Casas" w:date="2015-07-08T15:43:00Z">
                    <w:rPr>
                      <w:rFonts w:ascii="Calibri" w:eastAsia="Calibri" w:hAnsi="Calibri" w:cs="Calibri"/>
                      <w:color w:val="000000"/>
                      <w:sz w:val="22"/>
                    </w:rPr>
                  </w:rPrChange>
                </w:rPr>
                <w:delText>_CO_REC18</w:delText>
              </w:r>
              <w:r w:rsidR="006C738E" w:rsidRPr="00DD6B12" w:rsidDel="00744F7E">
                <w:rPr>
                  <w:rFonts w:ascii="Times" w:eastAsia="Calibri" w:hAnsi="Times" w:cs="Calibri"/>
                  <w:color w:val="000000"/>
                  <w:sz w:val="22"/>
                  <w:rPrChange w:id="4510" w:author="Adriana  Casas" w:date="2015-07-08T15:43:00Z">
                    <w:rPr>
                      <w:rFonts w:ascii="Calibri" w:eastAsia="Calibri" w:hAnsi="Calibri" w:cs="Calibri"/>
                      <w:color w:val="000000"/>
                      <w:sz w:val="22"/>
                    </w:rPr>
                  </w:rPrChange>
                </w:rPr>
                <w:delText>0</w:delText>
              </w:r>
            </w:del>
          </w:p>
        </w:tc>
      </w:tr>
      <w:tr w:rsidR="006C738E" w:rsidRPr="00DD6B12" w:rsidDel="00744F7E" w14:paraId="140FD8BA" w14:textId="25E1F06C" w:rsidTr="00757D74">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4511" w:author="Adriana  Casas" w:date="2015-07-10T19:41:00Z">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del w:id="4512" w:author="Adriana  Casas" w:date="2015-07-10T21:06:00Z"/>
        </w:trPr>
        <w:tc>
          <w:tcPr>
            <w:tcW w:w="255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4513" w:author="Adriana  Casas" w:date="2015-07-10T19:41:00Z">
              <w:tcPr>
                <w:tcW w:w="4329"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C26E18D" w14:textId="5BB8CA45" w:rsidR="006C738E" w:rsidRPr="00DD6B12" w:rsidDel="00744F7E" w:rsidRDefault="006C738E" w:rsidP="006E29D3">
            <w:pPr>
              <w:spacing w:line="240" w:lineRule="auto"/>
              <w:jc w:val="left"/>
              <w:rPr>
                <w:del w:id="4514" w:author="Adriana  Casas" w:date="2015-07-10T21:06:00Z"/>
                <w:rFonts w:ascii="Times" w:hAnsi="Times"/>
                <w:rPrChange w:id="4515" w:author="Adriana  Casas" w:date="2015-07-08T15:43:00Z">
                  <w:rPr>
                    <w:del w:id="4516" w:author="Adriana  Casas" w:date="2015-07-10T21:06:00Z"/>
                  </w:rPr>
                </w:rPrChange>
              </w:rPr>
            </w:pPr>
            <w:del w:id="4517" w:author="Adriana  Casas" w:date="2015-07-10T21:06:00Z">
              <w:r w:rsidRPr="00DD6B12" w:rsidDel="00744F7E">
                <w:rPr>
                  <w:rFonts w:ascii="Times" w:eastAsia="Calibri" w:hAnsi="Times" w:cs="Calibri"/>
                  <w:color w:val="000000"/>
                  <w:sz w:val="22"/>
                  <w:rPrChange w:id="4518" w:author="Adriana  Casas" w:date="2015-07-08T15:43:00Z">
                    <w:rPr>
                      <w:rFonts w:ascii="Calibri" w:eastAsia="Calibri" w:hAnsi="Calibri" w:cs="Calibri"/>
                      <w:color w:val="000000"/>
                      <w:sz w:val="22"/>
                    </w:rPr>
                  </w:rPrChange>
                </w:rPr>
                <w:delText>Ubicación en Aula Planeta</w:delText>
              </w:r>
            </w:del>
          </w:p>
        </w:tc>
        <w:tc>
          <w:tcPr>
            <w:tcW w:w="6286" w:type="dxa"/>
            <w:tcBorders>
              <w:bottom w:val="single" w:sz="8" w:space="0" w:color="000000"/>
              <w:right w:val="single" w:sz="8" w:space="0" w:color="000000"/>
            </w:tcBorders>
            <w:tcMar>
              <w:top w:w="100" w:type="dxa"/>
              <w:left w:w="100" w:type="dxa"/>
              <w:bottom w:w="100" w:type="dxa"/>
              <w:right w:w="100" w:type="dxa"/>
            </w:tcMar>
            <w:tcPrChange w:id="4519" w:author="Adriana  Casas" w:date="2015-07-10T19:41:00Z">
              <w:tcPr>
                <w:tcW w:w="4509" w:type="dxa"/>
                <w:tcBorders>
                  <w:bottom w:val="single" w:sz="8" w:space="0" w:color="000000"/>
                  <w:right w:val="single" w:sz="8" w:space="0" w:color="000000"/>
                </w:tcBorders>
                <w:tcMar>
                  <w:top w:w="100" w:type="dxa"/>
                  <w:left w:w="100" w:type="dxa"/>
                  <w:bottom w:w="100" w:type="dxa"/>
                  <w:right w:w="100" w:type="dxa"/>
                </w:tcMar>
              </w:tcPr>
            </w:tcPrChange>
          </w:tcPr>
          <w:p w14:paraId="7AA7D7D4" w14:textId="0F896B31" w:rsidR="006C738E" w:rsidRPr="00DD6B12" w:rsidDel="00744F7E" w:rsidRDefault="006C738E" w:rsidP="006E29D3">
            <w:pPr>
              <w:spacing w:line="240" w:lineRule="auto"/>
              <w:jc w:val="left"/>
              <w:rPr>
                <w:del w:id="4520" w:author="Adriana  Casas" w:date="2015-07-10T21:06:00Z"/>
                <w:rFonts w:ascii="Times" w:hAnsi="Times"/>
                <w:rPrChange w:id="4521" w:author="Adriana  Casas" w:date="2015-07-08T15:43:00Z">
                  <w:rPr>
                    <w:del w:id="4522" w:author="Adriana  Casas" w:date="2015-07-10T21:06:00Z"/>
                  </w:rPr>
                </w:rPrChange>
              </w:rPr>
            </w:pPr>
            <w:del w:id="4523" w:author="Adriana  Casas" w:date="2015-07-10T21:06:00Z">
              <w:r w:rsidRPr="00DD6B12" w:rsidDel="00744F7E">
                <w:rPr>
                  <w:rFonts w:ascii="Times" w:eastAsia="Calibri" w:hAnsi="Times" w:cs="Calibri"/>
                  <w:color w:val="000000"/>
                  <w:sz w:val="22"/>
                  <w:rPrChange w:id="4524" w:author="Adriana  Casas" w:date="2015-07-08T15:43:00Z">
                    <w:rPr>
                      <w:rFonts w:ascii="Calibri" w:eastAsia="Calibri" w:hAnsi="Calibri" w:cs="Calibri"/>
                      <w:color w:val="000000"/>
                      <w:sz w:val="22"/>
                    </w:rPr>
                  </w:rPrChange>
                </w:rPr>
                <w:delText>3°ESO/Refuerza tu aprendizaje/El sector primario</w:delText>
              </w:r>
            </w:del>
          </w:p>
        </w:tc>
      </w:tr>
      <w:tr w:rsidR="006C738E" w:rsidRPr="00DD6B12" w:rsidDel="00744F7E" w14:paraId="3447724F" w14:textId="4B916B10" w:rsidTr="00757D74">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4525" w:author="Adriana  Casas" w:date="2015-07-10T19:41:00Z">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del w:id="4526" w:author="Adriana  Casas" w:date="2015-07-10T21:06:00Z"/>
        </w:trPr>
        <w:tc>
          <w:tcPr>
            <w:tcW w:w="255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4527" w:author="Adriana  Casas" w:date="2015-07-10T19:41:00Z">
              <w:tcPr>
                <w:tcW w:w="4329"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EFA2306" w14:textId="5EB2D4A7" w:rsidR="006C738E" w:rsidRPr="00DD6B12" w:rsidDel="00744F7E" w:rsidRDefault="006C738E" w:rsidP="006E29D3">
            <w:pPr>
              <w:spacing w:line="240" w:lineRule="auto"/>
              <w:jc w:val="left"/>
              <w:rPr>
                <w:del w:id="4528" w:author="Adriana  Casas" w:date="2015-07-10T21:06:00Z"/>
                <w:rFonts w:ascii="Times" w:hAnsi="Times"/>
                <w:rPrChange w:id="4529" w:author="Adriana  Casas" w:date="2015-07-08T15:43:00Z">
                  <w:rPr>
                    <w:del w:id="4530" w:author="Adriana  Casas" w:date="2015-07-10T21:06:00Z"/>
                  </w:rPr>
                </w:rPrChange>
              </w:rPr>
            </w:pPr>
            <w:del w:id="4531" w:author="Adriana  Casas" w:date="2015-07-10T21:06:00Z">
              <w:r w:rsidRPr="00DD6B12" w:rsidDel="00744F7E">
                <w:rPr>
                  <w:rFonts w:ascii="Times" w:eastAsia="Calibri" w:hAnsi="Times" w:cs="Calibri"/>
                  <w:color w:val="000000"/>
                  <w:sz w:val="22"/>
                  <w:rPrChange w:id="4532" w:author="Adriana  Casas" w:date="2015-07-08T15:43:00Z">
                    <w:rPr>
                      <w:rFonts w:ascii="Calibri" w:eastAsia="Calibri" w:hAnsi="Calibri" w:cs="Calibri"/>
                      <w:color w:val="000000"/>
                      <w:sz w:val="22"/>
                    </w:rPr>
                  </w:rPrChange>
                </w:rPr>
                <w:delText>Título</w:delText>
              </w:r>
            </w:del>
          </w:p>
        </w:tc>
        <w:tc>
          <w:tcPr>
            <w:tcW w:w="6286" w:type="dxa"/>
            <w:tcBorders>
              <w:bottom w:val="single" w:sz="8" w:space="0" w:color="000000"/>
              <w:right w:val="single" w:sz="8" w:space="0" w:color="000000"/>
            </w:tcBorders>
            <w:tcMar>
              <w:top w:w="100" w:type="dxa"/>
              <w:left w:w="100" w:type="dxa"/>
              <w:bottom w:w="100" w:type="dxa"/>
              <w:right w:w="100" w:type="dxa"/>
            </w:tcMar>
            <w:tcPrChange w:id="4533" w:author="Adriana  Casas" w:date="2015-07-10T19:41:00Z">
              <w:tcPr>
                <w:tcW w:w="4509" w:type="dxa"/>
                <w:tcBorders>
                  <w:bottom w:val="single" w:sz="8" w:space="0" w:color="000000"/>
                  <w:right w:val="single" w:sz="8" w:space="0" w:color="000000"/>
                </w:tcBorders>
                <w:tcMar>
                  <w:top w:w="100" w:type="dxa"/>
                  <w:left w:w="100" w:type="dxa"/>
                  <w:bottom w:w="100" w:type="dxa"/>
                  <w:right w:w="100" w:type="dxa"/>
                </w:tcMar>
              </w:tcPr>
            </w:tcPrChange>
          </w:tcPr>
          <w:p w14:paraId="1D1E73A6" w14:textId="26EC1FEC" w:rsidR="006C738E" w:rsidRPr="00DD6B12" w:rsidDel="00744F7E" w:rsidRDefault="006C738E" w:rsidP="006E29D3">
            <w:pPr>
              <w:spacing w:line="240" w:lineRule="auto"/>
              <w:jc w:val="left"/>
              <w:rPr>
                <w:del w:id="4534" w:author="Adriana  Casas" w:date="2015-07-10T21:06:00Z"/>
                <w:rFonts w:ascii="Times" w:hAnsi="Times"/>
                <w:rPrChange w:id="4535" w:author="Adriana  Casas" w:date="2015-07-08T15:43:00Z">
                  <w:rPr>
                    <w:del w:id="4536" w:author="Adriana  Casas" w:date="2015-07-10T21:06:00Z"/>
                  </w:rPr>
                </w:rPrChange>
              </w:rPr>
            </w:pPr>
            <w:del w:id="4537" w:author="Adriana  Casas" w:date="2015-07-10T21:06:00Z">
              <w:r w:rsidRPr="00DD6B12" w:rsidDel="00744F7E">
                <w:rPr>
                  <w:rFonts w:ascii="Times" w:eastAsia="Calibri" w:hAnsi="Times" w:cs="Calibri"/>
                  <w:color w:val="000000"/>
                  <w:sz w:val="22"/>
                  <w:rPrChange w:id="4538" w:author="Adriana  Casas" w:date="2015-07-08T15:43:00Z">
                    <w:rPr>
                      <w:rFonts w:ascii="Calibri" w:eastAsia="Calibri" w:hAnsi="Calibri" w:cs="Calibri"/>
                      <w:color w:val="000000"/>
                      <w:sz w:val="22"/>
                    </w:rPr>
                  </w:rPrChange>
                </w:rPr>
                <w:delText>El sector primario</w:delText>
              </w:r>
            </w:del>
          </w:p>
        </w:tc>
      </w:tr>
      <w:tr w:rsidR="006C738E" w:rsidRPr="00DD6B12" w:rsidDel="00744F7E" w14:paraId="58F0A12D" w14:textId="0D3710A2" w:rsidTr="00757D74">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4539" w:author="Adriana  Casas" w:date="2015-07-10T19:41:00Z">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del w:id="4540" w:author="Adriana  Casas" w:date="2015-07-10T21:06:00Z"/>
        </w:trPr>
        <w:tc>
          <w:tcPr>
            <w:tcW w:w="255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4541" w:author="Adriana  Casas" w:date="2015-07-10T19:41:00Z">
              <w:tcPr>
                <w:tcW w:w="4329"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3F913B9" w14:textId="3A49B1ED" w:rsidR="006C738E" w:rsidRPr="00DD6B12" w:rsidDel="00744F7E" w:rsidRDefault="006C738E" w:rsidP="006E29D3">
            <w:pPr>
              <w:spacing w:line="240" w:lineRule="auto"/>
              <w:jc w:val="left"/>
              <w:rPr>
                <w:del w:id="4542" w:author="Adriana  Casas" w:date="2015-07-10T21:06:00Z"/>
                <w:rFonts w:ascii="Times" w:hAnsi="Times"/>
                <w:rPrChange w:id="4543" w:author="Adriana  Casas" w:date="2015-07-08T15:43:00Z">
                  <w:rPr>
                    <w:del w:id="4544" w:author="Adriana  Casas" w:date="2015-07-10T21:06:00Z"/>
                  </w:rPr>
                </w:rPrChange>
              </w:rPr>
            </w:pPr>
            <w:del w:id="4545" w:author="Adriana  Casas" w:date="2015-07-10T21:06:00Z">
              <w:r w:rsidRPr="00DD6B12" w:rsidDel="00744F7E">
                <w:rPr>
                  <w:rFonts w:ascii="Times" w:eastAsia="Calibri" w:hAnsi="Times" w:cs="Calibri"/>
                  <w:color w:val="000000"/>
                  <w:sz w:val="22"/>
                  <w:rPrChange w:id="4546" w:author="Adriana  Casas" w:date="2015-07-08T15:43:00Z">
                    <w:rPr>
                      <w:rFonts w:ascii="Calibri" w:eastAsia="Calibri" w:hAnsi="Calibri" w:cs="Calibri"/>
                      <w:color w:val="000000"/>
                      <w:sz w:val="22"/>
                    </w:rPr>
                  </w:rPrChange>
                </w:rPr>
                <w:delText>Descripción</w:delText>
              </w:r>
            </w:del>
          </w:p>
        </w:tc>
        <w:tc>
          <w:tcPr>
            <w:tcW w:w="6286" w:type="dxa"/>
            <w:tcBorders>
              <w:bottom w:val="single" w:sz="8" w:space="0" w:color="000000"/>
              <w:right w:val="single" w:sz="8" w:space="0" w:color="000000"/>
            </w:tcBorders>
            <w:tcMar>
              <w:top w:w="100" w:type="dxa"/>
              <w:left w:w="100" w:type="dxa"/>
              <w:bottom w:w="100" w:type="dxa"/>
              <w:right w:w="100" w:type="dxa"/>
            </w:tcMar>
            <w:tcPrChange w:id="4547" w:author="Adriana  Casas" w:date="2015-07-10T19:41:00Z">
              <w:tcPr>
                <w:tcW w:w="4509" w:type="dxa"/>
                <w:tcBorders>
                  <w:bottom w:val="single" w:sz="8" w:space="0" w:color="000000"/>
                  <w:right w:val="single" w:sz="8" w:space="0" w:color="000000"/>
                </w:tcBorders>
                <w:tcMar>
                  <w:top w:w="100" w:type="dxa"/>
                  <w:left w:w="100" w:type="dxa"/>
                  <w:bottom w:w="100" w:type="dxa"/>
                  <w:right w:w="100" w:type="dxa"/>
                </w:tcMar>
              </w:tcPr>
            </w:tcPrChange>
          </w:tcPr>
          <w:p w14:paraId="75765D92" w14:textId="41484976" w:rsidR="006C738E" w:rsidRPr="00DD6B12" w:rsidDel="00744F7E" w:rsidRDefault="006C738E" w:rsidP="006E29D3">
            <w:pPr>
              <w:spacing w:line="240" w:lineRule="auto"/>
              <w:jc w:val="left"/>
              <w:rPr>
                <w:del w:id="4548" w:author="Adriana  Casas" w:date="2015-07-10T21:06:00Z"/>
                <w:rFonts w:ascii="Times" w:hAnsi="Times"/>
                <w:rPrChange w:id="4549" w:author="Adriana  Casas" w:date="2015-07-08T15:43:00Z">
                  <w:rPr>
                    <w:del w:id="4550" w:author="Adriana  Casas" w:date="2015-07-10T21:06:00Z"/>
                  </w:rPr>
                </w:rPrChange>
              </w:rPr>
            </w:pPr>
            <w:del w:id="4551" w:author="Adriana  Casas" w:date="2015-07-10T21:06:00Z">
              <w:r w:rsidRPr="00DD6B12" w:rsidDel="00744F7E">
                <w:rPr>
                  <w:rFonts w:ascii="Times" w:eastAsia="Calibri" w:hAnsi="Times" w:cs="Calibri"/>
                  <w:color w:val="000000"/>
                  <w:sz w:val="22"/>
                  <w:rPrChange w:id="4552" w:author="Adriana  Casas" w:date="2015-07-08T15:43:00Z">
                    <w:rPr>
                      <w:rFonts w:ascii="Calibri" w:eastAsia="Calibri" w:hAnsi="Calibri" w:cs="Calibri"/>
                      <w:color w:val="000000"/>
                      <w:sz w:val="22"/>
                    </w:rPr>
                  </w:rPrChange>
                </w:rPr>
                <w:delText>Actividades sobre la agricultura</w:delText>
              </w:r>
            </w:del>
          </w:p>
        </w:tc>
      </w:tr>
    </w:tbl>
    <w:p w14:paraId="22640DFF" w14:textId="3F63B241" w:rsidR="006C738E" w:rsidRPr="00DD6B12" w:rsidDel="00744F7E" w:rsidRDefault="006C738E" w:rsidP="00744F7E">
      <w:pPr>
        <w:spacing w:line="240" w:lineRule="auto"/>
        <w:jc w:val="left"/>
        <w:rPr>
          <w:del w:id="4553" w:author="Adriana  Casas" w:date="2015-07-10T21:07:00Z"/>
          <w:rFonts w:ascii="Times" w:hAnsi="Times"/>
          <w:rPrChange w:id="4554" w:author="Adriana  Casas" w:date="2015-07-08T15:43:00Z">
            <w:rPr>
              <w:del w:id="4555" w:author="Adriana  Casas" w:date="2015-07-10T21:07:00Z"/>
            </w:rPr>
          </w:rPrChange>
        </w:rPr>
        <w:pPrChange w:id="4556" w:author="Adriana  Casas" w:date="2015-07-10T21:07:00Z">
          <w:pPr>
            <w:spacing w:line="240" w:lineRule="auto"/>
            <w:jc w:val="left"/>
          </w:pPr>
        </w:pPrChange>
      </w:pPr>
      <w:del w:id="4557" w:author="Adriana  Casas" w:date="2015-07-10T21:06:00Z">
        <w:r w:rsidRPr="00DD6B12" w:rsidDel="00744F7E">
          <w:rPr>
            <w:rFonts w:ascii="Times" w:eastAsia="Calibri" w:hAnsi="Times" w:cs="Calibri"/>
            <w:color w:val="000000"/>
            <w:sz w:val="22"/>
            <w:rPrChange w:id="4558" w:author="Adriana  Casas" w:date="2015-07-08T15:43:00Z">
              <w:rPr>
                <w:rFonts w:ascii="Calibri" w:eastAsia="Calibri" w:hAnsi="Calibri" w:cs="Calibri"/>
                <w:color w:val="000000"/>
                <w:sz w:val="22"/>
              </w:rPr>
            </w:rPrChange>
          </w:rPr>
          <w:delText xml:space="preserve"> </w:delText>
        </w:r>
      </w:del>
    </w:p>
    <w:p w14:paraId="7379B086" w14:textId="6EBA2E91" w:rsidR="006C738E" w:rsidRPr="00DD6B12" w:rsidDel="00744F7E" w:rsidRDefault="006C738E" w:rsidP="00744F7E">
      <w:pPr>
        <w:spacing w:line="240" w:lineRule="auto"/>
        <w:jc w:val="left"/>
        <w:rPr>
          <w:del w:id="4559" w:author="Adriana  Casas" w:date="2015-07-10T21:07:00Z"/>
          <w:rFonts w:ascii="Times" w:hAnsi="Times"/>
          <w:rPrChange w:id="4560" w:author="Adriana  Casas" w:date="2015-07-08T15:43:00Z">
            <w:rPr>
              <w:del w:id="4561" w:author="Adriana  Casas" w:date="2015-07-10T21:07:00Z"/>
            </w:rPr>
          </w:rPrChange>
        </w:rPr>
        <w:pPrChange w:id="4562" w:author="Adriana  Casas" w:date="2015-07-10T21:07:00Z">
          <w:pPr>
            <w:tabs>
              <w:tab w:val="right" w:pos="8498"/>
            </w:tabs>
            <w:spacing w:after="220"/>
          </w:pPr>
        </w:pPrChange>
      </w:pPr>
    </w:p>
    <w:p w14:paraId="1E75EA0F" w14:textId="5EA04949" w:rsidR="006C738E" w:rsidRPr="00DD6B12" w:rsidDel="000F4881" w:rsidRDefault="006C738E" w:rsidP="00744F7E">
      <w:pPr>
        <w:spacing w:line="240" w:lineRule="auto"/>
        <w:jc w:val="left"/>
        <w:rPr>
          <w:del w:id="4563" w:author="Adriana  Casas" w:date="2015-07-10T20:36:00Z"/>
          <w:rFonts w:ascii="Times" w:hAnsi="Times"/>
          <w:rPrChange w:id="4564" w:author="Adriana  Casas" w:date="2015-07-08T15:43:00Z">
            <w:rPr>
              <w:del w:id="4565" w:author="Adriana  Casas" w:date="2015-07-10T20:36:00Z"/>
            </w:rPr>
          </w:rPrChange>
        </w:rPr>
        <w:pPrChange w:id="4566" w:author="Adriana  Casas" w:date="2015-07-10T21:07:00Z">
          <w:pPr/>
        </w:pPrChange>
      </w:pPr>
      <w:del w:id="4567" w:author="Adriana  Casas" w:date="2015-07-10T20:36:00Z">
        <w:r w:rsidRPr="00DD6B12" w:rsidDel="000F4881">
          <w:rPr>
            <w:rFonts w:ascii="Times" w:hAnsi="Times"/>
            <w:b/>
            <w:rPrChange w:id="4568" w:author="Adriana  Casas" w:date="2015-07-08T15:43:00Z">
              <w:rPr>
                <w:b/>
              </w:rPr>
            </w:rPrChange>
          </w:rPr>
          <w:delText xml:space="preserve">[SECCIÓN 3] </w:delText>
        </w:r>
        <w:r w:rsidRPr="00DD6B12" w:rsidDel="000F4881">
          <w:rPr>
            <w:rFonts w:ascii="Times" w:hAnsi="Times"/>
            <w:b/>
            <w:color w:val="000000"/>
            <w:rPrChange w:id="4569" w:author="Adriana  Casas" w:date="2015-07-08T15:43:00Z">
              <w:rPr>
                <w:b/>
                <w:color w:val="000000"/>
              </w:rPr>
            </w:rPrChange>
          </w:rPr>
          <w:delText>4.1.1 La agricultura</w:delText>
        </w:r>
      </w:del>
    </w:p>
    <w:p w14:paraId="2CA11226" w14:textId="637F5A07" w:rsidR="006C738E" w:rsidRPr="00DD6B12" w:rsidDel="000F4881" w:rsidRDefault="006C738E" w:rsidP="00744F7E">
      <w:pPr>
        <w:spacing w:line="240" w:lineRule="auto"/>
        <w:jc w:val="left"/>
        <w:rPr>
          <w:del w:id="4570" w:author="Adriana  Casas" w:date="2015-07-10T20:36:00Z"/>
          <w:rFonts w:ascii="Times" w:hAnsi="Times"/>
          <w:rPrChange w:id="4571" w:author="Adriana  Casas" w:date="2015-07-08T15:43:00Z">
            <w:rPr>
              <w:del w:id="4572" w:author="Adriana  Casas" w:date="2015-07-10T20:36:00Z"/>
            </w:rPr>
          </w:rPrChange>
        </w:rPr>
        <w:pPrChange w:id="4573" w:author="Adriana  Casas" w:date="2015-07-10T21:07:00Z">
          <w:pPr/>
        </w:pPrChange>
      </w:pPr>
      <w:del w:id="4574" w:author="Adriana  Casas" w:date="2015-07-10T20:36:00Z">
        <w:r w:rsidRPr="00DD6B12" w:rsidDel="000F4881">
          <w:rPr>
            <w:rFonts w:ascii="Times" w:hAnsi="Times"/>
            <w:color w:val="000000"/>
            <w:rPrChange w:id="4575" w:author="Adriana  Casas" w:date="2015-07-08T15:43:00Z">
              <w:rPr>
                <w:color w:val="000000"/>
              </w:rPr>
            </w:rPrChange>
          </w:rPr>
          <w:delText xml:space="preserve">La </w:delText>
        </w:r>
        <w:r w:rsidRPr="00DD6B12" w:rsidDel="000F4881">
          <w:rPr>
            <w:rFonts w:ascii="Times" w:hAnsi="Times"/>
            <w:b/>
            <w:color w:val="000000"/>
            <w:rPrChange w:id="4576" w:author="Adriana  Casas" w:date="2015-07-08T15:43:00Z">
              <w:rPr>
                <w:b/>
                <w:color w:val="000000"/>
              </w:rPr>
            </w:rPrChange>
          </w:rPr>
          <w:delText>agricultura</w:delText>
        </w:r>
        <w:r w:rsidRPr="00DD6B12" w:rsidDel="000F4881">
          <w:rPr>
            <w:rFonts w:ascii="Times" w:hAnsi="Times"/>
            <w:color w:val="000000"/>
            <w:rPrChange w:id="4577" w:author="Adriana  Casas" w:date="2015-07-08T15:43:00Z">
              <w:rPr>
                <w:color w:val="000000"/>
              </w:rPr>
            </w:rPrChange>
          </w:rPr>
          <w:delText xml:space="preserve"> reúne las prácticas relativas al </w:delText>
        </w:r>
        <w:r w:rsidRPr="00DD6B12" w:rsidDel="000F4881">
          <w:rPr>
            <w:rFonts w:ascii="Times" w:hAnsi="Times"/>
            <w:b/>
            <w:color w:val="000000"/>
            <w:rPrChange w:id="4578" w:author="Adriana  Casas" w:date="2015-07-08T15:43:00Z">
              <w:rPr>
                <w:b/>
                <w:color w:val="000000"/>
              </w:rPr>
            </w:rPrChange>
          </w:rPr>
          <w:delText>cultivo del campo</w:delText>
        </w:r>
        <w:r w:rsidRPr="00DD6B12" w:rsidDel="000F4881">
          <w:rPr>
            <w:rFonts w:ascii="Times" w:hAnsi="Times"/>
            <w:color w:val="000000"/>
            <w:rPrChange w:id="4579" w:author="Adriana  Casas" w:date="2015-07-08T15:43:00Z">
              <w:rPr>
                <w:color w:val="000000"/>
              </w:rPr>
            </w:rPrChange>
          </w:rPr>
          <w:delText xml:space="preserve">. Su descubrimiento se produjo, junto al de la ganadería, en torno al año </w:delText>
        </w:r>
        <w:r w:rsidRPr="00DD6B12" w:rsidDel="000F4881">
          <w:rPr>
            <w:rFonts w:ascii="Times" w:hAnsi="Times"/>
            <w:b/>
            <w:color w:val="000000"/>
            <w:rPrChange w:id="4580" w:author="Adriana  Casas" w:date="2015-07-08T15:43:00Z">
              <w:rPr>
                <w:b/>
                <w:color w:val="000000"/>
              </w:rPr>
            </w:rPrChange>
          </w:rPr>
          <w:delText>8000 a.C</w:delText>
        </w:r>
        <w:r w:rsidRPr="00DD6B12" w:rsidDel="000F4881">
          <w:rPr>
            <w:rFonts w:ascii="Times" w:hAnsi="Times"/>
            <w:color w:val="000000"/>
            <w:rPrChange w:id="4581" w:author="Adriana  Casas" w:date="2015-07-08T15:43:00Z">
              <w:rPr>
                <w:color w:val="000000"/>
              </w:rPr>
            </w:rPrChange>
          </w:rPr>
          <w:delText>.</w:delText>
        </w:r>
      </w:del>
    </w:p>
    <w:p w14:paraId="3A420755" w14:textId="5802C876" w:rsidR="006C738E" w:rsidRPr="00DD6B12" w:rsidDel="000F4881" w:rsidRDefault="006C738E" w:rsidP="00744F7E">
      <w:pPr>
        <w:spacing w:line="240" w:lineRule="auto"/>
        <w:jc w:val="left"/>
        <w:rPr>
          <w:del w:id="4582" w:author="Adriana  Casas" w:date="2015-07-10T20:36:00Z"/>
          <w:rFonts w:ascii="Times" w:hAnsi="Times"/>
          <w:rPrChange w:id="4583" w:author="Adriana  Casas" w:date="2015-07-08T15:43:00Z">
            <w:rPr>
              <w:del w:id="4584" w:author="Adriana  Casas" w:date="2015-07-10T20:36:00Z"/>
            </w:rPr>
          </w:rPrChange>
        </w:rPr>
        <w:pPrChange w:id="4585" w:author="Adriana  Casas" w:date="2015-07-10T21:07:00Z">
          <w:pPr/>
        </w:pPrChange>
      </w:pPr>
      <w:del w:id="4586" w:author="Adriana  Casas" w:date="2015-07-10T20:36:00Z">
        <w:r w:rsidRPr="00DD6B12" w:rsidDel="000F4881">
          <w:rPr>
            <w:rFonts w:ascii="Times" w:hAnsi="Times"/>
            <w:color w:val="000000"/>
            <w:rPrChange w:id="4587" w:author="Adriana  Casas" w:date="2015-07-08T15:43:00Z">
              <w:rPr>
                <w:color w:val="000000"/>
              </w:rPr>
            </w:rPrChange>
          </w:rPr>
          <w:delText xml:space="preserve">El progreso de la agricultura está muy condicionado por una serie de factores naturales y humanos, así como a la propia </w:delText>
        </w:r>
        <w:r w:rsidRPr="00DD6B12" w:rsidDel="000F4881">
          <w:rPr>
            <w:rFonts w:ascii="Times" w:hAnsi="Times"/>
            <w:b/>
            <w:color w:val="000000"/>
            <w:rPrChange w:id="4588" w:author="Adriana  Casas" w:date="2015-07-08T15:43:00Z">
              <w:rPr>
                <w:b/>
                <w:color w:val="000000"/>
              </w:rPr>
            </w:rPrChange>
          </w:rPr>
          <w:delText>evolución</w:delText>
        </w:r>
        <w:r w:rsidRPr="00DD6B12" w:rsidDel="000F4881">
          <w:rPr>
            <w:rFonts w:ascii="Times" w:hAnsi="Times"/>
            <w:color w:val="000000"/>
            <w:rPrChange w:id="4589" w:author="Adriana  Casas" w:date="2015-07-08T15:43:00Z">
              <w:rPr>
                <w:color w:val="000000"/>
              </w:rPr>
            </w:rPrChange>
          </w:rPr>
          <w:delText xml:space="preserve"> histórica y el desarrollo económico de las distintas regiones del planeta.</w:delText>
        </w:r>
      </w:del>
    </w:p>
    <w:p w14:paraId="12202551" w14:textId="77997166" w:rsidR="006C738E" w:rsidRPr="00DD6B12" w:rsidDel="00744F7E" w:rsidRDefault="006C738E" w:rsidP="00744F7E">
      <w:pPr>
        <w:spacing w:line="240" w:lineRule="auto"/>
        <w:jc w:val="left"/>
        <w:rPr>
          <w:del w:id="4590" w:author="Adriana  Casas" w:date="2015-07-10T21:07:00Z"/>
          <w:rFonts w:ascii="Times" w:hAnsi="Times"/>
          <w:rPrChange w:id="4591" w:author="Adriana  Casas" w:date="2015-07-08T15:43:00Z">
            <w:rPr>
              <w:del w:id="4592" w:author="Adriana  Casas" w:date="2015-07-10T21:07:00Z"/>
            </w:rPr>
          </w:rPrChange>
        </w:rPr>
        <w:pPrChange w:id="4593" w:author="Adriana  Casas" w:date="2015-07-10T21:07:00Z">
          <w:pPr/>
        </w:pPrChange>
      </w:pPr>
    </w:p>
    <w:p w14:paraId="76445B4E" w14:textId="2675EF96" w:rsidR="006C738E" w:rsidRPr="00DD6B12" w:rsidDel="00744F7E" w:rsidRDefault="006C738E" w:rsidP="00744F7E">
      <w:pPr>
        <w:spacing w:line="240" w:lineRule="auto"/>
        <w:jc w:val="left"/>
        <w:rPr>
          <w:del w:id="4594" w:author="Adriana  Casas" w:date="2015-07-10T21:07:00Z"/>
          <w:rFonts w:ascii="Times" w:hAnsi="Times"/>
          <w:rPrChange w:id="4595" w:author="Adriana  Casas" w:date="2015-07-08T15:43:00Z">
            <w:rPr>
              <w:del w:id="4596" w:author="Adriana  Casas" w:date="2015-07-10T21:07:00Z"/>
            </w:rPr>
          </w:rPrChange>
        </w:rPr>
        <w:pPrChange w:id="4597" w:author="Adriana  Casas" w:date="2015-07-10T21:07:00Z">
          <w:pPr/>
        </w:pPrChange>
      </w:pPr>
      <w:del w:id="4598" w:author="Adriana  Casas" w:date="2015-07-10T21:07:00Z">
        <w:r w:rsidRPr="00DD6B12" w:rsidDel="00744F7E">
          <w:rPr>
            <w:rFonts w:ascii="Times" w:hAnsi="Times"/>
            <w:b/>
            <w:color w:val="000000"/>
            <w:rPrChange w:id="4599" w:author="Adriana  Casas" w:date="2015-07-08T15:43:00Z">
              <w:rPr>
                <w:b/>
                <w:color w:val="000000"/>
              </w:rPr>
            </w:rPrChange>
          </w:rPr>
          <w:delText>La agricultura en el mundo</w:delText>
        </w:r>
      </w:del>
    </w:p>
    <w:p w14:paraId="376FB918" w14:textId="54466C92" w:rsidR="006C738E" w:rsidRPr="00DD6B12" w:rsidDel="00744F7E" w:rsidRDefault="006C738E" w:rsidP="00744F7E">
      <w:pPr>
        <w:spacing w:line="240" w:lineRule="auto"/>
        <w:jc w:val="left"/>
        <w:rPr>
          <w:del w:id="4600" w:author="Adriana  Casas" w:date="2015-07-10T21:07:00Z"/>
          <w:rFonts w:ascii="Times" w:hAnsi="Times"/>
          <w:rPrChange w:id="4601" w:author="Adriana  Casas" w:date="2015-07-08T15:43:00Z">
            <w:rPr>
              <w:del w:id="4602" w:author="Adriana  Casas" w:date="2015-07-10T21:07:00Z"/>
            </w:rPr>
          </w:rPrChange>
        </w:rPr>
        <w:pPrChange w:id="4603" w:author="Adriana  Casas" w:date="2015-07-10T21:07:00Z">
          <w:pPr/>
        </w:pPrChange>
      </w:pPr>
      <w:del w:id="4604" w:author="Adriana  Casas" w:date="2015-07-10T21:07:00Z">
        <w:r w:rsidRPr="00DD6B12" w:rsidDel="00744F7E">
          <w:rPr>
            <w:rFonts w:ascii="Times" w:hAnsi="Times"/>
            <w:color w:val="000000"/>
            <w:rPrChange w:id="4605" w:author="Adriana  Casas" w:date="2015-07-08T15:43:00Z">
              <w:rPr>
                <w:color w:val="000000"/>
              </w:rPr>
            </w:rPrChange>
          </w:rPr>
          <w:delText>La presencia de un tipo de cultivo u otro en un t</w:delText>
        </w:r>
        <w:r w:rsidR="00160720" w:rsidRPr="00DD6B12" w:rsidDel="00744F7E">
          <w:rPr>
            <w:rFonts w:ascii="Times" w:hAnsi="Times"/>
            <w:color w:val="000000"/>
            <w:rPrChange w:id="4606" w:author="Adriana  Casas" w:date="2015-07-08T15:43:00Z">
              <w:rPr>
                <w:color w:val="000000"/>
              </w:rPr>
            </w:rPrChange>
          </w:rPr>
          <w:delText>erritorio está condicionada por</w:delText>
        </w:r>
        <w:r w:rsidRPr="00DD6B12" w:rsidDel="00744F7E">
          <w:rPr>
            <w:rFonts w:ascii="Times" w:hAnsi="Times"/>
            <w:color w:val="000000"/>
            <w:rPrChange w:id="4607" w:author="Adriana  Casas" w:date="2015-07-08T15:43:00Z">
              <w:rPr>
                <w:color w:val="000000"/>
              </w:rPr>
            </w:rPrChange>
          </w:rPr>
          <w:delText xml:space="preserve"> </w:delText>
        </w:r>
        <w:r w:rsidRPr="00DD6B12" w:rsidDel="00744F7E">
          <w:rPr>
            <w:rFonts w:ascii="Times" w:hAnsi="Times"/>
            <w:b/>
            <w:color w:val="000000"/>
            <w:rPrChange w:id="4608" w:author="Adriana  Casas" w:date="2015-07-08T15:43:00Z">
              <w:rPr>
                <w:b/>
                <w:color w:val="000000"/>
              </w:rPr>
            </w:rPrChange>
          </w:rPr>
          <w:delText>factores naturales</w:delText>
        </w:r>
        <w:r w:rsidR="00160720" w:rsidRPr="00DD6B12" w:rsidDel="00744F7E">
          <w:rPr>
            <w:rFonts w:ascii="Times" w:hAnsi="Times"/>
            <w:color w:val="000000"/>
            <w:rPrChange w:id="4609" w:author="Adriana  Casas" w:date="2015-07-08T15:43:00Z">
              <w:rPr>
                <w:color w:val="000000"/>
              </w:rPr>
            </w:rPrChange>
          </w:rPr>
          <w:delText xml:space="preserve"> como el </w:delText>
        </w:r>
        <w:r w:rsidRPr="00DD6B12" w:rsidDel="00744F7E">
          <w:rPr>
            <w:rFonts w:ascii="Times" w:hAnsi="Times"/>
            <w:color w:val="000000"/>
            <w:rPrChange w:id="4610" w:author="Adriana  Casas" w:date="2015-07-08T15:43:00Z">
              <w:rPr>
                <w:color w:val="000000"/>
              </w:rPr>
            </w:rPrChange>
          </w:rPr>
          <w:delText xml:space="preserve">clima, </w:delText>
        </w:r>
        <w:r w:rsidR="00160720" w:rsidRPr="00DD6B12" w:rsidDel="00744F7E">
          <w:rPr>
            <w:rFonts w:ascii="Times" w:hAnsi="Times"/>
            <w:color w:val="000000"/>
            <w:rPrChange w:id="4611" w:author="Adriana  Casas" w:date="2015-07-08T15:43:00Z">
              <w:rPr>
                <w:color w:val="000000"/>
              </w:rPr>
            </w:rPrChange>
          </w:rPr>
          <w:delText xml:space="preserve">el </w:delText>
        </w:r>
        <w:r w:rsidRPr="00DD6B12" w:rsidDel="00744F7E">
          <w:rPr>
            <w:rFonts w:ascii="Times" w:hAnsi="Times"/>
            <w:color w:val="000000"/>
            <w:rPrChange w:id="4612" w:author="Adriana  Casas" w:date="2015-07-08T15:43:00Z">
              <w:rPr>
                <w:color w:val="000000"/>
              </w:rPr>
            </w:rPrChange>
          </w:rPr>
          <w:delText>relieve,</w:delText>
        </w:r>
        <w:r w:rsidR="00160720" w:rsidRPr="00DD6B12" w:rsidDel="00744F7E">
          <w:rPr>
            <w:rFonts w:ascii="Times" w:hAnsi="Times"/>
            <w:color w:val="000000"/>
            <w:rPrChange w:id="4613" w:author="Adriana  Casas" w:date="2015-07-08T15:43:00Z">
              <w:rPr>
                <w:color w:val="000000"/>
              </w:rPr>
            </w:rPrChange>
          </w:rPr>
          <w:delText xml:space="preserve"> el </w:delText>
        </w:r>
        <w:r w:rsidRPr="00DD6B12" w:rsidDel="00744F7E">
          <w:rPr>
            <w:rFonts w:ascii="Times" w:hAnsi="Times"/>
            <w:color w:val="000000"/>
            <w:rPrChange w:id="4614" w:author="Adriana  Casas" w:date="2015-07-08T15:43:00Z">
              <w:rPr>
                <w:color w:val="000000"/>
              </w:rPr>
            </w:rPrChange>
          </w:rPr>
          <w:delText xml:space="preserve"> suelo y </w:delText>
        </w:r>
        <w:r w:rsidR="00160720" w:rsidRPr="00DD6B12" w:rsidDel="00744F7E">
          <w:rPr>
            <w:rFonts w:ascii="Times" w:hAnsi="Times"/>
            <w:color w:val="000000"/>
            <w:rPrChange w:id="4615" w:author="Adriana  Casas" w:date="2015-07-08T15:43:00Z">
              <w:rPr>
                <w:color w:val="000000"/>
              </w:rPr>
            </w:rPrChange>
          </w:rPr>
          <w:delText xml:space="preserve">el </w:delText>
        </w:r>
        <w:r w:rsidRPr="00DD6B12" w:rsidDel="00744F7E">
          <w:rPr>
            <w:rFonts w:ascii="Times" w:hAnsi="Times"/>
            <w:color w:val="000000"/>
            <w:rPrChange w:id="4616" w:author="Adriana  Casas" w:date="2015-07-08T15:43:00Z">
              <w:rPr>
                <w:color w:val="000000"/>
              </w:rPr>
            </w:rPrChange>
          </w:rPr>
          <w:delText>acceso a fuentes de agua.</w:delText>
        </w:r>
      </w:del>
    </w:p>
    <w:p w14:paraId="541CAE00" w14:textId="0225AEAB" w:rsidR="006C738E" w:rsidRPr="00DD6B12" w:rsidDel="00744F7E" w:rsidRDefault="006C738E" w:rsidP="00744F7E">
      <w:pPr>
        <w:spacing w:line="240" w:lineRule="auto"/>
        <w:jc w:val="left"/>
        <w:rPr>
          <w:del w:id="4617" w:author="Adriana  Casas" w:date="2015-07-10T21:07:00Z"/>
          <w:rFonts w:ascii="Times" w:hAnsi="Times"/>
          <w:rPrChange w:id="4618" w:author="Adriana  Casas" w:date="2015-07-08T15:43:00Z">
            <w:rPr>
              <w:del w:id="4619" w:author="Adriana  Casas" w:date="2015-07-10T21:07:00Z"/>
            </w:rPr>
          </w:rPrChange>
        </w:rPr>
        <w:pPrChange w:id="4620" w:author="Adriana  Casas" w:date="2015-07-10T21:07:00Z">
          <w:pPr/>
        </w:pPrChange>
      </w:pPr>
      <w:del w:id="4621" w:author="Adriana  Casas" w:date="2015-07-10T21:07:00Z">
        <w:r w:rsidRPr="00DD6B12" w:rsidDel="00744F7E">
          <w:rPr>
            <w:rFonts w:ascii="Times" w:hAnsi="Times"/>
            <w:color w:val="000000"/>
            <w:rPrChange w:id="4622" w:author="Adriana  Casas" w:date="2015-07-08T15:43:00Z">
              <w:rPr>
                <w:color w:val="000000"/>
              </w:rPr>
            </w:rPrChange>
          </w:rPr>
          <w:delText xml:space="preserve">Los </w:delText>
        </w:r>
        <w:r w:rsidRPr="00DD6B12" w:rsidDel="00744F7E">
          <w:rPr>
            <w:rFonts w:ascii="Times" w:hAnsi="Times"/>
            <w:b/>
            <w:color w:val="000000"/>
            <w:rPrChange w:id="4623" w:author="Adriana  Casas" w:date="2015-07-08T15:43:00Z">
              <w:rPr>
                <w:b/>
                <w:color w:val="000000"/>
              </w:rPr>
            </w:rPrChange>
          </w:rPr>
          <w:delText>factores humanos</w:delText>
        </w:r>
        <w:r w:rsidR="00160720" w:rsidRPr="00DD6B12" w:rsidDel="00744F7E">
          <w:rPr>
            <w:rFonts w:ascii="Times" w:hAnsi="Times"/>
            <w:color w:val="000000"/>
            <w:rPrChange w:id="4624" w:author="Adriana  Casas" w:date="2015-07-08T15:43:00Z">
              <w:rPr>
                <w:color w:val="000000"/>
              </w:rPr>
            </w:rPrChange>
          </w:rPr>
          <w:delText xml:space="preserve"> como la</w:delText>
        </w:r>
        <w:r w:rsidRPr="00DD6B12" w:rsidDel="00744F7E">
          <w:rPr>
            <w:rFonts w:ascii="Times" w:hAnsi="Times"/>
            <w:color w:val="000000"/>
            <w:rPrChange w:id="4625" w:author="Adriana  Casas" w:date="2015-07-08T15:43:00Z">
              <w:rPr>
                <w:color w:val="000000"/>
              </w:rPr>
            </w:rPrChange>
          </w:rPr>
          <w:delText xml:space="preserve"> población, </w:delText>
        </w:r>
        <w:r w:rsidR="00160720" w:rsidRPr="00DD6B12" w:rsidDel="00744F7E">
          <w:rPr>
            <w:rFonts w:ascii="Times" w:hAnsi="Times"/>
            <w:color w:val="000000"/>
            <w:rPrChange w:id="4626" w:author="Adriana  Casas" w:date="2015-07-08T15:43:00Z">
              <w:rPr>
                <w:color w:val="000000"/>
              </w:rPr>
            </w:rPrChange>
          </w:rPr>
          <w:delText xml:space="preserve">las </w:delText>
        </w:r>
        <w:r w:rsidRPr="00DD6B12" w:rsidDel="00744F7E">
          <w:rPr>
            <w:rFonts w:ascii="Times" w:hAnsi="Times"/>
            <w:color w:val="000000"/>
            <w:rPrChange w:id="4627" w:author="Adriana  Casas" w:date="2015-07-08T15:43:00Z">
              <w:rPr>
                <w:color w:val="000000"/>
              </w:rPr>
            </w:rPrChange>
          </w:rPr>
          <w:delText xml:space="preserve">técnicas de cultivo, </w:delText>
        </w:r>
        <w:r w:rsidR="00160720" w:rsidRPr="00DD6B12" w:rsidDel="00744F7E">
          <w:rPr>
            <w:rFonts w:ascii="Times" w:hAnsi="Times"/>
            <w:color w:val="000000"/>
            <w:rPrChange w:id="4628" w:author="Adriana  Casas" w:date="2015-07-08T15:43:00Z">
              <w:rPr>
                <w:color w:val="000000"/>
              </w:rPr>
            </w:rPrChange>
          </w:rPr>
          <w:delText xml:space="preserve">el </w:delText>
        </w:r>
        <w:r w:rsidRPr="00DD6B12" w:rsidDel="00744F7E">
          <w:rPr>
            <w:rFonts w:ascii="Times" w:hAnsi="Times"/>
            <w:color w:val="000000"/>
            <w:rPrChange w:id="4629" w:author="Adriana  Casas" w:date="2015-07-08T15:43:00Z">
              <w:rPr>
                <w:color w:val="000000"/>
              </w:rPr>
            </w:rPrChange>
          </w:rPr>
          <w:delText xml:space="preserve">modelo económico y </w:delText>
        </w:r>
        <w:r w:rsidR="00160720" w:rsidRPr="00DD6B12" w:rsidDel="00744F7E">
          <w:rPr>
            <w:rFonts w:ascii="Times" w:hAnsi="Times"/>
            <w:color w:val="000000"/>
            <w:rPrChange w:id="4630" w:author="Adriana  Casas" w:date="2015-07-08T15:43:00Z">
              <w:rPr>
                <w:color w:val="000000"/>
              </w:rPr>
            </w:rPrChange>
          </w:rPr>
          <w:delText xml:space="preserve">las </w:delText>
        </w:r>
        <w:r w:rsidRPr="00DD6B12" w:rsidDel="00744F7E">
          <w:rPr>
            <w:rFonts w:ascii="Times" w:hAnsi="Times"/>
            <w:color w:val="000000"/>
            <w:rPrChange w:id="4631" w:author="Adriana  Casas" w:date="2015-07-08T15:43:00Z">
              <w:rPr>
                <w:color w:val="000000"/>
              </w:rPr>
            </w:rPrChange>
          </w:rPr>
          <w:delText>políticas agrícolas.</w:delText>
        </w:r>
      </w:del>
    </w:p>
    <w:p w14:paraId="6B4C1F7F" w14:textId="6D4B3FCA" w:rsidR="006C738E" w:rsidRPr="00DD6B12" w:rsidDel="00744F7E" w:rsidRDefault="006C738E" w:rsidP="00744F7E">
      <w:pPr>
        <w:spacing w:line="240" w:lineRule="auto"/>
        <w:jc w:val="left"/>
        <w:rPr>
          <w:del w:id="4632" w:author="Adriana  Casas" w:date="2015-07-10T21:07:00Z"/>
          <w:rFonts w:ascii="Times" w:hAnsi="Times"/>
          <w:color w:val="000000"/>
          <w:rPrChange w:id="4633" w:author="Adriana  Casas" w:date="2015-07-08T15:43:00Z">
            <w:rPr>
              <w:del w:id="4634" w:author="Adriana  Casas" w:date="2015-07-10T21:07:00Z"/>
              <w:color w:val="000000"/>
            </w:rPr>
          </w:rPrChange>
        </w:rPr>
        <w:pPrChange w:id="4635" w:author="Adriana  Casas" w:date="2015-07-10T21:07:00Z">
          <w:pPr/>
        </w:pPrChange>
      </w:pPr>
      <w:del w:id="4636" w:author="Adriana  Casas" w:date="2015-07-10T21:07:00Z">
        <w:r w:rsidRPr="00DD6B12" w:rsidDel="00744F7E">
          <w:rPr>
            <w:rFonts w:ascii="Times" w:hAnsi="Times"/>
            <w:color w:val="000000"/>
            <w:rPrChange w:id="4637" w:author="Adriana  Casas" w:date="2015-07-08T15:43:00Z">
              <w:rPr>
                <w:color w:val="000000"/>
              </w:rPr>
            </w:rPrChange>
          </w:rPr>
          <w:delText xml:space="preserve">Los factores naturales condicionan que la agricultura sea de </w:delText>
        </w:r>
        <w:r w:rsidRPr="00DD6B12" w:rsidDel="00744F7E">
          <w:rPr>
            <w:rFonts w:ascii="Times" w:hAnsi="Times"/>
            <w:b/>
            <w:color w:val="000000"/>
            <w:rPrChange w:id="4638" w:author="Adriana  Casas" w:date="2015-07-08T15:43:00Z">
              <w:rPr>
                <w:b/>
                <w:color w:val="000000"/>
              </w:rPr>
            </w:rPrChange>
          </w:rPr>
          <w:delText>regadío</w:delText>
        </w:r>
        <w:r w:rsidRPr="00DD6B12" w:rsidDel="00744F7E">
          <w:rPr>
            <w:rFonts w:ascii="Times" w:hAnsi="Times"/>
            <w:color w:val="000000"/>
            <w:rPrChange w:id="4639" w:author="Adriana  Casas" w:date="2015-07-08T15:43:00Z">
              <w:rPr>
                <w:color w:val="000000"/>
              </w:rPr>
            </w:rPrChange>
          </w:rPr>
          <w:delText xml:space="preserve"> o de </w:delText>
        </w:r>
        <w:r w:rsidRPr="00DD6B12" w:rsidDel="00744F7E">
          <w:rPr>
            <w:rFonts w:ascii="Times" w:hAnsi="Times"/>
            <w:b/>
            <w:color w:val="000000"/>
            <w:rPrChange w:id="4640" w:author="Adriana  Casas" w:date="2015-07-08T15:43:00Z">
              <w:rPr>
                <w:b/>
                <w:color w:val="000000"/>
              </w:rPr>
            </w:rPrChange>
          </w:rPr>
          <w:delText>secano</w:delText>
        </w:r>
        <w:r w:rsidRPr="00DD6B12" w:rsidDel="00744F7E">
          <w:rPr>
            <w:rFonts w:ascii="Times" w:hAnsi="Times"/>
            <w:color w:val="000000"/>
            <w:rPrChange w:id="4641" w:author="Adriana  Casas" w:date="2015-07-08T15:43:00Z">
              <w:rPr>
                <w:color w:val="000000"/>
              </w:rPr>
            </w:rPrChange>
          </w:rPr>
          <w:delText>, mientras que los factores humanos determinan el peso de la agricultura en la economía de una región. En general, la agricultura sigue siendo una actividad destacada en los países del sur del planeta, pero es subsidiaria en las economías del norte.</w:delText>
        </w:r>
      </w:del>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rsidDel="00744F7E" w14:paraId="48242AE8" w14:textId="527B209F" w:rsidTr="006C738E">
        <w:trPr>
          <w:trHeight w:val="168"/>
          <w:del w:id="4642" w:author="Adriana  Casas" w:date="2015-07-10T21:07:00Z"/>
        </w:trPr>
        <w:tc>
          <w:tcPr>
            <w:tcW w:w="8979" w:type="dxa"/>
            <w:gridSpan w:val="2"/>
            <w:shd w:val="clear" w:color="auto" w:fill="000000"/>
          </w:tcPr>
          <w:p w14:paraId="626141BF" w14:textId="0C6D26EE" w:rsidR="006C738E" w:rsidRPr="00DD6B12" w:rsidDel="00744F7E" w:rsidRDefault="006C738E" w:rsidP="00744F7E">
            <w:pPr>
              <w:spacing w:line="240" w:lineRule="auto"/>
              <w:jc w:val="left"/>
              <w:rPr>
                <w:del w:id="4643" w:author="Adriana  Casas" w:date="2015-07-10T21:07:00Z"/>
                <w:rFonts w:ascii="Times" w:hAnsi="Times"/>
                <w:b/>
                <w:sz w:val="18"/>
                <w:szCs w:val="18"/>
                <w:rPrChange w:id="4644" w:author="Adriana  Casas" w:date="2015-07-08T15:43:00Z">
                  <w:rPr>
                    <w:del w:id="4645" w:author="Adriana  Casas" w:date="2015-07-10T21:07:00Z"/>
                    <w:rFonts w:ascii="Arial" w:hAnsi="Arial" w:cs="Arial"/>
                    <w:b/>
                    <w:sz w:val="18"/>
                    <w:szCs w:val="18"/>
                  </w:rPr>
                </w:rPrChange>
              </w:rPr>
              <w:pPrChange w:id="4646" w:author="Adriana  Casas" w:date="2015-07-10T21:07:00Z">
                <w:pPr>
                  <w:pStyle w:val="Prrafodelista"/>
                  <w:spacing w:after="0" w:line="240" w:lineRule="auto"/>
                  <w:ind w:left="0"/>
                </w:pPr>
              </w:pPrChange>
            </w:pPr>
            <w:del w:id="4647" w:author="Adriana  Casas" w:date="2015-07-10T21:07:00Z">
              <w:r w:rsidRPr="00DD6B12" w:rsidDel="00744F7E">
                <w:rPr>
                  <w:rFonts w:ascii="Times" w:hAnsi="Times"/>
                  <w:b/>
                  <w:sz w:val="18"/>
                  <w:szCs w:val="18"/>
                  <w:rPrChange w:id="4648" w:author="Adriana  Casas" w:date="2015-07-08T15:43:00Z">
                    <w:rPr>
                      <w:rFonts w:ascii="Arial" w:hAnsi="Arial" w:cs="Arial"/>
                      <w:b/>
                      <w:sz w:val="18"/>
                      <w:szCs w:val="18"/>
                    </w:rPr>
                  </w:rPrChange>
                </w:rPr>
                <w:delText xml:space="preserve">                                                   </w:delText>
              </w:r>
              <w:r w:rsidRPr="00DD6B12" w:rsidDel="00744F7E">
                <w:rPr>
                  <w:rFonts w:ascii="Times" w:hAnsi="Times"/>
                  <w:b/>
                  <w:sz w:val="18"/>
                  <w:szCs w:val="18"/>
                  <w:shd w:val="solid" w:color="auto" w:fill="auto"/>
                  <w:rPrChange w:id="4649" w:author="Adriana  Casas" w:date="2015-07-08T15:43:00Z">
                    <w:rPr>
                      <w:rFonts w:ascii="Arial" w:hAnsi="Arial" w:cs="Arial"/>
                      <w:b/>
                      <w:sz w:val="18"/>
                      <w:szCs w:val="18"/>
                      <w:shd w:val="solid" w:color="auto" w:fill="auto"/>
                    </w:rPr>
                  </w:rPrChange>
                </w:rPr>
                <w:delText>Practica: Recurso aprovechado</w:delText>
              </w:r>
            </w:del>
          </w:p>
        </w:tc>
      </w:tr>
      <w:tr w:rsidR="006C738E" w:rsidRPr="00DD6B12" w:rsidDel="00744F7E" w14:paraId="085372B3" w14:textId="38D93242" w:rsidTr="006C738E">
        <w:trPr>
          <w:trHeight w:val="183"/>
          <w:del w:id="4650" w:author="Adriana  Casas" w:date="2015-07-10T21:07:00Z"/>
        </w:trPr>
        <w:tc>
          <w:tcPr>
            <w:tcW w:w="2268" w:type="dxa"/>
            <w:shd w:val="clear" w:color="auto" w:fill="auto"/>
          </w:tcPr>
          <w:p w14:paraId="2E8EDD0D" w14:textId="589F5B63" w:rsidR="006C738E" w:rsidRPr="00DD6B12" w:rsidDel="00744F7E" w:rsidRDefault="006C738E" w:rsidP="00744F7E">
            <w:pPr>
              <w:spacing w:line="240" w:lineRule="auto"/>
              <w:jc w:val="left"/>
              <w:rPr>
                <w:del w:id="4651" w:author="Adriana  Casas" w:date="2015-07-10T21:07:00Z"/>
                <w:rFonts w:ascii="Times" w:hAnsi="Times"/>
                <w:b/>
                <w:sz w:val="18"/>
                <w:szCs w:val="18"/>
                <w:rPrChange w:id="4652" w:author="Adriana  Casas" w:date="2015-07-08T15:43:00Z">
                  <w:rPr>
                    <w:del w:id="4653" w:author="Adriana  Casas" w:date="2015-07-10T21:07:00Z"/>
                    <w:rFonts w:ascii="Arial" w:hAnsi="Arial" w:cs="Arial"/>
                    <w:b/>
                    <w:sz w:val="18"/>
                    <w:szCs w:val="18"/>
                  </w:rPr>
                </w:rPrChange>
              </w:rPr>
              <w:pPrChange w:id="4654" w:author="Adriana  Casas" w:date="2015-07-10T21:07:00Z">
                <w:pPr>
                  <w:pStyle w:val="Prrafodelista"/>
                  <w:spacing w:after="0" w:line="240" w:lineRule="auto"/>
                  <w:ind w:left="0"/>
                </w:pPr>
              </w:pPrChange>
            </w:pPr>
            <w:del w:id="4655" w:author="Adriana  Casas" w:date="2015-07-10T21:07:00Z">
              <w:r w:rsidRPr="00DD6B12" w:rsidDel="00744F7E">
                <w:rPr>
                  <w:rFonts w:ascii="Times" w:hAnsi="Times"/>
                  <w:b/>
                  <w:sz w:val="18"/>
                  <w:szCs w:val="18"/>
                  <w:rPrChange w:id="4656" w:author="Adriana  Casas" w:date="2015-07-08T15:43:00Z">
                    <w:rPr>
                      <w:rFonts w:ascii="Arial" w:hAnsi="Arial" w:cs="Arial"/>
                      <w:b/>
                      <w:sz w:val="18"/>
                      <w:szCs w:val="18"/>
                    </w:rPr>
                  </w:rPrChange>
                </w:rPr>
                <w:delText>Código</w:delText>
              </w:r>
            </w:del>
          </w:p>
        </w:tc>
        <w:tc>
          <w:tcPr>
            <w:tcW w:w="6711" w:type="dxa"/>
            <w:shd w:val="clear" w:color="auto" w:fill="auto"/>
          </w:tcPr>
          <w:p w14:paraId="39C2FC3D" w14:textId="45A728E8" w:rsidR="006C738E" w:rsidRPr="00DD6B12" w:rsidDel="00744F7E" w:rsidRDefault="000434EB" w:rsidP="00744F7E">
            <w:pPr>
              <w:spacing w:line="240" w:lineRule="auto"/>
              <w:jc w:val="left"/>
              <w:rPr>
                <w:del w:id="4657" w:author="Adriana  Casas" w:date="2015-07-10T21:07:00Z"/>
                <w:rFonts w:ascii="Times" w:hAnsi="Times"/>
                <w:b/>
                <w:sz w:val="18"/>
                <w:szCs w:val="18"/>
                <w:rPrChange w:id="4658" w:author="Adriana  Casas" w:date="2015-07-08T15:43:00Z">
                  <w:rPr>
                    <w:del w:id="4659" w:author="Adriana  Casas" w:date="2015-07-10T21:07:00Z"/>
                    <w:rFonts w:ascii="Arial" w:hAnsi="Arial" w:cs="Arial"/>
                    <w:b/>
                    <w:sz w:val="18"/>
                    <w:szCs w:val="18"/>
                  </w:rPr>
                </w:rPrChange>
              </w:rPr>
              <w:pPrChange w:id="4660" w:author="Adriana  Casas" w:date="2015-07-10T21:07:00Z">
                <w:pPr>
                  <w:pStyle w:val="Prrafodelista"/>
                  <w:spacing w:after="0" w:line="240" w:lineRule="auto"/>
                  <w:ind w:left="0"/>
                </w:pPr>
              </w:pPrChange>
            </w:pPr>
            <w:del w:id="4661" w:author="Adriana  Casas" w:date="2015-07-10T21:07:00Z">
              <w:r w:rsidRPr="00DD6B12" w:rsidDel="00744F7E">
                <w:rPr>
                  <w:rFonts w:ascii="Times" w:hAnsi="Times"/>
                  <w:b/>
                  <w:sz w:val="18"/>
                  <w:szCs w:val="18"/>
                  <w:rPrChange w:id="4662" w:author="Adriana  Casas" w:date="2015-07-08T15:43:00Z">
                    <w:rPr>
                      <w:rFonts w:ascii="Arial" w:hAnsi="Arial" w:cs="Arial"/>
                      <w:b/>
                      <w:sz w:val="18"/>
                      <w:szCs w:val="18"/>
                    </w:rPr>
                  </w:rPrChange>
                </w:rPr>
                <w:delText>CS</w:delText>
              </w:r>
              <w:r w:rsidR="00F41E25" w:rsidRPr="00DD6B12" w:rsidDel="00744F7E">
                <w:rPr>
                  <w:rFonts w:ascii="Times" w:hAnsi="Times"/>
                  <w:b/>
                  <w:sz w:val="18"/>
                  <w:szCs w:val="18"/>
                  <w:rPrChange w:id="4663" w:author="Adriana  Casas" w:date="2015-07-08T15:43:00Z">
                    <w:rPr>
                      <w:rFonts w:ascii="Arial" w:hAnsi="Arial" w:cs="Arial"/>
                      <w:b/>
                      <w:sz w:val="18"/>
                      <w:szCs w:val="18"/>
                    </w:rPr>
                  </w:rPrChange>
                </w:rPr>
                <w:delText>_10</w:delText>
              </w:r>
              <w:r w:rsidRPr="00DD6B12" w:rsidDel="00744F7E">
                <w:rPr>
                  <w:rFonts w:ascii="Times" w:hAnsi="Times"/>
                  <w:b/>
                  <w:sz w:val="18"/>
                  <w:szCs w:val="18"/>
                  <w:rPrChange w:id="4664" w:author="Adriana  Casas" w:date="2015-07-08T15:43:00Z">
                    <w:rPr>
                      <w:rFonts w:ascii="Arial" w:hAnsi="Arial" w:cs="Arial"/>
                      <w:b/>
                      <w:sz w:val="18"/>
                      <w:szCs w:val="18"/>
                    </w:rPr>
                  </w:rPrChange>
                </w:rPr>
                <w:delText>_0</w:delText>
              </w:r>
              <w:r w:rsidR="00F41E25" w:rsidRPr="00DD6B12" w:rsidDel="00744F7E">
                <w:rPr>
                  <w:rFonts w:ascii="Times" w:hAnsi="Times"/>
                  <w:b/>
                  <w:sz w:val="18"/>
                  <w:szCs w:val="18"/>
                  <w:rPrChange w:id="4665" w:author="Adriana  Casas" w:date="2015-07-08T15:43:00Z">
                    <w:rPr>
                      <w:rFonts w:ascii="Arial" w:hAnsi="Arial" w:cs="Arial"/>
                      <w:b/>
                      <w:sz w:val="18"/>
                      <w:szCs w:val="18"/>
                    </w:rPr>
                  </w:rPrChange>
                </w:rPr>
                <w:delText>5</w:delText>
              </w:r>
              <w:r w:rsidRPr="00DD6B12" w:rsidDel="00744F7E">
                <w:rPr>
                  <w:rFonts w:ascii="Times" w:hAnsi="Times"/>
                  <w:b/>
                  <w:sz w:val="18"/>
                  <w:szCs w:val="18"/>
                  <w:rPrChange w:id="4666" w:author="Adriana  Casas" w:date="2015-07-08T15:43:00Z">
                    <w:rPr>
                      <w:rFonts w:ascii="Arial" w:hAnsi="Arial" w:cs="Arial"/>
                      <w:b/>
                      <w:sz w:val="18"/>
                      <w:szCs w:val="18"/>
                    </w:rPr>
                  </w:rPrChange>
                </w:rPr>
                <w:delText>_CO_REC19</w:delText>
              </w:r>
              <w:r w:rsidR="006C738E" w:rsidRPr="00DD6B12" w:rsidDel="00744F7E">
                <w:rPr>
                  <w:rFonts w:ascii="Times" w:hAnsi="Times"/>
                  <w:b/>
                  <w:sz w:val="18"/>
                  <w:szCs w:val="18"/>
                  <w:rPrChange w:id="4667" w:author="Adriana  Casas" w:date="2015-07-08T15:43:00Z">
                    <w:rPr>
                      <w:rFonts w:ascii="Arial" w:hAnsi="Arial" w:cs="Arial"/>
                      <w:b/>
                      <w:sz w:val="18"/>
                      <w:szCs w:val="18"/>
                    </w:rPr>
                  </w:rPrChange>
                </w:rPr>
                <w:delText>0</w:delText>
              </w:r>
            </w:del>
          </w:p>
        </w:tc>
      </w:tr>
      <w:tr w:rsidR="006C738E" w:rsidRPr="00DD6B12" w:rsidDel="00744F7E" w14:paraId="7FE97E89" w14:textId="7D71C46F" w:rsidTr="006C738E">
        <w:trPr>
          <w:trHeight w:val="168"/>
          <w:del w:id="4668" w:author="Adriana  Casas" w:date="2015-07-10T21:07:00Z"/>
        </w:trPr>
        <w:tc>
          <w:tcPr>
            <w:tcW w:w="2268" w:type="dxa"/>
            <w:shd w:val="clear" w:color="auto" w:fill="auto"/>
          </w:tcPr>
          <w:p w14:paraId="0463FBE5" w14:textId="7F69EFFB" w:rsidR="006C738E" w:rsidRPr="00DD6B12" w:rsidDel="00744F7E" w:rsidRDefault="006C738E" w:rsidP="00744F7E">
            <w:pPr>
              <w:spacing w:line="240" w:lineRule="auto"/>
              <w:jc w:val="left"/>
              <w:rPr>
                <w:del w:id="4669" w:author="Adriana  Casas" w:date="2015-07-10T21:07:00Z"/>
                <w:rFonts w:ascii="Times" w:hAnsi="Times"/>
                <w:b/>
                <w:sz w:val="18"/>
                <w:szCs w:val="18"/>
                <w:rPrChange w:id="4670" w:author="Adriana  Casas" w:date="2015-07-08T15:43:00Z">
                  <w:rPr>
                    <w:del w:id="4671" w:author="Adriana  Casas" w:date="2015-07-10T21:07:00Z"/>
                    <w:b/>
                    <w:sz w:val="18"/>
                    <w:szCs w:val="18"/>
                  </w:rPr>
                </w:rPrChange>
              </w:rPr>
              <w:pPrChange w:id="4672" w:author="Adriana  Casas" w:date="2015-07-10T21:07:00Z">
                <w:pPr>
                  <w:spacing w:line="240" w:lineRule="auto"/>
                </w:pPr>
              </w:pPrChange>
            </w:pPr>
            <w:del w:id="4673" w:author="Adriana  Casas" w:date="2015-07-10T21:07:00Z">
              <w:r w:rsidRPr="00DD6B12" w:rsidDel="00744F7E">
                <w:rPr>
                  <w:rFonts w:ascii="Times" w:hAnsi="Times"/>
                  <w:b/>
                  <w:sz w:val="18"/>
                  <w:szCs w:val="18"/>
                  <w:rPrChange w:id="4674" w:author="Adriana  Casas" w:date="2015-07-08T15:43:00Z">
                    <w:rPr>
                      <w:b/>
                      <w:sz w:val="18"/>
                      <w:szCs w:val="18"/>
                    </w:rPr>
                  </w:rPrChange>
                </w:rPr>
                <w:delText>Ubicación en Aula Planeta</w:delText>
              </w:r>
            </w:del>
          </w:p>
        </w:tc>
        <w:tc>
          <w:tcPr>
            <w:tcW w:w="6711" w:type="dxa"/>
            <w:shd w:val="clear" w:color="auto" w:fill="auto"/>
          </w:tcPr>
          <w:p w14:paraId="0AC342E2" w14:textId="551E10A7" w:rsidR="006C738E" w:rsidRPr="00DD6B12" w:rsidDel="00744F7E" w:rsidRDefault="006C738E" w:rsidP="00744F7E">
            <w:pPr>
              <w:spacing w:line="240" w:lineRule="auto"/>
              <w:jc w:val="left"/>
              <w:rPr>
                <w:del w:id="4675" w:author="Adriana  Casas" w:date="2015-07-10T21:07:00Z"/>
                <w:rFonts w:ascii="Times" w:hAnsi="Times"/>
                <w:b/>
                <w:sz w:val="18"/>
                <w:szCs w:val="18"/>
                <w:rPrChange w:id="4676" w:author="Adriana  Casas" w:date="2015-07-08T15:43:00Z">
                  <w:rPr>
                    <w:del w:id="4677" w:author="Adriana  Casas" w:date="2015-07-10T21:07:00Z"/>
                    <w:b/>
                    <w:sz w:val="18"/>
                    <w:szCs w:val="18"/>
                  </w:rPr>
                </w:rPrChange>
              </w:rPr>
              <w:pPrChange w:id="4678" w:author="Adriana  Casas" w:date="2015-07-10T21:07:00Z">
                <w:pPr>
                  <w:numPr>
                    <w:numId w:val="25"/>
                  </w:numPr>
                  <w:tabs>
                    <w:tab w:val="num" w:pos="720"/>
                  </w:tabs>
                  <w:spacing w:line="240" w:lineRule="auto"/>
                  <w:ind w:left="720" w:hanging="360"/>
                  <w:jc w:val="left"/>
                </w:pPr>
              </w:pPrChange>
            </w:pPr>
            <w:del w:id="4679" w:author="Adriana  Casas" w:date="2015-07-10T21:07:00Z">
              <w:r w:rsidRPr="00DD6B12" w:rsidDel="00744F7E">
                <w:rPr>
                  <w:rFonts w:ascii="Times" w:hAnsi="Times"/>
                  <w:b/>
                  <w:sz w:val="18"/>
                  <w:szCs w:val="18"/>
                  <w:rPrChange w:id="4680" w:author="Adriana  Casas" w:date="2015-07-08T15:43:00Z">
                    <w:rPr>
                      <w:b/>
                      <w:sz w:val="18"/>
                      <w:szCs w:val="18"/>
                    </w:rPr>
                  </w:rPrChange>
                </w:rPr>
                <w:delText>3ESO</w:delText>
              </w:r>
              <w:r w:rsidRPr="00DD6B12" w:rsidDel="00744F7E">
                <w:rPr>
                  <w:rFonts w:ascii="Times" w:hAnsi="Times"/>
                  <w:color w:val="000000"/>
                  <w:rPrChange w:id="4681" w:author="Adriana  Casas" w:date="2015-07-08T15:43:00Z">
                    <w:rPr>
                      <w:color w:val="000000"/>
                    </w:rPr>
                  </w:rPrChange>
                </w:rPr>
                <w:delText>/Ciencias sociales/El sector primario/La agricultura</w:delText>
              </w:r>
            </w:del>
          </w:p>
        </w:tc>
      </w:tr>
      <w:tr w:rsidR="006C738E" w:rsidRPr="00DD6B12" w:rsidDel="00744F7E" w14:paraId="07E61237" w14:textId="2C897EFC" w:rsidTr="006C738E">
        <w:trPr>
          <w:trHeight w:val="380"/>
          <w:del w:id="4682" w:author="Adriana  Casas" w:date="2015-07-10T21:07:00Z"/>
        </w:trPr>
        <w:tc>
          <w:tcPr>
            <w:tcW w:w="2268" w:type="dxa"/>
            <w:shd w:val="clear" w:color="auto" w:fill="auto"/>
          </w:tcPr>
          <w:p w14:paraId="3BA854F1" w14:textId="1089DA80" w:rsidR="006C738E" w:rsidRPr="00DD6B12" w:rsidDel="00744F7E" w:rsidRDefault="006C738E" w:rsidP="00744F7E">
            <w:pPr>
              <w:spacing w:line="240" w:lineRule="auto"/>
              <w:jc w:val="left"/>
              <w:rPr>
                <w:del w:id="4683" w:author="Adriana  Casas" w:date="2015-07-10T21:07:00Z"/>
                <w:rFonts w:ascii="Times" w:hAnsi="Times"/>
                <w:b/>
                <w:sz w:val="18"/>
                <w:szCs w:val="18"/>
                <w:rPrChange w:id="4684" w:author="Adriana  Casas" w:date="2015-07-08T15:43:00Z">
                  <w:rPr>
                    <w:del w:id="4685" w:author="Adriana  Casas" w:date="2015-07-10T21:07:00Z"/>
                    <w:rFonts w:ascii="Arial" w:hAnsi="Arial" w:cs="Arial"/>
                    <w:b/>
                    <w:sz w:val="18"/>
                    <w:szCs w:val="18"/>
                  </w:rPr>
                </w:rPrChange>
              </w:rPr>
              <w:pPrChange w:id="4686" w:author="Adriana  Casas" w:date="2015-07-10T21:07:00Z">
                <w:pPr>
                  <w:pStyle w:val="Prrafodelista"/>
                  <w:spacing w:after="0" w:line="240" w:lineRule="auto"/>
                  <w:ind w:left="0"/>
                </w:pPr>
              </w:pPrChange>
            </w:pPr>
            <w:del w:id="4687" w:author="Adriana  Casas" w:date="2015-07-10T21:07:00Z">
              <w:r w:rsidRPr="00DD6B12" w:rsidDel="00744F7E">
                <w:rPr>
                  <w:rFonts w:ascii="Times" w:hAnsi="Times"/>
                  <w:b/>
                  <w:sz w:val="18"/>
                  <w:szCs w:val="18"/>
                  <w:rPrChange w:id="4688" w:author="Adriana  Casas" w:date="2015-07-08T15:43:00Z">
                    <w:rPr>
                      <w:rFonts w:ascii="Arial" w:hAnsi="Arial" w:cs="Arial"/>
                      <w:b/>
                      <w:sz w:val="18"/>
                      <w:szCs w:val="18"/>
                    </w:rPr>
                  </w:rPrChange>
                </w:rPr>
                <w:delText>Título</w:delText>
              </w:r>
            </w:del>
          </w:p>
        </w:tc>
        <w:tc>
          <w:tcPr>
            <w:tcW w:w="6711" w:type="dxa"/>
            <w:shd w:val="clear" w:color="auto" w:fill="auto"/>
          </w:tcPr>
          <w:p w14:paraId="43CF6F1A" w14:textId="1BBC9414" w:rsidR="006C738E" w:rsidRPr="00DD6B12" w:rsidDel="00744F7E" w:rsidRDefault="006C738E" w:rsidP="00744F7E">
            <w:pPr>
              <w:spacing w:line="240" w:lineRule="auto"/>
              <w:jc w:val="left"/>
              <w:rPr>
                <w:del w:id="4689" w:author="Adriana  Casas" w:date="2015-07-10T21:07:00Z"/>
                <w:rFonts w:ascii="Times" w:eastAsia="Times New Roman" w:hAnsi="Times"/>
                <w:sz w:val="20"/>
                <w:szCs w:val="20"/>
                <w:rPrChange w:id="4690" w:author="Adriana  Casas" w:date="2015-07-08T15:43:00Z">
                  <w:rPr>
                    <w:del w:id="4691" w:author="Adriana  Casas" w:date="2015-07-10T21:07:00Z"/>
                    <w:rFonts w:eastAsia="Times New Roman"/>
                    <w:sz w:val="20"/>
                    <w:szCs w:val="20"/>
                  </w:rPr>
                </w:rPrChange>
              </w:rPr>
              <w:pPrChange w:id="4692" w:author="Adriana  Casas" w:date="2015-07-10T21:07:00Z">
                <w:pPr>
                  <w:spacing w:before="100" w:beforeAutospacing="1" w:after="510" w:line="240" w:lineRule="auto"/>
                </w:pPr>
              </w:pPrChange>
            </w:pPr>
            <w:del w:id="4693" w:author="Adriana  Casas" w:date="2015-07-10T21:07:00Z">
              <w:r w:rsidRPr="00DD6B12" w:rsidDel="00744F7E">
                <w:rPr>
                  <w:rFonts w:ascii="Times" w:eastAsia="Times New Roman" w:hAnsi="Times"/>
                  <w:sz w:val="20"/>
                  <w:szCs w:val="20"/>
                  <w:rPrChange w:id="4694" w:author="Adriana  Casas" w:date="2015-07-08T15:43:00Z">
                    <w:rPr>
                      <w:rFonts w:eastAsia="Times New Roman"/>
                      <w:sz w:val="20"/>
                      <w:szCs w:val="20"/>
                    </w:rPr>
                  </w:rPrChange>
                </w:rPr>
                <w:delText>Los elementos y actividades del sector primario</w:delText>
              </w:r>
            </w:del>
          </w:p>
        </w:tc>
      </w:tr>
      <w:tr w:rsidR="006C738E" w:rsidRPr="00DD6B12" w:rsidDel="00744F7E" w14:paraId="603C90A6" w14:textId="09893C40" w:rsidTr="006C738E">
        <w:trPr>
          <w:trHeight w:val="641"/>
          <w:del w:id="4695" w:author="Adriana  Casas" w:date="2015-07-10T21:07:00Z"/>
        </w:trPr>
        <w:tc>
          <w:tcPr>
            <w:tcW w:w="2268" w:type="dxa"/>
            <w:shd w:val="clear" w:color="auto" w:fill="auto"/>
          </w:tcPr>
          <w:p w14:paraId="20556C53" w14:textId="7A708E06" w:rsidR="006C738E" w:rsidRPr="00DD6B12" w:rsidDel="00744F7E" w:rsidRDefault="006C738E" w:rsidP="00744F7E">
            <w:pPr>
              <w:spacing w:line="240" w:lineRule="auto"/>
              <w:jc w:val="left"/>
              <w:rPr>
                <w:del w:id="4696" w:author="Adriana  Casas" w:date="2015-07-10T21:07:00Z"/>
                <w:rFonts w:ascii="Times" w:hAnsi="Times"/>
                <w:rPrChange w:id="4697" w:author="Adriana  Casas" w:date="2015-07-08T15:43:00Z">
                  <w:rPr>
                    <w:del w:id="4698" w:author="Adriana  Casas" w:date="2015-07-10T21:07:00Z"/>
                  </w:rPr>
                </w:rPrChange>
              </w:rPr>
              <w:pPrChange w:id="4699" w:author="Adriana  Casas" w:date="2015-07-10T21:07:00Z">
                <w:pPr>
                  <w:spacing w:line="240" w:lineRule="auto"/>
                </w:pPr>
              </w:pPrChange>
            </w:pPr>
            <w:del w:id="4700" w:author="Adriana  Casas" w:date="2015-07-10T21:07:00Z">
              <w:r w:rsidRPr="00DD6B12" w:rsidDel="00744F7E">
                <w:rPr>
                  <w:rFonts w:ascii="Times" w:hAnsi="Times"/>
                  <w:b/>
                  <w:sz w:val="18"/>
                  <w:szCs w:val="18"/>
                  <w:rPrChange w:id="4701" w:author="Adriana  Casas" w:date="2015-07-08T15:43:00Z">
                    <w:rPr>
                      <w:b/>
                      <w:sz w:val="18"/>
                      <w:szCs w:val="18"/>
                    </w:rPr>
                  </w:rPrChange>
                </w:rPr>
                <w:delText>Descripción</w:delText>
              </w:r>
            </w:del>
          </w:p>
        </w:tc>
        <w:tc>
          <w:tcPr>
            <w:tcW w:w="6711" w:type="dxa"/>
            <w:shd w:val="clear" w:color="auto" w:fill="auto"/>
          </w:tcPr>
          <w:p w14:paraId="0829634E" w14:textId="4B05739D" w:rsidR="006C738E" w:rsidRPr="00DD6B12" w:rsidDel="00744F7E" w:rsidRDefault="006C738E" w:rsidP="00744F7E">
            <w:pPr>
              <w:spacing w:line="240" w:lineRule="auto"/>
              <w:jc w:val="left"/>
              <w:rPr>
                <w:del w:id="4702" w:author="Adriana  Casas" w:date="2015-07-10T21:07:00Z"/>
                <w:rFonts w:ascii="Times" w:hAnsi="Times"/>
                <w:sz w:val="23"/>
                <w:szCs w:val="23"/>
                <w:rPrChange w:id="4703" w:author="Adriana  Casas" w:date="2015-07-08T15:43:00Z">
                  <w:rPr>
                    <w:del w:id="4704" w:author="Adriana  Casas" w:date="2015-07-10T21:07:00Z"/>
                    <w:rFonts w:ascii="Georgia" w:hAnsi="Georgia"/>
                    <w:sz w:val="23"/>
                    <w:szCs w:val="23"/>
                  </w:rPr>
                </w:rPrChange>
              </w:rPr>
              <w:pPrChange w:id="4705" w:author="Adriana  Casas" w:date="2015-07-10T21:07:00Z">
                <w:pPr>
                  <w:spacing w:before="100" w:beforeAutospacing="1" w:after="510" w:line="240" w:lineRule="auto"/>
                </w:pPr>
              </w:pPrChange>
            </w:pPr>
            <w:del w:id="4706" w:author="Adriana  Casas" w:date="2015-07-10T21:07:00Z">
              <w:r w:rsidRPr="00DD6B12" w:rsidDel="00744F7E">
                <w:rPr>
                  <w:rFonts w:ascii="Times" w:hAnsi="Times"/>
                  <w:sz w:val="23"/>
                  <w:szCs w:val="23"/>
                  <w:rPrChange w:id="4707" w:author="Adriana  Casas" w:date="2015-07-08T15:43:00Z">
                    <w:rPr>
                      <w:rFonts w:ascii="Georgia" w:hAnsi="Georgia"/>
                      <w:sz w:val="23"/>
                      <w:szCs w:val="23"/>
                    </w:rPr>
                  </w:rPrChange>
                </w:rPr>
                <w:delText>Interactivo que presenta las actividades económicas asociadas al sector primario y algunas de sus principales características</w:delText>
              </w:r>
            </w:del>
          </w:p>
          <w:p w14:paraId="36D34ED3" w14:textId="7BA6818E" w:rsidR="006C738E" w:rsidRPr="00DD6B12" w:rsidDel="00744F7E" w:rsidRDefault="006C738E" w:rsidP="00744F7E">
            <w:pPr>
              <w:spacing w:line="240" w:lineRule="auto"/>
              <w:jc w:val="left"/>
              <w:rPr>
                <w:del w:id="4708" w:author="Adriana  Casas" w:date="2015-07-10T21:07:00Z"/>
                <w:rFonts w:ascii="Times" w:eastAsia="Times New Roman" w:hAnsi="Times"/>
                <w:color w:val="333333"/>
                <w:sz w:val="21"/>
                <w:szCs w:val="21"/>
                <w:rPrChange w:id="4709" w:author="Adriana  Casas" w:date="2015-07-08T15:43:00Z">
                  <w:rPr>
                    <w:del w:id="4710" w:author="Adriana  Casas" w:date="2015-07-10T21:07:00Z"/>
                    <w:rFonts w:eastAsia="Times New Roman"/>
                    <w:color w:val="333333"/>
                    <w:sz w:val="21"/>
                    <w:szCs w:val="21"/>
                  </w:rPr>
                </w:rPrChange>
              </w:rPr>
              <w:pPrChange w:id="4711" w:author="Adriana  Casas" w:date="2015-07-10T21:07:00Z">
                <w:pPr>
                  <w:shd w:val="clear" w:color="auto" w:fill="FFFFFF"/>
                  <w:spacing w:after="150" w:line="270" w:lineRule="atLeast"/>
                  <w:jc w:val="left"/>
                </w:pPr>
              </w:pPrChange>
            </w:pPr>
            <w:del w:id="4712" w:author="Adriana  Casas" w:date="2015-07-10T21:07:00Z">
              <w:r w:rsidRPr="00DD6B12" w:rsidDel="00744F7E">
                <w:rPr>
                  <w:rFonts w:ascii="Times" w:eastAsia="Times New Roman" w:hAnsi="Times"/>
                  <w:color w:val="333333"/>
                  <w:sz w:val="21"/>
                  <w:szCs w:val="21"/>
                  <w:rPrChange w:id="4713" w:author="Adriana  Casas" w:date="2015-07-08T15:43:00Z">
                    <w:rPr>
                      <w:rFonts w:eastAsia="Times New Roman"/>
                      <w:color w:val="333333"/>
                      <w:sz w:val="21"/>
                      <w:szCs w:val="21"/>
                    </w:rPr>
                  </w:rPrChange>
                </w:rPr>
                <w:delText xml:space="preserve">El sector primario comprende las actividades económicas relacionadas con la </w:delText>
              </w:r>
              <w:r w:rsidRPr="00DD6B12" w:rsidDel="00744F7E">
                <w:rPr>
                  <w:rFonts w:ascii="Times" w:eastAsia="Times New Roman" w:hAnsi="Times"/>
                  <w:b/>
                  <w:bCs/>
                  <w:color w:val="333333"/>
                  <w:sz w:val="21"/>
                  <w:szCs w:val="21"/>
                  <w:rPrChange w:id="4714" w:author="Adriana  Casas" w:date="2015-07-08T15:43:00Z">
                    <w:rPr>
                      <w:rFonts w:eastAsia="Times New Roman"/>
                      <w:b/>
                      <w:bCs/>
                      <w:color w:val="333333"/>
                      <w:sz w:val="21"/>
                      <w:szCs w:val="21"/>
                    </w:rPr>
                  </w:rPrChange>
                </w:rPr>
                <w:delText xml:space="preserve">producción de materias primas de origen animal </w:delText>
              </w:r>
              <w:r w:rsidRPr="00DD6B12" w:rsidDel="00744F7E">
                <w:rPr>
                  <w:rFonts w:ascii="Times" w:eastAsia="Times New Roman" w:hAnsi="Times"/>
                  <w:color w:val="333333"/>
                  <w:sz w:val="21"/>
                  <w:szCs w:val="21"/>
                  <w:rPrChange w:id="4715" w:author="Adriana  Casas" w:date="2015-07-08T15:43:00Z">
                    <w:rPr>
                      <w:rFonts w:eastAsia="Times New Roman"/>
                      <w:color w:val="333333"/>
                      <w:sz w:val="21"/>
                      <w:szCs w:val="21"/>
                    </w:rPr>
                  </w:rPrChange>
                </w:rPr>
                <w:delText xml:space="preserve">y </w:delText>
              </w:r>
              <w:r w:rsidRPr="00DD6B12" w:rsidDel="00744F7E">
                <w:rPr>
                  <w:rFonts w:ascii="Times" w:eastAsia="Times New Roman" w:hAnsi="Times"/>
                  <w:b/>
                  <w:bCs/>
                  <w:color w:val="333333"/>
                  <w:sz w:val="21"/>
                  <w:szCs w:val="21"/>
                  <w:rPrChange w:id="4716" w:author="Adriana  Casas" w:date="2015-07-08T15:43:00Z">
                    <w:rPr>
                      <w:rFonts w:eastAsia="Times New Roman"/>
                      <w:b/>
                      <w:bCs/>
                      <w:color w:val="333333"/>
                      <w:sz w:val="21"/>
                      <w:szCs w:val="21"/>
                    </w:rPr>
                  </w:rPrChange>
                </w:rPr>
                <w:delText>vegetal</w:delText>
              </w:r>
              <w:r w:rsidRPr="00DD6B12" w:rsidDel="00744F7E">
                <w:rPr>
                  <w:rFonts w:ascii="Times" w:eastAsia="Times New Roman" w:hAnsi="Times"/>
                  <w:color w:val="333333"/>
                  <w:sz w:val="21"/>
                  <w:szCs w:val="21"/>
                  <w:rPrChange w:id="4717" w:author="Adriana  Casas" w:date="2015-07-08T15:43:00Z">
                    <w:rPr>
                      <w:rFonts w:eastAsia="Times New Roman"/>
                      <w:color w:val="333333"/>
                      <w:sz w:val="21"/>
                      <w:szCs w:val="21"/>
                    </w:rPr>
                  </w:rPrChange>
                </w:rPr>
                <w:delText>, esto es:</w:delText>
              </w:r>
            </w:del>
          </w:p>
          <w:p w14:paraId="6383C3ED" w14:textId="3ABCA183" w:rsidR="006C738E" w:rsidRPr="00DD6B12" w:rsidDel="00744F7E" w:rsidRDefault="006C738E" w:rsidP="00744F7E">
            <w:pPr>
              <w:spacing w:line="240" w:lineRule="auto"/>
              <w:jc w:val="left"/>
              <w:rPr>
                <w:del w:id="4718" w:author="Adriana  Casas" w:date="2015-07-10T21:07:00Z"/>
                <w:rFonts w:ascii="Times" w:eastAsia="Times New Roman" w:hAnsi="Times"/>
                <w:color w:val="333333"/>
                <w:sz w:val="21"/>
                <w:szCs w:val="21"/>
                <w:rPrChange w:id="4719" w:author="Adriana  Casas" w:date="2015-07-08T15:43:00Z">
                  <w:rPr>
                    <w:del w:id="4720" w:author="Adriana  Casas" w:date="2015-07-10T21:07:00Z"/>
                    <w:rFonts w:eastAsia="Times New Roman"/>
                    <w:color w:val="333333"/>
                    <w:sz w:val="21"/>
                    <w:szCs w:val="21"/>
                  </w:rPr>
                </w:rPrChange>
              </w:rPr>
              <w:pPrChange w:id="4721" w:author="Adriana  Casas" w:date="2015-07-10T21:07:00Z">
                <w:pPr>
                  <w:shd w:val="clear" w:color="auto" w:fill="FFFFFF"/>
                  <w:spacing w:before="150" w:after="150" w:line="270" w:lineRule="atLeast"/>
                  <w:jc w:val="left"/>
                </w:pPr>
              </w:pPrChange>
            </w:pPr>
            <w:del w:id="4722" w:author="Adriana  Casas" w:date="2015-07-10T21:07:00Z">
              <w:r w:rsidRPr="00DD6B12" w:rsidDel="00744F7E">
                <w:rPr>
                  <w:rFonts w:ascii="Times" w:eastAsia="Times New Roman" w:hAnsi="Times"/>
                  <w:color w:val="333333"/>
                  <w:sz w:val="21"/>
                  <w:szCs w:val="21"/>
                  <w:rPrChange w:id="4723"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724" w:author="Adriana  Casas" w:date="2015-07-08T15:43:00Z">
                    <w:rPr>
                      <w:rFonts w:eastAsia="Times New Roman"/>
                      <w:b/>
                      <w:bCs/>
                      <w:color w:val="333333"/>
                      <w:sz w:val="21"/>
                      <w:szCs w:val="21"/>
                    </w:rPr>
                  </w:rPrChange>
                </w:rPr>
                <w:delText>Agricultura</w:delText>
              </w:r>
              <w:r w:rsidRPr="00DD6B12" w:rsidDel="00744F7E">
                <w:rPr>
                  <w:rFonts w:ascii="Times" w:eastAsia="Times New Roman" w:hAnsi="Times"/>
                  <w:color w:val="333333"/>
                  <w:sz w:val="21"/>
                  <w:szCs w:val="21"/>
                  <w:rPrChange w:id="4725" w:author="Adriana  Casas" w:date="2015-07-08T15:43:00Z">
                    <w:rPr>
                      <w:rFonts w:eastAsia="Times New Roman"/>
                      <w:color w:val="333333"/>
                      <w:sz w:val="21"/>
                      <w:szCs w:val="21"/>
                    </w:rPr>
                  </w:rPrChange>
                </w:rPr>
                <w:delText>: engloba todas aquellas actividades dedicadas al cultivo de campos para la obtención de alimentos, ya sea para personas o animales domésticos.</w:delText>
              </w:r>
            </w:del>
          </w:p>
          <w:p w14:paraId="51003BAE" w14:textId="6F02828A" w:rsidR="006C738E" w:rsidRPr="00DD6B12" w:rsidDel="00744F7E" w:rsidRDefault="006C738E" w:rsidP="00744F7E">
            <w:pPr>
              <w:spacing w:line="240" w:lineRule="auto"/>
              <w:jc w:val="left"/>
              <w:rPr>
                <w:del w:id="4726" w:author="Adriana  Casas" w:date="2015-07-10T21:07:00Z"/>
                <w:rFonts w:ascii="Times" w:eastAsia="Times New Roman" w:hAnsi="Times"/>
                <w:color w:val="333333"/>
                <w:sz w:val="21"/>
                <w:szCs w:val="21"/>
                <w:rPrChange w:id="4727" w:author="Adriana  Casas" w:date="2015-07-08T15:43:00Z">
                  <w:rPr>
                    <w:del w:id="4728" w:author="Adriana  Casas" w:date="2015-07-10T21:07:00Z"/>
                    <w:rFonts w:eastAsia="Times New Roman"/>
                    <w:color w:val="333333"/>
                    <w:sz w:val="21"/>
                    <w:szCs w:val="21"/>
                  </w:rPr>
                </w:rPrChange>
              </w:rPr>
              <w:pPrChange w:id="4729" w:author="Adriana  Casas" w:date="2015-07-10T21:07:00Z">
                <w:pPr>
                  <w:shd w:val="clear" w:color="auto" w:fill="FFFFFF"/>
                  <w:spacing w:before="150" w:after="150" w:line="270" w:lineRule="atLeast"/>
                  <w:jc w:val="left"/>
                </w:pPr>
              </w:pPrChange>
            </w:pPr>
            <w:del w:id="4730" w:author="Adriana  Casas" w:date="2015-07-10T21:07:00Z">
              <w:r w:rsidRPr="00DD6B12" w:rsidDel="00744F7E">
                <w:rPr>
                  <w:rFonts w:ascii="Times" w:eastAsia="Times New Roman" w:hAnsi="Times"/>
                  <w:color w:val="333333"/>
                  <w:sz w:val="21"/>
                  <w:szCs w:val="21"/>
                  <w:rPrChange w:id="4731"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732" w:author="Adriana  Casas" w:date="2015-07-08T15:43:00Z">
                    <w:rPr>
                      <w:rFonts w:eastAsia="Times New Roman"/>
                      <w:b/>
                      <w:bCs/>
                      <w:color w:val="333333"/>
                      <w:sz w:val="21"/>
                      <w:szCs w:val="21"/>
                    </w:rPr>
                  </w:rPrChange>
                </w:rPr>
                <w:delText>Ganadería</w:delText>
              </w:r>
              <w:r w:rsidRPr="00DD6B12" w:rsidDel="00744F7E">
                <w:rPr>
                  <w:rFonts w:ascii="Times" w:eastAsia="Times New Roman" w:hAnsi="Times"/>
                  <w:color w:val="333333"/>
                  <w:sz w:val="21"/>
                  <w:szCs w:val="21"/>
                  <w:rPrChange w:id="4733" w:author="Adriana  Casas" w:date="2015-07-08T15:43:00Z">
                    <w:rPr>
                      <w:rFonts w:eastAsia="Times New Roman"/>
                      <w:color w:val="333333"/>
                      <w:sz w:val="21"/>
                      <w:szCs w:val="21"/>
                    </w:rPr>
                  </w:rPrChange>
                </w:rPr>
                <w:delText>: engloba todas aquellas actividades dedicadas a la cría de animales, de los que se puede aprovechar su fuerza así como obtener materias primas (carne, leche, piel, lana, etc.).</w:delText>
              </w:r>
            </w:del>
          </w:p>
          <w:p w14:paraId="10FE6139" w14:textId="4B1C20CA" w:rsidR="006C738E" w:rsidRPr="00DD6B12" w:rsidDel="00744F7E" w:rsidRDefault="006C738E" w:rsidP="00744F7E">
            <w:pPr>
              <w:spacing w:line="240" w:lineRule="auto"/>
              <w:jc w:val="left"/>
              <w:rPr>
                <w:del w:id="4734" w:author="Adriana  Casas" w:date="2015-07-10T21:07:00Z"/>
                <w:rFonts w:ascii="Times" w:eastAsia="Times New Roman" w:hAnsi="Times"/>
                <w:color w:val="333333"/>
                <w:sz w:val="21"/>
                <w:szCs w:val="21"/>
                <w:rPrChange w:id="4735" w:author="Adriana  Casas" w:date="2015-07-08T15:43:00Z">
                  <w:rPr>
                    <w:del w:id="4736" w:author="Adriana  Casas" w:date="2015-07-10T21:07:00Z"/>
                    <w:rFonts w:eastAsia="Times New Roman"/>
                    <w:color w:val="333333"/>
                    <w:sz w:val="21"/>
                    <w:szCs w:val="21"/>
                  </w:rPr>
                </w:rPrChange>
              </w:rPr>
              <w:pPrChange w:id="4737" w:author="Adriana  Casas" w:date="2015-07-10T21:07:00Z">
                <w:pPr>
                  <w:shd w:val="clear" w:color="auto" w:fill="FFFFFF"/>
                  <w:spacing w:before="150" w:after="150" w:line="270" w:lineRule="atLeast"/>
                  <w:jc w:val="left"/>
                </w:pPr>
              </w:pPrChange>
            </w:pPr>
            <w:del w:id="4738" w:author="Adriana  Casas" w:date="2015-07-10T21:07:00Z">
              <w:r w:rsidRPr="00DD6B12" w:rsidDel="00744F7E">
                <w:rPr>
                  <w:rFonts w:ascii="Times" w:eastAsia="Times New Roman" w:hAnsi="Times"/>
                  <w:color w:val="333333"/>
                  <w:sz w:val="21"/>
                  <w:szCs w:val="21"/>
                  <w:rPrChange w:id="4739"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740" w:author="Adriana  Casas" w:date="2015-07-08T15:43:00Z">
                    <w:rPr>
                      <w:rFonts w:eastAsia="Times New Roman"/>
                      <w:b/>
                      <w:bCs/>
                      <w:color w:val="333333"/>
                      <w:sz w:val="21"/>
                      <w:szCs w:val="21"/>
                    </w:rPr>
                  </w:rPrChange>
                </w:rPr>
                <w:delText>Silvicultura</w:delText>
              </w:r>
              <w:r w:rsidRPr="00DD6B12" w:rsidDel="00744F7E">
                <w:rPr>
                  <w:rFonts w:ascii="Times" w:eastAsia="Times New Roman" w:hAnsi="Times"/>
                  <w:color w:val="333333"/>
                  <w:sz w:val="21"/>
                  <w:szCs w:val="21"/>
                  <w:rPrChange w:id="4741" w:author="Adriana  Casas" w:date="2015-07-08T15:43:00Z">
                    <w:rPr>
                      <w:rFonts w:eastAsia="Times New Roman"/>
                      <w:color w:val="333333"/>
                      <w:sz w:val="21"/>
                      <w:szCs w:val="21"/>
                    </w:rPr>
                  </w:rPrChange>
                </w:rPr>
                <w:delText>: engloba todas aquellas técnicas utilizadas en el cultivo y explotación de los bosques.</w:delText>
              </w:r>
            </w:del>
          </w:p>
          <w:p w14:paraId="09E4877A" w14:textId="69773BBB" w:rsidR="006C738E" w:rsidRPr="00DD6B12" w:rsidDel="00744F7E" w:rsidRDefault="006C738E" w:rsidP="00744F7E">
            <w:pPr>
              <w:spacing w:line="240" w:lineRule="auto"/>
              <w:jc w:val="left"/>
              <w:rPr>
                <w:del w:id="4742" w:author="Adriana  Casas" w:date="2015-07-10T21:07:00Z"/>
                <w:rFonts w:ascii="Times" w:eastAsia="Times New Roman" w:hAnsi="Times"/>
                <w:color w:val="333333"/>
                <w:sz w:val="21"/>
                <w:szCs w:val="21"/>
                <w:rPrChange w:id="4743" w:author="Adriana  Casas" w:date="2015-07-08T15:43:00Z">
                  <w:rPr>
                    <w:del w:id="4744" w:author="Adriana  Casas" w:date="2015-07-10T21:07:00Z"/>
                    <w:rFonts w:eastAsia="Times New Roman"/>
                    <w:color w:val="333333"/>
                    <w:sz w:val="21"/>
                    <w:szCs w:val="21"/>
                  </w:rPr>
                </w:rPrChange>
              </w:rPr>
              <w:pPrChange w:id="4745" w:author="Adriana  Casas" w:date="2015-07-10T21:07:00Z">
                <w:pPr>
                  <w:shd w:val="clear" w:color="auto" w:fill="FFFFFF"/>
                  <w:spacing w:before="150" w:after="150" w:line="270" w:lineRule="atLeast"/>
                  <w:jc w:val="left"/>
                </w:pPr>
              </w:pPrChange>
            </w:pPr>
            <w:del w:id="4746" w:author="Adriana  Casas" w:date="2015-07-10T21:07:00Z">
              <w:r w:rsidRPr="00DD6B12" w:rsidDel="00744F7E">
                <w:rPr>
                  <w:rFonts w:ascii="Times" w:eastAsia="Times New Roman" w:hAnsi="Times"/>
                  <w:color w:val="333333"/>
                  <w:sz w:val="21"/>
                  <w:szCs w:val="21"/>
                  <w:rPrChange w:id="4747"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748" w:author="Adriana  Casas" w:date="2015-07-08T15:43:00Z">
                    <w:rPr>
                      <w:rFonts w:eastAsia="Times New Roman"/>
                      <w:b/>
                      <w:bCs/>
                      <w:color w:val="333333"/>
                      <w:sz w:val="21"/>
                      <w:szCs w:val="21"/>
                    </w:rPr>
                  </w:rPrChange>
                </w:rPr>
                <w:delText>Pesca</w:delText>
              </w:r>
              <w:r w:rsidRPr="00DD6B12" w:rsidDel="00744F7E">
                <w:rPr>
                  <w:rFonts w:ascii="Times" w:eastAsia="Times New Roman" w:hAnsi="Times"/>
                  <w:color w:val="333333"/>
                  <w:sz w:val="21"/>
                  <w:szCs w:val="21"/>
                  <w:rPrChange w:id="4749" w:author="Adriana  Casas" w:date="2015-07-08T15:43:00Z">
                    <w:rPr>
                      <w:rFonts w:eastAsia="Times New Roman"/>
                      <w:color w:val="333333"/>
                      <w:sz w:val="21"/>
                      <w:szCs w:val="21"/>
                    </w:rPr>
                  </w:rPrChange>
                </w:rPr>
                <w:delText>: engloba todas aquellas actividades y técnicas destinadas a la captura de animales acuáticos, tanto en mares y océanos como en aguas continentales.</w:delText>
              </w:r>
            </w:del>
          </w:p>
          <w:p w14:paraId="1F2DF68A" w14:textId="7BA88C3F" w:rsidR="006C738E" w:rsidRPr="00DD6B12" w:rsidDel="00744F7E" w:rsidRDefault="006C738E" w:rsidP="00744F7E">
            <w:pPr>
              <w:spacing w:line="240" w:lineRule="auto"/>
              <w:jc w:val="left"/>
              <w:rPr>
                <w:del w:id="4750" w:author="Adriana  Casas" w:date="2015-07-10T21:07:00Z"/>
                <w:rFonts w:ascii="Times" w:eastAsia="Times New Roman" w:hAnsi="Times"/>
                <w:color w:val="333333"/>
                <w:sz w:val="21"/>
                <w:szCs w:val="21"/>
                <w:rPrChange w:id="4751" w:author="Adriana  Casas" w:date="2015-07-08T15:43:00Z">
                  <w:rPr>
                    <w:del w:id="4752" w:author="Adriana  Casas" w:date="2015-07-10T21:07:00Z"/>
                    <w:rFonts w:eastAsia="Times New Roman"/>
                    <w:color w:val="333333"/>
                    <w:sz w:val="21"/>
                    <w:szCs w:val="21"/>
                  </w:rPr>
                </w:rPrChange>
              </w:rPr>
              <w:pPrChange w:id="4753" w:author="Adriana  Casas" w:date="2015-07-10T21:07:00Z">
                <w:pPr>
                  <w:shd w:val="clear" w:color="auto" w:fill="FFFFFF"/>
                  <w:spacing w:before="150" w:after="150" w:line="270" w:lineRule="atLeast"/>
                  <w:jc w:val="left"/>
                </w:pPr>
              </w:pPrChange>
            </w:pPr>
            <w:del w:id="4754" w:author="Adriana  Casas" w:date="2015-07-10T21:07:00Z">
              <w:r w:rsidRPr="00DD6B12" w:rsidDel="00744F7E">
                <w:rPr>
                  <w:rFonts w:ascii="Times" w:eastAsia="Times New Roman" w:hAnsi="Times"/>
                  <w:color w:val="333333"/>
                  <w:sz w:val="21"/>
                  <w:szCs w:val="21"/>
                  <w:rPrChange w:id="4755"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756" w:author="Adriana  Casas" w:date="2015-07-08T15:43:00Z">
                    <w:rPr>
                      <w:rFonts w:eastAsia="Times New Roman"/>
                      <w:b/>
                      <w:bCs/>
                      <w:color w:val="333333"/>
                      <w:sz w:val="21"/>
                      <w:szCs w:val="21"/>
                    </w:rPr>
                  </w:rPrChange>
                </w:rPr>
                <w:delText>Acuicultura</w:delText>
              </w:r>
              <w:r w:rsidRPr="00DD6B12" w:rsidDel="00744F7E">
                <w:rPr>
                  <w:rFonts w:ascii="Times" w:eastAsia="Times New Roman" w:hAnsi="Times"/>
                  <w:color w:val="333333"/>
                  <w:sz w:val="21"/>
                  <w:szCs w:val="21"/>
                  <w:rPrChange w:id="4757" w:author="Adriana  Casas" w:date="2015-07-08T15:43:00Z">
                    <w:rPr>
                      <w:rFonts w:eastAsia="Times New Roman"/>
                      <w:color w:val="333333"/>
                      <w:sz w:val="21"/>
                      <w:szCs w:val="21"/>
                    </w:rPr>
                  </w:rPrChange>
                </w:rPr>
                <w:delText>: engloba todas aquellas actividades dedicadas a la cría de peces en estanques y charcas (piscicultura, ostricultura, miticultura, etc.).</w:delText>
              </w:r>
            </w:del>
          </w:p>
          <w:p w14:paraId="4157CDD8" w14:textId="0C195A48" w:rsidR="006C738E" w:rsidRPr="00DD6B12" w:rsidDel="00744F7E" w:rsidRDefault="006C738E" w:rsidP="00744F7E">
            <w:pPr>
              <w:spacing w:line="240" w:lineRule="auto"/>
              <w:jc w:val="left"/>
              <w:rPr>
                <w:del w:id="4758" w:author="Adriana  Casas" w:date="2015-07-10T21:07:00Z"/>
                <w:rFonts w:ascii="Times" w:eastAsia="Times New Roman" w:hAnsi="Times"/>
                <w:color w:val="333333"/>
                <w:sz w:val="21"/>
                <w:szCs w:val="21"/>
                <w:rPrChange w:id="4759" w:author="Adriana  Casas" w:date="2015-07-08T15:43:00Z">
                  <w:rPr>
                    <w:del w:id="4760" w:author="Adriana  Casas" w:date="2015-07-10T21:07:00Z"/>
                    <w:rFonts w:eastAsia="Times New Roman"/>
                    <w:color w:val="333333"/>
                    <w:sz w:val="21"/>
                    <w:szCs w:val="21"/>
                  </w:rPr>
                </w:rPrChange>
              </w:rPr>
              <w:pPrChange w:id="4761" w:author="Adriana  Casas" w:date="2015-07-10T21:07:00Z">
                <w:pPr>
                  <w:shd w:val="clear" w:color="auto" w:fill="FFFFFF"/>
                  <w:spacing w:before="150" w:after="150" w:line="270" w:lineRule="atLeast"/>
                  <w:jc w:val="left"/>
                </w:pPr>
              </w:pPrChange>
            </w:pPr>
            <w:del w:id="4762" w:author="Adriana  Casas" w:date="2015-07-10T21:07:00Z">
              <w:r w:rsidRPr="00DD6B12" w:rsidDel="00744F7E">
                <w:rPr>
                  <w:rFonts w:ascii="Times" w:eastAsia="Times New Roman" w:hAnsi="Times"/>
                  <w:color w:val="333333"/>
                  <w:sz w:val="21"/>
                  <w:szCs w:val="21"/>
                  <w:rPrChange w:id="4763" w:author="Adriana  Casas" w:date="2015-07-08T15:43:00Z">
                    <w:rPr>
                      <w:rFonts w:eastAsia="Times New Roman"/>
                      <w:color w:val="333333"/>
                      <w:sz w:val="21"/>
                      <w:szCs w:val="21"/>
                    </w:rPr>
                  </w:rPrChange>
                </w:rPr>
                <w:delText>Las actividades del sector primario representan hoy en día un porcentaje muy pequeño en el conjunto de la economía mundial, si bien existe una gran diversidad productiva en función de las regiones.</w:delText>
              </w:r>
            </w:del>
          </w:p>
          <w:p w14:paraId="6080BCC5" w14:textId="6652CCBF" w:rsidR="006C738E" w:rsidRPr="00DD6B12" w:rsidDel="00744F7E" w:rsidRDefault="006C738E" w:rsidP="00744F7E">
            <w:pPr>
              <w:spacing w:line="240" w:lineRule="auto"/>
              <w:jc w:val="left"/>
              <w:rPr>
                <w:del w:id="4764" w:author="Adriana  Casas" w:date="2015-07-10T21:07:00Z"/>
                <w:rFonts w:ascii="Times" w:eastAsia="Times New Roman" w:hAnsi="Times"/>
                <w:color w:val="333333"/>
                <w:sz w:val="21"/>
                <w:szCs w:val="21"/>
                <w:rPrChange w:id="4765" w:author="Adriana  Casas" w:date="2015-07-08T15:43:00Z">
                  <w:rPr>
                    <w:del w:id="4766" w:author="Adriana  Casas" w:date="2015-07-10T21:07:00Z"/>
                    <w:rFonts w:eastAsia="Times New Roman"/>
                    <w:color w:val="333333"/>
                    <w:sz w:val="21"/>
                    <w:szCs w:val="21"/>
                  </w:rPr>
                </w:rPrChange>
              </w:rPr>
              <w:pPrChange w:id="4767" w:author="Adriana  Casas" w:date="2015-07-10T21:07:00Z">
                <w:pPr>
                  <w:shd w:val="clear" w:color="auto" w:fill="FFFFFF"/>
                  <w:spacing w:before="150" w:after="150" w:line="270" w:lineRule="atLeast"/>
                  <w:jc w:val="left"/>
                </w:pPr>
              </w:pPrChange>
            </w:pPr>
            <w:del w:id="4768" w:author="Adriana  Casas" w:date="2015-07-10T21:07:00Z">
              <w:r w:rsidRPr="00DD6B12" w:rsidDel="00744F7E">
                <w:rPr>
                  <w:rFonts w:ascii="Times" w:eastAsia="Times New Roman" w:hAnsi="Times"/>
                  <w:color w:val="333333"/>
                  <w:sz w:val="21"/>
                  <w:szCs w:val="21"/>
                  <w:rPrChange w:id="4769" w:author="Adriana  Casas" w:date="2015-07-08T15:43:00Z">
                    <w:rPr>
                      <w:rFonts w:eastAsia="Times New Roman"/>
                      <w:color w:val="333333"/>
                      <w:sz w:val="21"/>
                      <w:szCs w:val="21"/>
                    </w:rPr>
                  </w:rPrChange>
                </w:rPr>
                <w:delText xml:space="preserve">En los países desarrollados, las actividades del sector primario presentan una gran productividad gracias a la </w:delText>
              </w:r>
              <w:r w:rsidRPr="00DD6B12" w:rsidDel="00744F7E">
                <w:rPr>
                  <w:rFonts w:ascii="Times" w:eastAsia="Times New Roman" w:hAnsi="Times"/>
                  <w:b/>
                  <w:bCs/>
                  <w:color w:val="333333"/>
                  <w:sz w:val="21"/>
                  <w:szCs w:val="21"/>
                  <w:rPrChange w:id="4770" w:author="Adriana  Casas" w:date="2015-07-08T15:43:00Z">
                    <w:rPr>
                      <w:rFonts w:eastAsia="Times New Roman"/>
                      <w:b/>
                      <w:bCs/>
                      <w:color w:val="333333"/>
                      <w:sz w:val="21"/>
                      <w:szCs w:val="21"/>
                    </w:rPr>
                  </w:rPrChange>
                </w:rPr>
                <w:delText xml:space="preserve">tecnificación </w:delText>
              </w:r>
              <w:r w:rsidRPr="00DD6B12" w:rsidDel="00744F7E">
                <w:rPr>
                  <w:rFonts w:ascii="Times" w:eastAsia="Times New Roman" w:hAnsi="Times"/>
                  <w:color w:val="333333"/>
                  <w:sz w:val="21"/>
                  <w:szCs w:val="21"/>
                  <w:rPrChange w:id="4771" w:author="Adriana  Casas" w:date="2015-07-08T15:43:00Z">
                    <w:rPr>
                      <w:rFonts w:eastAsia="Times New Roman"/>
                      <w:color w:val="333333"/>
                      <w:sz w:val="21"/>
                      <w:szCs w:val="21"/>
                    </w:rPr>
                  </w:rPrChange>
                </w:rPr>
                <w:delText xml:space="preserve">de las explotaciones y a la </w:delText>
              </w:r>
              <w:r w:rsidRPr="00DD6B12" w:rsidDel="00744F7E">
                <w:rPr>
                  <w:rFonts w:ascii="Times" w:eastAsia="Times New Roman" w:hAnsi="Times"/>
                  <w:b/>
                  <w:bCs/>
                  <w:color w:val="333333"/>
                  <w:sz w:val="21"/>
                  <w:szCs w:val="21"/>
                  <w:rPrChange w:id="4772" w:author="Adriana  Casas" w:date="2015-07-08T15:43:00Z">
                    <w:rPr>
                      <w:rFonts w:eastAsia="Times New Roman"/>
                      <w:b/>
                      <w:bCs/>
                      <w:color w:val="333333"/>
                      <w:sz w:val="21"/>
                      <w:szCs w:val="21"/>
                    </w:rPr>
                  </w:rPrChange>
                </w:rPr>
                <w:delText xml:space="preserve">automatización </w:delText>
              </w:r>
              <w:r w:rsidRPr="00DD6B12" w:rsidDel="00744F7E">
                <w:rPr>
                  <w:rFonts w:ascii="Times" w:eastAsia="Times New Roman" w:hAnsi="Times"/>
                  <w:color w:val="333333"/>
                  <w:sz w:val="21"/>
                  <w:szCs w:val="21"/>
                  <w:rPrChange w:id="4773" w:author="Adriana  Casas" w:date="2015-07-08T15:43:00Z">
                    <w:rPr>
                      <w:rFonts w:eastAsia="Times New Roman"/>
                      <w:color w:val="333333"/>
                      <w:sz w:val="21"/>
                      <w:szCs w:val="21"/>
                    </w:rPr>
                  </w:rPrChange>
                </w:rPr>
                <w:delText xml:space="preserve">de muchos procesos de producción. En estos países hablamos de </w:delText>
              </w:r>
              <w:r w:rsidRPr="00DD6B12" w:rsidDel="00744F7E">
                <w:rPr>
                  <w:rFonts w:ascii="Times" w:eastAsia="Times New Roman" w:hAnsi="Times"/>
                  <w:b/>
                  <w:bCs/>
                  <w:color w:val="333333"/>
                  <w:sz w:val="21"/>
                  <w:szCs w:val="21"/>
                  <w:rPrChange w:id="4774" w:author="Adriana  Casas" w:date="2015-07-08T15:43:00Z">
                    <w:rPr>
                      <w:rFonts w:eastAsia="Times New Roman"/>
                      <w:b/>
                      <w:bCs/>
                      <w:color w:val="333333"/>
                      <w:sz w:val="21"/>
                      <w:szCs w:val="21"/>
                    </w:rPr>
                  </w:rPrChange>
                </w:rPr>
                <w:delText>explotaciones industrializadas</w:delText>
              </w:r>
              <w:r w:rsidRPr="00DD6B12" w:rsidDel="00744F7E">
                <w:rPr>
                  <w:rFonts w:ascii="Times" w:eastAsia="Times New Roman" w:hAnsi="Times"/>
                  <w:color w:val="333333"/>
                  <w:sz w:val="21"/>
                  <w:szCs w:val="21"/>
                  <w:rPrChange w:id="4775" w:author="Adriana  Casas" w:date="2015-07-08T15:43:00Z">
                    <w:rPr>
                      <w:rFonts w:eastAsia="Times New Roman"/>
                      <w:color w:val="333333"/>
                      <w:sz w:val="21"/>
                      <w:szCs w:val="21"/>
                    </w:rPr>
                  </w:rPrChange>
                </w:rPr>
                <w:delText xml:space="preserve">, cuya producción está destinada al mercado, aunque el número de mano de obra que ocupan es muy reducido. Por el contrario, en los países pobres, las actividades del sector primario tienen como objetivo permitir la </w:delText>
              </w:r>
              <w:r w:rsidRPr="00DD6B12" w:rsidDel="00744F7E">
                <w:rPr>
                  <w:rFonts w:ascii="Times" w:eastAsia="Times New Roman" w:hAnsi="Times"/>
                  <w:b/>
                  <w:bCs/>
                  <w:color w:val="333333"/>
                  <w:sz w:val="21"/>
                  <w:szCs w:val="21"/>
                  <w:rPrChange w:id="4776" w:author="Adriana  Casas" w:date="2015-07-08T15:43:00Z">
                    <w:rPr>
                      <w:rFonts w:eastAsia="Times New Roman"/>
                      <w:b/>
                      <w:bCs/>
                      <w:color w:val="333333"/>
                      <w:sz w:val="21"/>
                      <w:szCs w:val="21"/>
                    </w:rPr>
                  </w:rPrChange>
                </w:rPr>
                <w:delText xml:space="preserve">subsistencia </w:delText>
              </w:r>
              <w:r w:rsidRPr="00DD6B12" w:rsidDel="00744F7E">
                <w:rPr>
                  <w:rFonts w:ascii="Times" w:eastAsia="Times New Roman" w:hAnsi="Times"/>
                  <w:color w:val="333333"/>
                  <w:sz w:val="21"/>
                  <w:szCs w:val="21"/>
                  <w:rPrChange w:id="4777" w:author="Adriana  Casas" w:date="2015-07-08T15:43:00Z">
                    <w:rPr>
                      <w:rFonts w:eastAsia="Times New Roman"/>
                      <w:color w:val="333333"/>
                      <w:sz w:val="21"/>
                      <w:szCs w:val="21"/>
                    </w:rPr>
                  </w:rPrChange>
                </w:rPr>
                <w:delText xml:space="preserve">y están orientadas básicamente al </w:delText>
              </w:r>
              <w:r w:rsidRPr="00DD6B12" w:rsidDel="00744F7E">
                <w:rPr>
                  <w:rFonts w:ascii="Times" w:eastAsia="Times New Roman" w:hAnsi="Times"/>
                  <w:b/>
                  <w:bCs/>
                  <w:color w:val="333333"/>
                  <w:sz w:val="21"/>
                  <w:szCs w:val="21"/>
                  <w:rPrChange w:id="4778" w:author="Adriana  Casas" w:date="2015-07-08T15:43:00Z">
                    <w:rPr>
                      <w:rFonts w:eastAsia="Times New Roman"/>
                      <w:b/>
                      <w:bCs/>
                      <w:color w:val="333333"/>
                      <w:sz w:val="21"/>
                      <w:szCs w:val="21"/>
                    </w:rPr>
                  </w:rPrChange>
                </w:rPr>
                <w:delText xml:space="preserve">autoconsumo </w:delText>
              </w:r>
              <w:r w:rsidRPr="00DD6B12" w:rsidDel="00744F7E">
                <w:rPr>
                  <w:rFonts w:ascii="Times" w:eastAsia="Times New Roman" w:hAnsi="Times"/>
                  <w:color w:val="333333"/>
                  <w:sz w:val="21"/>
                  <w:szCs w:val="21"/>
                  <w:rPrChange w:id="4779" w:author="Adriana  Casas" w:date="2015-07-08T15:43:00Z">
                    <w:rPr>
                      <w:rFonts w:eastAsia="Times New Roman"/>
                      <w:color w:val="333333"/>
                      <w:sz w:val="21"/>
                      <w:szCs w:val="21"/>
                    </w:rPr>
                  </w:rPrChange>
                </w:rPr>
                <w:delText>de las familias.</w:delText>
              </w:r>
            </w:del>
          </w:p>
          <w:p w14:paraId="45D6C196" w14:textId="1185B4EC" w:rsidR="006C738E" w:rsidRPr="00DD6B12" w:rsidDel="00744F7E" w:rsidRDefault="006C738E" w:rsidP="00744F7E">
            <w:pPr>
              <w:spacing w:line="240" w:lineRule="auto"/>
              <w:jc w:val="left"/>
              <w:rPr>
                <w:del w:id="4780" w:author="Adriana  Casas" w:date="2015-07-10T21:07:00Z"/>
                <w:rFonts w:ascii="Times" w:eastAsia="Times New Roman" w:hAnsi="Times"/>
                <w:color w:val="333333"/>
                <w:sz w:val="21"/>
                <w:szCs w:val="21"/>
                <w:rPrChange w:id="4781" w:author="Adriana  Casas" w:date="2015-07-08T15:43:00Z">
                  <w:rPr>
                    <w:del w:id="4782" w:author="Adriana  Casas" w:date="2015-07-10T21:07:00Z"/>
                    <w:rFonts w:eastAsia="Times New Roman"/>
                    <w:color w:val="333333"/>
                    <w:sz w:val="21"/>
                    <w:szCs w:val="21"/>
                  </w:rPr>
                </w:rPrChange>
              </w:rPr>
              <w:pPrChange w:id="4783" w:author="Adriana  Casas" w:date="2015-07-10T21:07:00Z">
                <w:pPr>
                  <w:shd w:val="clear" w:color="auto" w:fill="FFFFFF"/>
                  <w:spacing w:before="150" w:after="150" w:line="270" w:lineRule="atLeast"/>
                  <w:jc w:val="left"/>
                </w:pPr>
              </w:pPrChange>
            </w:pPr>
            <w:del w:id="4784" w:author="Adriana  Casas" w:date="2015-07-10T21:07:00Z">
              <w:r w:rsidRPr="00DD6B12" w:rsidDel="00744F7E">
                <w:rPr>
                  <w:rFonts w:ascii="Times" w:eastAsia="Times New Roman" w:hAnsi="Times"/>
                  <w:color w:val="333333"/>
                  <w:sz w:val="21"/>
                  <w:szCs w:val="21"/>
                  <w:rPrChange w:id="4785" w:author="Adriana  Casas" w:date="2015-07-08T15:43:00Z">
                    <w:rPr>
                      <w:rFonts w:eastAsia="Times New Roman"/>
                      <w:color w:val="333333"/>
                      <w:sz w:val="21"/>
                      <w:szCs w:val="21"/>
                    </w:rPr>
                  </w:rPrChange>
                </w:rPr>
                <w:delText>La evolución histórica de las actividades del sector primario tiene consecuencias directas sobre el territorio, el cual se ha ido transformando desde el neolítico.</w:delText>
              </w:r>
            </w:del>
          </w:p>
          <w:p w14:paraId="5ACD602C" w14:textId="55715622" w:rsidR="006C738E" w:rsidRPr="00DD6B12" w:rsidDel="00744F7E" w:rsidRDefault="006C738E" w:rsidP="00744F7E">
            <w:pPr>
              <w:spacing w:line="240" w:lineRule="auto"/>
              <w:jc w:val="left"/>
              <w:rPr>
                <w:del w:id="4786" w:author="Adriana  Casas" w:date="2015-07-10T21:07:00Z"/>
                <w:rFonts w:ascii="Times" w:eastAsia="Times New Roman" w:hAnsi="Times"/>
                <w:color w:val="333333"/>
                <w:sz w:val="21"/>
                <w:szCs w:val="21"/>
                <w:rPrChange w:id="4787" w:author="Adriana  Casas" w:date="2015-07-08T15:43:00Z">
                  <w:rPr>
                    <w:del w:id="4788" w:author="Adriana  Casas" w:date="2015-07-10T21:07:00Z"/>
                    <w:rFonts w:eastAsia="Times New Roman"/>
                    <w:color w:val="333333"/>
                    <w:sz w:val="21"/>
                    <w:szCs w:val="21"/>
                  </w:rPr>
                </w:rPrChange>
              </w:rPr>
              <w:pPrChange w:id="4789" w:author="Adriana  Casas" w:date="2015-07-10T21:07:00Z">
                <w:pPr>
                  <w:shd w:val="clear" w:color="auto" w:fill="FFFFFF"/>
                  <w:spacing w:before="150" w:after="150" w:line="270" w:lineRule="atLeast"/>
                  <w:jc w:val="left"/>
                </w:pPr>
              </w:pPrChange>
            </w:pPr>
            <w:del w:id="4790" w:author="Adriana  Casas" w:date="2015-07-10T21:07:00Z">
              <w:r w:rsidRPr="00DD6B12" w:rsidDel="00744F7E">
                <w:rPr>
                  <w:rFonts w:ascii="Times" w:eastAsia="Times New Roman" w:hAnsi="Times"/>
                  <w:color w:val="333333"/>
                  <w:sz w:val="21"/>
                  <w:szCs w:val="21"/>
                  <w:rPrChange w:id="4791" w:author="Adriana  Casas" w:date="2015-07-08T15:43:00Z">
                    <w:rPr>
                      <w:rFonts w:eastAsia="Times New Roman"/>
                      <w:color w:val="333333"/>
                      <w:sz w:val="21"/>
                      <w:szCs w:val="21"/>
                    </w:rPr>
                  </w:rPrChange>
                </w:rPr>
                <w:delText xml:space="preserve">La </w:delText>
              </w:r>
              <w:r w:rsidRPr="00DD6B12" w:rsidDel="00744F7E">
                <w:rPr>
                  <w:rFonts w:ascii="Times" w:eastAsia="Times New Roman" w:hAnsi="Times"/>
                  <w:b/>
                  <w:bCs/>
                  <w:color w:val="333333"/>
                  <w:sz w:val="21"/>
                  <w:szCs w:val="21"/>
                  <w:rPrChange w:id="4792" w:author="Adriana  Casas" w:date="2015-07-08T15:43:00Z">
                    <w:rPr>
                      <w:rFonts w:eastAsia="Times New Roman"/>
                      <w:b/>
                      <w:bCs/>
                      <w:color w:val="333333"/>
                      <w:sz w:val="21"/>
                      <w:szCs w:val="21"/>
                    </w:rPr>
                  </w:rPrChange>
                </w:rPr>
                <w:delText xml:space="preserve">minería </w:delText>
              </w:r>
              <w:r w:rsidRPr="00DD6B12" w:rsidDel="00744F7E">
                <w:rPr>
                  <w:rFonts w:ascii="Times" w:eastAsia="Times New Roman" w:hAnsi="Times"/>
                  <w:color w:val="333333"/>
                  <w:sz w:val="21"/>
                  <w:szCs w:val="21"/>
                  <w:rPrChange w:id="4793" w:author="Adriana  Casas" w:date="2015-07-08T15:43:00Z">
                    <w:rPr>
                      <w:rFonts w:eastAsia="Times New Roman"/>
                      <w:color w:val="333333"/>
                      <w:sz w:val="21"/>
                      <w:szCs w:val="21"/>
                    </w:rPr>
                  </w:rPrChange>
                </w:rPr>
                <w:delText>no es una actividad propia del sector primario a pesar de explotar los recursos naturales.</w:delText>
              </w:r>
            </w:del>
          </w:p>
          <w:p w14:paraId="13EF592B" w14:textId="7802411F" w:rsidR="006C738E" w:rsidRPr="00DD6B12" w:rsidDel="00744F7E" w:rsidRDefault="006C738E" w:rsidP="00744F7E">
            <w:pPr>
              <w:spacing w:line="240" w:lineRule="auto"/>
              <w:jc w:val="left"/>
              <w:rPr>
                <w:del w:id="4794" w:author="Adriana  Casas" w:date="2015-07-10T21:07:00Z"/>
                <w:rFonts w:ascii="Times" w:eastAsia="Times New Roman" w:hAnsi="Times"/>
                <w:color w:val="0D3158"/>
                <w:sz w:val="20"/>
                <w:szCs w:val="20"/>
                <w:rPrChange w:id="4795" w:author="Adriana  Casas" w:date="2015-07-08T15:43:00Z">
                  <w:rPr>
                    <w:del w:id="4796" w:author="Adriana  Casas" w:date="2015-07-10T21:07:00Z"/>
                    <w:rFonts w:eastAsia="Times New Roman"/>
                    <w:color w:val="0D3158"/>
                    <w:sz w:val="20"/>
                    <w:szCs w:val="20"/>
                  </w:rPr>
                </w:rPrChange>
              </w:rPr>
              <w:pPrChange w:id="4797" w:author="Adriana  Casas" w:date="2015-07-10T21:07:00Z">
                <w:pPr>
                  <w:spacing w:before="100" w:beforeAutospacing="1" w:after="510" w:line="240" w:lineRule="auto"/>
                </w:pPr>
              </w:pPrChange>
            </w:pPr>
          </w:p>
        </w:tc>
      </w:tr>
    </w:tbl>
    <w:p w14:paraId="0E861BD5" w14:textId="7862FCFB" w:rsidR="00957B45" w:rsidRPr="00DD6B12" w:rsidDel="00744F7E" w:rsidRDefault="00957B45" w:rsidP="00744F7E">
      <w:pPr>
        <w:spacing w:line="240" w:lineRule="auto"/>
        <w:jc w:val="left"/>
        <w:rPr>
          <w:del w:id="4798" w:author="Adriana  Casas" w:date="2015-07-10T21:07:00Z"/>
          <w:rFonts w:ascii="Times" w:hAnsi="Times"/>
          <w:b/>
          <w:rPrChange w:id="4799" w:author="Adriana  Casas" w:date="2015-07-08T15:43:00Z">
            <w:rPr>
              <w:del w:id="4800" w:author="Adriana  Casas" w:date="2015-07-10T21:07:00Z"/>
              <w:b/>
            </w:rPr>
          </w:rPrChange>
        </w:rPr>
        <w:pPrChange w:id="4801" w:author="Adriana  Casas" w:date="2015-07-10T21:07:00Z">
          <w:pPr/>
        </w:pPrChange>
      </w:pPr>
    </w:p>
    <w:p w14:paraId="49E66098" w14:textId="04A5C5FA" w:rsidR="006C738E" w:rsidRPr="00DD6B12" w:rsidDel="00744F7E" w:rsidRDefault="006C738E" w:rsidP="00DD6B12">
      <w:pPr>
        <w:spacing w:line="240" w:lineRule="auto"/>
        <w:rPr>
          <w:del w:id="4802" w:author="Adriana  Casas" w:date="2015-07-10T21:07:00Z"/>
          <w:rFonts w:ascii="Times" w:hAnsi="Times"/>
          <w:rPrChange w:id="4803" w:author="Adriana  Casas" w:date="2015-07-08T15:43:00Z">
            <w:rPr>
              <w:del w:id="4804" w:author="Adriana  Casas" w:date="2015-07-10T21:07:00Z"/>
            </w:rPr>
          </w:rPrChange>
        </w:rPr>
        <w:pPrChange w:id="4805" w:author="Adriana  Casas" w:date="2015-07-08T15:43:00Z">
          <w:pPr/>
        </w:pPrChange>
      </w:pPr>
      <w:del w:id="4806" w:author="Adriana  Casas" w:date="2015-07-10T21:07:00Z">
        <w:r w:rsidRPr="00DD6B12" w:rsidDel="00744F7E">
          <w:rPr>
            <w:rFonts w:ascii="Times" w:hAnsi="Times"/>
            <w:b/>
            <w:rPrChange w:id="4807" w:author="Adriana  Casas" w:date="2015-07-08T15:43:00Z">
              <w:rPr>
                <w:b/>
              </w:rPr>
            </w:rPrChange>
          </w:rPr>
          <w:delText xml:space="preserve">[SECCIÓN 3] </w:delText>
        </w:r>
        <w:r w:rsidRPr="00DD6B12" w:rsidDel="00744F7E">
          <w:rPr>
            <w:rFonts w:ascii="Times" w:hAnsi="Times"/>
            <w:b/>
            <w:color w:val="000000"/>
            <w:rPrChange w:id="4808" w:author="Adriana  Casas" w:date="2015-07-08T15:43:00Z">
              <w:rPr>
                <w:b/>
                <w:color w:val="000000"/>
              </w:rPr>
            </w:rPrChange>
          </w:rPr>
          <w:delText>4.1.2 El paisaje agrario</w:delText>
        </w:r>
      </w:del>
    </w:p>
    <w:p w14:paraId="2614731F" w14:textId="66A8C5EF" w:rsidR="006C738E" w:rsidRPr="00DD6B12" w:rsidDel="00744F7E" w:rsidRDefault="006C738E" w:rsidP="006E29D3">
      <w:pPr>
        <w:spacing w:line="240" w:lineRule="auto"/>
        <w:jc w:val="left"/>
        <w:rPr>
          <w:del w:id="4809" w:author="Adriana  Casas" w:date="2015-07-10T21:07:00Z"/>
          <w:rFonts w:ascii="Times" w:eastAsia="Calibri" w:hAnsi="Times" w:cs="Calibri"/>
          <w:color w:val="000000"/>
          <w:rPrChange w:id="4810" w:author="Adriana  Casas" w:date="2015-07-08T15:43:00Z">
            <w:rPr>
              <w:del w:id="4811" w:author="Adriana  Casas" w:date="2015-07-10T21:07:00Z"/>
              <w:rFonts w:ascii="Calibri" w:eastAsia="Calibri" w:hAnsi="Calibri" w:cs="Calibri"/>
              <w:color w:val="000000"/>
            </w:rPr>
          </w:rPrChange>
        </w:rPr>
      </w:pPr>
      <w:del w:id="4812" w:author="Adriana  Casas" w:date="2015-07-10T21:07:00Z">
        <w:r w:rsidRPr="00DD6B12" w:rsidDel="00744F7E">
          <w:rPr>
            <w:rFonts w:ascii="Times" w:eastAsia="Calibri" w:hAnsi="Times" w:cs="Calibri"/>
            <w:color w:val="000000"/>
            <w:rPrChange w:id="4813" w:author="Adriana  Casas" w:date="2015-07-08T15:43:00Z">
              <w:rPr>
                <w:rFonts w:ascii="Calibri" w:eastAsia="Calibri" w:hAnsi="Calibri" w:cs="Calibri"/>
                <w:color w:val="000000"/>
              </w:rPr>
            </w:rPrChange>
          </w:rPr>
          <w:delText>La agricultura y la ganadería han ido transformando el paisaje natural del territorio a lo largo de la historia, lo que supone la existencia de unos paisajes humanizados concretos: los paisajes agrarios.</w:delText>
        </w:r>
      </w:del>
    </w:p>
    <w:p w14:paraId="7991462C" w14:textId="73BE51EA" w:rsidR="00957B45" w:rsidRPr="00DD6B12" w:rsidDel="00744F7E" w:rsidRDefault="00957B45" w:rsidP="006E29D3">
      <w:pPr>
        <w:spacing w:line="240" w:lineRule="auto"/>
        <w:jc w:val="left"/>
        <w:rPr>
          <w:del w:id="4814" w:author="Adriana  Casas" w:date="2015-07-10T21:07:00Z"/>
          <w:rFonts w:ascii="Times" w:hAnsi="Times"/>
          <w:rPrChange w:id="4815" w:author="Adriana  Casas" w:date="2015-07-08T15:43:00Z">
            <w:rPr>
              <w:del w:id="4816" w:author="Adriana  Casas" w:date="2015-07-10T21:07:00Z"/>
            </w:rPr>
          </w:rPrChange>
        </w:rPr>
      </w:pPr>
    </w:p>
    <w:tbl>
      <w:tblPr>
        <w:tblStyle w:val="5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47523341" w14:textId="6DC4C0F3" w:rsidTr="006C738E">
        <w:trPr>
          <w:del w:id="4817" w:author="Adriana  Casas" w:date="2015-07-10T21:07:00Z"/>
        </w:trPr>
        <w:tc>
          <w:tcPr>
            <w:tcW w:w="8840" w:type="dxa"/>
            <w:gridSpan w:val="2"/>
            <w:shd w:val="clear" w:color="auto" w:fill="0D0D0D"/>
          </w:tcPr>
          <w:p w14:paraId="553E04FD" w14:textId="67597405" w:rsidR="006C738E" w:rsidRPr="00DD6B12" w:rsidDel="00744F7E" w:rsidRDefault="006C738E" w:rsidP="00DD6B12">
            <w:pPr>
              <w:spacing w:line="240" w:lineRule="auto"/>
              <w:jc w:val="center"/>
              <w:rPr>
                <w:del w:id="4818" w:author="Adriana  Casas" w:date="2015-07-10T21:07:00Z"/>
                <w:rFonts w:ascii="Times" w:eastAsia="Calibri" w:hAnsi="Times"/>
                <w:b/>
                <w:color w:val="FFFFFF" w:themeColor="background1"/>
                <w:highlight w:val="none"/>
                <w:rPrChange w:id="4819" w:author="Adriana  Casas" w:date="2015-07-08T15:43:00Z">
                  <w:rPr>
                    <w:del w:id="4820" w:author="Adriana  Casas" w:date="2015-07-10T21:07:00Z"/>
                    <w:rFonts w:eastAsia="Calibri"/>
                    <w:b/>
                    <w:color w:val="FFFFFF" w:themeColor="background1"/>
                    <w:highlight w:val="none"/>
                  </w:rPr>
                </w:rPrChange>
              </w:rPr>
              <w:pPrChange w:id="4821" w:author="Adriana  Casas" w:date="2015-07-08T15:43:00Z">
                <w:pPr>
                  <w:jc w:val="center"/>
                </w:pPr>
              </w:pPrChange>
            </w:pPr>
            <w:del w:id="4822" w:author="Adriana  Casas" w:date="2015-07-10T21:07:00Z">
              <w:r w:rsidRPr="00DD6B12" w:rsidDel="00744F7E">
                <w:rPr>
                  <w:rFonts w:ascii="Times" w:eastAsia="Calibri" w:hAnsi="Times"/>
                  <w:b/>
                  <w:color w:val="FFFFFF" w:themeColor="background1"/>
                  <w:highlight w:val="none"/>
                  <w:rPrChange w:id="4823"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744F7E" w14:paraId="23B38630" w14:textId="0389CF0E" w:rsidTr="006C738E">
        <w:trPr>
          <w:del w:id="4824" w:author="Adriana  Casas" w:date="2015-07-10T21:07:00Z"/>
        </w:trPr>
        <w:tc>
          <w:tcPr>
            <w:tcW w:w="2460" w:type="dxa"/>
          </w:tcPr>
          <w:p w14:paraId="37851A2F" w14:textId="01C4B120" w:rsidR="006C738E" w:rsidRPr="00DD6B12" w:rsidDel="00744F7E" w:rsidRDefault="006C738E" w:rsidP="00DD6B12">
            <w:pPr>
              <w:spacing w:line="240" w:lineRule="auto"/>
              <w:jc w:val="left"/>
              <w:rPr>
                <w:del w:id="4825" w:author="Adriana  Casas" w:date="2015-07-10T21:07:00Z"/>
                <w:rFonts w:ascii="Times" w:hAnsi="Times"/>
                <w:rPrChange w:id="4826" w:author="Adriana  Casas" w:date="2015-07-08T15:43:00Z">
                  <w:rPr>
                    <w:del w:id="4827" w:author="Adriana  Casas" w:date="2015-07-10T21:07:00Z"/>
                  </w:rPr>
                </w:rPrChange>
              </w:rPr>
              <w:pPrChange w:id="4828" w:author="Adriana  Casas" w:date="2015-07-08T15:43:00Z">
                <w:pPr>
                  <w:jc w:val="left"/>
                </w:pPr>
              </w:pPrChange>
            </w:pPr>
            <w:del w:id="4829" w:author="Adriana  Casas" w:date="2015-07-10T21:07:00Z">
              <w:r w:rsidRPr="00DD6B12" w:rsidDel="00744F7E">
                <w:rPr>
                  <w:rFonts w:ascii="Times" w:eastAsia="Calibri" w:hAnsi="Times" w:cs="Calibri"/>
                  <w:color w:val="000000"/>
                  <w:sz w:val="22"/>
                  <w:rPrChange w:id="4830" w:author="Adriana  Casas" w:date="2015-07-08T15:43:00Z">
                    <w:rPr>
                      <w:rFonts w:ascii="Calibri" w:eastAsia="Calibri" w:hAnsi="Calibri" w:cs="Calibri"/>
                      <w:color w:val="000000"/>
                      <w:sz w:val="22"/>
                    </w:rPr>
                  </w:rPrChange>
                </w:rPr>
                <w:delText>Código</w:delText>
              </w:r>
            </w:del>
          </w:p>
        </w:tc>
        <w:tc>
          <w:tcPr>
            <w:tcW w:w="6380" w:type="dxa"/>
          </w:tcPr>
          <w:p w14:paraId="084A4130" w14:textId="5EAF3B7B" w:rsidR="006C738E" w:rsidRPr="00DD6B12" w:rsidDel="00744F7E" w:rsidRDefault="006C738E" w:rsidP="00DD6B12">
            <w:pPr>
              <w:spacing w:line="240" w:lineRule="auto"/>
              <w:jc w:val="left"/>
              <w:rPr>
                <w:del w:id="4831" w:author="Adriana  Casas" w:date="2015-07-10T21:07:00Z"/>
                <w:rFonts w:ascii="Times" w:hAnsi="Times"/>
                <w:rPrChange w:id="4832" w:author="Adriana  Casas" w:date="2015-07-08T15:43:00Z">
                  <w:rPr>
                    <w:del w:id="4833" w:author="Adriana  Casas" w:date="2015-07-10T21:07:00Z"/>
                  </w:rPr>
                </w:rPrChange>
              </w:rPr>
              <w:pPrChange w:id="4834" w:author="Adriana  Casas" w:date="2015-07-08T15:43:00Z">
                <w:pPr>
                  <w:jc w:val="left"/>
                </w:pPr>
              </w:pPrChange>
            </w:pPr>
            <w:del w:id="4835" w:author="Adriana  Casas" w:date="2015-07-10T21:07:00Z">
              <w:r w:rsidRPr="00DD6B12" w:rsidDel="00744F7E">
                <w:rPr>
                  <w:rFonts w:ascii="Times" w:eastAsia="Calibri" w:hAnsi="Times" w:cs="Calibri"/>
                  <w:color w:val="000000"/>
                  <w:sz w:val="22"/>
                  <w:rPrChange w:id="4836"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4837"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4838" w:author="Adriana  Casas" w:date="2015-07-08T15:43:00Z">
                    <w:rPr>
                      <w:rFonts w:ascii="Calibri" w:eastAsia="Calibri" w:hAnsi="Calibri" w:cs="Calibri"/>
                      <w:color w:val="000000"/>
                      <w:sz w:val="22"/>
                    </w:rPr>
                  </w:rPrChange>
                </w:rPr>
                <w:delText>_IMG20</w:delText>
              </w:r>
            </w:del>
          </w:p>
        </w:tc>
      </w:tr>
      <w:tr w:rsidR="006C738E" w:rsidRPr="00DD6B12" w:rsidDel="00744F7E" w14:paraId="0E0970BB" w14:textId="4FC4DB87" w:rsidTr="006C738E">
        <w:trPr>
          <w:del w:id="4839" w:author="Adriana  Casas" w:date="2015-07-10T21:07:00Z"/>
        </w:trPr>
        <w:tc>
          <w:tcPr>
            <w:tcW w:w="2460" w:type="dxa"/>
          </w:tcPr>
          <w:p w14:paraId="392F984F" w14:textId="18F35BED" w:rsidR="006C738E" w:rsidRPr="00DD6B12" w:rsidDel="00744F7E" w:rsidRDefault="006C738E" w:rsidP="00DD6B12">
            <w:pPr>
              <w:spacing w:line="240" w:lineRule="auto"/>
              <w:jc w:val="left"/>
              <w:rPr>
                <w:del w:id="4840" w:author="Adriana  Casas" w:date="2015-07-10T21:07:00Z"/>
                <w:rFonts w:ascii="Times" w:hAnsi="Times"/>
                <w:rPrChange w:id="4841" w:author="Adriana  Casas" w:date="2015-07-08T15:43:00Z">
                  <w:rPr>
                    <w:del w:id="4842" w:author="Adriana  Casas" w:date="2015-07-10T21:07:00Z"/>
                  </w:rPr>
                </w:rPrChange>
              </w:rPr>
              <w:pPrChange w:id="4843" w:author="Adriana  Casas" w:date="2015-07-08T15:43:00Z">
                <w:pPr>
                  <w:jc w:val="left"/>
                </w:pPr>
              </w:pPrChange>
            </w:pPr>
            <w:del w:id="4844" w:author="Adriana  Casas" w:date="2015-07-10T21:07:00Z">
              <w:r w:rsidRPr="00DD6B12" w:rsidDel="00744F7E">
                <w:rPr>
                  <w:rFonts w:ascii="Times" w:eastAsia="Calibri" w:hAnsi="Times" w:cs="Calibri"/>
                  <w:color w:val="000000"/>
                  <w:sz w:val="22"/>
                  <w:rPrChange w:id="4845" w:author="Adriana  Casas" w:date="2015-07-08T15:43:00Z">
                    <w:rPr>
                      <w:rFonts w:ascii="Calibri" w:eastAsia="Calibri" w:hAnsi="Calibri" w:cs="Calibri"/>
                      <w:color w:val="000000"/>
                      <w:sz w:val="22"/>
                    </w:rPr>
                  </w:rPrChange>
                </w:rPr>
                <w:delText>Descripción</w:delText>
              </w:r>
            </w:del>
          </w:p>
        </w:tc>
        <w:tc>
          <w:tcPr>
            <w:tcW w:w="6380" w:type="dxa"/>
          </w:tcPr>
          <w:p w14:paraId="71F2E35E" w14:textId="4ADE5DE4" w:rsidR="006C738E" w:rsidRPr="00DD6B12" w:rsidDel="00744F7E" w:rsidRDefault="006C738E" w:rsidP="00DD6B12">
            <w:pPr>
              <w:spacing w:line="240" w:lineRule="auto"/>
              <w:jc w:val="left"/>
              <w:rPr>
                <w:del w:id="4846" w:author="Adriana  Casas" w:date="2015-07-10T21:07:00Z"/>
                <w:rFonts w:ascii="Times" w:hAnsi="Times"/>
                <w:rPrChange w:id="4847" w:author="Adriana  Casas" w:date="2015-07-08T15:43:00Z">
                  <w:rPr>
                    <w:del w:id="4848" w:author="Adriana  Casas" w:date="2015-07-10T21:07:00Z"/>
                  </w:rPr>
                </w:rPrChange>
              </w:rPr>
              <w:pPrChange w:id="4849" w:author="Adriana  Casas" w:date="2015-07-08T15:43:00Z">
                <w:pPr>
                  <w:jc w:val="left"/>
                </w:pPr>
              </w:pPrChange>
            </w:pPr>
            <w:del w:id="4850" w:author="Adriana  Casas" w:date="2015-07-10T21:07:00Z">
              <w:r w:rsidRPr="00DD6B12" w:rsidDel="00744F7E">
                <w:rPr>
                  <w:rFonts w:ascii="Times" w:hAnsi="Times"/>
                  <w:noProof/>
                  <w:lang w:val="es-ES" w:eastAsia="es-ES"/>
                  <w:rPrChange w:id="4851" w:author="Adriana  Casas" w:date="2015-07-08T15:43:00Z">
                    <w:rPr>
                      <w:noProof/>
                      <w:lang w:val="es-ES" w:eastAsia="es-ES"/>
                    </w:rPr>
                  </w:rPrChange>
                </w:rPr>
                <w:drawing>
                  <wp:inline distT="114300" distB="114300" distL="114300" distR="114300" wp14:anchorId="7E47C07D" wp14:editId="21B07D7D">
                    <wp:extent cx="2228850" cy="1104900"/>
                    <wp:effectExtent l="0" t="0" r="0" b="0"/>
                    <wp:docPr id="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3"/>
                            <a:srcRect/>
                            <a:stretch>
                              <a:fillRect/>
                            </a:stretch>
                          </pic:blipFill>
                          <pic:spPr>
                            <a:xfrm>
                              <a:off x="0" y="0"/>
                              <a:ext cx="2228850" cy="1104900"/>
                            </a:xfrm>
                            <a:prstGeom prst="rect">
                              <a:avLst/>
                            </a:prstGeom>
                            <a:ln/>
                          </pic:spPr>
                        </pic:pic>
                      </a:graphicData>
                    </a:graphic>
                  </wp:inline>
                </w:drawing>
              </w:r>
            </w:del>
          </w:p>
        </w:tc>
      </w:tr>
      <w:tr w:rsidR="006C738E" w:rsidRPr="00DD6B12" w:rsidDel="00744F7E" w14:paraId="4E600ACB" w14:textId="5D3B0C0A" w:rsidTr="006C738E">
        <w:trPr>
          <w:del w:id="4852" w:author="Adriana  Casas" w:date="2015-07-10T21:07:00Z"/>
        </w:trPr>
        <w:tc>
          <w:tcPr>
            <w:tcW w:w="2460" w:type="dxa"/>
          </w:tcPr>
          <w:p w14:paraId="1B3678D9" w14:textId="3DA8CCE9" w:rsidR="006C738E" w:rsidRPr="00DD6B12" w:rsidDel="00744F7E" w:rsidRDefault="006C738E" w:rsidP="00DD6B12">
            <w:pPr>
              <w:spacing w:line="240" w:lineRule="auto"/>
              <w:jc w:val="left"/>
              <w:rPr>
                <w:del w:id="4853" w:author="Adriana  Casas" w:date="2015-07-10T21:07:00Z"/>
                <w:rFonts w:ascii="Times" w:hAnsi="Times"/>
                <w:rPrChange w:id="4854" w:author="Adriana  Casas" w:date="2015-07-08T15:43:00Z">
                  <w:rPr>
                    <w:del w:id="4855" w:author="Adriana  Casas" w:date="2015-07-10T21:07:00Z"/>
                  </w:rPr>
                </w:rPrChange>
              </w:rPr>
              <w:pPrChange w:id="4856" w:author="Adriana  Casas" w:date="2015-07-08T15:43:00Z">
                <w:pPr>
                  <w:jc w:val="left"/>
                </w:pPr>
              </w:pPrChange>
            </w:pPr>
            <w:del w:id="4857" w:author="Adriana  Casas" w:date="2015-07-10T21:07:00Z">
              <w:r w:rsidRPr="00DD6B12" w:rsidDel="00744F7E">
                <w:rPr>
                  <w:rFonts w:ascii="Times" w:eastAsia="Calibri" w:hAnsi="Times" w:cs="Calibri"/>
                  <w:color w:val="000000"/>
                  <w:sz w:val="22"/>
                  <w:rPrChange w:id="4858"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13C6D82E" w14:textId="7C7986F3" w:rsidR="006C738E" w:rsidRPr="00DD6B12" w:rsidDel="00744F7E" w:rsidRDefault="009D3AFD" w:rsidP="00DD6B12">
            <w:pPr>
              <w:spacing w:line="240" w:lineRule="auto"/>
              <w:jc w:val="left"/>
              <w:rPr>
                <w:del w:id="4859" w:author="Adriana  Casas" w:date="2015-07-10T21:07:00Z"/>
                <w:rFonts w:ascii="Times" w:hAnsi="Times"/>
                <w:rPrChange w:id="4860" w:author="Adriana  Casas" w:date="2015-07-08T15:43:00Z">
                  <w:rPr>
                    <w:del w:id="4861" w:author="Adriana  Casas" w:date="2015-07-10T21:07:00Z"/>
                  </w:rPr>
                </w:rPrChange>
              </w:rPr>
              <w:pPrChange w:id="4862" w:author="Adriana  Casas" w:date="2015-07-08T15:43:00Z">
                <w:pPr>
                  <w:jc w:val="left"/>
                </w:pPr>
              </w:pPrChange>
            </w:pPr>
            <w:del w:id="4863" w:author="Adriana  Casas" w:date="2015-07-10T21:07:00Z">
              <w:r w:rsidRPr="00DD6B12" w:rsidDel="00744F7E">
                <w:rPr>
                  <w:rFonts w:ascii="Times" w:hAnsi="Times"/>
                  <w:rPrChange w:id="4864" w:author="Adriana  Casas" w:date="2015-07-08T15:43:00Z">
                    <w:rPr/>
                  </w:rPrChange>
                </w:rPr>
                <w:fldChar w:fldCharType="begin"/>
              </w:r>
              <w:r w:rsidRPr="00DD6B12" w:rsidDel="00744F7E">
                <w:rPr>
                  <w:rFonts w:ascii="Times" w:hAnsi="Times"/>
                  <w:rPrChange w:id="4865" w:author="Adriana  Casas" w:date="2015-07-08T15:43:00Z">
                    <w:rPr/>
                  </w:rPrChange>
                </w:rPr>
                <w:delInstrText xml:space="preserve"> HYPERLINK "http://thumb101.shutterstock.com/display_pic_with_logo/403501/403501,1291144392,3/stock-photo-andean-valley-and-mountains-cocora-valley-landscape-of-quindio-between-the-mountains-of-the-66266041.jpg" \h </w:delInstrText>
              </w:r>
              <w:r w:rsidRPr="00DD6B12" w:rsidDel="00744F7E">
                <w:rPr>
                  <w:rFonts w:ascii="Times" w:hAnsi="Times"/>
                  <w:rPrChange w:id="4866" w:author="Adriana  Casas" w:date="2015-07-08T15:43:00Z">
                    <w:rPr/>
                  </w:rPrChange>
                </w:rPr>
                <w:fldChar w:fldCharType="separate"/>
              </w:r>
              <w:r w:rsidR="006C738E" w:rsidRPr="00DD6B12" w:rsidDel="00744F7E">
                <w:rPr>
                  <w:rFonts w:ascii="Times" w:eastAsia="Calibri" w:hAnsi="Times" w:cs="Calibri"/>
                  <w:color w:val="000000"/>
                  <w:sz w:val="22"/>
                  <w:u w:val="single"/>
                  <w:rPrChange w:id="4867" w:author="Adriana  Casas" w:date="2015-07-08T15:43:00Z">
                    <w:rPr>
                      <w:rFonts w:ascii="Calibri" w:eastAsia="Calibri" w:hAnsi="Calibri" w:cs="Calibri"/>
                      <w:color w:val="000000"/>
                      <w:sz w:val="22"/>
                      <w:u w:val="single"/>
                    </w:rPr>
                  </w:rPrChange>
                </w:rPr>
                <w:delText>http://thumb101.shutterstock.com/display_pic_with_logo/403501/403501,1291144392,3/stock-photo-andean-valley-and-mountains-cocora-valley-landscape-of-quindio-between-the-mountains-of-the-66266041.jpg</w:delText>
              </w:r>
              <w:r w:rsidRPr="00DD6B12" w:rsidDel="00744F7E">
                <w:rPr>
                  <w:rFonts w:ascii="Times" w:eastAsia="Calibri" w:hAnsi="Times" w:cs="Calibri"/>
                  <w:color w:val="000000"/>
                  <w:sz w:val="22"/>
                  <w:u w:val="single"/>
                  <w:rPrChange w:id="4868"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4869" w:author="Adriana  Casas" w:date="2015-07-08T15:43:00Z">
                    <w:rPr/>
                  </w:rPrChange>
                </w:rPr>
                <w:fldChar w:fldCharType="begin"/>
              </w:r>
              <w:r w:rsidRPr="00DD6B12" w:rsidDel="00744F7E">
                <w:rPr>
                  <w:rFonts w:ascii="Times" w:hAnsi="Times"/>
                  <w:rPrChange w:id="4870" w:author="Adriana  Casas" w:date="2015-07-08T15:43:00Z">
                    <w:rPr/>
                  </w:rPrChange>
                </w:rPr>
                <w:delInstrText xml:space="preserve"> HYPERLINK "http://thumb101.shutterstock.com/display_pic_with_logo/403501/403501,1291144392,3/stock-photo-andean-valley-and-mountains-cocora-valley-landscape-of-quindio-between-the-mountains-of-the-66266041.jpg" \h </w:delInstrText>
              </w:r>
              <w:r w:rsidRPr="00DD6B12" w:rsidDel="00744F7E">
                <w:rPr>
                  <w:rFonts w:ascii="Times" w:hAnsi="Times"/>
                  <w:rPrChange w:id="4871" w:author="Adriana  Casas" w:date="2015-07-08T15:43:00Z">
                    <w:rPr/>
                  </w:rPrChange>
                </w:rPr>
                <w:fldChar w:fldCharType="separate"/>
              </w:r>
              <w:r w:rsidRPr="00DD6B12" w:rsidDel="00744F7E">
                <w:rPr>
                  <w:rFonts w:ascii="Times" w:hAnsi="Times"/>
                  <w:rPrChange w:id="4872" w:author="Adriana  Casas" w:date="2015-07-08T15:43:00Z">
                    <w:rPr/>
                  </w:rPrChange>
                </w:rPr>
                <w:fldChar w:fldCharType="end"/>
              </w:r>
            </w:del>
          </w:p>
        </w:tc>
      </w:tr>
      <w:tr w:rsidR="006C738E" w:rsidRPr="00DD6B12" w:rsidDel="00744F7E" w14:paraId="14CC7DF1" w14:textId="05F767C8" w:rsidTr="006C738E">
        <w:trPr>
          <w:del w:id="4873" w:author="Adriana  Casas" w:date="2015-07-10T21:07:00Z"/>
        </w:trPr>
        <w:tc>
          <w:tcPr>
            <w:tcW w:w="2460" w:type="dxa"/>
          </w:tcPr>
          <w:p w14:paraId="558ADC6B" w14:textId="536CCA78" w:rsidR="006C738E" w:rsidRPr="00DD6B12" w:rsidDel="00744F7E" w:rsidRDefault="006C738E" w:rsidP="00DD6B12">
            <w:pPr>
              <w:spacing w:line="240" w:lineRule="auto"/>
              <w:jc w:val="left"/>
              <w:rPr>
                <w:del w:id="4874" w:author="Adriana  Casas" w:date="2015-07-10T21:07:00Z"/>
                <w:rFonts w:ascii="Times" w:hAnsi="Times"/>
                <w:rPrChange w:id="4875" w:author="Adriana  Casas" w:date="2015-07-08T15:43:00Z">
                  <w:rPr>
                    <w:del w:id="4876" w:author="Adriana  Casas" w:date="2015-07-10T21:07:00Z"/>
                  </w:rPr>
                </w:rPrChange>
              </w:rPr>
              <w:pPrChange w:id="4877" w:author="Adriana  Casas" w:date="2015-07-08T15:43:00Z">
                <w:pPr>
                  <w:jc w:val="left"/>
                </w:pPr>
              </w:pPrChange>
            </w:pPr>
            <w:del w:id="4878" w:author="Adriana  Casas" w:date="2015-07-10T21:07:00Z">
              <w:r w:rsidRPr="00DD6B12" w:rsidDel="00744F7E">
                <w:rPr>
                  <w:rFonts w:ascii="Times" w:eastAsia="Calibri" w:hAnsi="Times" w:cs="Calibri"/>
                  <w:color w:val="000000"/>
                  <w:sz w:val="22"/>
                  <w:rPrChange w:id="4879" w:author="Adriana  Casas" w:date="2015-07-08T15:43:00Z">
                    <w:rPr>
                      <w:rFonts w:ascii="Calibri" w:eastAsia="Calibri" w:hAnsi="Calibri" w:cs="Calibri"/>
                      <w:color w:val="000000"/>
                      <w:sz w:val="22"/>
                    </w:rPr>
                  </w:rPrChange>
                </w:rPr>
                <w:delText>Pie de imagen</w:delText>
              </w:r>
            </w:del>
          </w:p>
        </w:tc>
        <w:tc>
          <w:tcPr>
            <w:tcW w:w="6380" w:type="dxa"/>
          </w:tcPr>
          <w:p w14:paraId="4B36EA6F" w14:textId="104D7112" w:rsidR="006C738E" w:rsidRPr="00DD6B12" w:rsidDel="00744F7E" w:rsidRDefault="006C738E" w:rsidP="00DD6B12">
            <w:pPr>
              <w:spacing w:line="240" w:lineRule="auto"/>
              <w:jc w:val="left"/>
              <w:rPr>
                <w:del w:id="4880" w:author="Adriana  Casas" w:date="2015-07-10T21:07:00Z"/>
                <w:rFonts w:ascii="Times" w:hAnsi="Times"/>
                <w:rPrChange w:id="4881" w:author="Adriana  Casas" w:date="2015-07-08T15:43:00Z">
                  <w:rPr>
                    <w:del w:id="4882" w:author="Adriana  Casas" w:date="2015-07-10T21:07:00Z"/>
                  </w:rPr>
                </w:rPrChange>
              </w:rPr>
              <w:pPrChange w:id="4883" w:author="Adriana  Casas" w:date="2015-07-08T15:43:00Z">
                <w:pPr>
                  <w:jc w:val="left"/>
                </w:pPr>
              </w:pPrChange>
            </w:pPr>
            <w:del w:id="4884" w:author="Adriana  Casas" w:date="2015-07-10T21:07:00Z">
              <w:r w:rsidRPr="00DD6B12" w:rsidDel="00744F7E">
                <w:rPr>
                  <w:rFonts w:ascii="Times" w:eastAsia="Calibri" w:hAnsi="Times" w:cs="Calibri"/>
                  <w:color w:val="000000"/>
                  <w:sz w:val="22"/>
                  <w:rPrChange w:id="4885" w:author="Adriana  Casas" w:date="2015-07-08T15:43:00Z">
                    <w:rPr>
                      <w:rFonts w:ascii="Calibri" w:eastAsia="Calibri" w:hAnsi="Calibri" w:cs="Calibri"/>
                      <w:color w:val="000000"/>
                      <w:sz w:val="22"/>
                    </w:rPr>
                  </w:rPrChange>
                </w:rPr>
                <w:delText>Los principales condicionantes del paisaje agrario son los factores naturales. Entre ellos destacan el relieve, el tipo de suelo y el clima.</w:delText>
              </w:r>
            </w:del>
          </w:p>
        </w:tc>
      </w:tr>
    </w:tbl>
    <w:p w14:paraId="04084352" w14:textId="7F550585" w:rsidR="006C738E" w:rsidRPr="00DD6B12" w:rsidDel="00744F7E" w:rsidRDefault="006C738E" w:rsidP="00DD6B12">
      <w:pPr>
        <w:spacing w:line="240" w:lineRule="auto"/>
        <w:rPr>
          <w:del w:id="4886" w:author="Adriana  Casas" w:date="2015-07-10T21:07:00Z"/>
          <w:rFonts w:ascii="Times" w:hAnsi="Times"/>
          <w:rPrChange w:id="4887" w:author="Adriana  Casas" w:date="2015-07-08T15:43:00Z">
            <w:rPr>
              <w:del w:id="4888" w:author="Adriana  Casas" w:date="2015-07-10T21:07:00Z"/>
            </w:rPr>
          </w:rPrChange>
        </w:rPr>
        <w:pPrChange w:id="4889" w:author="Adriana  Casas" w:date="2015-07-08T15:43:00Z">
          <w:pPr/>
        </w:pPrChange>
      </w:pPr>
    </w:p>
    <w:p w14:paraId="4C0B602E" w14:textId="63B1B1C8" w:rsidR="006C738E" w:rsidRPr="00DD6B12" w:rsidDel="00744F7E" w:rsidRDefault="006C738E" w:rsidP="00DD6B12">
      <w:pPr>
        <w:spacing w:line="240" w:lineRule="auto"/>
        <w:rPr>
          <w:del w:id="4890" w:author="Adriana  Casas" w:date="2015-07-10T21:07:00Z"/>
          <w:rFonts w:ascii="Times" w:hAnsi="Times"/>
          <w:rPrChange w:id="4891" w:author="Adriana  Casas" w:date="2015-07-08T15:43:00Z">
            <w:rPr>
              <w:del w:id="4892" w:author="Adriana  Casas" w:date="2015-07-10T21:07:00Z"/>
            </w:rPr>
          </w:rPrChange>
        </w:rPr>
        <w:pPrChange w:id="4893" w:author="Adriana  Casas" w:date="2015-07-08T15:43:00Z">
          <w:pPr/>
        </w:pPrChange>
      </w:pPr>
      <w:del w:id="4894" w:author="Adriana  Casas" w:date="2015-07-10T21:07:00Z">
        <w:r w:rsidRPr="00DD6B12" w:rsidDel="00744F7E">
          <w:rPr>
            <w:rFonts w:ascii="Times" w:hAnsi="Times"/>
            <w:color w:val="000000"/>
            <w:rPrChange w:id="4895" w:author="Adriana  Casas" w:date="2015-07-08T15:43:00Z">
              <w:rPr>
                <w:color w:val="000000"/>
              </w:rPr>
            </w:rPrChange>
          </w:rPr>
          <w:delText xml:space="preserve">Tanto los factores naturales como los humanos determinan los distintos tipos de paisajes agrarios. Estos, a su vez, se clasifican según el </w:delText>
        </w:r>
        <w:r w:rsidRPr="00DD6B12" w:rsidDel="00744F7E">
          <w:rPr>
            <w:rFonts w:ascii="Times" w:hAnsi="Times"/>
            <w:b/>
            <w:color w:val="000000"/>
            <w:rPrChange w:id="4896" w:author="Adriana  Casas" w:date="2015-07-08T15:43:00Z">
              <w:rPr>
                <w:b/>
                <w:color w:val="000000"/>
              </w:rPr>
            </w:rPrChange>
          </w:rPr>
          <w:delText>tipo de parcela</w:delText>
        </w:r>
        <w:r w:rsidRPr="00DD6B12" w:rsidDel="00744F7E">
          <w:rPr>
            <w:rFonts w:ascii="Times" w:hAnsi="Times"/>
            <w:color w:val="000000"/>
            <w:rPrChange w:id="4897" w:author="Adriana  Casas" w:date="2015-07-08T15:43:00Z">
              <w:rPr>
                <w:color w:val="000000"/>
              </w:rPr>
            </w:rPrChange>
          </w:rPr>
          <w:delText xml:space="preserve"> (dimensión, forma y límite) y el </w:delText>
        </w:r>
        <w:r w:rsidRPr="00DD6B12" w:rsidDel="00744F7E">
          <w:rPr>
            <w:rFonts w:ascii="Times" w:hAnsi="Times"/>
            <w:b/>
            <w:color w:val="000000"/>
            <w:rPrChange w:id="4898" w:author="Adriana  Casas" w:date="2015-07-08T15:43:00Z">
              <w:rPr>
                <w:b/>
                <w:color w:val="000000"/>
              </w:rPr>
            </w:rPrChange>
          </w:rPr>
          <w:delText>sistema de cultivo</w:delText>
        </w:r>
        <w:r w:rsidRPr="00DD6B12" w:rsidDel="00744F7E">
          <w:rPr>
            <w:rFonts w:ascii="Times" w:hAnsi="Times"/>
            <w:color w:val="000000"/>
            <w:rPrChange w:id="4899" w:author="Adriana  Casas" w:date="2015-07-08T15:43:00Z">
              <w:rPr>
                <w:color w:val="000000"/>
              </w:rPr>
            </w:rPrChange>
          </w:rPr>
          <w:delText xml:space="preserve"> (producto, sistema de riego y aprovechamiento del suelo). Asimismo, la agricultura puede clasificarse, según los métodos y técnicas de cultivo, en agricultura tradicional y tecnificada.</w:delText>
        </w:r>
      </w:del>
    </w:p>
    <w:p w14:paraId="6B7591CF" w14:textId="32FE385F" w:rsidR="006C738E" w:rsidRPr="00DD6B12" w:rsidDel="00744F7E" w:rsidRDefault="006C738E" w:rsidP="00DD6B12">
      <w:pPr>
        <w:spacing w:line="240" w:lineRule="auto"/>
        <w:rPr>
          <w:del w:id="4900" w:author="Adriana  Casas" w:date="2015-07-10T21:07:00Z"/>
          <w:rFonts w:ascii="Times" w:hAnsi="Times"/>
          <w:rPrChange w:id="4901" w:author="Adriana  Casas" w:date="2015-07-08T15:43:00Z">
            <w:rPr>
              <w:del w:id="4902" w:author="Adriana  Casas" w:date="2015-07-10T21:07:00Z"/>
            </w:rPr>
          </w:rPrChange>
        </w:rPr>
        <w:pPrChange w:id="4903" w:author="Adriana  Casas" w:date="2015-07-08T15:43:00Z">
          <w:pPr/>
        </w:pPrChange>
      </w:pPr>
    </w:p>
    <w:p w14:paraId="1867AEE2" w14:textId="0E641467" w:rsidR="006C738E" w:rsidRPr="00DD6B12" w:rsidDel="00744F7E" w:rsidRDefault="006C738E" w:rsidP="00DD6B12">
      <w:pPr>
        <w:spacing w:line="240" w:lineRule="auto"/>
        <w:rPr>
          <w:del w:id="4904" w:author="Adriana  Casas" w:date="2015-07-10T21:07:00Z"/>
          <w:rFonts w:ascii="Times" w:hAnsi="Times"/>
          <w:rPrChange w:id="4905" w:author="Adriana  Casas" w:date="2015-07-08T15:43:00Z">
            <w:rPr>
              <w:del w:id="4906" w:author="Adriana  Casas" w:date="2015-07-10T21:07:00Z"/>
            </w:rPr>
          </w:rPrChange>
        </w:rPr>
        <w:pPrChange w:id="4907" w:author="Adriana  Casas" w:date="2015-07-08T15:43:00Z">
          <w:pPr/>
        </w:pPrChange>
      </w:pPr>
      <w:del w:id="4908" w:author="Adriana  Casas" w:date="2015-07-10T21:07:00Z">
        <w:r w:rsidRPr="00DD6B12" w:rsidDel="00744F7E">
          <w:rPr>
            <w:rFonts w:ascii="Times" w:hAnsi="Times"/>
            <w:color w:val="000000"/>
            <w:rPrChange w:id="4909" w:author="Adriana  Casas" w:date="2015-07-08T15:43:00Z">
              <w:rPr>
                <w:color w:val="000000"/>
              </w:rPr>
            </w:rPrChange>
          </w:rPr>
          <w:delText xml:space="preserve">El espacio rural es en su mayoría un lugar en disputa, fuertemente contaminado por la ciudad, donde coexisten la agricultura tradicional en pequeña escala, con agroindustrias; fragmentos de bosque secundario con zonas de cultivo para explotación maderera e implantaciones industriales, cuyo paisaje presenta una fuerte presencia de elementos de la ciudad.  </w:delText>
        </w:r>
      </w:del>
    </w:p>
    <w:p w14:paraId="5CACD12B" w14:textId="306F6CE4" w:rsidR="006C738E" w:rsidRPr="00DD6B12" w:rsidDel="00744F7E" w:rsidRDefault="006C738E" w:rsidP="00DD6B12">
      <w:pPr>
        <w:spacing w:line="240" w:lineRule="auto"/>
        <w:rPr>
          <w:del w:id="4910" w:author="Adriana  Casas" w:date="2015-07-10T21:07:00Z"/>
          <w:rFonts w:ascii="Times" w:hAnsi="Times"/>
          <w:rPrChange w:id="4911" w:author="Adriana  Casas" w:date="2015-07-08T15:43:00Z">
            <w:rPr>
              <w:del w:id="4912" w:author="Adriana  Casas" w:date="2015-07-10T21:07:00Z"/>
            </w:rPr>
          </w:rPrChange>
        </w:rPr>
        <w:pPrChange w:id="4913" w:author="Adriana  Casas" w:date="2015-07-08T15:43:00Z">
          <w:pPr/>
        </w:pPrChange>
      </w:pPr>
    </w:p>
    <w:p w14:paraId="6CE139E2" w14:textId="3DB12685" w:rsidR="00957B45" w:rsidRPr="00DD6B12" w:rsidDel="00744F7E" w:rsidRDefault="00957B45" w:rsidP="00DD6B12">
      <w:pPr>
        <w:spacing w:line="240" w:lineRule="auto"/>
        <w:rPr>
          <w:del w:id="4914" w:author="Adriana  Casas" w:date="2015-07-10T21:07:00Z"/>
          <w:rFonts w:ascii="Times" w:hAnsi="Times"/>
          <w:b/>
          <w:color w:val="000000"/>
          <w:rPrChange w:id="4915" w:author="Adriana  Casas" w:date="2015-07-08T15:43:00Z">
            <w:rPr>
              <w:del w:id="4916" w:author="Adriana  Casas" w:date="2015-07-10T21:07:00Z"/>
              <w:b/>
              <w:color w:val="000000"/>
            </w:rPr>
          </w:rPrChange>
        </w:rPr>
        <w:pPrChange w:id="4917" w:author="Adriana  Casas" w:date="2015-07-08T15:43:00Z">
          <w:pPr/>
        </w:pPrChange>
      </w:pPr>
    </w:p>
    <w:p w14:paraId="17767616" w14:textId="501F7EED" w:rsidR="00957B45" w:rsidRPr="00DD6B12" w:rsidDel="00744F7E" w:rsidRDefault="00957B45" w:rsidP="00DD6B12">
      <w:pPr>
        <w:spacing w:line="240" w:lineRule="auto"/>
        <w:rPr>
          <w:del w:id="4918" w:author="Adriana  Casas" w:date="2015-07-10T21:07:00Z"/>
          <w:rFonts w:ascii="Times" w:hAnsi="Times"/>
          <w:b/>
          <w:color w:val="000000"/>
          <w:rPrChange w:id="4919" w:author="Adriana  Casas" w:date="2015-07-08T15:43:00Z">
            <w:rPr>
              <w:del w:id="4920" w:author="Adriana  Casas" w:date="2015-07-10T21:07:00Z"/>
              <w:b/>
              <w:color w:val="000000"/>
            </w:rPr>
          </w:rPrChange>
        </w:rPr>
        <w:pPrChange w:id="4921" w:author="Adriana  Casas" w:date="2015-07-08T15:43:00Z">
          <w:pPr/>
        </w:pPrChange>
      </w:pPr>
    </w:p>
    <w:p w14:paraId="369CDB85" w14:textId="5710C02C" w:rsidR="006C738E" w:rsidRPr="00DD6B12" w:rsidDel="00744F7E" w:rsidRDefault="006C738E" w:rsidP="00DD6B12">
      <w:pPr>
        <w:spacing w:line="240" w:lineRule="auto"/>
        <w:rPr>
          <w:del w:id="4922" w:author="Adriana  Casas" w:date="2015-07-10T21:07:00Z"/>
          <w:rFonts w:ascii="Times" w:hAnsi="Times"/>
          <w:rPrChange w:id="4923" w:author="Adriana  Casas" w:date="2015-07-08T15:43:00Z">
            <w:rPr>
              <w:del w:id="4924" w:author="Adriana  Casas" w:date="2015-07-10T21:07:00Z"/>
            </w:rPr>
          </w:rPrChange>
        </w:rPr>
        <w:pPrChange w:id="4925" w:author="Adriana  Casas" w:date="2015-07-08T15:43:00Z">
          <w:pPr/>
        </w:pPrChange>
      </w:pPr>
      <w:del w:id="4926" w:author="Adriana  Casas" w:date="2015-07-10T21:07:00Z">
        <w:r w:rsidRPr="00DD6B12" w:rsidDel="00744F7E">
          <w:rPr>
            <w:rFonts w:ascii="Times" w:hAnsi="Times"/>
            <w:b/>
            <w:color w:val="000000"/>
            <w:rPrChange w:id="4927" w:author="Adriana  Casas" w:date="2015-07-08T15:43:00Z">
              <w:rPr>
                <w:b/>
                <w:color w:val="000000"/>
              </w:rPr>
            </w:rPrChange>
          </w:rPr>
          <w:delText>La agricultura tradicional</w:delText>
        </w:r>
      </w:del>
    </w:p>
    <w:p w14:paraId="3A9E59A1" w14:textId="1C40D64C" w:rsidR="006C738E" w:rsidRPr="00DD6B12" w:rsidDel="00744F7E" w:rsidRDefault="006C738E" w:rsidP="00DD6B12">
      <w:pPr>
        <w:spacing w:line="240" w:lineRule="auto"/>
        <w:rPr>
          <w:del w:id="4928" w:author="Adriana  Casas" w:date="2015-07-10T21:07:00Z"/>
          <w:rFonts w:ascii="Times" w:hAnsi="Times"/>
          <w:rPrChange w:id="4929" w:author="Adriana  Casas" w:date="2015-07-08T15:43:00Z">
            <w:rPr>
              <w:del w:id="4930" w:author="Adriana  Casas" w:date="2015-07-10T21:07:00Z"/>
            </w:rPr>
          </w:rPrChange>
        </w:rPr>
        <w:pPrChange w:id="4931" w:author="Adriana  Casas" w:date="2015-07-08T15:43:00Z">
          <w:pPr/>
        </w:pPrChange>
      </w:pPr>
      <w:del w:id="4932" w:author="Adriana  Casas" w:date="2015-07-10T21:07:00Z">
        <w:r w:rsidRPr="00DD6B12" w:rsidDel="00744F7E">
          <w:rPr>
            <w:rFonts w:ascii="Times" w:hAnsi="Times"/>
            <w:color w:val="000000"/>
            <w:rPrChange w:id="4933" w:author="Adriana  Casas" w:date="2015-07-08T15:43:00Z">
              <w:rPr>
                <w:color w:val="000000"/>
              </w:rPr>
            </w:rPrChange>
          </w:rPr>
          <w:delText xml:space="preserve">La agricultura tradicional y de subsistencia está orientada a producir lo necesario para la </w:delText>
        </w:r>
        <w:r w:rsidRPr="00DD6B12" w:rsidDel="00744F7E">
          <w:rPr>
            <w:rFonts w:ascii="Times" w:hAnsi="Times"/>
            <w:b/>
            <w:color w:val="000000"/>
            <w:rPrChange w:id="4934" w:author="Adriana  Casas" w:date="2015-07-08T15:43:00Z">
              <w:rPr>
                <w:b/>
                <w:color w:val="000000"/>
              </w:rPr>
            </w:rPrChange>
          </w:rPr>
          <w:delText>supervivencia</w:delText>
        </w:r>
        <w:r w:rsidRPr="00DD6B12" w:rsidDel="00744F7E">
          <w:rPr>
            <w:rFonts w:ascii="Times" w:hAnsi="Times"/>
            <w:color w:val="000000"/>
            <w:rPrChange w:id="4935" w:author="Adriana  Casas" w:date="2015-07-08T15:43:00Z">
              <w:rPr>
                <w:color w:val="000000"/>
              </w:rPr>
            </w:rPrChange>
          </w:rPr>
          <w:delText xml:space="preserve"> de la unidad familiar que trabaja la explotación. Este tipo de agricultura es propia de los países del </w:delText>
        </w:r>
        <w:r w:rsidRPr="00DD6B12" w:rsidDel="00744F7E">
          <w:rPr>
            <w:rFonts w:ascii="Times" w:hAnsi="Times"/>
            <w:b/>
            <w:color w:val="000000"/>
            <w:rPrChange w:id="4936" w:author="Adriana  Casas" w:date="2015-07-08T15:43:00Z">
              <w:rPr>
                <w:b/>
                <w:color w:val="000000"/>
              </w:rPr>
            </w:rPrChange>
          </w:rPr>
          <w:delText>Tercer Mundo</w:delText>
        </w:r>
        <w:r w:rsidRPr="00DD6B12" w:rsidDel="00744F7E">
          <w:rPr>
            <w:rFonts w:ascii="Times" w:hAnsi="Times"/>
            <w:color w:val="000000"/>
            <w:rPrChange w:id="4937" w:author="Adriana  Casas" w:date="2015-07-08T15:43:00Z">
              <w:rPr>
                <w:color w:val="000000"/>
              </w:rPr>
            </w:rPrChange>
          </w:rPr>
          <w:delText>. Sus características son:</w:delText>
        </w:r>
      </w:del>
    </w:p>
    <w:p w14:paraId="67E146EF" w14:textId="3E65500D" w:rsidR="006C738E" w:rsidRPr="00DD6B12" w:rsidDel="00744F7E" w:rsidRDefault="006C738E" w:rsidP="00DD6B12">
      <w:pPr>
        <w:pStyle w:val="Prrafodelista"/>
        <w:numPr>
          <w:ilvl w:val="0"/>
          <w:numId w:val="36"/>
        </w:numPr>
        <w:spacing w:line="240" w:lineRule="auto"/>
        <w:rPr>
          <w:del w:id="4938" w:author="Adriana  Casas" w:date="2015-07-10T21:07:00Z"/>
          <w:rFonts w:ascii="Times" w:hAnsi="Times"/>
          <w:sz w:val="24"/>
          <w:szCs w:val="24"/>
          <w:rPrChange w:id="4939" w:author="Adriana  Casas" w:date="2015-07-08T15:43:00Z">
            <w:rPr>
              <w:del w:id="4940" w:author="Adriana  Casas" w:date="2015-07-10T21:07:00Z"/>
              <w:sz w:val="24"/>
              <w:szCs w:val="24"/>
            </w:rPr>
          </w:rPrChange>
        </w:rPr>
        <w:pPrChange w:id="4941" w:author="Adriana  Casas" w:date="2015-07-08T15:43:00Z">
          <w:pPr>
            <w:pStyle w:val="Prrafodelista"/>
            <w:numPr>
              <w:numId w:val="36"/>
            </w:numPr>
            <w:ind w:hanging="360"/>
          </w:pPr>
        </w:pPrChange>
      </w:pPr>
      <w:del w:id="4942" w:author="Adriana  Casas" w:date="2015-07-10T21:07:00Z">
        <w:r w:rsidRPr="00DD6B12" w:rsidDel="00744F7E">
          <w:rPr>
            <w:rFonts w:ascii="Times" w:hAnsi="Times"/>
            <w:color w:val="000000"/>
            <w:sz w:val="24"/>
            <w:szCs w:val="24"/>
            <w:rPrChange w:id="4943" w:author="Adriana  Casas" w:date="2015-07-08T15:43:00Z">
              <w:rPr>
                <w:color w:val="000000"/>
                <w:sz w:val="24"/>
                <w:szCs w:val="24"/>
              </w:rPr>
            </w:rPrChange>
          </w:rPr>
          <w:delText>El uso de técnicas de cultivo rudimentarias.</w:delText>
        </w:r>
      </w:del>
    </w:p>
    <w:p w14:paraId="486B29AC" w14:textId="027C9A40" w:rsidR="006C738E" w:rsidRPr="00DD6B12" w:rsidDel="00744F7E" w:rsidRDefault="006C738E" w:rsidP="00DD6B12">
      <w:pPr>
        <w:pStyle w:val="Prrafodelista"/>
        <w:numPr>
          <w:ilvl w:val="0"/>
          <w:numId w:val="36"/>
        </w:numPr>
        <w:spacing w:line="240" w:lineRule="auto"/>
        <w:rPr>
          <w:del w:id="4944" w:author="Adriana  Casas" w:date="2015-07-10T21:07:00Z"/>
          <w:rFonts w:ascii="Times" w:hAnsi="Times"/>
          <w:sz w:val="24"/>
          <w:szCs w:val="24"/>
          <w:rPrChange w:id="4945" w:author="Adriana  Casas" w:date="2015-07-08T15:43:00Z">
            <w:rPr>
              <w:del w:id="4946" w:author="Adriana  Casas" w:date="2015-07-10T21:07:00Z"/>
              <w:sz w:val="24"/>
              <w:szCs w:val="24"/>
            </w:rPr>
          </w:rPrChange>
        </w:rPr>
        <w:pPrChange w:id="4947" w:author="Adriana  Casas" w:date="2015-07-08T15:43:00Z">
          <w:pPr>
            <w:pStyle w:val="Prrafodelista"/>
            <w:numPr>
              <w:numId w:val="36"/>
            </w:numPr>
            <w:ind w:hanging="360"/>
          </w:pPr>
        </w:pPrChange>
      </w:pPr>
      <w:del w:id="4948" w:author="Adriana  Casas" w:date="2015-07-10T21:07:00Z">
        <w:r w:rsidRPr="00DD6B12" w:rsidDel="00744F7E">
          <w:rPr>
            <w:rFonts w:ascii="Times" w:hAnsi="Times"/>
            <w:color w:val="000000"/>
            <w:sz w:val="24"/>
            <w:szCs w:val="24"/>
            <w:rPrChange w:id="4949" w:author="Adriana  Casas" w:date="2015-07-08T15:43:00Z">
              <w:rPr>
                <w:color w:val="000000"/>
                <w:sz w:val="24"/>
                <w:szCs w:val="24"/>
              </w:rPr>
            </w:rPrChange>
          </w:rPr>
          <w:delText>El bajo rendimiento económico de las parcelas.</w:delText>
        </w:r>
      </w:del>
    </w:p>
    <w:p w14:paraId="522A8612" w14:textId="18826039" w:rsidR="006C738E" w:rsidRPr="00DD6B12" w:rsidDel="00744F7E" w:rsidRDefault="006C738E" w:rsidP="00DD6B12">
      <w:pPr>
        <w:pStyle w:val="Prrafodelista"/>
        <w:numPr>
          <w:ilvl w:val="0"/>
          <w:numId w:val="36"/>
        </w:numPr>
        <w:spacing w:line="240" w:lineRule="auto"/>
        <w:rPr>
          <w:del w:id="4950" w:author="Adriana  Casas" w:date="2015-07-10T21:07:00Z"/>
          <w:rFonts w:ascii="Times" w:hAnsi="Times"/>
          <w:sz w:val="24"/>
          <w:szCs w:val="24"/>
          <w:rPrChange w:id="4951" w:author="Adriana  Casas" w:date="2015-07-08T15:43:00Z">
            <w:rPr>
              <w:del w:id="4952" w:author="Adriana  Casas" w:date="2015-07-10T21:07:00Z"/>
              <w:sz w:val="24"/>
              <w:szCs w:val="24"/>
            </w:rPr>
          </w:rPrChange>
        </w:rPr>
        <w:pPrChange w:id="4953" w:author="Adriana  Casas" w:date="2015-07-08T15:43:00Z">
          <w:pPr>
            <w:pStyle w:val="Prrafodelista"/>
            <w:numPr>
              <w:numId w:val="36"/>
            </w:numPr>
            <w:ind w:hanging="360"/>
          </w:pPr>
        </w:pPrChange>
      </w:pPr>
      <w:del w:id="4954" w:author="Adriana  Casas" w:date="2015-07-10T21:07:00Z">
        <w:r w:rsidRPr="00DD6B12" w:rsidDel="00744F7E">
          <w:rPr>
            <w:rFonts w:ascii="Times" w:hAnsi="Times"/>
            <w:color w:val="000000"/>
            <w:sz w:val="24"/>
            <w:szCs w:val="24"/>
            <w:rPrChange w:id="4955" w:author="Adriana  Casas" w:date="2015-07-08T15:43:00Z">
              <w:rPr>
                <w:color w:val="000000"/>
                <w:sz w:val="24"/>
                <w:szCs w:val="24"/>
              </w:rPr>
            </w:rPrChange>
          </w:rPr>
          <w:delText>El policultivo.</w:delText>
        </w:r>
      </w:del>
    </w:p>
    <w:tbl>
      <w:tblPr>
        <w:tblStyle w:val="5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2452A4F3" w14:textId="3892C561" w:rsidTr="006C738E">
        <w:trPr>
          <w:del w:id="4956" w:author="Adriana  Casas" w:date="2015-07-10T21:07:00Z"/>
        </w:trPr>
        <w:tc>
          <w:tcPr>
            <w:tcW w:w="8840" w:type="dxa"/>
            <w:gridSpan w:val="2"/>
            <w:shd w:val="clear" w:color="auto" w:fill="0D0D0D"/>
          </w:tcPr>
          <w:p w14:paraId="44665188" w14:textId="5CB2206C" w:rsidR="006C738E" w:rsidRPr="00DD6B12" w:rsidDel="00744F7E" w:rsidRDefault="006C738E" w:rsidP="00DD6B12">
            <w:pPr>
              <w:spacing w:line="240" w:lineRule="auto"/>
              <w:jc w:val="center"/>
              <w:rPr>
                <w:del w:id="4957" w:author="Adriana  Casas" w:date="2015-07-10T21:07:00Z"/>
                <w:rFonts w:ascii="Times" w:eastAsia="Calibri" w:hAnsi="Times"/>
                <w:b/>
                <w:color w:val="FFFFFF" w:themeColor="background1"/>
                <w:highlight w:val="none"/>
                <w:rPrChange w:id="4958" w:author="Adriana  Casas" w:date="2015-07-08T15:43:00Z">
                  <w:rPr>
                    <w:del w:id="4959" w:author="Adriana  Casas" w:date="2015-07-10T21:07:00Z"/>
                    <w:rFonts w:eastAsia="Calibri"/>
                    <w:b/>
                    <w:color w:val="FFFFFF" w:themeColor="background1"/>
                    <w:highlight w:val="none"/>
                  </w:rPr>
                </w:rPrChange>
              </w:rPr>
              <w:pPrChange w:id="4960" w:author="Adriana  Casas" w:date="2015-07-08T15:43:00Z">
                <w:pPr>
                  <w:jc w:val="center"/>
                </w:pPr>
              </w:pPrChange>
            </w:pPr>
            <w:del w:id="4961" w:author="Adriana  Casas" w:date="2015-07-10T21:07:00Z">
              <w:r w:rsidRPr="00DD6B12" w:rsidDel="00744F7E">
                <w:rPr>
                  <w:rFonts w:ascii="Times" w:eastAsia="Calibri" w:hAnsi="Times"/>
                  <w:b/>
                  <w:color w:val="FFFFFF" w:themeColor="background1"/>
                  <w:highlight w:val="none"/>
                  <w:rPrChange w:id="4962"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744F7E" w14:paraId="2E0AF3E9" w14:textId="55CE6293" w:rsidTr="006C738E">
        <w:trPr>
          <w:del w:id="4963" w:author="Adriana  Casas" w:date="2015-07-10T21:07:00Z"/>
        </w:trPr>
        <w:tc>
          <w:tcPr>
            <w:tcW w:w="2460" w:type="dxa"/>
          </w:tcPr>
          <w:p w14:paraId="118ED041" w14:textId="4462CBF5" w:rsidR="006C738E" w:rsidRPr="00DD6B12" w:rsidDel="00744F7E" w:rsidRDefault="006C738E" w:rsidP="00DD6B12">
            <w:pPr>
              <w:spacing w:line="240" w:lineRule="auto"/>
              <w:jc w:val="left"/>
              <w:rPr>
                <w:del w:id="4964" w:author="Adriana  Casas" w:date="2015-07-10T21:07:00Z"/>
                <w:rFonts w:ascii="Times" w:hAnsi="Times"/>
                <w:rPrChange w:id="4965" w:author="Adriana  Casas" w:date="2015-07-08T15:43:00Z">
                  <w:rPr>
                    <w:del w:id="4966" w:author="Adriana  Casas" w:date="2015-07-10T21:07:00Z"/>
                  </w:rPr>
                </w:rPrChange>
              </w:rPr>
              <w:pPrChange w:id="4967" w:author="Adriana  Casas" w:date="2015-07-08T15:43:00Z">
                <w:pPr>
                  <w:jc w:val="left"/>
                </w:pPr>
              </w:pPrChange>
            </w:pPr>
            <w:del w:id="4968" w:author="Adriana  Casas" w:date="2015-07-10T21:07:00Z">
              <w:r w:rsidRPr="00DD6B12" w:rsidDel="00744F7E">
                <w:rPr>
                  <w:rFonts w:ascii="Times" w:eastAsia="Calibri" w:hAnsi="Times" w:cs="Calibri"/>
                  <w:color w:val="000000"/>
                  <w:sz w:val="22"/>
                  <w:rPrChange w:id="4969" w:author="Adriana  Casas" w:date="2015-07-08T15:43:00Z">
                    <w:rPr>
                      <w:rFonts w:ascii="Calibri" w:eastAsia="Calibri" w:hAnsi="Calibri" w:cs="Calibri"/>
                      <w:color w:val="000000"/>
                      <w:sz w:val="22"/>
                    </w:rPr>
                  </w:rPrChange>
                </w:rPr>
                <w:delText>Código</w:delText>
              </w:r>
            </w:del>
          </w:p>
        </w:tc>
        <w:tc>
          <w:tcPr>
            <w:tcW w:w="6380" w:type="dxa"/>
          </w:tcPr>
          <w:p w14:paraId="2ED7F627" w14:textId="465C1640" w:rsidR="006C738E" w:rsidRPr="00DD6B12" w:rsidDel="00744F7E" w:rsidRDefault="006C738E" w:rsidP="00DD6B12">
            <w:pPr>
              <w:spacing w:line="240" w:lineRule="auto"/>
              <w:jc w:val="left"/>
              <w:rPr>
                <w:del w:id="4970" w:author="Adriana  Casas" w:date="2015-07-10T21:07:00Z"/>
                <w:rFonts w:ascii="Times" w:hAnsi="Times"/>
                <w:rPrChange w:id="4971" w:author="Adriana  Casas" w:date="2015-07-08T15:43:00Z">
                  <w:rPr>
                    <w:del w:id="4972" w:author="Adriana  Casas" w:date="2015-07-10T21:07:00Z"/>
                  </w:rPr>
                </w:rPrChange>
              </w:rPr>
              <w:pPrChange w:id="4973" w:author="Adriana  Casas" w:date="2015-07-08T15:43:00Z">
                <w:pPr>
                  <w:jc w:val="left"/>
                </w:pPr>
              </w:pPrChange>
            </w:pPr>
            <w:del w:id="4974" w:author="Adriana  Casas" w:date="2015-07-10T21:07:00Z">
              <w:r w:rsidRPr="00DD6B12" w:rsidDel="00744F7E">
                <w:rPr>
                  <w:rFonts w:ascii="Times" w:eastAsia="Calibri" w:hAnsi="Times" w:cs="Calibri"/>
                  <w:color w:val="000000"/>
                  <w:sz w:val="22"/>
                  <w:rPrChange w:id="4975"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4976"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4977" w:author="Adriana  Casas" w:date="2015-07-08T15:43:00Z">
                    <w:rPr>
                      <w:rFonts w:ascii="Calibri" w:eastAsia="Calibri" w:hAnsi="Calibri" w:cs="Calibri"/>
                      <w:color w:val="000000"/>
                      <w:sz w:val="22"/>
                    </w:rPr>
                  </w:rPrChange>
                </w:rPr>
                <w:delText>_IMG21</w:delText>
              </w:r>
            </w:del>
          </w:p>
        </w:tc>
      </w:tr>
      <w:tr w:rsidR="006C738E" w:rsidRPr="00DD6B12" w:rsidDel="00744F7E" w14:paraId="55C29FC0" w14:textId="04FA22EE" w:rsidTr="006C738E">
        <w:trPr>
          <w:del w:id="4978" w:author="Adriana  Casas" w:date="2015-07-10T21:07:00Z"/>
        </w:trPr>
        <w:tc>
          <w:tcPr>
            <w:tcW w:w="2460" w:type="dxa"/>
          </w:tcPr>
          <w:p w14:paraId="753BFEE5" w14:textId="0227AD32" w:rsidR="006C738E" w:rsidRPr="00DD6B12" w:rsidDel="00744F7E" w:rsidRDefault="006C738E" w:rsidP="00DD6B12">
            <w:pPr>
              <w:spacing w:line="240" w:lineRule="auto"/>
              <w:jc w:val="left"/>
              <w:rPr>
                <w:del w:id="4979" w:author="Adriana  Casas" w:date="2015-07-10T21:07:00Z"/>
                <w:rFonts w:ascii="Times" w:hAnsi="Times"/>
                <w:rPrChange w:id="4980" w:author="Adriana  Casas" w:date="2015-07-08T15:43:00Z">
                  <w:rPr>
                    <w:del w:id="4981" w:author="Adriana  Casas" w:date="2015-07-10T21:07:00Z"/>
                  </w:rPr>
                </w:rPrChange>
              </w:rPr>
              <w:pPrChange w:id="4982" w:author="Adriana  Casas" w:date="2015-07-08T15:43:00Z">
                <w:pPr>
                  <w:jc w:val="left"/>
                </w:pPr>
              </w:pPrChange>
            </w:pPr>
            <w:del w:id="4983" w:author="Adriana  Casas" w:date="2015-07-10T21:07:00Z">
              <w:r w:rsidRPr="00DD6B12" w:rsidDel="00744F7E">
                <w:rPr>
                  <w:rFonts w:ascii="Times" w:eastAsia="Calibri" w:hAnsi="Times" w:cs="Calibri"/>
                  <w:color w:val="000000"/>
                  <w:sz w:val="22"/>
                  <w:rPrChange w:id="4984" w:author="Adriana  Casas" w:date="2015-07-08T15:43:00Z">
                    <w:rPr>
                      <w:rFonts w:ascii="Calibri" w:eastAsia="Calibri" w:hAnsi="Calibri" w:cs="Calibri"/>
                      <w:color w:val="000000"/>
                      <w:sz w:val="22"/>
                    </w:rPr>
                  </w:rPrChange>
                </w:rPr>
                <w:delText>Descripción</w:delText>
              </w:r>
            </w:del>
          </w:p>
        </w:tc>
        <w:tc>
          <w:tcPr>
            <w:tcW w:w="6380" w:type="dxa"/>
          </w:tcPr>
          <w:p w14:paraId="19AE7B73" w14:textId="0002C2DC" w:rsidR="006C738E" w:rsidRPr="00DD6B12" w:rsidDel="00744F7E" w:rsidRDefault="006C738E" w:rsidP="00DD6B12">
            <w:pPr>
              <w:spacing w:line="240" w:lineRule="auto"/>
              <w:jc w:val="left"/>
              <w:rPr>
                <w:del w:id="4985" w:author="Adriana  Casas" w:date="2015-07-10T21:07:00Z"/>
                <w:rFonts w:ascii="Times" w:hAnsi="Times"/>
                <w:rPrChange w:id="4986" w:author="Adriana  Casas" w:date="2015-07-08T15:43:00Z">
                  <w:rPr>
                    <w:del w:id="4987" w:author="Adriana  Casas" w:date="2015-07-10T21:07:00Z"/>
                  </w:rPr>
                </w:rPrChange>
              </w:rPr>
              <w:pPrChange w:id="4988" w:author="Adriana  Casas" w:date="2015-07-08T15:43:00Z">
                <w:pPr>
                  <w:jc w:val="left"/>
                </w:pPr>
              </w:pPrChange>
            </w:pPr>
            <w:del w:id="4989" w:author="Adriana  Casas" w:date="2015-07-10T21:07:00Z">
              <w:r w:rsidRPr="00DD6B12" w:rsidDel="00744F7E">
                <w:rPr>
                  <w:rFonts w:ascii="Times" w:hAnsi="Times"/>
                  <w:noProof/>
                  <w:lang w:val="es-ES" w:eastAsia="es-ES"/>
                  <w:rPrChange w:id="4990" w:author="Adriana  Casas" w:date="2015-07-08T15:43:00Z">
                    <w:rPr>
                      <w:noProof/>
                      <w:lang w:val="es-ES" w:eastAsia="es-ES"/>
                    </w:rPr>
                  </w:rPrChange>
                </w:rPr>
                <w:drawing>
                  <wp:inline distT="114300" distB="114300" distL="114300" distR="114300" wp14:anchorId="0ACAE47A" wp14:editId="24ABDB69">
                    <wp:extent cx="2047875" cy="1343025"/>
                    <wp:effectExtent l="0" t="0" r="0" b="0"/>
                    <wp:docPr id="3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4"/>
                            <a:srcRect/>
                            <a:stretch>
                              <a:fillRect/>
                            </a:stretch>
                          </pic:blipFill>
                          <pic:spPr>
                            <a:xfrm>
                              <a:off x="0" y="0"/>
                              <a:ext cx="2047875" cy="1343025"/>
                            </a:xfrm>
                            <a:prstGeom prst="rect">
                              <a:avLst/>
                            </a:prstGeom>
                            <a:ln/>
                          </pic:spPr>
                        </pic:pic>
                      </a:graphicData>
                    </a:graphic>
                  </wp:inline>
                </w:drawing>
              </w:r>
            </w:del>
          </w:p>
        </w:tc>
      </w:tr>
      <w:tr w:rsidR="006C738E" w:rsidRPr="00DD6B12" w:rsidDel="00744F7E" w14:paraId="4C265EED" w14:textId="362CEB84" w:rsidTr="006C738E">
        <w:trPr>
          <w:del w:id="4991" w:author="Adriana  Casas" w:date="2015-07-10T21:07:00Z"/>
        </w:trPr>
        <w:tc>
          <w:tcPr>
            <w:tcW w:w="2460" w:type="dxa"/>
          </w:tcPr>
          <w:p w14:paraId="267772B3" w14:textId="19DE9F67" w:rsidR="006C738E" w:rsidRPr="00DD6B12" w:rsidDel="00744F7E" w:rsidRDefault="006C738E" w:rsidP="00DD6B12">
            <w:pPr>
              <w:spacing w:line="240" w:lineRule="auto"/>
              <w:jc w:val="left"/>
              <w:rPr>
                <w:del w:id="4992" w:author="Adriana  Casas" w:date="2015-07-10T21:07:00Z"/>
                <w:rFonts w:ascii="Times" w:hAnsi="Times"/>
                <w:rPrChange w:id="4993" w:author="Adriana  Casas" w:date="2015-07-08T15:43:00Z">
                  <w:rPr>
                    <w:del w:id="4994" w:author="Adriana  Casas" w:date="2015-07-10T21:07:00Z"/>
                  </w:rPr>
                </w:rPrChange>
              </w:rPr>
              <w:pPrChange w:id="4995" w:author="Adriana  Casas" w:date="2015-07-08T15:43:00Z">
                <w:pPr>
                  <w:jc w:val="left"/>
                </w:pPr>
              </w:pPrChange>
            </w:pPr>
            <w:del w:id="4996" w:author="Adriana  Casas" w:date="2015-07-10T21:07:00Z">
              <w:r w:rsidRPr="00DD6B12" w:rsidDel="00744F7E">
                <w:rPr>
                  <w:rFonts w:ascii="Times" w:eastAsia="Calibri" w:hAnsi="Times" w:cs="Calibri"/>
                  <w:color w:val="000000"/>
                  <w:sz w:val="22"/>
                  <w:rPrChange w:id="4997"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4F7810B9" w14:textId="193F8DBB" w:rsidR="006C738E" w:rsidRPr="00DD6B12" w:rsidDel="00744F7E" w:rsidRDefault="009D3AFD" w:rsidP="00DD6B12">
            <w:pPr>
              <w:spacing w:line="240" w:lineRule="auto"/>
              <w:jc w:val="left"/>
              <w:rPr>
                <w:del w:id="4998" w:author="Adriana  Casas" w:date="2015-07-10T21:07:00Z"/>
                <w:rFonts w:ascii="Times" w:hAnsi="Times"/>
                <w:rPrChange w:id="4999" w:author="Adriana  Casas" w:date="2015-07-08T15:43:00Z">
                  <w:rPr>
                    <w:del w:id="5000" w:author="Adriana  Casas" w:date="2015-07-10T21:07:00Z"/>
                  </w:rPr>
                </w:rPrChange>
              </w:rPr>
              <w:pPrChange w:id="5001" w:author="Adriana  Casas" w:date="2015-07-08T15:43:00Z">
                <w:pPr>
                  <w:jc w:val="left"/>
                </w:pPr>
              </w:pPrChange>
            </w:pPr>
            <w:del w:id="5002" w:author="Adriana  Casas" w:date="2015-07-10T21:07:00Z">
              <w:r w:rsidRPr="00DD6B12" w:rsidDel="00744F7E">
                <w:rPr>
                  <w:rFonts w:ascii="Times" w:hAnsi="Times"/>
                  <w:rPrChange w:id="5003" w:author="Adriana  Casas" w:date="2015-07-08T15:43:00Z">
                    <w:rPr/>
                  </w:rPrChange>
                </w:rPr>
                <w:fldChar w:fldCharType="begin"/>
              </w:r>
              <w:r w:rsidRPr="00DD6B12" w:rsidDel="00744F7E">
                <w:rPr>
                  <w:rFonts w:ascii="Times" w:hAnsi="Times"/>
                  <w:rPrChange w:id="5004" w:author="Adriana  Casas" w:date="2015-07-08T15:43:00Z">
                    <w:rPr/>
                  </w:rPrChange>
                </w:rPr>
                <w:delInstrText xml:space="preserve"> HYPERLINK "http://thumb7.shutterstock.com/display_pic_with_logo/502915/502915,1282558544,1/stock-photo-growing-rice-59578489.jpg" \h </w:delInstrText>
              </w:r>
              <w:r w:rsidRPr="00DD6B12" w:rsidDel="00744F7E">
                <w:rPr>
                  <w:rFonts w:ascii="Times" w:hAnsi="Times"/>
                  <w:rPrChange w:id="5005" w:author="Adriana  Casas" w:date="2015-07-08T15:43:00Z">
                    <w:rPr/>
                  </w:rPrChange>
                </w:rPr>
                <w:fldChar w:fldCharType="separate"/>
              </w:r>
              <w:r w:rsidR="006C738E" w:rsidRPr="00DD6B12" w:rsidDel="00744F7E">
                <w:rPr>
                  <w:rFonts w:ascii="Times" w:eastAsia="Calibri" w:hAnsi="Times" w:cs="Calibri"/>
                  <w:color w:val="000000"/>
                  <w:sz w:val="22"/>
                  <w:u w:val="single"/>
                  <w:rPrChange w:id="5006" w:author="Adriana  Casas" w:date="2015-07-08T15:43:00Z">
                    <w:rPr>
                      <w:rFonts w:ascii="Calibri" w:eastAsia="Calibri" w:hAnsi="Calibri" w:cs="Calibri"/>
                      <w:color w:val="000000"/>
                      <w:sz w:val="22"/>
                      <w:u w:val="single"/>
                    </w:rPr>
                  </w:rPrChange>
                </w:rPr>
                <w:delText>http://thumb7.shutterstock.com/display_pic_with_logo/502915/502915,1282558544,1/stock-photo-growing-rice-59578489.jpg</w:delText>
              </w:r>
              <w:r w:rsidRPr="00DD6B12" w:rsidDel="00744F7E">
                <w:rPr>
                  <w:rFonts w:ascii="Times" w:eastAsia="Calibri" w:hAnsi="Times" w:cs="Calibri"/>
                  <w:color w:val="000000"/>
                  <w:sz w:val="22"/>
                  <w:u w:val="single"/>
                  <w:rPrChange w:id="5007"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008" w:author="Adriana  Casas" w:date="2015-07-08T15:43:00Z">
                    <w:rPr/>
                  </w:rPrChange>
                </w:rPr>
                <w:fldChar w:fldCharType="begin"/>
              </w:r>
              <w:r w:rsidRPr="00DD6B12" w:rsidDel="00744F7E">
                <w:rPr>
                  <w:rFonts w:ascii="Times" w:hAnsi="Times"/>
                  <w:rPrChange w:id="5009" w:author="Adriana  Casas" w:date="2015-07-08T15:43:00Z">
                    <w:rPr/>
                  </w:rPrChange>
                </w:rPr>
                <w:delInstrText xml:space="preserve"> HYPERLINK "http://thumb7.shutterstock.com/display_pic_with_logo/502915/502915,1282558544,1/stock-photo-growing-rice-59578489.jpg" \h </w:delInstrText>
              </w:r>
              <w:r w:rsidRPr="00DD6B12" w:rsidDel="00744F7E">
                <w:rPr>
                  <w:rFonts w:ascii="Times" w:hAnsi="Times"/>
                  <w:rPrChange w:id="5010" w:author="Adriana  Casas" w:date="2015-07-08T15:43:00Z">
                    <w:rPr/>
                  </w:rPrChange>
                </w:rPr>
                <w:fldChar w:fldCharType="separate"/>
              </w:r>
              <w:r w:rsidRPr="00DD6B12" w:rsidDel="00744F7E">
                <w:rPr>
                  <w:rFonts w:ascii="Times" w:hAnsi="Times"/>
                  <w:rPrChange w:id="5011" w:author="Adriana  Casas" w:date="2015-07-08T15:43:00Z">
                    <w:rPr/>
                  </w:rPrChange>
                </w:rPr>
                <w:fldChar w:fldCharType="end"/>
              </w:r>
            </w:del>
          </w:p>
        </w:tc>
      </w:tr>
      <w:tr w:rsidR="006C738E" w:rsidRPr="00DD6B12" w:rsidDel="00744F7E" w14:paraId="4DCD4FD5" w14:textId="5CE1DAB5" w:rsidTr="006C738E">
        <w:trPr>
          <w:del w:id="5012" w:author="Adriana  Casas" w:date="2015-07-10T21:07:00Z"/>
        </w:trPr>
        <w:tc>
          <w:tcPr>
            <w:tcW w:w="2460" w:type="dxa"/>
          </w:tcPr>
          <w:p w14:paraId="77147C24" w14:textId="561F5860" w:rsidR="006C738E" w:rsidRPr="00DD6B12" w:rsidDel="00744F7E" w:rsidRDefault="006C738E" w:rsidP="00DD6B12">
            <w:pPr>
              <w:spacing w:line="240" w:lineRule="auto"/>
              <w:jc w:val="left"/>
              <w:rPr>
                <w:del w:id="5013" w:author="Adriana  Casas" w:date="2015-07-10T21:07:00Z"/>
                <w:rFonts w:ascii="Times" w:hAnsi="Times"/>
                <w:rPrChange w:id="5014" w:author="Adriana  Casas" w:date="2015-07-08T15:43:00Z">
                  <w:rPr>
                    <w:del w:id="5015" w:author="Adriana  Casas" w:date="2015-07-10T21:07:00Z"/>
                  </w:rPr>
                </w:rPrChange>
              </w:rPr>
              <w:pPrChange w:id="5016" w:author="Adriana  Casas" w:date="2015-07-08T15:43:00Z">
                <w:pPr>
                  <w:jc w:val="left"/>
                </w:pPr>
              </w:pPrChange>
            </w:pPr>
            <w:del w:id="5017" w:author="Adriana  Casas" w:date="2015-07-10T21:07:00Z">
              <w:r w:rsidRPr="00DD6B12" w:rsidDel="00744F7E">
                <w:rPr>
                  <w:rFonts w:ascii="Times" w:eastAsia="Calibri" w:hAnsi="Times" w:cs="Calibri"/>
                  <w:color w:val="000000"/>
                  <w:sz w:val="22"/>
                  <w:rPrChange w:id="5018" w:author="Adriana  Casas" w:date="2015-07-08T15:43:00Z">
                    <w:rPr>
                      <w:rFonts w:ascii="Calibri" w:eastAsia="Calibri" w:hAnsi="Calibri" w:cs="Calibri"/>
                      <w:color w:val="000000"/>
                      <w:sz w:val="22"/>
                    </w:rPr>
                  </w:rPrChange>
                </w:rPr>
                <w:delText>Pie de imagen</w:delText>
              </w:r>
            </w:del>
          </w:p>
        </w:tc>
        <w:tc>
          <w:tcPr>
            <w:tcW w:w="6380" w:type="dxa"/>
          </w:tcPr>
          <w:p w14:paraId="67EB6D4F" w14:textId="6863EF57" w:rsidR="006C738E" w:rsidRPr="00DD6B12" w:rsidDel="00744F7E" w:rsidRDefault="006C738E" w:rsidP="00DD6B12">
            <w:pPr>
              <w:spacing w:line="240" w:lineRule="auto"/>
              <w:jc w:val="left"/>
              <w:rPr>
                <w:del w:id="5019" w:author="Adriana  Casas" w:date="2015-07-10T21:07:00Z"/>
                <w:rFonts w:ascii="Times" w:hAnsi="Times"/>
                <w:rPrChange w:id="5020" w:author="Adriana  Casas" w:date="2015-07-08T15:43:00Z">
                  <w:rPr>
                    <w:del w:id="5021" w:author="Adriana  Casas" w:date="2015-07-10T21:07:00Z"/>
                  </w:rPr>
                </w:rPrChange>
              </w:rPr>
              <w:pPrChange w:id="5022" w:author="Adriana  Casas" w:date="2015-07-08T15:43:00Z">
                <w:pPr>
                  <w:jc w:val="left"/>
                </w:pPr>
              </w:pPrChange>
            </w:pPr>
            <w:del w:id="5023" w:author="Adriana  Casas" w:date="2015-07-10T21:07:00Z">
              <w:r w:rsidRPr="00DD6B12" w:rsidDel="00744F7E">
                <w:rPr>
                  <w:rFonts w:ascii="Times" w:eastAsia="Calibri" w:hAnsi="Times" w:cs="Calibri"/>
                  <w:color w:val="000000"/>
                  <w:sz w:val="22"/>
                  <w:rPrChange w:id="5024" w:author="Adriana  Casas" w:date="2015-07-08T15:43:00Z">
                    <w:rPr>
                      <w:rFonts w:ascii="Calibri" w:eastAsia="Calibri" w:hAnsi="Calibri" w:cs="Calibri"/>
                      <w:color w:val="000000"/>
                      <w:sz w:val="22"/>
                    </w:rPr>
                  </w:rPrChange>
                </w:rPr>
                <w:delText>El cultivo del arroz en regiones como el Sudeste asiático continúa desarrollándose de forma tradicional. Se utilizan técnicas poco avanzadas y se emplea a un gran número de personas.</w:delText>
              </w:r>
            </w:del>
          </w:p>
        </w:tc>
      </w:tr>
    </w:tbl>
    <w:p w14:paraId="587C79F1" w14:textId="5F90467E" w:rsidR="006C738E" w:rsidRPr="00DD6B12" w:rsidDel="00744F7E" w:rsidRDefault="006C738E" w:rsidP="00DD6B12">
      <w:pPr>
        <w:spacing w:line="240" w:lineRule="auto"/>
        <w:rPr>
          <w:del w:id="5025" w:author="Adriana  Casas" w:date="2015-07-10T21:07:00Z"/>
          <w:rFonts w:ascii="Times" w:hAnsi="Times"/>
          <w:rPrChange w:id="5026" w:author="Adriana  Casas" w:date="2015-07-08T15:43:00Z">
            <w:rPr>
              <w:del w:id="5027" w:author="Adriana  Casas" w:date="2015-07-10T21:07:00Z"/>
            </w:rPr>
          </w:rPrChange>
        </w:rPr>
        <w:pPrChange w:id="5028" w:author="Adriana  Casas" w:date="2015-07-08T15:43:00Z">
          <w:pPr/>
        </w:pPrChange>
      </w:pPr>
    </w:p>
    <w:p w14:paraId="3A5EEB0B" w14:textId="04594E5E" w:rsidR="006C738E" w:rsidRPr="00DD6B12" w:rsidDel="00744F7E" w:rsidRDefault="006C738E" w:rsidP="00DD6B12">
      <w:pPr>
        <w:spacing w:line="240" w:lineRule="auto"/>
        <w:rPr>
          <w:del w:id="5029" w:author="Adriana  Casas" w:date="2015-07-10T21:07:00Z"/>
          <w:rFonts w:ascii="Times" w:hAnsi="Times"/>
          <w:rPrChange w:id="5030" w:author="Adriana  Casas" w:date="2015-07-08T15:43:00Z">
            <w:rPr>
              <w:del w:id="5031" w:author="Adriana  Casas" w:date="2015-07-10T21:07:00Z"/>
            </w:rPr>
          </w:rPrChange>
        </w:rPr>
        <w:pPrChange w:id="5032" w:author="Adriana  Casas" w:date="2015-07-08T15:43:00Z">
          <w:pPr/>
        </w:pPrChange>
      </w:pPr>
      <w:del w:id="5033" w:author="Adriana  Casas" w:date="2015-07-10T21:07:00Z">
        <w:r w:rsidRPr="00DD6B12" w:rsidDel="00744F7E">
          <w:rPr>
            <w:rFonts w:ascii="Times" w:hAnsi="Times"/>
            <w:color w:val="000000"/>
            <w:rPrChange w:id="5034" w:author="Adriana  Casas" w:date="2015-07-08T15:43:00Z">
              <w:rPr>
                <w:color w:val="000000"/>
              </w:rPr>
            </w:rPrChange>
          </w:rPr>
          <w:delText>Este tipo de agricultura, que puede ser itinerante o extensiva de secano, se destina al autoconsumo, excepto la agricultura de plantación.</w:delText>
        </w:r>
      </w:del>
    </w:p>
    <w:p w14:paraId="666BCC53" w14:textId="7692A401" w:rsidR="006C738E" w:rsidRPr="00DD6B12" w:rsidDel="00744F7E" w:rsidRDefault="006C738E" w:rsidP="00DD6B12">
      <w:pPr>
        <w:spacing w:line="240" w:lineRule="auto"/>
        <w:rPr>
          <w:del w:id="5035" w:author="Adriana  Casas" w:date="2015-07-10T21:07:00Z"/>
          <w:rFonts w:ascii="Times" w:hAnsi="Times"/>
          <w:rPrChange w:id="5036" w:author="Adriana  Casas" w:date="2015-07-08T15:43:00Z">
            <w:rPr>
              <w:del w:id="5037" w:author="Adriana  Casas" w:date="2015-07-10T21:07:00Z"/>
            </w:rPr>
          </w:rPrChange>
        </w:rPr>
        <w:pPrChange w:id="5038" w:author="Adriana  Casas" w:date="2015-07-08T15:43:00Z">
          <w:pPr/>
        </w:pPrChange>
      </w:pPr>
      <w:del w:id="5039" w:author="Adriana  Casas" w:date="2015-07-10T21:07:00Z">
        <w:r w:rsidRPr="00DD6B12" w:rsidDel="00744F7E">
          <w:rPr>
            <w:rFonts w:ascii="Times" w:hAnsi="Times"/>
            <w:b/>
            <w:color w:val="000000"/>
            <w:rPrChange w:id="5040" w:author="Adriana  Casas" w:date="2015-07-08T15:43:00Z">
              <w:rPr>
                <w:b/>
                <w:color w:val="000000"/>
              </w:rPr>
            </w:rPrChange>
          </w:rPr>
          <w:delText xml:space="preserve"> </w:delText>
        </w:r>
      </w:del>
    </w:p>
    <w:p w14:paraId="508A895B" w14:textId="1885384A" w:rsidR="006C738E" w:rsidRPr="00DD6B12" w:rsidDel="00744F7E" w:rsidRDefault="006C738E" w:rsidP="00DD6B12">
      <w:pPr>
        <w:spacing w:line="240" w:lineRule="auto"/>
        <w:rPr>
          <w:del w:id="5041" w:author="Adriana  Casas" w:date="2015-07-10T21:07:00Z"/>
          <w:rFonts w:ascii="Times" w:hAnsi="Times"/>
          <w:rPrChange w:id="5042" w:author="Adriana  Casas" w:date="2015-07-08T15:43:00Z">
            <w:rPr>
              <w:del w:id="5043" w:author="Adriana  Casas" w:date="2015-07-10T21:07:00Z"/>
            </w:rPr>
          </w:rPrChange>
        </w:rPr>
        <w:pPrChange w:id="5044" w:author="Adriana  Casas" w:date="2015-07-08T15:43:00Z">
          <w:pPr/>
        </w:pPrChange>
      </w:pPr>
      <w:del w:id="5045" w:author="Adriana  Casas" w:date="2015-07-10T21:07:00Z">
        <w:r w:rsidRPr="00DD6B12" w:rsidDel="00744F7E">
          <w:rPr>
            <w:rFonts w:ascii="Times" w:hAnsi="Times"/>
            <w:b/>
            <w:color w:val="000000"/>
            <w:rPrChange w:id="5046" w:author="Adriana  Casas" w:date="2015-07-08T15:43:00Z">
              <w:rPr>
                <w:b/>
                <w:color w:val="000000"/>
              </w:rPr>
            </w:rPrChange>
          </w:rPr>
          <w:delText>La agricultura de mercado</w:delText>
        </w:r>
      </w:del>
    </w:p>
    <w:p w14:paraId="6DC455E7" w14:textId="41CE64FD" w:rsidR="006C738E" w:rsidRPr="00DD6B12" w:rsidDel="00744F7E" w:rsidRDefault="006C738E" w:rsidP="00DD6B12">
      <w:pPr>
        <w:spacing w:line="240" w:lineRule="auto"/>
        <w:rPr>
          <w:del w:id="5047" w:author="Adriana  Casas" w:date="2015-07-10T21:07:00Z"/>
          <w:rFonts w:ascii="Times" w:hAnsi="Times"/>
          <w:rPrChange w:id="5048" w:author="Adriana  Casas" w:date="2015-07-08T15:43:00Z">
            <w:rPr>
              <w:del w:id="5049" w:author="Adriana  Casas" w:date="2015-07-10T21:07:00Z"/>
            </w:rPr>
          </w:rPrChange>
        </w:rPr>
        <w:pPrChange w:id="5050" w:author="Adriana  Casas" w:date="2015-07-08T15:43:00Z">
          <w:pPr/>
        </w:pPrChange>
      </w:pPr>
      <w:del w:id="5051" w:author="Adriana  Casas" w:date="2015-07-10T21:07:00Z">
        <w:r w:rsidRPr="00DD6B12" w:rsidDel="00744F7E">
          <w:rPr>
            <w:rFonts w:ascii="Times" w:hAnsi="Times"/>
            <w:color w:val="000000"/>
            <w:rPrChange w:id="5052" w:author="Adriana  Casas" w:date="2015-07-08T15:43:00Z">
              <w:rPr>
                <w:color w:val="000000"/>
              </w:rPr>
            </w:rPrChange>
          </w:rPr>
          <w:delText xml:space="preserve">La agricultura </w:delText>
        </w:r>
        <w:r w:rsidRPr="00DD6B12" w:rsidDel="00744F7E">
          <w:rPr>
            <w:rFonts w:ascii="Times" w:hAnsi="Times"/>
            <w:b/>
            <w:color w:val="000000"/>
            <w:rPrChange w:id="5053" w:author="Adriana  Casas" w:date="2015-07-08T15:43:00Z">
              <w:rPr>
                <w:b/>
                <w:color w:val="000000"/>
              </w:rPr>
            </w:rPrChange>
          </w:rPr>
          <w:delText>tecnificada</w:delText>
        </w:r>
        <w:r w:rsidRPr="00DD6B12" w:rsidDel="00744F7E">
          <w:rPr>
            <w:rFonts w:ascii="Times" w:hAnsi="Times"/>
            <w:color w:val="000000"/>
            <w:rPrChange w:id="5054" w:author="Adriana  Casas" w:date="2015-07-08T15:43:00Z">
              <w:rPr>
                <w:color w:val="000000"/>
              </w:rPr>
            </w:rPrChange>
          </w:rPr>
          <w:delText xml:space="preserve"> es la propia de países desarrollados en los que la actividad agrícola representa un porcentaje poco distintivo del </w:delText>
        </w:r>
        <w:r w:rsidRPr="00DD6B12" w:rsidDel="00744F7E">
          <w:rPr>
            <w:rFonts w:ascii="Times" w:hAnsi="Times"/>
            <w:b/>
            <w:color w:val="000000"/>
            <w:rPrChange w:id="5055" w:author="Adriana  Casas" w:date="2015-07-08T15:43:00Z">
              <w:rPr>
                <w:b/>
                <w:color w:val="000000"/>
              </w:rPr>
            </w:rPrChange>
          </w:rPr>
          <w:delText>PIB</w:delText>
        </w:r>
        <w:r w:rsidRPr="00DD6B12" w:rsidDel="00744F7E">
          <w:rPr>
            <w:rFonts w:ascii="Times" w:hAnsi="Times"/>
            <w:color w:val="000000"/>
            <w:rPrChange w:id="5056" w:author="Adriana  Casas" w:date="2015-07-08T15:43:00Z">
              <w:rPr>
                <w:color w:val="000000"/>
              </w:rPr>
            </w:rPrChange>
          </w:rPr>
          <w:delText xml:space="preserve"> nacional y ocupa una escasa mano de obra, en muchos casos, de origen extranjero. Este tipo de agricultura destina su producción a los mercados. Sus características son:</w:delText>
        </w:r>
      </w:del>
    </w:p>
    <w:p w14:paraId="202063B3" w14:textId="2DD72221" w:rsidR="006C738E" w:rsidRPr="00DD6B12" w:rsidDel="00744F7E" w:rsidRDefault="006C738E" w:rsidP="00DD6B12">
      <w:pPr>
        <w:pStyle w:val="Prrafodelista"/>
        <w:numPr>
          <w:ilvl w:val="0"/>
          <w:numId w:val="37"/>
        </w:numPr>
        <w:spacing w:line="240" w:lineRule="auto"/>
        <w:rPr>
          <w:del w:id="5057" w:author="Adriana  Casas" w:date="2015-07-10T21:07:00Z"/>
          <w:rFonts w:ascii="Times" w:hAnsi="Times"/>
          <w:sz w:val="24"/>
          <w:szCs w:val="24"/>
          <w:rPrChange w:id="5058" w:author="Adriana  Casas" w:date="2015-07-08T15:43:00Z">
            <w:rPr>
              <w:del w:id="5059" w:author="Adriana  Casas" w:date="2015-07-10T21:07:00Z"/>
              <w:sz w:val="24"/>
              <w:szCs w:val="24"/>
            </w:rPr>
          </w:rPrChange>
        </w:rPr>
        <w:pPrChange w:id="5060" w:author="Adriana  Casas" w:date="2015-07-08T15:43:00Z">
          <w:pPr>
            <w:pStyle w:val="Prrafodelista"/>
            <w:numPr>
              <w:numId w:val="37"/>
            </w:numPr>
            <w:ind w:hanging="360"/>
          </w:pPr>
        </w:pPrChange>
      </w:pPr>
      <w:del w:id="5061" w:author="Adriana  Casas" w:date="2015-07-10T21:07:00Z">
        <w:r w:rsidRPr="00DD6B12" w:rsidDel="00744F7E">
          <w:rPr>
            <w:rFonts w:ascii="Times" w:hAnsi="Times"/>
            <w:color w:val="000000"/>
            <w:sz w:val="24"/>
            <w:szCs w:val="24"/>
            <w:rPrChange w:id="5062" w:author="Adriana  Casas" w:date="2015-07-08T15:43:00Z">
              <w:rPr>
                <w:color w:val="000000"/>
                <w:sz w:val="24"/>
                <w:szCs w:val="24"/>
              </w:rPr>
            </w:rPrChange>
          </w:rPr>
          <w:delText>El uso de técnicas modernas.</w:delText>
        </w:r>
      </w:del>
    </w:p>
    <w:p w14:paraId="159D8958" w14:textId="41A42BE6" w:rsidR="006C738E" w:rsidRPr="00DD6B12" w:rsidDel="00744F7E" w:rsidRDefault="006C738E" w:rsidP="00DD6B12">
      <w:pPr>
        <w:pStyle w:val="Prrafodelista"/>
        <w:numPr>
          <w:ilvl w:val="0"/>
          <w:numId w:val="37"/>
        </w:numPr>
        <w:spacing w:line="240" w:lineRule="auto"/>
        <w:rPr>
          <w:del w:id="5063" w:author="Adriana  Casas" w:date="2015-07-10T21:07:00Z"/>
          <w:rFonts w:ascii="Times" w:hAnsi="Times"/>
          <w:sz w:val="24"/>
          <w:szCs w:val="24"/>
          <w:rPrChange w:id="5064" w:author="Adriana  Casas" w:date="2015-07-08T15:43:00Z">
            <w:rPr>
              <w:del w:id="5065" w:author="Adriana  Casas" w:date="2015-07-10T21:07:00Z"/>
              <w:sz w:val="24"/>
              <w:szCs w:val="24"/>
            </w:rPr>
          </w:rPrChange>
        </w:rPr>
        <w:pPrChange w:id="5066" w:author="Adriana  Casas" w:date="2015-07-08T15:43:00Z">
          <w:pPr>
            <w:pStyle w:val="Prrafodelista"/>
            <w:numPr>
              <w:numId w:val="37"/>
            </w:numPr>
            <w:ind w:hanging="360"/>
          </w:pPr>
        </w:pPrChange>
      </w:pPr>
      <w:del w:id="5067" w:author="Adriana  Casas" w:date="2015-07-10T21:07:00Z">
        <w:r w:rsidRPr="00DD6B12" w:rsidDel="00744F7E">
          <w:rPr>
            <w:rFonts w:ascii="Times" w:hAnsi="Times"/>
            <w:color w:val="000000"/>
            <w:sz w:val="24"/>
            <w:szCs w:val="24"/>
            <w:rPrChange w:id="5068" w:author="Adriana  Casas" w:date="2015-07-08T15:43:00Z">
              <w:rPr>
                <w:color w:val="000000"/>
                <w:sz w:val="24"/>
                <w:szCs w:val="24"/>
              </w:rPr>
            </w:rPrChange>
          </w:rPr>
          <w:delText>La gran mecanización.</w:delText>
        </w:r>
      </w:del>
    </w:p>
    <w:p w14:paraId="57AABB1A" w14:textId="7094ED74" w:rsidR="006C738E" w:rsidRPr="00DD6B12" w:rsidDel="00744F7E" w:rsidRDefault="006C738E" w:rsidP="00DD6B12">
      <w:pPr>
        <w:pStyle w:val="Prrafodelista"/>
        <w:numPr>
          <w:ilvl w:val="0"/>
          <w:numId w:val="37"/>
        </w:numPr>
        <w:spacing w:line="240" w:lineRule="auto"/>
        <w:rPr>
          <w:del w:id="5069" w:author="Adriana  Casas" w:date="2015-07-10T21:07:00Z"/>
          <w:rFonts w:ascii="Times" w:hAnsi="Times"/>
          <w:sz w:val="24"/>
          <w:szCs w:val="24"/>
          <w:rPrChange w:id="5070" w:author="Adriana  Casas" w:date="2015-07-08T15:43:00Z">
            <w:rPr>
              <w:del w:id="5071" w:author="Adriana  Casas" w:date="2015-07-10T21:07:00Z"/>
              <w:sz w:val="24"/>
              <w:szCs w:val="24"/>
            </w:rPr>
          </w:rPrChange>
        </w:rPr>
        <w:pPrChange w:id="5072" w:author="Adriana  Casas" w:date="2015-07-08T15:43:00Z">
          <w:pPr>
            <w:pStyle w:val="Prrafodelista"/>
            <w:numPr>
              <w:numId w:val="37"/>
            </w:numPr>
            <w:ind w:hanging="360"/>
          </w:pPr>
        </w:pPrChange>
      </w:pPr>
      <w:del w:id="5073" w:author="Adriana  Casas" w:date="2015-07-10T21:07:00Z">
        <w:r w:rsidRPr="00DD6B12" w:rsidDel="00744F7E">
          <w:rPr>
            <w:rFonts w:ascii="Times" w:hAnsi="Times"/>
            <w:color w:val="000000"/>
            <w:sz w:val="24"/>
            <w:szCs w:val="24"/>
            <w:rPrChange w:id="5074" w:author="Adriana  Casas" w:date="2015-07-08T15:43:00Z">
              <w:rPr>
                <w:color w:val="000000"/>
                <w:sz w:val="24"/>
                <w:szCs w:val="24"/>
              </w:rPr>
            </w:rPrChange>
          </w:rPr>
          <w:delText>La alta especialización.</w:delText>
        </w:r>
      </w:del>
    </w:p>
    <w:p w14:paraId="4BD8AEE2" w14:textId="22C1CEDA" w:rsidR="006C738E" w:rsidRPr="00DD6B12" w:rsidDel="00744F7E" w:rsidRDefault="006C738E" w:rsidP="00DD6B12">
      <w:pPr>
        <w:pStyle w:val="Prrafodelista"/>
        <w:numPr>
          <w:ilvl w:val="0"/>
          <w:numId w:val="37"/>
        </w:numPr>
        <w:spacing w:line="240" w:lineRule="auto"/>
        <w:rPr>
          <w:del w:id="5075" w:author="Adriana  Casas" w:date="2015-07-10T21:07:00Z"/>
          <w:rFonts w:ascii="Times" w:hAnsi="Times"/>
          <w:rPrChange w:id="5076" w:author="Adriana  Casas" w:date="2015-07-08T15:43:00Z">
            <w:rPr>
              <w:del w:id="5077" w:author="Adriana  Casas" w:date="2015-07-10T21:07:00Z"/>
            </w:rPr>
          </w:rPrChange>
        </w:rPr>
        <w:pPrChange w:id="5078" w:author="Adriana  Casas" w:date="2015-07-08T15:43:00Z">
          <w:pPr>
            <w:pStyle w:val="Prrafodelista"/>
            <w:numPr>
              <w:numId w:val="37"/>
            </w:numPr>
            <w:ind w:hanging="360"/>
          </w:pPr>
        </w:pPrChange>
      </w:pPr>
      <w:del w:id="5079" w:author="Adriana  Casas" w:date="2015-07-10T21:07:00Z">
        <w:r w:rsidRPr="00DD6B12" w:rsidDel="00744F7E">
          <w:rPr>
            <w:rFonts w:ascii="Times" w:hAnsi="Times"/>
            <w:color w:val="000000"/>
            <w:sz w:val="24"/>
            <w:szCs w:val="24"/>
            <w:rPrChange w:id="5080" w:author="Adriana  Casas" w:date="2015-07-08T15:43:00Z">
              <w:rPr>
                <w:color w:val="000000"/>
                <w:sz w:val="24"/>
                <w:szCs w:val="24"/>
              </w:rPr>
            </w:rPrChange>
          </w:rPr>
          <w:delText>El elevado rendimiento por hectárea.</w:delText>
        </w:r>
      </w:del>
    </w:p>
    <w:p w14:paraId="52B9F728" w14:textId="00295113" w:rsidR="006C738E" w:rsidRPr="00DD6B12" w:rsidDel="00744F7E" w:rsidRDefault="006C738E" w:rsidP="00DD6B12">
      <w:pPr>
        <w:spacing w:before="220" w:after="220" w:line="240" w:lineRule="auto"/>
        <w:rPr>
          <w:del w:id="5081" w:author="Adriana  Casas" w:date="2015-07-10T21:07:00Z"/>
          <w:rFonts w:ascii="Times" w:hAnsi="Times"/>
          <w:rPrChange w:id="5082" w:author="Adriana  Casas" w:date="2015-07-08T15:43:00Z">
            <w:rPr>
              <w:del w:id="5083" w:author="Adriana  Casas" w:date="2015-07-10T21:07:00Z"/>
            </w:rPr>
          </w:rPrChange>
        </w:rPr>
        <w:pPrChange w:id="5084" w:author="Adriana  Casas" w:date="2015-07-08T15:43:00Z">
          <w:pPr>
            <w:spacing w:before="220" w:after="220"/>
          </w:pPr>
        </w:pPrChange>
      </w:pPr>
    </w:p>
    <w:tbl>
      <w:tblPr>
        <w:tblStyle w:val="50"/>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461F2CA6" w14:textId="4CA4A87C" w:rsidTr="006C738E">
        <w:trPr>
          <w:del w:id="5085" w:author="Adriana  Casas" w:date="2015-07-10T21:07:00Z"/>
        </w:trPr>
        <w:tc>
          <w:tcPr>
            <w:tcW w:w="8840" w:type="dxa"/>
            <w:gridSpan w:val="2"/>
            <w:shd w:val="clear" w:color="auto" w:fill="0D0D0D"/>
          </w:tcPr>
          <w:p w14:paraId="434B9851" w14:textId="4C17EB24" w:rsidR="006C738E" w:rsidRPr="00DD6B12" w:rsidDel="00744F7E" w:rsidRDefault="006C738E" w:rsidP="00DD6B12">
            <w:pPr>
              <w:spacing w:line="240" w:lineRule="auto"/>
              <w:jc w:val="center"/>
              <w:rPr>
                <w:del w:id="5086" w:author="Adriana  Casas" w:date="2015-07-10T21:07:00Z"/>
                <w:rFonts w:ascii="Times" w:eastAsia="Calibri" w:hAnsi="Times"/>
                <w:b/>
                <w:color w:val="FFFFFF" w:themeColor="background1"/>
                <w:highlight w:val="none"/>
                <w:rPrChange w:id="5087" w:author="Adriana  Casas" w:date="2015-07-08T15:43:00Z">
                  <w:rPr>
                    <w:del w:id="5088" w:author="Adriana  Casas" w:date="2015-07-10T21:07:00Z"/>
                    <w:rFonts w:eastAsia="Calibri"/>
                    <w:b/>
                    <w:color w:val="FFFFFF" w:themeColor="background1"/>
                    <w:highlight w:val="none"/>
                  </w:rPr>
                </w:rPrChange>
              </w:rPr>
              <w:pPrChange w:id="5089" w:author="Adriana  Casas" w:date="2015-07-08T15:43:00Z">
                <w:pPr>
                  <w:jc w:val="center"/>
                </w:pPr>
              </w:pPrChange>
            </w:pPr>
            <w:del w:id="5090" w:author="Adriana  Casas" w:date="2015-07-10T21:07:00Z">
              <w:r w:rsidRPr="00DD6B12" w:rsidDel="00744F7E">
                <w:rPr>
                  <w:rFonts w:ascii="Times" w:eastAsia="Calibri" w:hAnsi="Times"/>
                  <w:b/>
                  <w:color w:val="FFFFFF" w:themeColor="background1"/>
                  <w:highlight w:val="none"/>
                  <w:rPrChange w:id="5091"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744F7E" w14:paraId="322A5E9C" w14:textId="2FDF027F" w:rsidTr="006C738E">
        <w:trPr>
          <w:del w:id="5092" w:author="Adriana  Casas" w:date="2015-07-10T21:07:00Z"/>
        </w:trPr>
        <w:tc>
          <w:tcPr>
            <w:tcW w:w="2460" w:type="dxa"/>
          </w:tcPr>
          <w:p w14:paraId="3500B240" w14:textId="33F04324" w:rsidR="006C738E" w:rsidRPr="00DD6B12" w:rsidDel="00744F7E" w:rsidRDefault="006C738E" w:rsidP="00DD6B12">
            <w:pPr>
              <w:tabs>
                <w:tab w:val="right" w:pos="8498"/>
              </w:tabs>
              <w:spacing w:after="220" w:line="240" w:lineRule="auto"/>
              <w:rPr>
                <w:del w:id="5093" w:author="Adriana  Casas" w:date="2015-07-10T21:07:00Z"/>
                <w:rFonts w:ascii="Times" w:hAnsi="Times"/>
                <w:rPrChange w:id="5094" w:author="Adriana  Casas" w:date="2015-07-08T15:43:00Z">
                  <w:rPr>
                    <w:del w:id="5095" w:author="Adriana  Casas" w:date="2015-07-10T21:07:00Z"/>
                  </w:rPr>
                </w:rPrChange>
              </w:rPr>
              <w:pPrChange w:id="5096" w:author="Adriana  Casas" w:date="2015-07-08T15:43:00Z">
                <w:pPr>
                  <w:tabs>
                    <w:tab w:val="right" w:pos="8498"/>
                  </w:tabs>
                  <w:spacing w:after="220"/>
                </w:pPr>
              </w:pPrChange>
            </w:pPr>
            <w:del w:id="5097" w:author="Adriana  Casas" w:date="2015-07-10T21:07:00Z">
              <w:r w:rsidRPr="00DD6B12" w:rsidDel="00744F7E">
                <w:rPr>
                  <w:rFonts w:ascii="Times" w:hAnsi="Times"/>
                  <w:b/>
                  <w:color w:val="000000"/>
                  <w:sz w:val="18"/>
                  <w:rPrChange w:id="5098" w:author="Adriana  Casas" w:date="2015-07-08T15:43:00Z">
                    <w:rPr>
                      <w:b/>
                      <w:color w:val="000000"/>
                      <w:sz w:val="18"/>
                    </w:rPr>
                  </w:rPrChange>
                </w:rPr>
                <w:delText>Código</w:delText>
              </w:r>
            </w:del>
          </w:p>
        </w:tc>
        <w:tc>
          <w:tcPr>
            <w:tcW w:w="6380" w:type="dxa"/>
          </w:tcPr>
          <w:p w14:paraId="76C301D6" w14:textId="4E6C6802" w:rsidR="006C738E" w:rsidRPr="00DD6B12" w:rsidDel="00744F7E" w:rsidRDefault="006C738E" w:rsidP="00DD6B12">
            <w:pPr>
              <w:spacing w:line="240" w:lineRule="auto"/>
              <w:jc w:val="left"/>
              <w:rPr>
                <w:del w:id="5099" w:author="Adriana  Casas" w:date="2015-07-10T21:07:00Z"/>
                <w:rFonts w:ascii="Times" w:hAnsi="Times"/>
                <w:rPrChange w:id="5100" w:author="Adriana  Casas" w:date="2015-07-08T15:43:00Z">
                  <w:rPr>
                    <w:del w:id="5101" w:author="Adriana  Casas" w:date="2015-07-10T21:07:00Z"/>
                  </w:rPr>
                </w:rPrChange>
              </w:rPr>
              <w:pPrChange w:id="5102" w:author="Adriana  Casas" w:date="2015-07-08T15:43:00Z">
                <w:pPr>
                  <w:jc w:val="left"/>
                </w:pPr>
              </w:pPrChange>
            </w:pPr>
            <w:del w:id="5103" w:author="Adriana  Casas" w:date="2015-07-10T21:07:00Z">
              <w:r w:rsidRPr="00DD6B12" w:rsidDel="00744F7E">
                <w:rPr>
                  <w:rFonts w:ascii="Times" w:eastAsia="Calibri" w:hAnsi="Times" w:cs="Calibri"/>
                  <w:color w:val="000000"/>
                  <w:sz w:val="22"/>
                  <w:rPrChange w:id="5104"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105"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106" w:author="Adriana  Casas" w:date="2015-07-08T15:43:00Z">
                    <w:rPr>
                      <w:rFonts w:ascii="Calibri" w:eastAsia="Calibri" w:hAnsi="Calibri" w:cs="Calibri"/>
                      <w:color w:val="000000"/>
                      <w:sz w:val="22"/>
                    </w:rPr>
                  </w:rPrChange>
                </w:rPr>
                <w:delText>_IMG22</w:delText>
              </w:r>
            </w:del>
          </w:p>
        </w:tc>
      </w:tr>
      <w:tr w:rsidR="006C738E" w:rsidRPr="00DD6B12" w:rsidDel="00744F7E" w14:paraId="606E9403" w14:textId="17C0D25C" w:rsidTr="006C738E">
        <w:trPr>
          <w:del w:id="5107" w:author="Adriana  Casas" w:date="2015-07-10T21:07:00Z"/>
        </w:trPr>
        <w:tc>
          <w:tcPr>
            <w:tcW w:w="2460" w:type="dxa"/>
          </w:tcPr>
          <w:p w14:paraId="1E7C67DB" w14:textId="6A57F0A3" w:rsidR="006C738E" w:rsidRPr="00DD6B12" w:rsidDel="00744F7E" w:rsidRDefault="006C738E" w:rsidP="00DD6B12">
            <w:pPr>
              <w:tabs>
                <w:tab w:val="right" w:pos="8498"/>
              </w:tabs>
              <w:spacing w:after="220" w:line="240" w:lineRule="auto"/>
              <w:rPr>
                <w:del w:id="5108" w:author="Adriana  Casas" w:date="2015-07-10T21:07:00Z"/>
                <w:rFonts w:ascii="Times" w:hAnsi="Times"/>
                <w:rPrChange w:id="5109" w:author="Adriana  Casas" w:date="2015-07-08T15:43:00Z">
                  <w:rPr>
                    <w:del w:id="5110" w:author="Adriana  Casas" w:date="2015-07-10T21:07:00Z"/>
                  </w:rPr>
                </w:rPrChange>
              </w:rPr>
              <w:pPrChange w:id="5111" w:author="Adriana  Casas" w:date="2015-07-08T15:43:00Z">
                <w:pPr>
                  <w:tabs>
                    <w:tab w:val="right" w:pos="8498"/>
                  </w:tabs>
                  <w:spacing w:after="220"/>
                </w:pPr>
              </w:pPrChange>
            </w:pPr>
            <w:del w:id="5112" w:author="Adriana  Casas" w:date="2015-07-10T21:07:00Z">
              <w:r w:rsidRPr="00DD6B12" w:rsidDel="00744F7E">
                <w:rPr>
                  <w:rFonts w:ascii="Times" w:hAnsi="Times"/>
                  <w:b/>
                  <w:color w:val="000000"/>
                  <w:sz w:val="18"/>
                  <w:rPrChange w:id="5113" w:author="Adriana  Casas" w:date="2015-07-08T15:43:00Z">
                    <w:rPr>
                      <w:b/>
                      <w:color w:val="000000"/>
                      <w:sz w:val="18"/>
                    </w:rPr>
                  </w:rPrChange>
                </w:rPr>
                <w:delText>Descripción</w:delText>
              </w:r>
            </w:del>
          </w:p>
        </w:tc>
        <w:tc>
          <w:tcPr>
            <w:tcW w:w="6380" w:type="dxa"/>
          </w:tcPr>
          <w:p w14:paraId="25A90697" w14:textId="7D11323A" w:rsidR="006C738E" w:rsidRPr="00DD6B12" w:rsidDel="00744F7E" w:rsidRDefault="006C738E" w:rsidP="00DD6B12">
            <w:pPr>
              <w:spacing w:line="240" w:lineRule="auto"/>
              <w:jc w:val="left"/>
              <w:rPr>
                <w:del w:id="5114" w:author="Adriana  Casas" w:date="2015-07-10T21:07:00Z"/>
                <w:rFonts w:ascii="Times" w:hAnsi="Times"/>
                <w:rPrChange w:id="5115" w:author="Adriana  Casas" w:date="2015-07-08T15:43:00Z">
                  <w:rPr>
                    <w:del w:id="5116" w:author="Adriana  Casas" w:date="2015-07-10T21:07:00Z"/>
                  </w:rPr>
                </w:rPrChange>
              </w:rPr>
              <w:pPrChange w:id="5117" w:author="Adriana  Casas" w:date="2015-07-08T15:43:00Z">
                <w:pPr>
                  <w:jc w:val="left"/>
                </w:pPr>
              </w:pPrChange>
            </w:pPr>
            <w:del w:id="5118" w:author="Adriana  Casas" w:date="2015-07-10T21:07:00Z">
              <w:r w:rsidRPr="00DD6B12" w:rsidDel="00744F7E">
                <w:rPr>
                  <w:rFonts w:ascii="Times" w:hAnsi="Times"/>
                  <w:noProof/>
                  <w:lang w:val="es-ES" w:eastAsia="es-ES"/>
                  <w:rPrChange w:id="5119" w:author="Adriana  Casas" w:date="2015-07-08T15:43:00Z">
                    <w:rPr>
                      <w:noProof/>
                      <w:lang w:val="es-ES" w:eastAsia="es-ES"/>
                    </w:rPr>
                  </w:rPrChange>
                </w:rPr>
                <w:drawing>
                  <wp:inline distT="114300" distB="114300" distL="114300" distR="114300" wp14:anchorId="700D22BC" wp14:editId="42FA6D19">
                    <wp:extent cx="1266825" cy="1114425"/>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5"/>
                            <a:srcRect/>
                            <a:stretch>
                              <a:fillRect/>
                            </a:stretch>
                          </pic:blipFill>
                          <pic:spPr>
                            <a:xfrm>
                              <a:off x="0" y="0"/>
                              <a:ext cx="1266825" cy="1114425"/>
                            </a:xfrm>
                            <a:prstGeom prst="rect">
                              <a:avLst/>
                            </a:prstGeom>
                            <a:ln/>
                          </pic:spPr>
                        </pic:pic>
                      </a:graphicData>
                    </a:graphic>
                  </wp:inline>
                </w:drawing>
              </w:r>
            </w:del>
          </w:p>
        </w:tc>
      </w:tr>
      <w:tr w:rsidR="006C738E" w:rsidRPr="00DD6B12" w:rsidDel="00744F7E" w14:paraId="00911F1E" w14:textId="0C7C6438" w:rsidTr="006C738E">
        <w:trPr>
          <w:del w:id="5120" w:author="Adriana  Casas" w:date="2015-07-10T21:07:00Z"/>
        </w:trPr>
        <w:tc>
          <w:tcPr>
            <w:tcW w:w="2460" w:type="dxa"/>
          </w:tcPr>
          <w:p w14:paraId="0D312A09" w14:textId="12A22BD9" w:rsidR="006C738E" w:rsidRPr="00DD6B12" w:rsidDel="00744F7E" w:rsidRDefault="006C738E" w:rsidP="00DD6B12">
            <w:pPr>
              <w:tabs>
                <w:tab w:val="right" w:pos="8498"/>
              </w:tabs>
              <w:spacing w:after="220" w:line="240" w:lineRule="auto"/>
              <w:rPr>
                <w:del w:id="5121" w:author="Adriana  Casas" w:date="2015-07-10T21:07:00Z"/>
                <w:rFonts w:ascii="Times" w:hAnsi="Times"/>
                <w:rPrChange w:id="5122" w:author="Adriana  Casas" w:date="2015-07-08T15:43:00Z">
                  <w:rPr>
                    <w:del w:id="5123" w:author="Adriana  Casas" w:date="2015-07-10T21:07:00Z"/>
                  </w:rPr>
                </w:rPrChange>
              </w:rPr>
              <w:pPrChange w:id="5124" w:author="Adriana  Casas" w:date="2015-07-08T15:43:00Z">
                <w:pPr>
                  <w:tabs>
                    <w:tab w:val="right" w:pos="8498"/>
                  </w:tabs>
                  <w:spacing w:after="220"/>
                </w:pPr>
              </w:pPrChange>
            </w:pPr>
            <w:del w:id="5125" w:author="Adriana  Casas" w:date="2015-07-10T21:07:00Z">
              <w:r w:rsidRPr="00DD6B12" w:rsidDel="00744F7E">
                <w:rPr>
                  <w:rFonts w:ascii="Times" w:hAnsi="Times"/>
                  <w:b/>
                  <w:color w:val="000000"/>
                  <w:sz w:val="18"/>
                  <w:rPrChange w:id="5126" w:author="Adriana  Casas" w:date="2015-07-08T15:43:00Z">
                    <w:rPr>
                      <w:b/>
                      <w:color w:val="000000"/>
                      <w:sz w:val="18"/>
                    </w:rPr>
                  </w:rPrChange>
                </w:rPr>
                <w:delText>Código Shutterstock (o URL o la ruta en AulaPlaneta)</w:delText>
              </w:r>
            </w:del>
          </w:p>
        </w:tc>
        <w:tc>
          <w:tcPr>
            <w:tcW w:w="6380" w:type="dxa"/>
          </w:tcPr>
          <w:p w14:paraId="322640CF" w14:textId="102C3F13" w:rsidR="006C738E" w:rsidRPr="00DD6B12" w:rsidDel="00744F7E" w:rsidRDefault="009D3AFD" w:rsidP="00DD6B12">
            <w:pPr>
              <w:spacing w:line="240" w:lineRule="auto"/>
              <w:jc w:val="left"/>
              <w:rPr>
                <w:del w:id="5127" w:author="Adriana  Casas" w:date="2015-07-10T21:07:00Z"/>
                <w:rFonts w:ascii="Times" w:hAnsi="Times"/>
                <w:rPrChange w:id="5128" w:author="Adriana  Casas" w:date="2015-07-08T15:43:00Z">
                  <w:rPr>
                    <w:del w:id="5129" w:author="Adriana  Casas" w:date="2015-07-10T21:07:00Z"/>
                  </w:rPr>
                </w:rPrChange>
              </w:rPr>
              <w:pPrChange w:id="5130" w:author="Adriana  Casas" w:date="2015-07-08T15:43:00Z">
                <w:pPr>
                  <w:jc w:val="left"/>
                </w:pPr>
              </w:pPrChange>
            </w:pPr>
            <w:del w:id="5131" w:author="Adriana  Casas" w:date="2015-07-10T21:07:00Z">
              <w:r w:rsidRPr="00DD6B12" w:rsidDel="00744F7E">
                <w:rPr>
                  <w:rFonts w:ascii="Times" w:hAnsi="Times"/>
                  <w:rPrChange w:id="5132" w:author="Adriana  Casas" w:date="2015-07-08T15:43:00Z">
                    <w:rPr/>
                  </w:rPrChange>
                </w:rPr>
                <w:fldChar w:fldCharType="begin"/>
              </w:r>
              <w:r w:rsidRPr="00DD6B12" w:rsidDel="00744F7E">
                <w:rPr>
                  <w:rFonts w:ascii="Times" w:hAnsi="Times"/>
                  <w:rPrChange w:id="5133" w:author="Adriana  Casas" w:date="2015-07-08T15:43:00Z">
                    <w:rPr/>
                  </w:rPrChange>
                </w:rPr>
                <w:delInstrText xml:space="preserve"> HYPERLINK "http://thumb101.shutterstock.com/display_pic_with_logo/476302/476302,1311142768,3/stock-photo-sugar-cane-harvest-in-tropical-queensland-australia-81418672.jpg" \h </w:delInstrText>
              </w:r>
              <w:r w:rsidRPr="00DD6B12" w:rsidDel="00744F7E">
                <w:rPr>
                  <w:rFonts w:ascii="Times" w:hAnsi="Times"/>
                  <w:rPrChange w:id="5134" w:author="Adriana  Casas" w:date="2015-07-08T15:43:00Z">
                    <w:rPr/>
                  </w:rPrChange>
                </w:rPr>
                <w:fldChar w:fldCharType="separate"/>
              </w:r>
              <w:r w:rsidR="006C738E" w:rsidRPr="00DD6B12" w:rsidDel="00744F7E">
                <w:rPr>
                  <w:rFonts w:ascii="Times" w:eastAsia="Calibri" w:hAnsi="Times" w:cs="Calibri"/>
                  <w:color w:val="000000"/>
                  <w:sz w:val="22"/>
                  <w:u w:val="single"/>
                  <w:rPrChange w:id="5135" w:author="Adriana  Casas" w:date="2015-07-08T15:43:00Z">
                    <w:rPr>
                      <w:rFonts w:ascii="Calibri" w:eastAsia="Calibri" w:hAnsi="Calibri" w:cs="Calibri"/>
                      <w:color w:val="000000"/>
                      <w:sz w:val="22"/>
                      <w:u w:val="single"/>
                    </w:rPr>
                  </w:rPrChange>
                </w:rPr>
                <w:delText>http://thumb101.shutterstock.com/display_pic_with_logo/476302/476302,1311142768,3/stock-photo-sugar-cane-harvest-in-tropical-queensland-australia-81418672.jpg</w:delText>
              </w:r>
              <w:r w:rsidRPr="00DD6B12" w:rsidDel="00744F7E">
                <w:rPr>
                  <w:rFonts w:ascii="Times" w:eastAsia="Calibri" w:hAnsi="Times" w:cs="Calibri"/>
                  <w:color w:val="000000"/>
                  <w:sz w:val="22"/>
                  <w:u w:val="single"/>
                  <w:rPrChange w:id="5136"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137" w:author="Adriana  Casas" w:date="2015-07-08T15:43:00Z">
                    <w:rPr/>
                  </w:rPrChange>
                </w:rPr>
                <w:fldChar w:fldCharType="begin"/>
              </w:r>
              <w:r w:rsidRPr="00DD6B12" w:rsidDel="00744F7E">
                <w:rPr>
                  <w:rFonts w:ascii="Times" w:hAnsi="Times"/>
                  <w:rPrChange w:id="5138" w:author="Adriana  Casas" w:date="2015-07-08T15:43:00Z">
                    <w:rPr/>
                  </w:rPrChange>
                </w:rPr>
                <w:delInstrText xml:space="preserve"> HYPERLINK "http://thumb101.shutterstock.com/display_pic_with_logo/476302/476302,1311142768,3/stock-photo-sugar-cane-harvest-in-tropical-queensland-australia-81418672.jpg" \h </w:delInstrText>
              </w:r>
              <w:r w:rsidRPr="00DD6B12" w:rsidDel="00744F7E">
                <w:rPr>
                  <w:rFonts w:ascii="Times" w:hAnsi="Times"/>
                  <w:rPrChange w:id="5139" w:author="Adriana  Casas" w:date="2015-07-08T15:43:00Z">
                    <w:rPr/>
                  </w:rPrChange>
                </w:rPr>
                <w:fldChar w:fldCharType="separate"/>
              </w:r>
              <w:r w:rsidRPr="00DD6B12" w:rsidDel="00744F7E">
                <w:rPr>
                  <w:rFonts w:ascii="Times" w:hAnsi="Times"/>
                  <w:rPrChange w:id="5140" w:author="Adriana  Casas" w:date="2015-07-08T15:43:00Z">
                    <w:rPr/>
                  </w:rPrChange>
                </w:rPr>
                <w:fldChar w:fldCharType="end"/>
              </w:r>
            </w:del>
          </w:p>
        </w:tc>
      </w:tr>
      <w:tr w:rsidR="006C738E" w:rsidRPr="00DD6B12" w:rsidDel="00744F7E" w14:paraId="49CD0276" w14:textId="7FC35CBE" w:rsidTr="006C738E">
        <w:trPr>
          <w:del w:id="5141" w:author="Adriana  Casas" w:date="2015-07-10T21:07:00Z"/>
        </w:trPr>
        <w:tc>
          <w:tcPr>
            <w:tcW w:w="2460" w:type="dxa"/>
          </w:tcPr>
          <w:p w14:paraId="5A63742D" w14:textId="5125FB53" w:rsidR="006C738E" w:rsidRPr="00DD6B12" w:rsidDel="00744F7E" w:rsidRDefault="006C738E" w:rsidP="00DD6B12">
            <w:pPr>
              <w:tabs>
                <w:tab w:val="right" w:pos="8498"/>
              </w:tabs>
              <w:spacing w:after="220" w:line="240" w:lineRule="auto"/>
              <w:rPr>
                <w:del w:id="5142" w:author="Adriana  Casas" w:date="2015-07-10T21:07:00Z"/>
                <w:rFonts w:ascii="Times" w:hAnsi="Times"/>
                <w:rPrChange w:id="5143" w:author="Adriana  Casas" w:date="2015-07-08T15:43:00Z">
                  <w:rPr>
                    <w:del w:id="5144" w:author="Adriana  Casas" w:date="2015-07-10T21:07:00Z"/>
                  </w:rPr>
                </w:rPrChange>
              </w:rPr>
              <w:pPrChange w:id="5145" w:author="Adriana  Casas" w:date="2015-07-08T15:43:00Z">
                <w:pPr>
                  <w:tabs>
                    <w:tab w:val="right" w:pos="8498"/>
                  </w:tabs>
                  <w:spacing w:after="220"/>
                </w:pPr>
              </w:pPrChange>
            </w:pPr>
            <w:del w:id="5146" w:author="Adriana  Casas" w:date="2015-07-10T21:07:00Z">
              <w:r w:rsidRPr="00DD6B12" w:rsidDel="00744F7E">
                <w:rPr>
                  <w:rFonts w:ascii="Times" w:hAnsi="Times"/>
                  <w:b/>
                  <w:color w:val="000000"/>
                  <w:sz w:val="18"/>
                  <w:rPrChange w:id="5147" w:author="Adriana  Casas" w:date="2015-07-08T15:43:00Z">
                    <w:rPr>
                      <w:b/>
                      <w:color w:val="000000"/>
                      <w:sz w:val="18"/>
                    </w:rPr>
                  </w:rPrChange>
                </w:rPr>
                <w:delText>Pie de imagen</w:delText>
              </w:r>
            </w:del>
          </w:p>
        </w:tc>
        <w:tc>
          <w:tcPr>
            <w:tcW w:w="6380" w:type="dxa"/>
          </w:tcPr>
          <w:p w14:paraId="346CB79E" w14:textId="3BBDE9E9" w:rsidR="006C738E" w:rsidRPr="00DD6B12" w:rsidDel="00744F7E" w:rsidRDefault="006C738E" w:rsidP="00DD6B12">
            <w:pPr>
              <w:spacing w:line="240" w:lineRule="auto"/>
              <w:jc w:val="left"/>
              <w:rPr>
                <w:del w:id="5148" w:author="Adriana  Casas" w:date="2015-07-10T21:07:00Z"/>
                <w:rFonts w:ascii="Times" w:hAnsi="Times"/>
                <w:rPrChange w:id="5149" w:author="Adriana  Casas" w:date="2015-07-08T15:43:00Z">
                  <w:rPr>
                    <w:del w:id="5150" w:author="Adriana  Casas" w:date="2015-07-10T21:07:00Z"/>
                  </w:rPr>
                </w:rPrChange>
              </w:rPr>
              <w:pPrChange w:id="5151" w:author="Adriana  Casas" w:date="2015-07-08T15:43:00Z">
                <w:pPr>
                  <w:jc w:val="left"/>
                </w:pPr>
              </w:pPrChange>
            </w:pPr>
            <w:del w:id="5152" w:author="Adriana  Casas" w:date="2015-07-10T21:07:00Z">
              <w:r w:rsidRPr="00DD6B12" w:rsidDel="00744F7E">
                <w:rPr>
                  <w:rFonts w:ascii="Times" w:eastAsia="Calibri" w:hAnsi="Times" w:cs="Calibri"/>
                  <w:color w:val="000000"/>
                  <w:sz w:val="22"/>
                  <w:rPrChange w:id="5153" w:author="Adriana  Casas" w:date="2015-07-08T15:43:00Z">
                    <w:rPr>
                      <w:rFonts w:ascii="Calibri" w:eastAsia="Calibri" w:hAnsi="Calibri" w:cs="Calibri"/>
                      <w:color w:val="000000"/>
                      <w:sz w:val="22"/>
                    </w:rPr>
                  </w:rPrChange>
                </w:rPr>
                <w:delText>Cosechadora de maíz.</w:delText>
              </w:r>
            </w:del>
          </w:p>
        </w:tc>
      </w:tr>
    </w:tbl>
    <w:p w14:paraId="58E44F71" w14:textId="04C9E1B5" w:rsidR="006C738E" w:rsidRPr="00DD6B12" w:rsidDel="00744F7E" w:rsidRDefault="006C738E" w:rsidP="00DD6B12">
      <w:pPr>
        <w:spacing w:line="240" w:lineRule="auto"/>
        <w:rPr>
          <w:del w:id="5154" w:author="Adriana  Casas" w:date="2015-07-10T21:07:00Z"/>
          <w:rFonts w:ascii="Times" w:hAnsi="Times"/>
          <w:rPrChange w:id="5155" w:author="Adriana  Casas" w:date="2015-07-08T15:43:00Z">
            <w:rPr>
              <w:del w:id="5156" w:author="Adriana  Casas" w:date="2015-07-10T21:07:00Z"/>
            </w:rPr>
          </w:rPrChange>
        </w:rPr>
        <w:pPrChange w:id="5157" w:author="Adriana  Casas" w:date="2015-07-08T15:43:00Z">
          <w:pPr/>
        </w:pPrChange>
      </w:pPr>
    </w:p>
    <w:p w14:paraId="49C89571" w14:textId="0FEDE88E" w:rsidR="006C738E" w:rsidRPr="00DD6B12" w:rsidDel="00744F7E" w:rsidRDefault="006C738E" w:rsidP="00DD6B12">
      <w:pPr>
        <w:spacing w:line="240" w:lineRule="auto"/>
        <w:rPr>
          <w:del w:id="5158" w:author="Adriana  Casas" w:date="2015-07-10T21:07:00Z"/>
          <w:rFonts w:ascii="Times" w:hAnsi="Times"/>
          <w:color w:val="000000"/>
          <w:rPrChange w:id="5159" w:author="Adriana  Casas" w:date="2015-07-08T15:43:00Z">
            <w:rPr>
              <w:del w:id="5160" w:author="Adriana  Casas" w:date="2015-07-10T21:07:00Z"/>
              <w:color w:val="000000"/>
            </w:rPr>
          </w:rPrChange>
        </w:rPr>
        <w:pPrChange w:id="5161" w:author="Adriana  Casas" w:date="2015-07-08T15:43:00Z">
          <w:pPr/>
        </w:pPrChange>
      </w:pPr>
      <w:del w:id="5162" w:author="Adriana  Casas" w:date="2015-07-10T21:07:00Z">
        <w:r w:rsidRPr="00DD6B12" w:rsidDel="00744F7E">
          <w:rPr>
            <w:rFonts w:ascii="Times" w:hAnsi="Times"/>
            <w:color w:val="000000"/>
            <w:rPrChange w:id="5163" w:author="Adriana  Casas" w:date="2015-07-08T15:43:00Z">
              <w:rPr>
                <w:color w:val="000000"/>
              </w:rPr>
            </w:rPrChange>
          </w:rPr>
          <w:delText>Este tipo de agricultura puede ser cerealista, hortícola o de invernadero, y se destina al mercado.</w:delText>
        </w:r>
      </w:del>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rsidDel="00744F7E" w14:paraId="0E9C339C" w14:textId="641C43A6" w:rsidTr="006C738E">
        <w:trPr>
          <w:trHeight w:val="168"/>
          <w:del w:id="5164" w:author="Adriana  Casas" w:date="2015-07-10T21:07:00Z"/>
        </w:trPr>
        <w:tc>
          <w:tcPr>
            <w:tcW w:w="8979" w:type="dxa"/>
            <w:gridSpan w:val="2"/>
            <w:shd w:val="clear" w:color="auto" w:fill="000000"/>
          </w:tcPr>
          <w:p w14:paraId="2F19DF67" w14:textId="4D417B19" w:rsidR="006C738E" w:rsidRPr="00DD6B12" w:rsidDel="00744F7E" w:rsidRDefault="006C738E" w:rsidP="006E29D3">
            <w:pPr>
              <w:pStyle w:val="Prrafodelista"/>
              <w:spacing w:after="0" w:line="240" w:lineRule="auto"/>
              <w:ind w:left="0"/>
              <w:rPr>
                <w:del w:id="5165" w:author="Adriana  Casas" w:date="2015-07-10T21:07:00Z"/>
                <w:rFonts w:ascii="Times" w:hAnsi="Times" w:cs="Arial"/>
                <w:b/>
                <w:sz w:val="24"/>
                <w:szCs w:val="24"/>
                <w:rPrChange w:id="5166" w:author="Adriana  Casas" w:date="2015-07-08T15:43:00Z">
                  <w:rPr>
                    <w:del w:id="5167" w:author="Adriana  Casas" w:date="2015-07-10T21:07:00Z"/>
                    <w:rFonts w:ascii="Arial" w:hAnsi="Arial" w:cs="Arial"/>
                    <w:b/>
                    <w:sz w:val="24"/>
                    <w:szCs w:val="24"/>
                  </w:rPr>
                </w:rPrChange>
              </w:rPr>
            </w:pPr>
            <w:del w:id="5168" w:author="Adriana  Casas" w:date="2015-07-10T21:07:00Z">
              <w:r w:rsidRPr="00DD6B12" w:rsidDel="00744F7E">
                <w:rPr>
                  <w:rFonts w:ascii="Times" w:hAnsi="Times" w:cs="Arial"/>
                  <w:b/>
                  <w:sz w:val="24"/>
                  <w:szCs w:val="24"/>
                  <w:rPrChange w:id="5169" w:author="Adriana  Casas" w:date="2015-07-08T15:43:00Z">
                    <w:rPr>
                      <w:rFonts w:ascii="Arial" w:hAnsi="Arial" w:cs="Arial"/>
                      <w:b/>
                      <w:sz w:val="24"/>
                      <w:szCs w:val="24"/>
                    </w:rPr>
                  </w:rPrChange>
                </w:rPr>
                <w:delText xml:space="preserve">                                                   </w:delText>
              </w:r>
              <w:r w:rsidRPr="00DD6B12" w:rsidDel="00744F7E">
                <w:rPr>
                  <w:rFonts w:ascii="Times" w:hAnsi="Times" w:cs="Arial"/>
                  <w:b/>
                  <w:sz w:val="24"/>
                  <w:szCs w:val="24"/>
                  <w:shd w:val="solid" w:color="auto" w:fill="auto"/>
                  <w:rPrChange w:id="5170" w:author="Adriana  Casas" w:date="2015-07-08T15:43:00Z">
                    <w:rPr>
                      <w:rFonts w:ascii="Arial" w:hAnsi="Arial" w:cs="Arial"/>
                      <w:b/>
                      <w:sz w:val="24"/>
                      <w:szCs w:val="24"/>
                      <w:shd w:val="solid" w:color="auto" w:fill="auto"/>
                    </w:rPr>
                  </w:rPrChange>
                </w:rPr>
                <w:delText>Practica: Recurso aprovechado</w:delText>
              </w:r>
            </w:del>
          </w:p>
        </w:tc>
      </w:tr>
      <w:tr w:rsidR="006C738E" w:rsidRPr="00DD6B12" w:rsidDel="00744F7E" w14:paraId="7021362D" w14:textId="7FFEF4F8" w:rsidTr="006C738E">
        <w:trPr>
          <w:trHeight w:val="183"/>
          <w:del w:id="5171" w:author="Adriana  Casas" w:date="2015-07-10T21:07:00Z"/>
        </w:trPr>
        <w:tc>
          <w:tcPr>
            <w:tcW w:w="2268" w:type="dxa"/>
            <w:shd w:val="clear" w:color="auto" w:fill="auto"/>
          </w:tcPr>
          <w:p w14:paraId="19749C33" w14:textId="2B5C21C8" w:rsidR="006C738E" w:rsidRPr="00DD6B12" w:rsidDel="00744F7E" w:rsidRDefault="006C738E" w:rsidP="006E29D3">
            <w:pPr>
              <w:pStyle w:val="Prrafodelista"/>
              <w:spacing w:after="0" w:line="240" w:lineRule="auto"/>
              <w:ind w:left="0"/>
              <w:rPr>
                <w:del w:id="5172" w:author="Adriana  Casas" w:date="2015-07-10T21:07:00Z"/>
                <w:rFonts w:ascii="Times" w:hAnsi="Times" w:cs="Arial"/>
                <w:b/>
                <w:sz w:val="24"/>
                <w:szCs w:val="24"/>
                <w:rPrChange w:id="5173" w:author="Adriana  Casas" w:date="2015-07-08T15:43:00Z">
                  <w:rPr>
                    <w:del w:id="5174" w:author="Adriana  Casas" w:date="2015-07-10T21:07:00Z"/>
                    <w:rFonts w:ascii="Arial" w:hAnsi="Arial" w:cs="Arial"/>
                    <w:b/>
                    <w:sz w:val="24"/>
                    <w:szCs w:val="24"/>
                  </w:rPr>
                </w:rPrChange>
              </w:rPr>
            </w:pPr>
            <w:del w:id="5175" w:author="Adriana  Casas" w:date="2015-07-10T21:07:00Z">
              <w:r w:rsidRPr="00DD6B12" w:rsidDel="00744F7E">
                <w:rPr>
                  <w:rFonts w:ascii="Times" w:hAnsi="Times" w:cs="Arial"/>
                  <w:b/>
                  <w:sz w:val="24"/>
                  <w:szCs w:val="24"/>
                  <w:rPrChange w:id="5176" w:author="Adriana  Casas" w:date="2015-07-08T15:43:00Z">
                    <w:rPr>
                      <w:rFonts w:ascii="Arial" w:hAnsi="Arial" w:cs="Arial"/>
                      <w:b/>
                      <w:sz w:val="24"/>
                      <w:szCs w:val="24"/>
                    </w:rPr>
                  </w:rPrChange>
                </w:rPr>
                <w:delText>Código</w:delText>
              </w:r>
            </w:del>
          </w:p>
        </w:tc>
        <w:tc>
          <w:tcPr>
            <w:tcW w:w="6711" w:type="dxa"/>
            <w:shd w:val="clear" w:color="auto" w:fill="auto"/>
          </w:tcPr>
          <w:p w14:paraId="299910AB" w14:textId="560B0656" w:rsidR="006C738E" w:rsidRPr="00DD6B12" w:rsidDel="00744F7E" w:rsidRDefault="00F41E25" w:rsidP="006E29D3">
            <w:pPr>
              <w:pStyle w:val="Prrafodelista"/>
              <w:spacing w:after="0" w:line="240" w:lineRule="auto"/>
              <w:ind w:left="0"/>
              <w:rPr>
                <w:del w:id="5177" w:author="Adriana  Casas" w:date="2015-07-10T21:07:00Z"/>
                <w:rFonts w:ascii="Times" w:hAnsi="Times" w:cs="Arial"/>
                <w:b/>
                <w:sz w:val="24"/>
                <w:szCs w:val="24"/>
                <w:rPrChange w:id="5178" w:author="Adriana  Casas" w:date="2015-07-08T15:43:00Z">
                  <w:rPr>
                    <w:del w:id="5179" w:author="Adriana  Casas" w:date="2015-07-10T21:07:00Z"/>
                    <w:rFonts w:ascii="Arial" w:hAnsi="Arial" w:cs="Arial"/>
                    <w:b/>
                    <w:sz w:val="24"/>
                    <w:szCs w:val="24"/>
                  </w:rPr>
                </w:rPrChange>
              </w:rPr>
            </w:pPr>
            <w:del w:id="5180" w:author="Adriana  Casas" w:date="2015-07-10T21:07:00Z">
              <w:r w:rsidRPr="00DD6B12" w:rsidDel="00744F7E">
                <w:rPr>
                  <w:rFonts w:ascii="Times" w:hAnsi="Times" w:cs="Arial"/>
                  <w:b/>
                  <w:sz w:val="24"/>
                  <w:szCs w:val="24"/>
                  <w:rPrChange w:id="5181" w:author="Adriana  Casas" w:date="2015-07-08T15:43:00Z">
                    <w:rPr>
                      <w:rFonts w:ascii="Arial" w:hAnsi="Arial" w:cs="Arial"/>
                      <w:b/>
                      <w:sz w:val="24"/>
                      <w:szCs w:val="24"/>
                    </w:rPr>
                  </w:rPrChange>
                </w:rPr>
                <w:delText>CS_10_05</w:delText>
              </w:r>
              <w:r w:rsidR="001E02A5" w:rsidRPr="00DD6B12" w:rsidDel="00744F7E">
                <w:rPr>
                  <w:rFonts w:ascii="Times" w:hAnsi="Times" w:cs="Arial"/>
                  <w:b/>
                  <w:sz w:val="24"/>
                  <w:szCs w:val="24"/>
                  <w:rPrChange w:id="5182" w:author="Adriana  Casas" w:date="2015-07-08T15:43:00Z">
                    <w:rPr>
                      <w:rFonts w:ascii="Arial" w:hAnsi="Arial" w:cs="Arial"/>
                      <w:b/>
                      <w:sz w:val="24"/>
                      <w:szCs w:val="24"/>
                    </w:rPr>
                  </w:rPrChange>
                </w:rPr>
                <w:delText>_CO_REC200</w:delText>
              </w:r>
            </w:del>
          </w:p>
        </w:tc>
      </w:tr>
      <w:tr w:rsidR="006C738E" w:rsidRPr="00DD6B12" w:rsidDel="00744F7E" w14:paraId="1FB0E79E" w14:textId="2FE8E05E" w:rsidTr="006C738E">
        <w:trPr>
          <w:trHeight w:val="168"/>
          <w:del w:id="5183" w:author="Adriana  Casas" w:date="2015-07-10T21:07:00Z"/>
        </w:trPr>
        <w:tc>
          <w:tcPr>
            <w:tcW w:w="2268" w:type="dxa"/>
            <w:shd w:val="clear" w:color="auto" w:fill="auto"/>
          </w:tcPr>
          <w:p w14:paraId="4528562E" w14:textId="7308C53A" w:rsidR="006C738E" w:rsidRPr="00DD6B12" w:rsidDel="00744F7E" w:rsidRDefault="006C738E" w:rsidP="006E29D3">
            <w:pPr>
              <w:spacing w:line="240" w:lineRule="auto"/>
              <w:rPr>
                <w:del w:id="5184" w:author="Adriana  Casas" w:date="2015-07-10T21:07:00Z"/>
                <w:rFonts w:ascii="Times" w:hAnsi="Times"/>
                <w:b/>
                <w:rPrChange w:id="5185" w:author="Adriana  Casas" w:date="2015-07-08T15:43:00Z">
                  <w:rPr>
                    <w:del w:id="5186" w:author="Adriana  Casas" w:date="2015-07-10T21:07:00Z"/>
                    <w:b/>
                  </w:rPr>
                </w:rPrChange>
              </w:rPr>
            </w:pPr>
            <w:del w:id="5187" w:author="Adriana  Casas" w:date="2015-07-10T21:07:00Z">
              <w:r w:rsidRPr="00DD6B12" w:rsidDel="00744F7E">
                <w:rPr>
                  <w:rFonts w:ascii="Times" w:hAnsi="Times"/>
                  <w:b/>
                  <w:rPrChange w:id="5188" w:author="Adriana  Casas" w:date="2015-07-08T15:43:00Z">
                    <w:rPr>
                      <w:b/>
                    </w:rPr>
                  </w:rPrChange>
                </w:rPr>
                <w:delText>Ubicación en Aula Planeta</w:delText>
              </w:r>
            </w:del>
          </w:p>
        </w:tc>
        <w:tc>
          <w:tcPr>
            <w:tcW w:w="6711" w:type="dxa"/>
            <w:shd w:val="clear" w:color="auto" w:fill="auto"/>
          </w:tcPr>
          <w:p w14:paraId="377F0A0A" w14:textId="77DE8D8A" w:rsidR="006C738E" w:rsidRPr="00DD6B12" w:rsidDel="00744F7E" w:rsidRDefault="006C738E" w:rsidP="006E29D3">
            <w:pPr>
              <w:numPr>
                <w:ilvl w:val="0"/>
                <w:numId w:val="25"/>
              </w:numPr>
              <w:spacing w:line="240" w:lineRule="auto"/>
              <w:jc w:val="left"/>
              <w:rPr>
                <w:del w:id="5189" w:author="Adriana  Casas" w:date="2015-07-10T21:07:00Z"/>
                <w:rFonts w:ascii="Times" w:hAnsi="Times"/>
                <w:b/>
                <w:rPrChange w:id="5190" w:author="Adriana  Casas" w:date="2015-07-08T15:43:00Z">
                  <w:rPr>
                    <w:del w:id="5191" w:author="Adriana  Casas" w:date="2015-07-10T21:07:00Z"/>
                    <w:b/>
                  </w:rPr>
                </w:rPrChange>
              </w:rPr>
            </w:pPr>
            <w:del w:id="5192" w:author="Adriana  Casas" w:date="2015-07-10T21:07:00Z">
              <w:r w:rsidRPr="00DD6B12" w:rsidDel="00744F7E">
                <w:rPr>
                  <w:rFonts w:ascii="Times" w:hAnsi="Times"/>
                  <w:b/>
                  <w:rPrChange w:id="5193" w:author="Adriana  Casas" w:date="2015-07-08T15:43:00Z">
                    <w:rPr>
                      <w:b/>
                    </w:rPr>
                  </w:rPrChange>
                </w:rPr>
                <w:delText>3ESO</w:delText>
              </w:r>
              <w:r w:rsidRPr="00DD6B12" w:rsidDel="00744F7E">
                <w:rPr>
                  <w:rFonts w:ascii="Times" w:hAnsi="Times"/>
                  <w:color w:val="000000"/>
                  <w:rPrChange w:id="5194" w:author="Adriana  Casas" w:date="2015-07-08T15:43:00Z">
                    <w:rPr>
                      <w:color w:val="000000"/>
                    </w:rPr>
                  </w:rPrChange>
                </w:rPr>
                <w:delText>/Ciencias sociales/El sector primario/La agricultura</w:delText>
              </w:r>
            </w:del>
          </w:p>
        </w:tc>
      </w:tr>
      <w:tr w:rsidR="006C738E" w:rsidRPr="00DD6B12" w:rsidDel="00744F7E" w14:paraId="3FD4A73B" w14:textId="182AA135" w:rsidTr="006C738E">
        <w:trPr>
          <w:trHeight w:val="380"/>
          <w:del w:id="5195" w:author="Adriana  Casas" w:date="2015-07-10T21:07:00Z"/>
        </w:trPr>
        <w:tc>
          <w:tcPr>
            <w:tcW w:w="2268" w:type="dxa"/>
            <w:shd w:val="clear" w:color="auto" w:fill="auto"/>
          </w:tcPr>
          <w:p w14:paraId="60B264E6" w14:textId="13F44C18" w:rsidR="006C738E" w:rsidRPr="00DD6B12" w:rsidDel="00744F7E" w:rsidRDefault="006C738E" w:rsidP="006E29D3">
            <w:pPr>
              <w:pStyle w:val="Prrafodelista"/>
              <w:spacing w:after="0" w:line="240" w:lineRule="auto"/>
              <w:ind w:left="0"/>
              <w:rPr>
                <w:del w:id="5196" w:author="Adriana  Casas" w:date="2015-07-10T21:07:00Z"/>
                <w:rFonts w:ascii="Times" w:hAnsi="Times" w:cs="Arial"/>
                <w:b/>
                <w:sz w:val="24"/>
                <w:szCs w:val="24"/>
                <w:rPrChange w:id="5197" w:author="Adriana  Casas" w:date="2015-07-08T15:43:00Z">
                  <w:rPr>
                    <w:del w:id="5198" w:author="Adriana  Casas" w:date="2015-07-10T21:07:00Z"/>
                    <w:rFonts w:ascii="Arial" w:hAnsi="Arial" w:cs="Arial"/>
                    <w:b/>
                    <w:sz w:val="24"/>
                    <w:szCs w:val="24"/>
                  </w:rPr>
                </w:rPrChange>
              </w:rPr>
            </w:pPr>
            <w:del w:id="5199" w:author="Adriana  Casas" w:date="2015-07-10T21:07:00Z">
              <w:r w:rsidRPr="00DD6B12" w:rsidDel="00744F7E">
                <w:rPr>
                  <w:rFonts w:ascii="Times" w:hAnsi="Times" w:cs="Arial"/>
                  <w:b/>
                  <w:sz w:val="24"/>
                  <w:szCs w:val="24"/>
                  <w:rPrChange w:id="5200" w:author="Adriana  Casas" w:date="2015-07-08T15:43:00Z">
                    <w:rPr>
                      <w:rFonts w:ascii="Arial" w:hAnsi="Arial" w:cs="Arial"/>
                      <w:b/>
                      <w:sz w:val="24"/>
                      <w:szCs w:val="24"/>
                    </w:rPr>
                  </w:rPrChange>
                </w:rPr>
                <w:delText>Título</w:delText>
              </w:r>
            </w:del>
          </w:p>
        </w:tc>
        <w:tc>
          <w:tcPr>
            <w:tcW w:w="6711" w:type="dxa"/>
            <w:shd w:val="clear" w:color="auto" w:fill="auto"/>
          </w:tcPr>
          <w:p w14:paraId="36D5B6DA" w14:textId="1E17F54F" w:rsidR="006C738E" w:rsidRPr="00DD6B12" w:rsidDel="00744F7E" w:rsidRDefault="006C738E" w:rsidP="006E29D3">
            <w:pPr>
              <w:spacing w:before="100" w:beforeAutospacing="1" w:after="510" w:line="240" w:lineRule="auto"/>
              <w:rPr>
                <w:del w:id="5201" w:author="Adriana  Casas" w:date="2015-07-10T21:07:00Z"/>
                <w:rFonts w:ascii="Times" w:eastAsia="Times New Roman" w:hAnsi="Times"/>
                <w:rPrChange w:id="5202" w:author="Adriana  Casas" w:date="2015-07-08T15:43:00Z">
                  <w:rPr>
                    <w:del w:id="5203" w:author="Adriana  Casas" w:date="2015-07-10T21:07:00Z"/>
                    <w:rFonts w:eastAsia="Times New Roman"/>
                  </w:rPr>
                </w:rPrChange>
              </w:rPr>
            </w:pPr>
            <w:del w:id="5204" w:author="Adriana  Casas" w:date="2015-07-10T21:07:00Z">
              <w:r w:rsidRPr="00DD6B12" w:rsidDel="00744F7E">
                <w:rPr>
                  <w:rFonts w:ascii="Times" w:eastAsia="Times New Roman" w:hAnsi="Times"/>
                  <w:rPrChange w:id="5205" w:author="Adriana  Casas" w:date="2015-07-08T15:43:00Z">
                    <w:rPr>
                      <w:rFonts w:eastAsia="Times New Roman"/>
                    </w:rPr>
                  </w:rPrChange>
                </w:rPr>
                <w:delText>Refuerza tu aprendizaje: La agricultura</w:delText>
              </w:r>
            </w:del>
          </w:p>
        </w:tc>
      </w:tr>
      <w:tr w:rsidR="006C738E" w:rsidRPr="00DD6B12" w:rsidDel="00744F7E" w14:paraId="39CFFE22" w14:textId="25FAB029" w:rsidTr="006C738E">
        <w:trPr>
          <w:trHeight w:val="641"/>
          <w:del w:id="5206" w:author="Adriana  Casas" w:date="2015-07-10T21:07:00Z"/>
        </w:trPr>
        <w:tc>
          <w:tcPr>
            <w:tcW w:w="2268" w:type="dxa"/>
            <w:shd w:val="clear" w:color="auto" w:fill="auto"/>
          </w:tcPr>
          <w:p w14:paraId="5C205AB3" w14:textId="146CA810" w:rsidR="006C738E" w:rsidRPr="00DD6B12" w:rsidDel="00744F7E" w:rsidRDefault="006C738E" w:rsidP="006E29D3">
            <w:pPr>
              <w:spacing w:line="240" w:lineRule="auto"/>
              <w:rPr>
                <w:del w:id="5207" w:author="Adriana  Casas" w:date="2015-07-10T21:07:00Z"/>
                <w:rFonts w:ascii="Times" w:hAnsi="Times"/>
                <w:rPrChange w:id="5208" w:author="Adriana  Casas" w:date="2015-07-08T15:43:00Z">
                  <w:rPr>
                    <w:del w:id="5209" w:author="Adriana  Casas" w:date="2015-07-10T21:07:00Z"/>
                  </w:rPr>
                </w:rPrChange>
              </w:rPr>
            </w:pPr>
            <w:del w:id="5210" w:author="Adriana  Casas" w:date="2015-07-10T21:07:00Z">
              <w:r w:rsidRPr="00DD6B12" w:rsidDel="00744F7E">
                <w:rPr>
                  <w:rFonts w:ascii="Times" w:hAnsi="Times"/>
                  <w:b/>
                  <w:rPrChange w:id="5211" w:author="Adriana  Casas" w:date="2015-07-08T15:43:00Z">
                    <w:rPr>
                      <w:b/>
                    </w:rPr>
                  </w:rPrChange>
                </w:rPr>
                <w:delText>Descripción</w:delText>
              </w:r>
            </w:del>
          </w:p>
        </w:tc>
        <w:tc>
          <w:tcPr>
            <w:tcW w:w="6711" w:type="dxa"/>
            <w:shd w:val="clear" w:color="auto" w:fill="auto"/>
          </w:tcPr>
          <w:p w14:paraId="60445DD1" w14:textId="49E65FEC" w:rsidR="006C738E" w:rsidRPr="00DD6B12" w:rsidDel="00744F7E" w:rsidRDefault="006C738E" w:rsidP="006E29D3">
            <w:pPr>
              <w:spacing w:before="100" w:beforeAutospacing="1" w:after="510" w:line="240" w:lineRule="auto"/>
              <w:rPr>
                <w:del w:id="5212" w:author="Adriana  Casas" w:date="2015-07-10T21:07:00Z"/>
                <w:rFonts w:ascii="Times" w:eastAsia="Times New Roman" w:hAnsi="Times"/>
                <w:color w:val="0D3158"/>
                <w:rPrChange w:id="5213" w:author="Adriana  Casas" w:date="2015-07-08T15:43:00Z">
                  <w:rPr>
                    <w:del w:id="5214" w:author="Adriana  Casas" w:date="2015-07-10T21:07:00Z"/>
                    <w:rFonts w:eastAsia="Times New Roman"/>
                    <w:color w:val="0D3158"/>
                  </w:rPr>
                </w:rPrChange>
              </w:rPr>
            </w:pPr>
            <w:del w:id="5215" w:author="Adriana  Casas" w:date="2015-07-10T21:07:00Z">
              <w:r w:rsidRPr="00DD6B12" w:rsidDel="00744F7E">
                <w:rPr>
                  <w:rFonts w:ascii="Times" w:eastAsia="Times New Roman" w:hAnsi="Times"/>
                  <w:rPrChange w:id="5216" w:author="Adriana  Casas" w:date="2015-07-08T15:43:00Z">
                    <w:rPr>
                      <w:rFonts w:eastAsia="Times New Roman"/>
                    </w:rPr>
                  </w:rPrChange>
                </w:rPr>
                <w:delText>Actividades sobre la agricultura</w:delText>
              </w:r>
            </w:del>
          </w:p>
        </w:tc>
      </w:tr>
    </w:tbl>
    <w:p w14:paraId="7B5524B5" w14:textId="1D44DD0E" w:rsidR="00957B45" w:rsidRPr="00DD6B12" w:rsidDel="00744F7E" w:rsidRDefault="00957B45" w:rsidP="00DD6B12">
      <w:pPr>
        <w:spacing w:line="240" w:lineRule="auto"/>
        <w:rPr>
          <w:del w:id="5217" w:author="Adriana  Casas" w:date="2015-07-10T21:07:00Z"/>
          <w:rFonts w:ascii="Times" w:hAnsi="Times"/>
          <w:b/>
          <w:rPrChange w:id="5218" w:author="Adriana  Casas" w:date="2015-07-08T15:43:00Z">
            <w:rPr>
              <w:del w:id="5219" w:author="Adriana  Casas" w:date="2015-07-10T21:07:00Z"/>
              <w:b/>
            </w:rPr>
          </w:rPrChange>
        </w:rPr>
        <w:pPrChange w:id="5220" w:author="Adriana  Casas" w:date="2015-07-08T15:43:00Z">
          <w:pPr/>
        </w:pPrChange>
      </w:pPr>
    </w:p>
    <w:p w14:paraId="0C6E231A" w14:textId="4DA2D57E" w:rsidR="006C738E" w:rsidRPr="00DD6B12" w:rsidDel="00744F7E" w:rsidRDefault="006C738E" w:rsidP="00DD6B12">
      <w:pPr>
        <w:spacing w:line="240" w:lineRule="auto"/>
        <w:rPr>
          <w:del w:id="5221" w:author="Adriana  Casas" w:date="2015-07-10T21:07:00Z"/>
          <w:rFonts w:ascii="Times" w:hAnsi="Times"/>
          <w:rPrChange w:id="5222" w:author="Adriana  Casas" w:date="2015-07-08T15:43:00Z">
            <w:rPr>
              <w:del w:id="5223" w:author="Adriana  Casas" w:date="2015-07-10T21:07:00Z"/>
            </w:rPr>
          </w:rPrChange>
        </w:rPr>
        <w:pPrChange w:id="5224" w:author="Adriana  Casas" w:date="2015-07-08T15:43:00Z">
          <w:pPr/>
        </w:pPrChange>
      </w:pPr>
      <w:del w:id="5225" w:author="Adriana  Casas" w:date="2015-07-10T21:07:00Z">
        <w:r w:rsidRPr="00DD6B12" w:rsidDel="00744F7E">
          <w:rPr>
            <w:rFonts w:ascii="Times" w:hAnsi="Times"/>
            <w:b/>
            <w:rPrChange w:id="5226" w:author="Adriana  Casas" w:date="2015-07-08T15:43:00Z">
              <w:rPr>
                <w:b/>
              </w:rPr>
            </w:rPrChange>
          </w:rPr>
          <w:delText xml:space="preserve">[SECCIÓN 3] </w:delText>
        </w:r>
        <w:r w:rsidRPr="00DD6B12" w:rsidDel="00744F7E">
          <w:rPr>
            <w:rFonts w:ascii="Times" w:hAnsi="Times"/>
            <w:b/>
            <w:color w:val="000000"/>
            <w:rPrChange w:id="5227" w:author="Adriana  Casas" w:date="2015-07-08T15:43:00Z">
              <w:rPr>
                <w:b/>
                <w:color w:val="000000"/>
              </w:rPr>
            </w:rPrChange>
          </w:rPr>
          <w:delText xml:space="preserve">4.1.3 La ganadería </w:delText>
        </w:r>
      </w:del>
    </w:p>
    <w:p w14:paraId="78454CEC" w14:textId="04385D52" w:rsidR="006C738E" w:rsidRPr="00DD6B12" w:rsidDel="00744F7E" w:rsidRDefault="006C738E" w:rsidP="00DD6B12">
      <w:pPr>
        <w:spacing w:line="240" w:lineRule="auto"/>
        <w:rPr>
          <w:del w:id="5228" w:author="Adriana  Casas" w:date="2015-07-10T21:07:00Z"/>
          <w:rFonts w:ascii="Times" w:hAnsi="Times"/>
          <w:rPrChange w:id="5229" w:author="Adriana  Casas" w:date="2015-07-08T15:43:00Z">
            <w:rPr>
              <w:del w:id="5230" w:author="Adriana  Casas" w:date="2015-07-10T21:07:00Z"/>
            </w:rPr>
          </w:rPrChange>
        </w:rPr>
        <w:pPrChange w:id="5231" w:author="Adriana  Casas" w:date="2015-07-08T15:43:00Z">
          <w:pPr/>
        </w:pPrChange>
      </w:pPr>
      <w:del w:id="5232" w:author="Adriana  Casas" w:date="2015-07-10T21:07:00Z">
        <w:r w:rsidRPr="00DD6B12" w:rsidDel="00744F7E">
          <w:rPr>
            <w:rFonts w:ascii="Times" w:hAnsi="Times"/>
            <w:color w:val="000000"/>
            <w:rPrChange w:id="5233" w:author="Adriana  Casas" w:date="2015-07-08T15:43:00Z">
              <w:rPr>
                <w:color w:val="000000"/>
              </w:rPr>
            </w:rPrChange>
          </w:rPr>
          <w:delText xml:space="preserve">La ganadería es la actividad dedicada a la </w:delText>
        </w:r>
        <w:r w:rsidRPr="00DD6B12" w:rsidDel="00744F7E">
          <w:rPr>
            <w:rFonts w:ascii="Times" w:hAnsi="Times"/>
            <w:b/>
            <w:color w:val="000000"/>
            <w:rPrChange w:id="5234" w:author="Adriana  Casas" w:date="2015-07-08T15:43:00Z">
              <w:rPr>
                <w:b/>
                <w:color w:val="000000"/>
              </w:rPr>
            </w:rPrChange>
          </w:rPr>
          <w:delText>cría de animales</w:delText>
        </w:r>
        <w:r w:rsidRPr="00DD6B12" w:rsidDel="00744F7E">
          <w:rPr>
            <w:rFonts w:ascii="Times" w:hAnsi="Times"/>
            <w:color w:val="000000"/>
            <w:rPrChange w:id="5235" w:author="Adriana  Casas" w:date="2015-07-08T15:43:00Z">
              <w:rPr>
                <w:color w:val="000000"/>
              </w:rPr>
            </w:rPrChange>
          </w:rPr>
          <w:delText>, ya sea para utilizarlos en las labores del campo o, para obtener de ellos alimentos y otros productos (lana, piel, etc.). Por tradición, la ganadería se considera una actividad complementaria de la agricultura.</w:delText>
        </w:r>
      </w:del>
    </w:p>
    <w:p w14:paraId="15A4E795" w14:textId="0160D661" w:rsidR="006C738E" w:rsidRPr="00DD6B12" w:rsidDel="00744F7E" w:rsidRDefault="006C738E" w:rsidP="00DD6B12">
      <w:pPr>
        <w:spacing w:line="240" w:lineRule="auto"/>
        <w:rPr>
          <w:del w:id="5236" w:author="Adriana  Casas" w:date="2015-07-10T21:07:00Z"/>
          <w:rFonts w:ascii="Times" w:hAnsi="Times"/>
          <w:rPrChange w:id="5237" w:author="Adriana  Casas" w:date="2015-07-08T15:43:00Z">
            <w:rPr>
              <w:del w:id="5238" w:author="Adriana  Casas" w:date="2015-07-10T21:07:00Z"/>
            </w:rPr>
          </w:rPrChange>
        </w:rPr>
        <w:pPrChange w:id="5239" w:author="Adriana  Casas" w:date="2015-07-08T15:43:00Z">
          <w:pPr/>
        </w:pPrChange>
      </w:pPr>
    </w:p>
    <w:tbl>
      <w:tblPr>
        <w:tblStyle w:val="48"/>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38"/>
      </w:tblGrid>
      <w:tr w:rsidR="006C738E" w:rsidRPr="00DD6B12" w:rsidDel="00744F7E" w14:paraId="11442E62" w14:textId="0D6B14A2" w:rsidTr="006C738E">
        <w:trPr>
          <w:del w:id="5240" w:author="Adriana  Casas" w:date="2015-07-10T21:07:00Z"/>
        </w:trPr>
        <w:tc>
          <w:tcPr>
            <w:tcW w:w="8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Style w:val="49"/>
              <w:tblW w:w="79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920"/>
            </w:tblGrid>
            <w:tr w:rsidR="006C738E" w:rsidRPr="00DD6B12" w:rsidDel="00744F7E" w14:paraId="419562D7" w14:textId="3B0F5AC2" w:rsidTr="006C738E">
              <w:trPr>
                <w:del w:id="5241" w:author="Adriana  Casas" w:date="2015-07-10T21:07:00Z"/>
              </w:trPr>
              <w:tc>
                <w:tcPr>
                  <w:tcW w:w="792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254FDB1" w14:textId="7B0CF491" w:rsidR="006C738E" w:rsidRPr="00DD6B12" w:rsidDel="00744F7E" w:rsidRDefault="006C738E" w:rsidP="006E29D3">
                  <w:pPr>
                    <w:spacing w:line="240" w:lineRule="auto"/>
                    <w:jc w:val="center"/>
                    <w:rPr>
                      <w:del w:id="5242" w:author="Adriana  Casas" w:date="2015-07-10T21:07:00Z"/>
                      <w:rFonts w:ascii="Times" w:eastAsia="Calibri" w:hAnsi="Times"/>
                      <w:b/>
                      <w:color w:val="FFFFFF" w:themeColor="background1"/>
                      <w:highlight w:val="none"/>
                      <w:rPrChange w:id="5243" w:author="Adriana  Casas" w:date="2015-07-08T15:43:00Z">
                        <w:rPr>
                          <w:del w:id="5244" w:author="Adriana  Casas" w:date="2015-07-10T21:07:00Z"/>
                          <w:rFonts w:eastAsia="Calibri"/>
                          <w:b/>
                          <w:color w:val="FFFFFF" w:themeColor="background1"/>
                          <w:highlight w:val="none"/>
                        </w:rPr>
                      </w:rPrChange>
                    </w:rPr>
                  </w:pPr>
                  <w:del w:id="5245" w:author="Adriana  Casas" w:date="2015-07-10T21:07:00Z">
                    <w:r w:rsidRPr="00DD6B12" w:rsidDel="00744F7E">
                      <w:rPr>
                        <w:rFonts w:ascii="Times" w:eastAsia="Calibri" w:hAnsi="Times"/>
                        <w:b/>
                        <w:color w:val="FFFFFF" w:themeColor="background1"/>
                        <w:highlight w:val="none"/>
                        <w:rPrChange w:id="5246" w:author="Adriana  Casas" w:date="2015-07-08T15:43:00Z">
                          <w:rPr>
                            <w:rFonts w:eastAsia="Calibri"/>
                            <w:b/>
                            <w:color w:val="FFFFFF" w:themeColor="background1"/>
                            <w:highlight w:val="none"/>
                          </w:rPr>
                        </w:rPrChange>
                      </w:rPr>
                      <w:delText>Recuerda   Recurso Nuevo</w:delText>
                    </w:r>
                  </w:del>
                </w:p>
              </w:tc>
            </w:tr>
          </w:tbl>
          <w:p w14:paraId="1AFDAF8B" w14:textId="5719A210" w:rsidR="006C738E" w:rsidRPr="00DD6B12" w:rsidDel="00744F7E" w:rsidRDefault="006C738E" w:rsidP="006E29D3">
            <w:pPr>
              <w:spacing w:line="240" w:lineRule="auto"/>
              <w:jc w:val="center"/>
              <w:rPr>
                <w:del w:id="5247" w:author="Adriana  Casas" w:date="2015-07-10T21:07:00Z"/>
                <w:rFonts w:ascii="Times" w:eastAsia="Calibri" w:hAnsi="Times"/>
                <w:b/>
                <w:color w:val="FFFFFF" w:themeColor="background1"/>
                <w:highlight w:val="none"/>
                <w:rPrChange w:id="5248" w:author="Adriana  Casas" w:date="2015-07-08T15:43:00Z">
                  <w:rPr>
                    <w:del w:id="5249" w:author="Adriana  Casas" w:date="2015-07-10T21:07:00Z"/>
                    <w:rFonts w:eastAsia="Calibri"/>
                    <w:b/>
                    <w:color w:val="FFFFFF" w:themeColor="background1"/>
                    <w:highlight w:val="none"/>
                  </w:rPr>
                </w:rPrChange>
              </w:rPr>
            </w:pPr>
          </w:p>
        </w:tc>
      </w:tr>
      <w:tr w:rsidR="00F41E25" w:rsidRPr="00DD6B12" w:rsidDel="00744F7E" w14:paraId="3A3BB10F" w14:textId="205E1364" w:rsidTr="00177A54">
        <w:trPr>
          <w:del w:id="5250" w:author="Adriana  Casas" w:date="2015-07-10T21:07:00Z"/>
        </w:trPr>
        <w:tc>
          <w:tcPr>
            <w:tcW w:w="88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B412A1" w14:textId="60FB3646" w:rsidR="00F41E25" w:rsidRPr="00DD6B12" w:rsidDel="00744F7E" w:rsidRDefault="00F41E25" w:rsidP="006E29D3">
            <w:pPr>
              <w:spacing w:line="240" w:lineRule="auto"/>
              <w:jc w:val="left"/>
              <w:rPr>
                <w:del w:id="5251" w:author="Adriana  Casas" w:date="2015-07-10T21:07:00Z"/>
                <w:rFonts w:ascii="Times" w:hAnsi="Times"/>
                <w:rPrChange w:id="5252" w:author="Adriana  Casas" w:date="2015-07-08T15:43:00Z">
                  <w:rPr>
                    <w:del w:id="5253" w:author="Adriana  Casas" w:date="2015-07-10T21:07:00Z"/>
                  </w:rPr>
                </w:rPrChange>
              </w:rPr>
            </w:pPr>
            <w:del w:id="5254" w:author="Adriana  Casas" w:date="2015-07-10T21:07:00Z">
              <w:r w:rsidRPr="00DD6B12" w:rsidDel="00744F7E">
                <w:rPr>
                  <w:rFonts w:ascii="Times" w:eastAsia="Calibri" w:hAnsi="Times" w:cs="Calibri"/>
                  <w:color w:val="000000"/>
                  <w:sz w:val="22"/>
                  <w:rPrChange w:id="5255" w:author="Adriana  Casas" w:date="2015-07-08T15:43:00Z">
                    <w:rPr>
                      <w:rFonts w:ascii="Calibri" w:eastAsia="Calibri" w:hAnsi="Calibri" w:cs="Calibri"/>
                      <w:color w:val="000000"/>
                      <w:sz w:val="22"/>
                    </w:rPr>
                  </w:rPrChange>
                </w:rPr>
                <w:delText>Si nos referimos a actividades solo relacionadas con la agricultura, se habla de sector agrícola; sin embargo, si se hace referencia a actividades vinculadas con la agricultura y la ganadería, se habla de sector agrario.</w:delText>
              </w:r>
            </w:del>
          </w:p>
        </w:tc>
      </w:tr>
    </w:tbl>
    <w:p w14:paraId="1F046EFB" w14:textId="541AB5C0" w:rsidR="006C738E" w:rsidRPr="00DD6B12" w:rsidDel="00744F7E" w:rsidRDefault="006C738E" w:rsidP="00DD6B12">
      <w:pPr>
        <w:spacing w:line="240" w:lineRule="auto"/>
        <w:rPr>
          <w:del w:id="5256" w:author="Adriana  Casas" w:date="2015-07-10T21:07:00Z"/>
          <w:rFonts w:ascii="Times" w:hAnsi="Times"/>
          <w:rPrChange w:id="5257" w:author="Adriana  Casas" w:date="2015-07-08T15:43:00Z">
            <w:rPr>
              <w:del w:id="5258" w:author="Adriana  Casas" w:date="2015-07-10T21:07:00Z"/>
            </w:rPr>
          </w:rPrChange>
        </w:rPr>
        <w:pPrChange w:id="5259" w:author="Adriana  Casas" w:date="2015-07-08T15:43:00Z">
          <w:pPr/>
        </w:pPrChange>
      </w:pPr>
    </w:p>
    <w:p w14:paraId="0822678E" w14:textId="066A815F" w:rsidR="006C738E" w:rsidRPr="00DD6B12" w:rsidDel="00744F7E" w:rsidRDefault="006C738E" w:rsidP="00DD6B12">
      <w:pPr>
        <w:spacing w:line="240" w:lineRule="auto"/>
        <w:rPr>
          <w:del w:id="5260" w:author="Adriana  Casas" w:date="2015-07-10T21:07:00Z"/>
          <w:rFonts w:ascii="Times" w:hAnsi="Times"/>
          <w:rPrChange w:id="5261" w:author="Adriana  Casas" w:date="2015-07-08T15:43:00Z">
            <w:rPr>
              <w:del w:id="5262" w:author="Adriana  Casas" w:date="2015-07-10T21:07:00Z"/>
            </w:rPr>
          </w:rPrChange>
        </w:rPr>
        <w:pPrChange w:id="5263" w:author="Adriana  Casas" w:date="2015-07-08T15:43:00Z">
          <w:pPr/>
        </w:pPrChange>
      </w:pPr>
      <w:del w:id="5264" w:author="Adriana  Casas" w:date="2015-07-10T21:07:00Z">
        <w:r w:rsidRPr="00DD6B12" w:rsidDel="00744F7E">
          <w:rPr>
            <w:rFonts w:ascii="Times" w:hAnsi="Times"/>
            <w:color w:val="000000"/>
            <w:rPrChange w:id="5265" w:author="Adriana  Casas" w:date="2015-07-08T15:43:00Z">
              <w:rPr>
                <w:color w:val="000000"/>
              </w:rPr>
            </w:rPrChange>
          </w:rPr>
          <w:delText>En cada región predomina la cría de un tipo de ganado u otro en función de sus características (clima, alimentación, etc.). A grandes rasgos, los animales se pueden clasificar en distintos grupos:</w:delText>
        </w:r>
      </w:del>
    </w:p>
    <w:p w14:paraId="2AEB7A4B" w14:textId="753E67BF" w:rsidR="006C738E" w:rsidRPr="00DD6B12" w:rsidDel="00744F7E" w:rsidRDefault="006C738E" w:rsidP="00DD6B12">
      <w:pPr>
        <w:pStyle w:val="Prrafodelista"/>
        <w:numPr>
          <w:ilvl w:val="0"/>
          <w:numId w:val="39"/>
        </w:numPr>
        <w:spacing w:line="240" w:lineRule="auto"/>
        <w:rPr>
          <w:del w:id="5266" w:author="Adriana  Casas" w:date="2015-07-10T21:07:00Z"/>
          <w:rFonts w:ascii="Times" w:hAnsi="Times"/>
          <w:sz w:val="24"/>
          <w:szCs w:val="24"/>
          <w:rPrChange w:id="5267" w:author="Adriana  Casas" w:date="2015-07-08T15:43:00Z">
            <w:rPr>
              <w:del w:id="5268" w:author="Adriana  Casas" w:date="2015-07-10T21:07:00Z"/>
              <w:sz w:val="24"/>
              <w:szCs w:val="24"/>
            </w:rPr>
          </w:rPrChange>
        </w:rPr>
        <w:pPrChange w:id="5269" w:author="Adriana  Casas" w:date="2015-07-08T15:43:00Z">
          <w:pPr>
            <w:pStyle w:val="Prrafodelista"/>
            <w:numPr>
              <w:numId w:val="39"/>
            </w:numPr>
            <w:ind w:hanging="360"/>
          </w:pPr>
        </w:pPrChange>
      </w:pPr>
      <w:del w:id="5270" w:author="Adriana  Casas" w:date="2015-07-10T21:07:00Z">
        <w:r w:rsidRPr="00DD6B12" w:rsidDel="00744F7E">
          <w:rPr>
            <w:rFonts w:ascii="Times" w:hAnsi="Times"/>
            <w:color w:val="000000"/>
            <w:sz w:val="24"/>
            <w:szCs w:val="24"/>
            <w:rPrChange w:id="5271" w:author="Adriana  Casas" w:date="2015-07-08T15:43:00Z">
              <w:rPr>
                <w:color w:val="000000"/>
                <w:sz w:val="24"/>
                <w:szCs w:val="24"/>
              </w:rPr>
            </w:rPrChange>
          </w:rPr>
          <w:delText xml:space="preserve">El ganado </w:delText>
        </w:r>
        <w:r w:rsidRPr="00DD6B12" w:rsidDel="00744F7E">
          <w:rPr>
            <w:rFonts w:ascii="Times" w:hAnsi="Times"/>
            <w:b/>
            <w:color w:val="000000"/>
            <w:sz w:val="24"/>
            <w:szCs w:val="24"/>
            <w:rPrChange w:id="5272" w:author="Adriana  Casas" w:date="2015-07-08T15:43:00Z">
              <w:rPr>
                <w:b/>
                <w:color w:val="000000"/>
                <w:sz w:val="24"/>
                <w:szCs w:val="24"/>
              </w:rPr>
            </w:rPrChange>
          </w:rPr>
          <w:delText>bovino</w:delText>
        </w:r>
        <w:r w:rsidRPr="00DD6B12" w:rsidDel="00744F7E">
          <w:rPr>
            <w:rFonts w:ascii="Times" w:hAnsi="Times"/>
            <w:color w:val="000000"/>
            <w:sz w:val="24"/>
            <w:szCs w:val="24"/>
            <w:rPrChange w:id="5273" w:author="Adriana  Casas" w:date="2015-07-08T15:43:00Z">
              <w:rPr>
                <w:color w:val="000000"/>
                <w:sz w:val="24"/>
                <w:szCs w:val="24"/>
              </w:rPr>
            </w:rPrChange>
          </w:rPr>
          <w:delText>: vacas, toros, búfalos, etc.</w:delText>
        </w:r>
      </w:del>
    </w:p>
    <w:p w14:paraId="26BF6291" w14:textId="77B8103E" w:rsidR="006C738E" w:rsidRPr="00DD6B12" w:rsidDel="00744F7E" w:rsidRDefault="006C738E" w:rsidP="00DD6B12">
      <w:pPr>
        <w:pStyle w:val="Prrafodelista"/>
        <w:numPr>
          <w:ilvl w:val="0"/>
          <w:numId w:val="39"/>
        </w:numPr>
        <w:spacing w:line="240" w:lineRule="auto"/>
        <w:rPr>
          <w:del w:id="5274" w:author="Adriana  Casas" w:date="2015-07-10T21:07:00Z"/>
          <w:rFonts w:ascii="Times" w:hAnsi="Times"/>
          <w:sz w:val="24"/>
          <w:szCs w:val="24"/>
          <w:rPrChange w:id="5275" w:author="Adriana  Casas" w:date="2015-07-08T15:43:00Z">
            <w:rPr>
              <w:del w:id="5276" w:author="Adriana  Casas" w:date="2015-07-10T21:07:00Z"/>
              <w:sz w:val="24"/>
              <w:szCs w:val="24"/>
            </w:rPr>
          </w:rPrChange>
        </w:rPr>
        <w:pPrChange w:id="5277" w:author="Adriana  Casas" w:date="2015-07-08T15:43:00Z">
          <w:pPr>
            <w:pStyle w:val="Prrafodelista"/>
            <w:numPr>
              <w:numId w:val="39"/>
            </w:numPr>
            <w:ind w:hanging="360"/>
          </w:pPr>
        </w:pPrChange>
      </w:pPr>
      <w:del w:id="5278" w:author="Adriana  Casas" w:date="2015-07-10T21:07:00Z">
        <w:r w:rsidRPr="00DD6B12" w:rsidDel="00744F7E">
          <w:rPr>
            <w:rFonts w:ascii="Times" w:hAnsi="Times"/>
            <w:color w:val="000000"/>
            <w:sz w:val="24"/>
            <w:szCs w:val="24"/>
            <w:rPrChange w:id="5279" w:author="Adriana  Casas" w:date="2015-07-08T15:43:00Z">
              <w:rPr>
                <w:color w:val="000000"/>
                <w:sz w:val="24"/>
                <w:szCs w:val="24"/>
              </w:rPr>
            </w:rPrChange>
          </w:rPr>
          <w:delText xml:space="preserve">El ganado </w:delText>
        </w:r>
        <w:r w:rsidRPr="00DD6B12" w:rsidDel="00744F7E">
          <w:rPr>
            <w:rFonts w:ascii="Times" w:hAnsi="Times"/>
            <w:b/>
            <w:color w:val="000000"/>
            <w:sz w:val="24"/>
            <w:szCs w:val="24"/>
            <w:rPrChange w:id="5280" w:author="Adriana  Casas" w:date="2015-07-08T15:43:00Z">
              <w:rPr>
                <w:b/>
                <w:color w:val="000000"/>
                <w:sz w:val="24"/>
                <w:szCs w:val="24"/>
              </w:rPr>
            </w:rPrChange>
          </w:rPr>
          <w:delText>ovino</w:delText>
        </w:r>
        <w:r w:rsidRPr="00DD6B12" w:rsidDel="00744F7E">
          <w:rPr>
            <w:rFonts w:ascii="Times" w:hAnsi="Times"/>
            <w:color w:val="000000"/>
            <w:sz w:val="24"/>
            <w:szCs w:val="24"/>
            <w:rPrChange w:id="5281" w:author="Adriana  Casas" w:date="2015-07-08T15:43:00Z">
              <w:rPr>
                <w:color w:val="000000"/>
                <w:sz w:val="24"/>
                <w:szCs w:val="24"/>
              </w:rPr>
            </w:rPrChange>
          </w:rPr>
          <w:delText>: ovejas.</w:delText>
        </w:r>
      </w:del>
    </w:p>
    <w:p w14:paraId="17352DEB" w14:textId="0F5416F1" w:rsidR="006C738E" w:rsidRPr="00DD6B12" w:rsidDel="00744F7E" w:rsidRDefault="006C738E" w:rsidP="00DD6B12">
      <w:pPr>
        <w:pStyle w:val="Prrafodelista"/>
        <w:numPr>
          <w:ilvl w:val="0"/>
          <w:numId w:val="39"/>
        </w:numPr>
        <w:spacing w:line="240" w:lineRule="auto"/>
        <w:rPr>
          <w:del w:id="5282" w:author="Adriana  Casas" w:date="2015-07-10T21:07:00Z"/>
          <w:rFonts w:ascii="Times" w:hAnsi="Times"/>
          <w:sz w:val="24"/>
          <w:szCs w:val="24"/>
          <w:rPrChange w:id="5283" w:author="Adriana  Casas" w:date="2015-07-08T15:43:00Z">
            <w:rPr>
              <w:del w:id="5284" w:author="Adriana  Casas" w:date="2015-07-10T21:07:00Z"/>
              <w:sz w:val="24"/>
              <w:szCs w:val="24"/>
            </w:rPr>
          </w:rPrChange>
        </w:rPr>
        <w:pPrChange w:id="5285" w:author="Adriana  Casas" w:date="2015-07-08T15:43:00Z">
          <w:pPr>
            <w:pStyle w:val="Prrafodelista"/>
            <w:numPr>
              <w:numId w:val="39"/>
            </w:numPr>
            <w:ind w:hanging="360"/>
          </w:pPr>
        </w:pPrChange>
      </w:pPr>
      <w:del w:id="5286" w:author="Adriana  Casas" w:date="2015-07-10T21:07:00Z">
        <w:r w:rsidRPr="00DD6B12" w:rsidDel="00744F7E">
          <w:rPr>
            <w:rFonts w:ascii="Times" w:hAnsi="Times"/>
            <w:color w:val="000000"/>
            <w:sz w:val="24"/>
            <w:szCs w:val="24"/>
            <w:rPrChange w:id="5287" w:author="Adriana  Casas" w:date="2015-07-08T15:43:00Z">
              <w:rPr>
                <w:color w:val="000000"/>
                <w:sz w:val="24"/>
                <w:szCs w:val="24"/>
              </w:rPr>
            </w:rPrChange>
          </w:rPr>
          <w:delText xml:space="preserve">El ganado </w:delText>
        </w:r>
        <w:r w:rsidRPr="00DD6B12" w:rsidDel="00744F7E">
          <w:rPr>
            <w:rFonts w:ascii="Times" w:hAnsi="Times"/>
            <w:b/>
            <w:color w:val="000000"/>
            <w:sz w:val="24"/>
            <w:szCs w:val="24"/>
            <w:rPrChange w:id="5288" w:author="Adriana  Casas" w:date="2015-07-08T15:43:00Z">
              <w:rPr>
                <w:b/>
                <w:color w:val="000000"/>
                <w:sz w:val="24"/>
                <w:szCs w:val="24"/>
              </w:rPr>
            </w:rPrChange>
          </w:rPr>
          <w:delText>caprino</w:delText>
        </w:r>
        <w:r w:rsidRPr="00DD6B12" w:rsidDel="00744F7E">
          <w:rPr>
            <w:rFonts w:ascii="Times" w:hAnsi="Times"/>
            <w:color w:val="000000"/>
            <w:sz w:val="24"/>
            <w:szCs w:val="24"/>
            <w:rPrChange w:id="5289" w:author="Adriana  Casas" w:date="2015-07-08T15:43:00Z">
              <w:rPr>
                <w:color w:val="000000"/>
                <w:sz w:val="24"/>
                <w:szCs w:val="24"/>
              </w:rPr>
            </w:rPrChange>
          </w:rPr>
          <w:delText>: cabras.</w:delText>
        </w:r>
      </w:del>
    </w:p>
    <w:p w14:paraId="6E2F50A8" w14:textId="29574544" w:rsidR="006C738E" w:rsidRPr="00DD6B12" w:rsidDel="00744F7E" w:rsidRDefault="006C738E" w:rsidP="00DD6B12">
      <w:pPr>
        <w:pStyle w:val="Prrafodelista"/>
        <w:numPr>
          <w:ilvl w:val="0"/>
          <w:numId w:val="39"/>
        </w:numPr>
        <w:spacing w:line="240" w:lineRule="auto"/>
        <w:rPr>
          <w:del w:id="5290" w:author="Adriana  Casas" w:date="2015-07-10T21:07:00Z"/>
          <w:rFonts w:ascii="Times" w:hAnsi="Times"/>
          <w:sz w:val="24"/>
          <w:szCs w:val="24"/>
          <w:rPrChange w:id="5291" w:author="Adriana  Casas" w:date="2015-07-08T15:43:00Z">
            <w:rPr>
              <w:del w:id="5292" w:author="Adriana  Casas" w:date="2015-07-10T21:07:00Z"/>
              <w:sz w:val="24"/>
              <w:szCs w:val="24"/>
            </w:rPr>
          </w:rPrChange>
        </w:rPr>
        <w:pPrChange w:id="5293" w:author="Adriana  Casas" w:date="2015-07-08T15:43:00Z">
          <w:pPr>
            <w:pStyle w:val="Prrafodelista"/>
            <w:numPr>
              <w:numId w:val="39"/>
            </w:numPr>
            <w:ind w:hanging="360"/>
          </w:pPr>
        </w:pPrChange>
      </w:pPr>
      <w:del w:id="5294" w:author="Adriana  Casas" w:date="2015-07-10T21:07:00Z">
        <w:r w:rsidRPr="00DD6B12" w:rsidDel="00744F7E">
          <w:rPr>
            <w:rFonts w:ascii="Times" w:hAnsi="Times"/>
            <w:color w:val="000000"/>
            <w:sz w:val="24"/>
            <w:szCs w:val="24"/>
            <w:rPrChange w:id="5295" w:author="Adriana  Casas" w:date="2015-07-08T15:43:00Z">
              <w:rPr>
                <w:color w:val="000000"/>
                <w:sz w:val="24"/>
                <w:szCs w:val="24"/>
              </w:rPr>
            </w:rPrChange>
          </w:rPr>
          <w:delText xml:space="preserve">El ganado </w:delText>
        </w:r>
        <w:r w:rsidRPr="00DD6B12" w:rsidDel="00744F7E">
          <w:rPr>
            <w:rFonts w:ascii="Times" w:hAnsi="Times"/>
            <w:b/>
            <w:color w:val="000000"/>
            <w:sz w:val="24"/>
            <w:szCs w:val="24"/>
            <w:rPrChange w:id="5296" w:author="Adriana  Casas" w:date="2015-07-08T15:43:00Z">
              <w:rPr>
                <w:b/>
                <w:color w:val="000000"/>
                <w:sz w:val="24"/>
                <w:szCs w:val="24"/>
              </w:rPr>
            </w:rPrChange>
          </w:rPr>
          <w:delText>equino</w:delText>
        </w:r>
        <w:r w:rsidRPr="00DD6B12" w:rsidDel="00744F7E">
          <w:rPr>
            <w:rFonts w:ascii="Times" w:hAnsi="Times"/>
            <w:color w:val="000000"/>
            <w:sz w:val="24"/>
            <w:szCs w:val="24"/>
            <w:rPrChange w:id="5297" w:author="Adriana  Casas" w:date="2015-07-08T15:43:00Z">
              <w:rPr>
                <w:color w:val="000000"/>
                <w:sz w:val="24"/>
                <w:szCs w:val="24"/>
              </w:rPr>
            </w:rPrChange>
          </w:rPr>
          <w:delText>: caballos, yeguas, mulos, etc.</w:delText>
        </w:r>
      </w:del>
    </w:p>
    <w:p w14:paraId="28363764" w14:textId="2C9C6D6A" w:rsidR="006C738E" w:rsidRPr="00DD6B12" w:rsidDel="00744F7E" w:rsidRDefault="006C738E" w:rsidP="00DD6B12">
      <w:pPr>
        <w:pStyle w:val="Prrafodelista"/>
        <w:numPr>
          <w:ilvl w:val="0"/>
          <w:numId w:val="39"/>
        </w:numPr>
        <w:spacing w:line="240" w:lineRule="auto"/>
        <w:rPr>
          <w:del w:id="5298" w:author="Adriana  Casas" w:date="2015-07-10T21:07:00Z"/>
          <w:rFonts w:ascii="Times" w:hAnsi="Times"/>
          <w:sz w:val="24"/>
          <w:szCs w:val="24"/>
          <w:rPrChange w:id="5299" w:author="Adriana  Casas" w:date="2015-07-08T15:43:00Z">
            <w:rPr>
              <w:del w:id="5300" w:author="Adriana  Casas" w:date="2015-07-10T21:07:00Z"/>
              <w:sz w:val="24"/>
              <w:szCs w:val="24"/>
            </w:rPr>
          </w:rPrChange>
        </w:rPr>
        <w:pPrChange w:id="5301" w:author="Adriana  Casas" w:date="2015-07-08T15:43:00Z">
          <w:pPr>
            <w:pStyle w:val="Prrafodelista"/>
            <w:numPr>
              <w:numId w:val="39"/>
            </w:numPr>
            <w:ind w:hanging="360"/>
          </w:pPr>
        </w:pPrChange>
      </w:pPr>
      <w:del w:id="5302" w:author="Adriana  Casas" w:date="2015-07-10T21:07:00Z">
        <w:r w:rsidRPr="00DD6B12" w:rsidDel="00744F7E">
          <w:rPr>
            <w:rFonts w:ascii="Times" w:hAnsi="Times"/>
            <w:color w:val="000000"/>
            <w:sz w:val="24"/>
            <w:szCs w:val="24"/>
            <w:rPrChange w:id="5303" w:author="Adriana  Casas" w:date="2015-07-08T15:43:00Z">
              <w:rPr>
                <w:color w:val="000000"/>
                <w:sz w:val="24"/>
                <w:szCs w:val="24"/>
              </w:rPr>
            </w:rPrChange>
          </w:rPr>
          <w:delText xml:space="preserve">El ganado </w:delText>
        </w:r>
        <w:r w:rsidRPr="00DD6B12" w:rsidDel="00744F7E">
          <w:rPr>
            <w:rFonts w:ascii="Times" w:hAnsi="Times"/>
            <w:b/>
            <w:color w:val="000000"/>
            <w:sz w:val="24"/>
            <w:szCs w:val="24"/>
            <w:rPrChange w:id="5304" w:author="Adriana  Casas" w:date="2015-07-08T15:43:00Z">
              <w:rPr>
                <w:b/>
                <w:color w:val="000000"/>
                <w:sz w:val="24"/>
                <w:szCs w:val="24"/>
              </w:rPr>
            </w:rPrChange>
          </w:rPr>
          <w:delText>porcino</w:delText>
        </w:r>
        <w:r w:rsidRPr="00DD6B12" w:rsidDel="00744F7E">
          <w:rPr>
            <w:rFonts w:ascii="Times" w:hAnsi="Times"/>
            <w:color w:val="000000"/>
            <w:sz w:val="24"/>
            <w:szCs w:val="24"/>
            <w:rPrChange w:id="5305" w:author="Adriana  Casas" w:date="2015-07-08T15:43:00Z">
              <w:rPr>
                <w:color w:val="000000"/>
                <w:sz w:val="24"/>
                <w:szCs w:val="24"/>
              </w:rPr>
            </w:rPrChange>
          </w:rPr>
          <w:delText>: cerdos.</w:delText>
        </w:r>
      </w:del>
    </w:p>
    <w:p w14:paraId="42F7C2A2" w14:textId="3919BE8B" w:rsidR="00957B45" w:rsidRPr="00DD6B12" w:rsidDel="00744F7E" w:rsidRDefault="006C738E" w:rsidP="00DD6B12">
      <w:pPr>
        <w:pStyle w:val="Prrafodelista"/>
        <w:numPr>
          <w:ilvl w:val="0"/>
          <w:numId w:val="39"/>
        </w:numPr>
        <w:spacing w:line="240" w:lineRule="auto"/>
        <w:rPr>
          <w:del w:id="5306" w:author="Adriana  Casas" w:date="2015-07-10T21:07:00Z"/>
          <w:rFonts w:ascii="Times" w:hAnsi="Times"/>
          <w:sz w:val="24"/>
          <w:szCs w:val="24"/>
          <w:rPrChange w:id="5307" w:author="Adriana  Casas" w:date="2015-07-08T15:43:00Z">
            <w:rPr>
              <w:del w:id="5308" w:author="Adriana  Casas" w:date="2015-07-10T21:07:00Z"/>
              <w:sz w:val="24"/>
              <w:szCs w:val="24"/>
            </w:rPr>
          </w:rPrChange>
        </w:rPr>
        <w:pPrChange w:id="5309" w:author="Adriana  Casas" w:date="2015-07-08T15:43:00Z">
          <w:pPr>
            <w:pStyle w:val="Prrafodelista"/>
            <w:numPr>
              <w:numId w:val="39"/>
            </w:numPr>
            <w:ind w:hanging="360"/>
          </w:pPr>
        </w:pPrChange>
      </w:pPr>
      <w:del w:id="5310" w:author="Adriana  Casas" w:date="2015-07-10T21:07:00Z">
        <w:r w:rsidRPr="00DD6B12" w:rsidDel="00744F7E">
          <w:rPr>
            <w:rFonts w:ascii="Times" w:hAnsi="Times"/>
            <w:color w:val="000000"/>
            <w:sz w:val="24"/>
            <w:szCs w:val="24"/>
            <w:rPrChange w:id="5311" w:author="Adriana  Casas" w:date="2015-07-08T15:43:00Z">
              <w:rPr>
                <w:color w:val="000000"/>
                <w:sz w:val="24"/>
                <w:szCs w:val="24"/>
              </w:rPr>
            </w:rPrChange>
          </w:rPr>
          <w:delText xml:space="preserve">El ganado </w:delText>
        </w:r>
        <w:r w:rsidRPr="00DD6B12" w:rsidDel="00744F7E">
          <w:rPr>
            <w:rFonts w:ascii="Times" w:hAnsi="Times"/>
            <w:b/>
            <w:color w:val="000000"/>
            <w:sz w:val="24"/>
            <w:szCs w:val="24"/>
            <w:rPrChange w:id="5312" w:author="Adriana  Casas" w:date="2015-07-08T15:43:00Z">
              <w:rPr>
                <w:b/>
                <w:color w:val="000000"/>
                <w:sz w:val="24"/>
                <w:szCs w:val="24"/>
              </w:rPr>
            </w:rPrChange>
          </w:rPr>
          <w:delText>avícola</w:delText>
        </w:r>
        <w:r w:rsidRPr="00DD6B12" w:rsidDel="00744F7E">
          <w:rPr>
            <w:rFonts w:ascii="Times" w:hAnsi="Times"/>
            <w:color w:val="000000"/>
            <w:sz w:val="24"/>
            <w:szCs w:val="24"/>
            <w:rPrChange w:id="5313" w:author="Adriana  Casas" w:date="2015-07-08T15:43:00Z">
              <w:rPr>
                <w:color w:val="000000"/>
                <w:sz w:val="24"/>
                <w:szCs w:val="24"/>
              </w:rPr>
            </w:rPrChange>
          </w:rPr>
          <w:delText>: pollos, pavos, patos, avestruces, etc.</w:delText>
        </w:r>
      </w:del>
    </w:p>
    <w:p w14:paraId="35F28962" w14:textId="0C05772E" w:rsidR="006C738E" w:rsidRPr="00DD6B12" w:rsidDel="00744F7E" w:rsidRDefault="006C738E" w:rsidP="00DD6B12">
      <w:pPr>
        <w:spacing w:line="240" w:lineRule="auto"/>
        <w:rPr>
          <w:del w:id="5314" w:author="Adriana  Casas" w:date="2015-07-10T21:07:00Z"/>
          <w:rFonts w:ascii="Times" w:hAnsi="Times"/>
          <w:rPrChange w:id="5315" w:author="Adriana  Casas" w:date="2015-07-08T15:43:00Z">
            <w:rPr>
              <w:del w:id="5316" w:author="Adriana  Casas" w:date="2015-07-10T21:07:00Z"/>
            </w:rPr>
          </w:rPrChange>
        </w:rPr>
        <w:pPrChange w:id="5317" w:author="Adriana  Casas" w:date="2015-07-08T15:43:00Z">
          <w:pPr/>
        </w:pPrChange>
      </w:pPr>
      <w:del w:id="5318" w:author="Adriana  Casas" w:date="2015-07-10T21:07:00Z">
        <w:r w:rsidRPr="00DD6B12" w:rsidDel="00744F7E">
          <w:rPr>
            <w:rFonts w:ascii="Times" w:hAnsi="Times"/>
            <w:b/>
            <w:color w:val="000000"/>
            <w:rPrChange w:id="5319" w:author="Adriana  Casas" w:date="2015-07-08T15:43:00Z">
              <w:rPr>
                <w:b/>
                <w:color w:val="000000"/>
              </w:rPr>
            </w:rPrChange>
          </w:rPr>
          <w:delText>La ganadería tradicional</w:delText>
        </w:r>
      </w:del>
    </w:p>
    <w:p w14:paraId="348D47D9" w14:textId="33104691" w:rsidR="006C738E" w:rsidRPr="00DD6B12" w:rsidDel="00744F7E" w:rsidRDefault="006C738E" w:rsidP="00DD6B12">
      <w:pPr>
        <w:spacing w:line="240" w:lineRule="auto"/>
        <w:rPr>
          <w:del w:id="5320" w:author="Adriana  Casas" w:date="2015-07-10T21:07:00Z"/>
          <w:rFonts w:ascii="Times" w:hAnsi="Times"/>
          <w:rPrChange w:id="5321" w:author="Adriana  Casas" w:date="2015-07-08T15:43:00Z">
            <w:rPr>
              <w:del w:id="5322" w:author="Adriana  Casas" w:date="2015-07-10T21:07:00Z"/>
            </w:rPr>
          </w:rPrChange>
        </w:rPr>
        <w:pPrChange w:id="5323" w:author="Adriana  Casas" w:date="2015-07-08T15:43:00Z">
          <w:pPr/>
        </w:pPrChange>
      </w:pPr>
      <w:del w:id="5324" w:author="Adriana  Casas" w:date="2015-07-10T21:07:00Z">
        <w:r w:rsidRPr="00DD6B12" w:rsidDel="00744F7E">
          <w:rPr>
            <w:rFonts w:ascii="Times" w:hAnsi="Times"/>
            <w:color w:val="000000"/>
            <w:rPrChange w:id="5325" w:author="Adriana  Casas" w:date="2015-07-08T15:43:00Z">
              <w:rPr>
                <w:color w:val="000000"/>
              </w:rPr>
            </w:rPrChange>
          </w:rPr>
          <w:delText>La ganadería tradicional suele considerarse un complemento de la agricultura. En algunas de las áreas más pobres del planeta, donde se practica el pastoreo o se crían algunos animales para alimentar a la familia, se puede a hablar de ganadería de subsistencia.</w:delText>
        </w:r>
      </w:del>
    </w:p>
    <w:tbl>
      <w:tblPr>
        <w:tblStyle w:val="47"/>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3ECB2A38" w14:textId="6A37E080" w:rsidTr="006C738E">
        <w:trPr>
          <w:del w:id="5326" w:author="Adriana  Casas" w:date="2015-07-10T21:07:00Z"/>
        </w:trPr>
        <w:tc>
          <w:tcPr>
            <w:tcW w:w="8840" w:type="dxa"/>
            <w:gridSpan w:val="2"/>
            <w:shd w:val="clear" w:color="auto" w:fill="0D0D0D"/>
          </w:tcPr>
          <w:p w14:paraId="2B0A221B" w14:textId="126FE885" w:rsidR="006C738E" w:rsidRPr="00DD6B12" w:rsidDel="00744F7E" w:rsidRDefault="006C738E" w:rsidP="00DD6B12">
            <w:pPr>
              <w:spacing w:line="240" w:lineRule="auto"/>
              <w:jc w:val="center"/>
              <w:rPr>
                <w:del w:id="5327" w:author="Adriana  Casas" w:date="2015-07-10T21:07:00Z"/>
                <w:rFonts w:ascii="Times" w:eastAsia="Calibri" w:hAnsi="Times"/>
                <w:b/>
                <w:color w:val="FFFFFF" w:themeColor="background1"/>
                <w:highlight w:val="none"/>
                <w:rPrChange w:id="5328" w:author="Adriana  Casas" w:date="2015-07-08T15:43:00Z">
                  <w:rPr>
                    <w:del w:id="5329" w:author="Adriana  Casas" w:date="2015-07-10T21:07:00Z"/>
                    <w:rFonts w:eastAsia="Calibri"/>
                    <w:b/>
                    <w:color w:val="FFFFFF" w:themeColor="background1"/>
                    <w:highlight w:val="none"/>
                  </w:rPr>
                </w:rPrChange>
              </w:rPr>
              <w:pPrChange w:id="5330" w:author="Adriana  Casas" w:date="2015-07-08T15:43:00Z">
                <w:pPr>
                  <w:jc w:val="center"/>
                </w:pPr>
              </w:pPrChange>
            </w:pPr>
            <w:del w:id="5331" w:author="Adriana  Casas" w:date="2015-07-10T21:07:00Z">
              <w:r w:rsidRPr="00DD6B12" w:rsidDel="00744F7E">
                <w:rPr>
                  <w:rFonts w:ascii="Times" w:eastAsia="Calibri" w:hAnsi="Times"/>
                  <w:b/>
                  <w:color w:val="FFFFFF" w:themeColor="background1"/>
                  <w:highlight w:val="none"/>
                  <w:rPrChange w:id="5332"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744F7E" w14:paraId="686F8FD9" w14:textId="6881652A" w:rsidTr="006C738E">
        <w:trPr>
          <w:del w:id="5333" w:author="Adriana  Casas" w:date="2015-07-10T21:07:00Z"/>
        </w:trPr>
        <w:tc>
          <w:tcPr>
            <w:tcW w:w="2460" w:type="dxa"/>
          </w:tcPr>
          <w:p w14:paraId="131F79F7" w14:textId="7EAFB1D1" w:rsidR="006C738E" w:rsidRPr="00DD6B12" w:rsidDel="00744F7E" w:rsidRDefault="006C738E" w:rsidP="00DD6B12">
            <w:pPr>
              <w:spacing w:line="240" w:lineRule="auto"/>
              <w:jc w:val="left"/>
              <w:rPr>
                <w:del w:id="5334" w:author="Adriana  Casas" w:date="2015-07-10T21:07:00Z"/>
                <w:rFonts w:ascii="Times" w:hAnsi="Times"/>
                <w:rPrChange w:id="5335" w:author="Adriana  Casas" w:date="2015-07-08T15:43:00Z">
                  <w:rPr>
                    <w:del w:id="5336" w:author="Adriana  Casas" w:date="2015-07-10T21:07:00Z"/>
                  </w:rPr>
                </w:rPrChange>
              </w:rPr>
              <w:pPrChange w:id="5337" w:author="Adriana  Casas" w:date="2015-07-08T15:43:00Z">
                <w:pPr>
                  <w:jc w:val="left"/>
                </w:pPr>
              </w:pPrChange>
            </w:pPr>
            <w:del w:id="5338" w:author="Adriana  Casas" w:date="2015-07-10T21:07:00Z">
              <w:r w:rsidRPr="00DD6B12" w:rsidDel="00744F7E">
                <w:rPr>
                  <w:rFonts w:ascii="Times" w:eastAsia="Calibri" w:hAnsi="Times" w:cs="Calibri"/>
                  <w:color w:val="000000"/>
                  <w:sz w:val="22"/>
                  <w:rPrChange w:id="5339" w:author="Adriana  Casas" w:date="2015-07-08T15:43:00Z">
                    <w:rPr>
                      <w:rFonts w:ascii="Calibri" w:eastAsia="Calibri" w:hAnsi="Calibri" w:cs="Calibri"/>
                      <w:color w:val="000000"/>
                      <w:sz w:val="22"/>
                    </w:rPr>
                  </w:rPrChange>
                </w:rPr>
                <w:delText>Código</w:delText>
              </w:r>
            </w:del>
          </w:p>
        </w:tc>
        <w:tc>
          <w:tcPr>
            <w:tcW w:w="6380" w:type="dxa"/>
          </w:tcPr>
          <w:p w14:paraId="3996C77B" w14:textId="073A7404" w:rsidR="006C738E" w:rsidRPr="00DD6B12" w:rsidDel="00744F7E" w:rsidRDefault="006C738E" w:rsidP="00DD6B12">
            <w:pPr>
              <w:spacing w:line="240" w:lineRule="auto"/>
              <w:jc w:val="left"/>
              <w:rPr>
                <w:del w:id="5340" w:author="Adriana  Casas" w:date="2015-07-10T21:07:00Z"/>
                <w:rFonts w:ascii="Times" w:hAnsi="Times"/>
                <w:rPrChange w:id="5341" w:author="Adriana  Casas" w:date="2015-07-08T15:43:00Z">
                  <w:rPr>
                    <w:del w:id="5342" w:author="Adriana  Casas" w:date="2015-07-10T21:07:00Z"/>
                  </w:rPr>
                </w:rPrChange>
              </w:rPr>
              <w:pPrChange w:id="5343" w:author="Adriana  Casas" w:date="2015-07-08T15:43:00Z">
                <w:pPr>
                  <w:jc w:val="left"/>
                </w:pPr>
              </w:pPrChange>
            </w:pPr>
            <w:del w:id="5344" w:author="Adriana  Casas" w:date="2015-07-10T21:07:00Z">
              <w:r w:rsidRPr="00DD6B12" w:rsidDel="00744F7E">
                <w:rPr>
                  <w:rFonts w:ascii="Times" w:eastAsia="Calibri" w:hAnsi="Times" w:cs="Calibri"/>
                  <w:color w:val="000000"/>
                  <w:sz w:val="22"/>
                  <w:rPrChange w:id="5345"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346"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347" w:author="Adriana  Casas" w:date="2015-07-08T15:43:00Z">
                    <w:rPr>
                      <w:rFonts w:ascii="Calibri" w:eastAsia="Calibri" w:hAnsi="Calibri" w:cs="Calibri"/>
                      <w:color w:val="000000"/>
                      <w:sz w:val="22"/>
                    </w:rPr>
                  </w:rPrChange>
                </w:rPr>
                <w:delText>_IMG23</w:delText>
              </w:r>
            </w:del>
          </w:p>
        </w:tc>
      </w:tr>
      <w:tr w:rsidR="006C738E" w:rsidRPr="00DD6B12" w:rsidDel="00744F7E" w14:paraId="49727348" w14:textId="752D4107" w:rsidTr="006C738E">
        <w:trPr>
          <w:del w:id="5348" w:author="Adriana  Casas" w:date="2015-07-10T21:07:00Z"/>
        </w:trPr>
        <w:tc>
          <w:tcPr>
            <w:tcW w:w="2460" w:type="dxa"/>
          </w:tcPr>
          <w:p w14:paraId="1AEE73B1" w14:textId="3A38FCE8" w:rsidR="006C738E" w:rsidRPr="00DD6B12" w:rsidDel="00744F7E" w:rsidRDefault="006C738E" w:rsidP="00DD6B12">
            <w:pPr>
              <w:spacing w:line="240" w:lineRule="auto"/>
              <w:jc w:val="left"/>
              <w:rPr>
                <w:del w:id="5349" w:author="Adriana  Casas" w:date="2015-07-10T21:07:00Z"/>
                <w:rFonts w:ascii="Times" w:hAnsi="Times"/>
                <w:rPrChange w:id="5350" w:author="Adriana  Casas" w:date="2015-07-08T15:43:00Z">
                  <w:rPr>
                    <w:del w:id="5351" w:author="Adriana  Casas" w:date="2015-07-10T21:07:00Z"/>
                  </w:rPr>
                </w:rPrChange>
              </w:rPr>
              <w:pPrChange w:id="5352" w:author="Adriana  Casas" w:date="2015-07-08T15:43:00Z">
                <w:pPr>
                  <w:jc w:val="left"/>
                </w:pPr>
              </w:pPrChange>
            </w:pPr>
            <w:del w:id="5353" w:author="Adriana  Casas" w:date="2015-07-10T21:07:00Z">
              <w:r w:rsidRPr="00DD6B12" w:rsidDel="00744F7E">
                <w:rPr>
                  <w:rFonts w:ascii="Times" w:eastAsia="Calibri" w:hAnsi="Times" w:cs="Calibri"/>
                  <w:color w:val="000000"/>
                  <w:sz w:val="22"/>
                  <w:rPrChange w:id="5354" w:author="Adriana  Casas" w:date="2015-07-08T15:43:00Z">
                    <w:rPr>
                      <w:rFonts w:ascii="Calibri" w:eastAsia="Calibri" w:hAnsi="Calibri" w:cs="Calibri"/>
                      <w:color w:val="000000"/>
                      <w:sz w:val="22"/>
                    </w:rPr>
                  </w:rPrChange>
                </w:rPr>
                <w:delText>Descripción</w:delText>
              </w:r>
            </w:del>
          </w:p>
        </w:tc>
        <w:tc>
          <w:tcPr>
            <w:tcW w:w="6380" w:type="dxa"/>
          </w:tcPr>
          <w:p w14:paraId="48D90A71" w14:textId="5A8D2E12" w:rsidR="006C738E" w:rsidRPr="00DD6B12" w:rsidDel="00744F7E" w:rsidRDefault="006C738E" w:rsidP="00DD6B12">
            <w:pPr>
              <w:spacing w:line="240" w:lineRule="auto"/>
              <w:jc w:val="left"/>
              <w:rPr>
                <w:del w:id="5355" w:author="Adriana  Casas" w:date="2015-07-10T21:07:00Z"/>
                <w:rFonts w:ascii="Times" w:hAnsi="Times"/>
                <w:rPrChange w:id="5356" w:author="Adriana  Casas" w:date="2015-07-08T15:43:00Z">
                  <w:rPr>
                    <w:del w:id="5357" w:author="Adriana  Casas" w:date="2015-07-10T21:07:00Z"/>
                  </w:rPr>
                </w:rPrChange>
              </w:rPr>
              <w:pPrChange w:id="5358" w:author="Adriana  Casas" w:date="2015-07-08T15:43:00Z">
                <w:pPr>
                  <w:jc w:val="left"/>
                </w:pPr>
              </w:pPrChange>
            </w:pPr>
            <w:del w:id="5359" w:author="Adriana  Casas" w:date="2015-07-10T21:07:00Z">
              <w:r w:rsidRPr="00DD6B12" w:rsidDel="00744F7E">
                <w:rPr>
                  <w:rFonts w:ascii="Times" w:hAnsi="Times"/>
                  <w:noProof/>
                  <w:lang w:val="es-ES" w:eastAsia="es-ES"/>
                  <w:rPrChange w:id="5360" w:author="Adriana  Casas" w:date="2015-07-08T15:43:00Z">
                    <w:rPr>
                      <w:noProof/>
                      <w:lang w:val="es-ES" w:eastAsia="es-ES"/>
                    </w:rPr>
                  </w:rPrChange>
                </w:rPr>
                <w:drawing>
                  <wp:inline distT="114300" distB="114300" distL="114300" distR="114300" wp14:anchorId="1C383A04" wp14:editId="34166E71">
                    <wp:extent cx="1733550" cy="942975"/>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1733550" cy="942975"/>
                            </a:xfrm>
                            <a:prstGeom prst="rect">
                              <a:avLst/>
                            </a:prstGeom>
                            <a:ln/>
                          </pic:spPr>
                        </pic:pic>
                      </a:graphicData>
                    </a:graphic>
                  </wp:inline>
                </w:drawing>
              </w:r>
            </w:del>
          </w:p>
        </w:tc>
      </w:tr>
      <w:tr w:rsidR="006C738E" w:rsidRPr="00DD6B12" w:rsidDel="00744F7E" w14:paraId="643A88C3" w14:textId="7C86BE9A" w:rsidTr="006C738E">
        <w:trPr>
          <w:del w:id="5361" w:author="Adriana  Casas" w:date="2015-07-10T21:07:00Z"/>
        </w:trPr>
        <w:tc>
          <w:tcPr>
            <w:tcW w:w="2460" w:type="dxa"/>
          </w:tcPr>
          <w:p w14:paraId="46BD7004" w14:textId="6ACAD600" w:rsidR="006C738E" w:rsidRPr="00DD6B12" w:rsidDel="00744F7E" w:rsidRDefault="006C738E" w:rsidP="00DD6B12">
            <w:pPr>
              <w:spacing w:line="240" w:lineRule="auto"/>
              <w:jc w:val="left"/>
              <w:rPr>
                <w:del w:id="5362" w:author="Adriana  Casas" w:date="2015-07-10T21:07:00Z"/>
                <w:rFonts w:ascii="Times" w:hAnsi="Times"/>
                <w:rPrChange w:id="5363" w:author="Adriana  Casas" w:date="2015-07-08T15:43:00Z">
                  <w:rPr>
                    <w:del w:id="5364" w:author="Adriana  Casas" w:date="2015-07-10T21:07:00Z"/>
                  </w:rPr>
                </w:rPrChange>
              </w:rPr>
              <w:pPrChange w:id="5365" w:author="Adriana  Casas" w:date="2015-07-08T15:43:00Z">
                <w:pPr>
                  <w:jc w:val="left"/>
                </w:pPr>
              </w:pPrChange>
            </w:pPr>
            <w:del w:id="5366" w:author="Adriana  Casas" w:date="2015-07-10T21:07:00Z">
              <w:r w:rsidRPr="00DD6B12" w:rsidDel="00744F7E">
                <w:rPr>
                  <w:rFonts w:ascii="Times" w:eastAsia="Calibri" w:hAnsi="Times" w:cs="Calibri"/>
                  <w:color w:val="000000"/>
                  <w:sz w:val="22"/>
                  <w:rPrChange w:id="5367"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6C7F21A4" w14:textId="310A8B17" w:rsidR="006C738E" w:rsidRPr="00DD6B12" w:rsidDel="00744F7E" w:rsidRDefault="009D3AFD" w:rsidP="00DD6B12">
            <w:pPr>
              <w:spacing w:line="240" w:lineRule="auto"/>
              <w:jc w:val="left"/>
              <w:rPr>
                <w:del w:id="5368" w:author="Adriana  Casas" w:date="2015-07-10T21:07:00Z"/>
                <w:rFonts w:ascii="Times" w:hAnsi="Times"/>
                <w:rPrChange w:id="5369" w:author="Adriana  Casas" w:date="2015-07-08T15:43:00Z">
                  <w:rPr>
                    <w:del w:id="5370" w:author="Adriana  Casas" w:date="2015-07-10T21:07:00Z"/>
                  </w:rPr>
                </w:rPrChange>
              </w:rPr>
              <w:pPrChange w:id="5371" w:author="Adriana  Casas" w:date="2015-07-08T15:43:00Z">
                <w:pPr>
                  <w:jc w:val="left"/>
                </w:pPr>
              </w:pPrChange>
            </w:pPr>
            <w:del w:id="5372" w:author="Adriana  Casas" w:date="2015-07-10T21:07:00Z">
              <w:r w:rsidRPr="00DD6B12" w:rsidDel="00744F7E">
                <w:rPr>
                  <w:rFonts w:ascii="Times" w:hAnsi="Times"/>
                  <w:rPrChange w:id="5373" w:author="Adriana  Casas" w:date="2015-07-08T15:43:00Z">
                    <w:rPr/>
                  </w:rPrChange>
                </w:rPr>
                <w:fldChar w:fldCharType="begin"/>
              </w:r>
              <w:r w:rsidRPr="00DD6B12" w:rsidDel="00744F7E">
                <w:rPr>
                  <w:rFonts w:ascii="Times" w:hAnsi="Times"/>
                  <w:rPrChange w:id="5374" w:author="Adriana  Casas" w:date="2015-07-08T15:43:00Z">
                    <w:rPr/>
                  </w:rPrChange>
                </w:rPr>
                <w:delInstrText xml:space="preserve"> HYPERLINK "http://thumb7.shutterstock.com/display_pic_with_logo/226027/226027,1228838073,1/stock-photo-cow-21789685.jpg" \h </w:delInstrText>
              </w:r>
              <w:r w:rsidRPr="00DD6B12" w:rsidDel="00744F7E">
                <w:rPr>
                  <w:rFonts w:ascii="Times" w:hAnsi="Times"/>
                  <w:rPrChange w:id="5375" w:author="Adriana  Casas" w:date="2015-07-08T15:43:00Z">
                    <w:rPr/>
                  </w:rPrChange>
                </w:rPr>
                <w:fldChar w:fldCharType="separate"/>
              </w:r>
              <w:r w:rsidR="006C738E" w:rsidRPr="00DD6B12" w:rsidDel="00744F7E">
                <w:rPr>
                  <w:rFonts w:ascii="Times" w:eastAsia="Calibri" w:hAnsi="Times" w:cs="Calibri"/>
                  <w:color w:val="000000"/>
                  <w:sz w:val="22"/>
                  <w:u w:val="single"/>
                  <w:rPrChange w:id="5376" w:author="Adriana  Casas" w:date="2015-07-08T15:43:00Z">
                    <w:rPr>
                      <w:rFonts w:ascii="Calibri" w:eastAsia="Calibri" w:hAnsi="Calibri" w:cs="Calibri"/>
                      <w:color w:val="000000"/>
                      <w:sz w:val="22"/>
                      <w:u w:val="single"/>
                    </w:rPr>
                  </w:rPrChange>
                </w:rPr>
                <w:delText>http://thumb7.shutterstock.com/display_pic_with_logo/226027/226027,1228838073,1/stock-photo-cow-21789685.jpg</w:delText>
              </w:r>
              <w:r w:rsidRPr="00DD6B12" w:rsidDel="00744F7E">
                <w:rPr>
                  <w:rFonts w:ascii="Times" w:eastAsia="Calibri" w:hAnsi="Times" w:cs="Calibri"/>
                  <w:color w:val="000000"/>
                  <w:sz w:val="22"/>
                  <w:u w:val="single"/>
                  <w:rPrChange w:id="5377"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378" w:author="Adriana  Casas" w:date="2015-07-08T15:43:00Z">
                    <w:rPr/>
                  </w:rPrChange>
                </w:rPr>
                <w:fldChar w:fldCharType="begin"/>
              </w:r>
              <w:r w:rsidRPr="00DD6B12" w:rsidDel="00744F7E">
                <w:rPr>
                  <w:rFonts w:ascii="Times" w:hAnsi="Times"/>
                  <w:rPrChange w:id="5379" w:author="Adriana  Casas" w:date="2015-07-08T15:43:00Z">
                    <w:rPr/>
                  </w:rPrChange>
                </w:rPr>
                <w:delInstrText xml:space="preserve"> HYPERLINK "http://thumb7.shutterstock.com/display_pic_with_logo/226027/226027,1228838073,1/stock-photo-cow-21789685.jpg" \h </w:delInstrText>
              </w:r>
              <w:r w:rsidRPr="00DD6B12" w:rsidDel="00744F7E">
                <w:rPr>
                  <w:rFonts w:ascii="Times" w:hAnsi="Times"/>
                  <w:rPrChange w:id="5380" w:author="Adriana  Casas" w:date="2015-07-08T15:43:00Z">
                    <w:rPr/>
                  </w:rPrChange>
                </w:rPr>
                <w:fldChar w:fldCharType="separate"/>
              </w:r>
              <w:r w:rsidRPr="00DD6B12" w:rsidDel="00744F7E">
                <w:rPr>
                  <w:rFonts w:ascii="Times" w:hAnsi="Times"/>
                  <w:rPrChange w:id="5381" w:author="Adriana  Casas" w:date="2015-07-08T15:43:00Z">
                    <w:rPr/>
                  </w:rPrChange>
                </w:rPr>
                <w:fldChar w:fldCharType="end"/>
              </w:r>
            </w:del>
          </w:p>
        </w:tc>
      </w:tr>
      <w:tr w:rsidR="006C738E" w:rsidRPr="00DD6B12" w:rsidDel="00744F7E" w14:paraId="6060C9CF" w14:textId="74D7826A" w:rsidTr="006C738E">
        <w:trPr>
          <w:del w:id="5382" w:author="Adriana  Casas" w:date="2015-07-10T21:07:00Z"/>
        </w:trPr>
        <w:tc>
          <w:tcPr>
            <w:tcW w:w="2460" w:type="dxa"/>
          </w:tcPr>
          <w:p w14:paraId="349D882B" w14:textId="55C683A6" w:rsidR="006C738E" w:rsidRPr="00DD6B12" w:rsidDel="00744F7E" w:rsidRDefault="006C738E" w:rsidP="00DD6B12">
            <w:pPr>
              <w:spacing w:line="240" w:lineRule="auto"/>
              <w:jc w:val="left"/>
              <w:rPr>
                <w:del w:id="5383" w:author="Adriana  Casas" w:date="2015-07-10T21:07:00Z"/>
                <w:rFonts w:ascii="Times" w:hAnsi="Times"/>
                <w:rPrChange w:id="5384" w:author="Adriana  Casas" w:date="2015-07-08T15:43:00Z">
                  <w:rPr>
                    <w:del w:id="5385" w:author="Adriana  Casas" w:date="2015-07-10T21:07:00Z"/>
                  </w:rPr>
                </w:rPrChange>
              </w:rPr>
              <w:pPrChange w:id="5386" w:author="Adriana  Casas" w:date="2015-07-08T15:43:00Z">
                <w:pPr>
                  <w:jc w:val="left"/>
                </w:pPr>
              </w:pPrChange>
            </w:pPr>
            <w:del w:id="5387" w:author="Adriana  Casas" w:date="2015-07-10T21:07:00Z">
              <w:r w:rsidRPr="00DD6B12" w:rsidDel="00744F7E">
                <w:rPr>
                  <w:rFonts w:ascii="Times" w:eastAsia="Calibri" w:hAnsi="Times" w:cs="Calibri"/>
                  <w:color w:val="000000"/>
                  <w:sz w:val="22"/>
                  <w:rPrChange w:id="5388" w:author="Adriana  Casas" w:date="2015-07-08T15:43:00Z">
                    <w:rPr>
                      <w:rFonts w:ascii="Calibri" w:eastAsia="Calibri" w:hAnsi="Calibri" w:cs="Calibri"/>
                      <w:color w:val="000000"/>
                      <w:sz w:val="22"/>
                    </w:rPr>
                  </w:rPrChange>
                </w:rPr>
                <w:delText>Pie de imagen</w:delText>
              </w:r>
            </w:del>
          </w:p>
        </w:tc>
        <w:tc>
          <w:tcPr>
            <w:tcW w:w="6380" w:type="dxa"/>
          </w:tcPr>
          <w:p w14:paraId="1A7D9F9B" w14:textId="3860CE4F" w:rsidR="006C738E" w:rsidRPr="00DD6B12" w:rsidDel="00744F7E" w:rsidRDefault="006C738E" w:rsidP="00DD6B12">
            <w:pPr>
              <w:spacing w:line="240" w:lineRule="auto"/>
              <w:jc w:val="left"/>
              <w:rPr>
                <w:del w:id="5389" w:author="Adriana  Casas" w:date="2015-07-10T21:07:00Z"/>
                <w:rFonts w:ascii="Times" w:hAnsi="Times"/>
                <w:rPrChange w:id="5390" w:author="Adriana  Casas" w:date="2015-07-08T15:43:00Z">
                  <w:rPr>
                    <w:del w:id="5391" w:author="Adriana  Casas" w:date="2015-07-10T21:07:00Z"/>
                  </w:rPr>
                </w:rPrChange>
              </w:rPr>
              <w:pPrChange w:id="5392" w:author="Adriana  Casas" w:date="2015-07-08T15:43:00Z">
                <w:pPr>
                  <w:jc w:val="left"/>
                </w:pPr>
              </w:pPrChange>
            </w:pPr>
            <w:del w:id="5393" w:author="Adriana  Casas" w:date="2015-07-10T21:07:00Z">
              <w:r w:rsidRPr="00DD6B12" w:rsidDel="00744F7E">
                <w:rPr>
                  <w:rFonts w:ascii="Times" w:eastAsia="Calibri" w:hAnsi="Times" w:cs="Calibri"/>
                  <w:color w:val="000000"/>
                  <w:sz w:val="22"/>
                  <w:rPrChange w:id="5394" w:author="Adriana  Casas" w:date="2015-07-08T15:43:00Z">
                    <w:rPr>
                      <w:rFonts w:ascii="Calibri" w:eastAsia="Calibri" w:hAnsi="Calibri" w:cs="Calibri"/>
                      <w:color w:val="000000"/>
                      <w:sz w:val="22"/>
                    </w:rPr>
                  </w:rPrChange>
                </w:rPr>
                <w:delText>La ganadería intensiva se caracteriza por las marcas del ganado para su control.</w:delText>
              </w:r>
            </w:del>
          </w:p>
        </w:tc>
      </w:tr>
    </w:tbl>
    <w:p w14:paraId="7C2AF57E" w14:textId="13365151" w:rsidR="006C738E" w:rsidRPr="00DD6B12" w:rsidDel="00744F7E" w:rsidRDefault="006C738E" w:rsidP="006E29D3">
      <w:pPr>
        <w:spacing w:line="240" w:lineRule="auto"/>
        <w:jc w:val="left"/>
        <w:rPr>
          <w:del w:id="5395" w:author="Adriana  Casas" w:date="2015-07-10T21:07:00Z"/>
          <w:rFonts w:ascii="Times" w:hAnsi="Times"/>
          <w:rPrChange w:id="5396" w:author="Adriana  Casas" w:date="2015-07-08T15:43:00Z">
            <w:rPr>
              <w:del w:id="5397" w:author="Adriana  Casas" w:date="2015-07-10T21:07:00Z"/>
            </w:rPr>
          </w:rPrChange>
        </w:rPr>
      </w:pPr>
      <w:del w:id="5398" w:author="Adriana  Casas" w:date="2015-07-10T21:07:00Z">
        <w:r w:rsidRPr="00DD6B12" w:rsidDel="00744F7E">
          <w:rPr>
            <w:rFonts w:ascii="Times" w:eastAsia="Calibri" w:hAnsi="Times" w:cs="Calibri"/>
            <w:color w:val="000000"/>
            <w:sz w:val="22"/>
            <w:rPrChange w:id="5399" w:author="Adriana  Casas" w:date="2015-07-08T15:43:00Z">
              <w:rPr>
                <w:rFonts w:ascii="Calibri" w:eastAsia="Calibri" w:hAnsi="Calibri" w:cs="Calibri"/>
                <w:color w:val="000000"/>
                <w:sz w:val="22"/>
              </w:rPr>
            </w:rPrChange>
          </w:rPr>
          <w:delText xml:space="preserve"> </w:delText>
        </w:r>
      </w:del>
    </w:p>
    <w:p w14:paraId="1718E72D" w14:textId="4362CFF5" w:rsidR="006C738E" w:rsidRPr="00DD6B12" w:rsidDel="00744F7E" w:rsidRDefault="006C738E" w:rsidP="00DD6B12">
      <w:pPr>
        <w:spacing w:line="240" w:lineRule="auto"/>
        <w:rPr>
          <w:del w:id="5400" w:author="Adriana  Casas" w:date="2015-07-10T21:07:00Z"/>
          <w:rFonts w:ascii="Times" w:hAnsi="Times"/>
          <w:rPrChange w:id="5401" w:author="Adriana  Casas" w:date="2015-07-08T15:43:00Z">
            <w:rPr>
              <w:del w:id="5402" w:author="Adriana  Casas" w:date="2015-07-10T21:07:00Z"/>
            </w:rPr>
          </w:rPrChange>
        </w:rPr>
        <w:pPrChange w:id="5403" w:author="Adriana  Casas" w:date="2015-07-08T15:43:00Z">
          <w:pPr/>
        </w:pPrChange>
      </w:pPr>
      <w:del w:id="5404" w:author="Adriana  Casas" w:date="2015-07-10T21:07:00Z">
        <w:r w:rsidRPr="00DD6B12" w:rsidDel="00744F7E">
          <w:rPr>
            <w:rFonts w:ascii="Times" w:hAnsi="Times"/>
            <w:b/>
            <w:color w:val="000000"/>
            <w:rPrChange w:id="5405" w:author="Adriana  Casas" w:date="2015-07-08T15:43:00Z">
              <w:rPr>
                <w:b/>
                <w:color w:val="000000"/>
              </w:rPr>
            </w:rPrChange>
          </w:rPr>
          <w:delText>La ganadería de mercado</w:delText>
        </w:r>
      </w:del>
    </w:p>
    <w:p w14:paraId="31695B53" w14:textId="59CC693A" w:rsidR="006C738E" w:rsidRPr="00DD6B12" w:rsidDel="00744F7E" w:rsidRDefault="006C738E" w:rsidP="00DD6B12">
      <w:pPr>
        <w:spacing w:line="240" w:lineRule="auto"/>
        <w:rPr>
          <w:del w:id="5406" w:author="Adriana  Casas" w:date="2015-07-10T21:07:00Z"/>
          <w:rFonts w:ascii="Times" w:hAnsi="Times"/>
          <w:rPrChange w:id="5407" w:author="Adriana  Casas" w:date="2015-07-08T15:43:00Z">
            <w:rPr>
              <w:del w:id="5408" w:author="Adriana  Casas" w:date="2015-07-10T21:07:00Z"/>
            </w:rPr>
          </w:rPrChange>
        </w:rPr>
        <w:pPrChange w:id="5409" w:author="Adriana  Casas" w:date="2015-07-08T15:43:00Z">
          <w:pPr/>
        </w:pPrChange>
      </w:pPr>
      <w:del w:id="5410" w:author="Adriana  Casas" w:date="2015-07-10T21:07:00Z">
        <w:r w:rsidRPr="00DD6B12" w:rsidDel="00744F7E">
          <w:rPr>
            <w:rFonts w:ascii="Times" w:hAnsi="Times"/>
            <w:color w:val="000000"/>
            <w:rPrChange w:id="5411" w:author="Adriana  Casas" w:date="2015-07-08T15:43:00Z">
              <w:rPr>
                <w:color w:val="000000"/>
              </w:rPr>
            </w:rPrChange>
          </w:rPr>
          <w:delText xml:space="preserve">Se entiende como ganadería de mercado aquella que se practica con finalidad </w:delText>
        </w:r>
        <w:r w:rsidRPr="00DD6B12" w:rsidDel="00744F7E">
          <w:rPr>
            <w:rFonts w:ascii="Times" w:hAnsi="Times"/>
            <w:b/>
            <w:color w:val="000000"/>
            <w:rPrChange w:id="5412" w:author="Adriana  Casas" w:date="2015-07-08T15:43:00Z">
              <w:rPr>
                <w:b/>
                <w:color w:val="000000"/>
              </w:rPr>
            </w:rPrChange>
          </w:rPr>
          <w:delText>comercial</w:delText>
        </w:r>
        <w:r w:rsidRPr="00DD6B12" w:rsidDel="00744F7E">
          <w:rPr>
            <w:rFonts w:ascii="Times" w:hAnsi="Times"/>
            <w:color w:val="000000"/>
            <w:rPrChange w:id="5413" w:author="Adriana  Casas" w:date="2015-07-08T15:43:00Z">
              <w:rPr>
                <w:color w:val="000000"/>
              </w:rPr>
            </w:rPrChange>
          </w:rPr>
          <w:delText xml:space="preserve">. Sin embargo, la ganadería de mercado no se practica de la misma manera en todas las regiones del mundo. Puede ser </w:delText>
        </w:r>
        <w:r w:rsidRPr="00DD6B12" w:rsidDel="00744F7E">
          <w:rPr>
            <w:rFonts w:ascii="Times" w:hAnsi="Times"/>
            <w:b/>
            <w:color w:val="000000"/>
            <w:rPrChange w:id="5414" w:author="Adriana  Casas" w:date="2015-07-08T15:43:00Z">
              <w:rPr>
                <w:b/>
                <w:color w:val="000000"/>
              </w:rPr>
            </w:rPrChange>
          </w:rPr>
          <w:delText>intensiva</w:delText>
        </w:r>
        <w:r w:rsidRPr="00DD6B12" w:rsidDel="00744F7E">
          <w:rPr>
            <w:rFonts w:ascii="Times" w:hAnsi="Times"/>
            <w:color w:val="000000"/>
            <w:rPrChange w:id="5415" w:author="Adriana  Casas" w:date="2015-07-08T15:43:00Z">
              <w:rPr>
                <w:color w:val="000000"/>
              </w:rPr>
            </w:rPrChange>
          </w:rPr>
          <w:delText xml:space="preserve"> o </w:delText>
        </w:r>
        <w:r w:rsidRPr="00DD6B12" w:rsidDel="00744F7E">
          <w:rPr>
            <w:rFonts w:ascii="Times" w:hAnsi="Times"/>
            <w:b/>
            <w:color w:val="000000"/>
            <w:rPrChange w:id="5416" w:author="Adriana  Casas" w:date="2015-07-08T15:43:00Z">
              <w:rPr>
                <w:b/>
                <w:color w:val="000000"/>
              </w:rPr>
            </w:rPrChange>
          </w:rPr>
          <w:delText>extensiva</w:delText>
        </w:r>
        <w:r w:rsidRPr="00DD6B12" w:rsidDel="00744F7E">
          <w:rPr>
            <w:rFonts w:ascii="Times" w:hAnsi="Times"/>
            <w:color w:val="000000"/>
            <w:rPrChange w:id="5417" w:author="Adriana  Casas" w:date="2015-07-08T15:43:00Z">
              <w:rPr>
                <w:color w:val="000000"/>
              </w:rPr>
            </w:rPrChange>
          </w:rPr>
          <w:delText>.</w:delText>
        </w:r>
      </w:del>
    </w:p>
    <w:p w14:paraId="31E15EE9" w14:textId="1DBD54FD" w:rsidR="006C738E" w:rsidRPr="00DD6B12" w:rsidDel="00744F7E" w:rsidRDefault="006C738E" w:rsidP="00DD6B12">
      <w:pPr>
        <w:spacing w:line="240" w:lineRule="auto"/>
        <w:rPr>
          <w:del w:id="5418" w:author="Adriana  Casas" w:date="2015-07-10T21:07:00Z"/>
          <w:rFonts w:ascii="Times" w:hAnsi="Times"/>
          <w:rPrChange w:id="5419" w:author="Adriana  Casas" w:date="2015-07-08T15:43:00Z">
            <w:rPr>
              <w:del w:id="5420" w:author="Adriana  Casas" w:date="2015-07-10T21:07:00Z"/>
            </w:rPr>
          </w:rPrChange>
        </w:rPr>
        <w:pPrChange w:id="5421" w:author="Adriana  Casas" w:date="2015-07-08T15:43:00Z">
          <w:pPr/>
        </w:pPrChange>
      </w:pPr>
      <w:del w:id="5422" w:author="Adriana  Casas" w:date="2015-07-10T21:07:00Z">
        <w:r w:rsidRPr="00DD6B12" w:rsidDel="00744F7E">
          <w:rPr>
            <w:rFonts w:ascii="Times" w:hAnsi="Times"/>
            <w:color w:val="000000"/>
            <w:rPrChange w:id="5423" w:author="Adriana  Casas" w:date="2015-07-08T15:43:00Z">
              <w:rPr>
                <w:color w:val="000000"/>
              </w:rPr>
            </w:rPrChange>
          </w:rPr>
          <w:delText xml:space="preserve">La ganadería </w:delText>
        </w:r>
        <w:r w:rsidRPr="00DD6B12" w:rsidDel="00744F7E">
          <w:rPr>
            <w:rFonts w:ascii="Times" w:hAnsi="Times"/>
            <w:b/>
            <w:color w:val="000000"/>
            <w:rPrChange w:id="5424" w:author="Adriana  Casas" w:date="2015-07-08T15:43:00Z">
              <w:rPr>
                <w:b/>
                <w:color w:val="000000"/>
              </w:rPr>
            </w:rPrChange>
          </w:rPr>
          <w:delText>intensiva</w:delText>
        </w:r>
        <w:r w:rsidRPr="00DD6B12" w:rsidDel="00744F7E">
          <w:rPr>
            <w:rFonts w:ascii="Times" w:hAnsi="Times"/>
            <w:color w:val="000000"/>
            <w:rPrChange w:id="5425" w:author="Adriana  Casas" w:date="2015-07-08T15:43:00Z">
              <w:rPr>
                <w:color w:val="000000"/>
              </w:rPr>
            </w:rPrChange>
          </w:rPr>
          <w:delText xml:space="preserve"> se destina al mercado y se define por una alta </w:delText>
        </w:r>
        <w:r w:rsidRPr="00DD6B12" w:rsidDel="00744F7E">
          <w:rPr>
            <w:rFonts w:ascii="Times" w:hAnsi="Times"/>
            <w:b/>
            <w:color w:val="000000"/>
            <w:rPrChange w:id="5426" w:author="Adriana  Casas" w:date="2015-07-08T15:43:00Z">
              <w:rPr>
                <w:b/>
                <w:color w:val="000000"/>
              </w:rPr>
            </w:rPrChange>
          </w:rPr>
          <w:delText>productividad</w:delText>
        </w:r>
        <w:r w:rsidRPr="00DD6B12" w:rsidDel="00744F7E">
          <w:rPr>
            <w:rFonts w:ascii="Times" w:hAnsi="Times"/>
            <w:color w:val="000000"/>
            <w:rPrChange w:id="5427" w:author="Adriana  Casas" w:date="2015-07-08T15:43:00Z">
              <w:rPr>
                <w:color w:val="000000"/>
              </w:rPr>
            </w:rPrChange>
          </w:rPr>
          <w:delText xml:space="preserve"> y una elevada </w:delText>
        </w:r>
        <w:r w:rsidRPr="00DD6B12" w:rsidDel="00744F7E">
          <w:rPr>
            <w:rFonts w:ascii="Times" w:hAnsi="Times"/>
            <w:b/>
            <w:color w:val="000000"/>
            <w:rPrChange w:id="5428" w:author="Adriana  Casas" w:date="2015-07-08T15:43:00Z">
              <w:rPr>
                <w:b/>
                <w:color w:val="000000"/>
              </w:rPr>
            </w:rPrChange>
          </w:rPr>
          <w:delText>inversión económica</w:delText>
        </w:r>
        <w:r w:rsidRPr="00DD6B12" w:rsidDel="00744F7E">
          <w:rPr>
            <w:rFonts w:ascii="Times" w:hAnsi="Times"/>
            <w:color w:val="000000"/>
            <w:rPrChange w:id="5429" w:author="Adriana  Casas" w:date="2015-07-08T15:43:00Z">
              <w:rPr>
                <w:color w:val="000000"/>
              </w:rPr>
            </w:rPrChange>
          </w:rPr>
          <w:delText xml:space="preserve"> por explotación ganadera. La ganadería intensiva puede ser:</w:delText>
        </w:r>
        <w:r w:rsidR="00F41E25" w:rsidRPr="00DD6B12" w:rsidDel="00744F7E">
          <w:rPr>
            <w:rFonts w:ascii="Times" w:hAnsi="Times"/>
            <w:color w:val="000000"/>
            <w:rPrChange w:id="5430" w:author="Adriana  Casas" w:date="2015-07-08T15:43:00Z">
              <w:rPr>
                <w:color w:val="000000"/>
              </w:rPr>
            </w:rPrChange>
          </w:rPr>
          <w:delText xml:space="preserve"> </w:delText>
        </w:r>
      </w:del>
    </w:p>
    <w:p w14:paraId="2E02EFBB" w14:textId="1E847FC6" w:rsidR="006C738E" w:rsidRPr="00DD6B12" w:rsidDel="00744F7E" w:rsidRDefault="006C738E" w:rsidP="00DD6B12">
      <w:pPr>
        <w:pStyle w:val="Prrafodelista"/>
        <w:numPr>
          <w:ilvl w:val="0"/>
          <w:numId w:val="38"/>
        </w:numPr>
        <w:spacing w:line="240" w:lineRule="auto"/>
        <w:rPr>
          <w:del w:id="5431" w:author="Adriana  Casas" w:date="2015-07-10T21:07:00Z"/>
          <w:rFonts w:ascii="Times" w:hAnsi="Times"/>
          <w:sz w:val="24"/>
          <w:szCs w:val="24"/>
          <w:rPrChange w:id="5432" w:author="Adriana  Casas" w:date="2015-07-08T15:43:00Z">
            <w:rPr>
              <w:del w:id="5433" w:author="Adriana  Casas" w:date="2015-07-10T21:07:00Z"/>
              <w:sz w:val="24"/>
              <w:szCs w:val="24"/>
            </w:rPr>
          </w:rPrChange>
        </w:rPr>
        <w:pPrChange w:id="5434" w:author="Adriana  Casas" w:date="2015-07-08T15:43:00Z">
          <w:pPr>
            <w:pStyle w:val="Prrafodelista"/>
            <w:numPr>
              <w:numId w:val="38"/>
            </w:numPr>
            <w:ind w:left="1035" w:hanging="675"/>
          </w:pPr>
        </w:pPrChange>
      </w:pPr>
      <w:del w:id="5435" w:author="Adriana  Casas" w:date="2015-07-10T21:07:00Z">
        <w:r w:rsidRPr="00DD6B12" w:rsidDel="00744F7E">
          <w:rPr>
            <w:rFonts w:ascii="Times" w:hAnsi="Times"/>
            <w:b/>
            <w:color w:val="000000"/>
            <w:sz w:val="24"/>
            <w:szCs w:val="24"/>
            <w:rPrChange w:id="5436" w:author="Adriana  Casas" w:date="2015-07-08T15:43:00Z">
              <w:rPr>
                <w:b/>
                <w:color w:val="000000"/>
                <w:sz w:val="24"/>
                <w:szCs w:val="24"/>
              </w:rPr>
            </w:rPrChange>
          </w:rPr>
          <w:delText>Estabulada</w:delText>
        </w:r>
        <w:r w:rsidRPr="00DD6B12" w:rsidDel="00744F7E">
          <w:rPr>
            <w:rFonts w:ascii="Times" w:hAnsi="Times"/>
            <w:color w:val="000000"/>
            <w:sz w:val="24"/>
            <w:szCs w:val="24"/>
            <w:rPrChange w:id="5437" w:author="Adriana  Casas" w:date="2015-07-08T15:43:00Z">
              <w:rPr>
                <w:color w:val="000000"/>
                <w:sz w:val="24"/>
                <w:szCs w:val="24"/>
              </w:rPr>
            </w:rPrChange>
          </w:rPr>
          <w:delText>: si se desarrolla en espacios delimitados donde encerrar el ganado.</w:delText>
        </w:r>
      </w:del>
    </w:p>
    <w:p w14:paraId="41B39FAB" w14:textId="0E636679" w:rsidR="00F41E25" w:rsidRPr="00DD6B12" w:rsidDel="00744F7E" w:rsidRDefault="006C738E" w:rsidP="00DD6B12">
      <w:pPr>
        <w:pStyle w:val="Prrafodelista"/>
        <w:numPr>
          <w:ilvl w:val="0"/>
          <w:numId w:val="38"/>
        </w:numPr>
        <w:spacing w:line="240" w:lineRule="auto"/>
        <w:rPr>
          <w:del w:id="5438" w:author="Adriana  Casas" w:date="2015-07-10T21:07:00Z"/>
          <w:rFonts w:ascii="Times" w:hAnsi="Times"/>
          <w:sz w:val="24"/>
          <w:szCs w:val="24"/>
          <w:rPrChange w:id="5439" w:author="Adriana  Casas" w:date="2015-07-08T15:43:00Z">
            <w:rPr>
              <w:del w:id="5440" w:author="Adriana  Casas" w:date="2015-07-10T21:07:00Z"/>
              <w:sz w:val="24"/>
              <w:szCs w:val="24"/>
            </w:rPr>
          </w:rPrChange>
        </w:rPr>
        <w:pPrChange w:id="5441" w:author="Adriana  Casas" w:date="2015-07-08T15:43:00Z">
          <w:pPr>
            <w:pStyle w:val="Prrafodelista"/>
            <w:numPr>
              <w:numId w:val="38"/>
            </w:numPr>
            <w:ind w:left="1035" w:hanging="675"/>
          </w:pPr>
        </w:pPrChange>
      </w:pPr>
      <w:del w:id="5442" w:author="Adriana  Casas" w:date="2015-07-10T21:07:00Z">
        <w:r w:rsidRPr="00DD6B12" w:rsidDel="00744F7E">
          <w:rPr>
            <w:rFonts w:ascii="Times" w:hAnsi="Times"/>
            <w:b/>
            <w:color w:val="000000"/>
            <w:sz w:val="24"/>
            <w:szCs w:val="24"/>
            <w:rPrChange w:id="5443" w:author="Adriana  Casas" w:date="2015-07-08T15:43:00Z">
              <w:rPr>
                <w:b/>
                <w:color w:val="000000"/>
                <w:sz w:val="24"/>
                <w:szCs w:val="24"/>
              </w:rPr>
            </w:rPrChange>
          </w:rPr>
          <w:delText>Semiestabulada</w:delText>
        </w:r>
        <w:r w:rsidRPr="00DD6B12" w:rsidDel="00744F7E">
          <w:rPr>
            <w:rFonts w:ascii="Times" w:hAnsi="Times"/>
            <w:color w:val="000000"/>
            <w:sz w:val="24"/>
            <w:szCs w:val="24"/>
            <w:rPrChange w:id="5444" w:author="Adriana  Casas" w:date="2015-07-08T15:43:00Z">
              <w:rPr>
                <w:color w:val="000000"/>
                <w:sz w:val="24"/>
                <w:szCs w:val="24"/>
              </w:rPr>
            </w:rPrChange>
          </w:rPr>
          <w:delText>: según la estación del año, se confina a los animales en granjas o se los mantiene en pastos naturales.</w:delText>
        </w:r>
      </w:del>
    </w:p>
    <w:p w14:paraId="23012895" w14:textId="139211FA" w:rsidR="006C738E" w:rsidRPr="00DD6B12" w:rsidDel="00744F7E" w:rsidRDefault="00F41E25" w:rsidP="00DD6B12">
      <w:pPr>
        <w:spacing w:line="240" w:lineRule="auto"/>
        <w:rPr>
          <w:del w:id="5445" w:author="Adriana  Casas" w:date="2015-07-10T21:07:00Z"/>
          <w:rFonts w:ascii="Times" w:hAnsi="Times"/>
          <w:rPrChange w:id="5446" w:author="Adriana  Casas" w:date="2015-07-08T15:43:00Z">
            <w:rPr>
              <w:del w:id="5447" w:author="Adriana  Casas" w:date="2015-07-10T21:07:00Z"/>
            </w:rPr>
          </w:rPrChange>
        </w:rPr>
        <w:pPrChange w:id="5448" w:author="Adriana  Casas" w:date="2015-07-08T15:43:00Z">
          <w:pPr/>
        </w:pPrChange>
      </w:pPr>
      <w:del w:id="5449" w:author="Adriana  Casas" w:date="2015-07-10T21:07:00Z">
        <w:r w:rsidRPr="00DD6B12" w:rsidDel="00744F7E">
          <w:rPr>
            <w:rFonts w:ascii="Times" w:hAnsi="Times"/>
            <w:color w:val="000000"/>
            <w:rPrChange w:id="5450" w:author="Adriana  Casas" w:date="2015-07-08T15:43:00Z">
              <w:rPr>
                <w:color w:val="000000"/>
              </w:rPr>
            </w:rPrChange>
          </w:rPr>
          <w:delText xml:space="preserve"> </w:delText>
        </w:r>
        <w:r w:rsidR="006C738E" w:rsidRPr="00DD6B12" w:rsidDel="00744F7E">
          <w:rPr>
            <w:rFonts w:ascii="Times" w:hAnsi="Times"/>
            <w:color w:val="000000"/>
            <w:rPrChange w:id="5451" w:author="Adriana  Casas" w:date="2015-07-08T15:43:00Z">
              <w:rPr>
                <w:color w:val="000000"/>
              </w:rPr>
            </w:rPrChange>
          </w:rPr>
          <w:delText>Este tipo de ganadería se define por:</w:delText>
        </w:r>
      </w:del>
    </w:p>
    <w:p w14:paraId="7E7E9E36" w14:textId="50E6BA7F" w:rsidR="006C738E" w:rsidRPr="00DD6B12" w:rsidDel="00744F7E" w:rsidRDefault="006C738E" w:rsidP="00DD6B12">
      <w:pPr>
        <w:pStyle w:val="Prrafodelista"/>
        <w:numPr>
          <w:ilvl w:val="0"/>
          <w:numId w:val="38"/>
        </w:numPr>
        <w:spacing w:line="240" w:lineRule="auto"/>
        <w:rPr>
          <w:del w:id="5452" w:author="Adriana  Casas" w:date="2015-07-10T21:07:00Z"/>
          <w:rFonts w:ascii="Times" w:hAnsi="Times"/>
          <w:sz w:val="24"/>
          <w:szCs w:val="24"/>
          <w:rPrChange w:id="5453" w:author="Adriana  Casas" w:date="2015-07-08T15:43:00Z">
            <w:rPr>
              <w:del w:id="5454" w:author="Adriana  Casas" w:date="2015-07-10T21:07:00Z"/>
              <w:sz w:val="24"/>
              <w:szCs w:val="24"/>
            </w:rPr>
          </w:rPrChange>
        </w:rPr>
        <w:pPrChange w:id="5455" w:author="Adriana  Casas" w:date="2015-07-08T15:43:00Z">
          <w:pPr>
            <w:pStyle w:val="Prrafodelista"/>
            <w:numPr>
              <w:numId w:val="38"/>
            </w:numPr>
            <w:ind w:left="1035" w:hanging="675"/>
          </w:pPr>
        </w:pPrChange>
      </w:pPr>
      <w:del w:id="5456" w:author="Adriana  Casas" w:date="2015-07-10T21:07:00Z">
        <w:r w:rsidRPr="00DD6B12" w:rsidDel="00744F7E">
          <w:rPr>
            <w:rFonts w:ascii="Times" w:hAnsi="Times"/>
            <w:color w:val="000000"/>
            <w:sz w:val="24"/>
            <w:szCs w:val="24"/>
            <w:rPrChange w:id="5457" w:author="Adriana  Casas" w:date="2015-07-08T15:43:00Z">
              <w:rPr>
                <w:color w:val="000000"/>
                <w:sz w:val="24"/>
                <w:szCs w:val="24"/>
              </w:rPr>
            </w:rPrChange>
          </w:rPr>
          <w:delText>La alta productividad y adaptación a la demanda del mercado.</w:delText>
        </w:r>
      </w:del>
    </w:p>
    <w:p w14:paraId="5A8885C3" w14:textId="56619011" w:rsidR="006C738E" w:rsidRPr="00DD6B12" w:rsidDel="00744F7E" w:rsidRDefault="006C738E" w:rsidP="00DD6B12">
      <w:pPr>
        <w:pStyle w:val="Prrafodelista"/>
        <w:numPr>
          <w:ilvl w:val="0"/>
          <w:numId w:val="38"/>
        </w:numPr>
        <w:spacing w:line="240" w:lineRule="auto"/>
        <w:rPr>
          <w:del w:id="5458" w:author="Adriana  Casas" w:date="2015-07-10T21:07:00Z"/>
          <w:rFonts w:ascii="Times" w:hAnsi="Times"/>
          <w:sz w:val="24"/>
          <w:szCs w:val="24"/>
          <w:rPrChange w:id="5459" w:author="Adriana  Casas" w:date="2015-07-08T15:43:00Z">
            <w:rPr>
              <w:del w:id="5460" w:author="Adriana  Casas" w:date="2015-07-10T21:07:00Z"/>
              <w:sz w:val="24"/>
              <w:szCs w:val="24"/>
            </w:rPr>
          </w:rPrChange>
        </w:rPr>
        <w:pPrChange w:id="5461" w:author="Adriana  Casas" w:date="2015-07-08T15:43:00Z">
          <w:pPr>
            <w:pStyle w:val="Prrafodelista"/>
            <w:numPr>
              <w:numId w:val="38"/>
            </w:numPr>
            <w:ind w:left="1035" w:hanging="675"/>
          </w:pPr>
        </w:pPrChange>
      </w:pPr>
      <w:del w:id="5462" w:author="Adriana  Casas" w:date="2015-07-10T21:07:00Z">
        <w:r w:rsidRPr="00DD6B12" w:rsidDel="00744F7E">
          <w:rPr>
            <w:rFonts w:ascii="Times" w:hAnsi="Times"/>
            <w:color w:val="000000"/>
            <w:sz w:val="24"/>
            <w:szCs w:val="24"/>
            <w:rPrChange w:id="5463" w:author="Adriana  Casas" w:date="2015-07-08T15:43:00Z">
              <w:rPr>
                <w:color w:val="000000"/>
                <w:sz w:val="24"/>
                <w:szCs w:val="24"/>
              </w:rPr>
            </w:rPrChange>
          </w:rPr>
          <w:delText>El gran consumo de energía.</w:delText>
        </w:r>
      </w:del>
    </w:p>
    <w:p w14:paraId="42806554" w14:textId="0209F0C2" w:rsidR="006C738E" w:rsidRPr="00DD6B12" w:rsidDel="00744F7E" w:rsidRDefault="006C738E" w:rsidP="00DD6B12">
      <w:pPr>
        <w:pStyle w:val="Prrafodelista"/>
        <w:numPr>
          <w:ilvl w:val="0"/>
          <w:numId w:val="38"/>
        </w:numPr>
        <w:spacing w:line="240" w:lineRule="auto"/>
        <w:rPr>
          <w:del w:id="5464" w:author="Adriana  Casas" w:date="2015-07-10T21:07:00Z"/>
          <w:rFonts w:ascii="Times" w:hAnsi="Times"/>
          <w:sz w:val="24"/>
          <w:szCs w:val="24"/>
          <w:rPrChange w:id="5465" w:author="Adriana  Casas" w:date="2015-07-08T15:43:00Z">
            <w:rPr>
              <w:del w:id="5466" w:author="Adriana  Casas" w:date="2015-07-10T21:07:00Z"/>
              <w:sz w:val="24"/>
              <w:szCs w:val="24"/>
            </w:rPr>
          </w:rPrChange>
        </w:rPr>
        <w:pPrChange w:id="5467" w:author="Adriana  Casas" w:date="2015-07-08T15:43:00Z">
          <w:pPr>
            <w:pStyle w:val="Prrafodelista"/>
            <w:numPr>
              <w:numId w:val="38"/>
            </w:numPr>
            <w:ind w:left="1035" w:hanging="675"/>
          </w:pPr>
        </w:pPrChange>
      </w:pPr>
      <w:del w:id="5468" w:author="Adriana  Casas" w:date="2015-07-10T21:07:00Z">
        <w:r w:rsidRPr="00DD6B12" w:rsidDel="00744F7E">
          <w:rPr>
            <w:rFonts w:ascii="Times" w:hAnsi="Times"/>
            <w:color w:val="000000"/>
            <w:sz w:val="24"/>
            <w:szCs w:val="24"/>
            <w:rPrChange w:id="5469" w:author="Adriana  Casas" w:date="2015-07-08T15:43:00Z">
              <w:rPr>
                <w:color w:val="000000"/>
                <w:sz w:val="24"/>
                <w:szCs w:val="24"/>
              </w:rPr>
            </w:rPrChange>
          </w:rPr>
          <w:delText>Ser muy contaminante.</w:delText>
        </w:r>
      </w:del>
    </w:p>
    <w:p w14:paraId="52BC1909" w14:textId="5266028A" w:rsidR="006C738E" w:rsidRPr="00DD6B12" w:rsidDel="00744F7E" w:rsidRDefault="006C738E" w:rsidP="00DD6B12">
      <w:pPr>
        <w:spacing w:line="240" w:lineRule="auto"/>
        <w:rPr>
          <w:del w:id="5470" w:author="Adriana  Casas" w:date="2015-07-10T21:07:00Z"/>
          <w:rFonts w:ascii="Times" w:hAnsi="Times"/>
          <w:rPrChange w:id="5471" w:author="Adriana  Casas" w:date="2015-07-08T15:43:00Z">
            <w:rPr>
              <w:del w:id="5472" w:author="Adriana  Casas" w:date="2015-07-10T21:07:00Z"/>
            </w:rPr>
          </w:rPrChange>
        </w:rPr>
        <w:pPrChange w:id="5473" w:author="Adriana  Casas" w:date="2015-07-08T15:43:00Z">
          <w:pPr/>
        </w:pPrChange>
      </w:pPr>
    </w:p>
    <w:p w14:paraId="15196017" w14:textId="2B80D63A" w:rsidR="006C738E" w:rsidRPr="00DD6B12" w:rsidDel="00744F7E" w:rsidRDefault="006C738E" w:rsidP="00DD6B12">
      <w:pPr>
        <w:spacing w:line="240" w:lineRule="auto"/>
        <w:rPr>
          <w:del w:id="5474" w:author="Adriana  Casas" w:date="2015-07-10T21:07:00Z"/>
          <w:rFonts w:ascii="Times" w:hAnsi="Times"/>
          <w:rPrChange w:id="5475" w:author="Adriana  Casas" w:date="2015-07-08T15:43:00Z">
            <w:rPr>
              <w:del w:id="5476" w:author="Adriana  Casas" w:date="2015-07-10T21:07:00Z"/>
            </w:rPr>
          </w:rPrChange>
        </w:rPr>
        <w:pPrChange w:id="5477" w:author="Adriana  Casas" w:date="2015-07-08T15:43:00Z">
          <w:pPr/>
        </w:pPrChange>
      </w:pPr>
      <w:del w:id="5478" w:author="Adriana  Casas" w:date="2015-07-10T21:07:00Z">
        <w:r w:rsidRPr="00DD6B12" w:rsidDel="00744F7E">
          <w:rPr>
            <w:rFonts w:ascii="Times" w:hAnsi="Times"/>
            <w:color w:val="000000"/>
            <w:rPrChange w:id="5479" w:author="Adriana  Casas" w:date="2015-07-08T15:43:00Z">
              <w:rPr>
                <w:color w:val="000000"/>
              </w:rPr>
            </w:rPrChange>
          </w:rPr>
          <w:delText xml:space="preserve">La ganadería </w:delText>
        </w:r>
        <w:r w:rsidRPr="00DD6B12" w:rsidDel="00744F7E">
          <w:rPr>
            <w:rFonts w:ascii="Times" w:hAnsi="Times"/>
            <w:b/>
            <w:color w:val="000000"/>
            <w:rPrChange w:id="5480" w:author="Adriana  Casas" w:date="2015-07-08T15:43:00Z">
              <w:rPr>
                <w:b/>
                <w:color w:val="000000"/>
              </w:rPr>
            </w:rPrChange>
          </w:rPr>
          <w:delText>extensiva</w:delText>
        </w:r>
        <w:r w:rsidRPr="00DD6B12" w:rsidDel="00744F7E">
          <w:rPr>
            <w:rFonts w:ascii="Times" w:hAnsi="Times"/>
            <w:color w:val="000000"/>
            <w:rPrChange w:id="5481" w:author="Adriana  Casas" w:date="2015-07-08T15:43:00Z">
              <w:rPr>
                <w:color w:val="000000"/>
              </w:rPr>
            </w:rPrChange>
          </w:rPr>
          <w:delText xml:space="preserve"> ocupa grandes extensiones y se destina al </w:delText>
        </w:r>
        <w:r w:rsidRPr="00DD6B12" w:rsidDel="00744F7E">
          <w:rPr>
            <w:rFonts w:ascii="Times" w:hAnsi="Times"/>
            <w:b/>
            <w:color w:val="000000"/>
            <w:rPrChange w:id="5482" w:author="Adriana  Casas" w:date="2015-07-08T15:43:00Z">
              <w:rPr>
                <w:b/>
                <w:color w:val="000000"/>
              </w:rPr>
            </w:rPrChange>
          </w:rPr>
          <w:delText>mercado</w:delText>
        </w:r>
        <w:r w:rsidRPr="00DD6B12" w:rsidDel="00744F7E">
          <w:rPr>
            <w:rFonts w:ascii="Times" w:hAnsi="Times"/>
            <w:color w:val="000000"/>
            <w:rPrChange w:id="5483" w:author="Adriana  Casas" w:date="2015-07-08T15:43:00Z">
              <w:rPr>
                <w:color w:val="000000"/>
              </w:rPr>
            </w:rPrChange>
          </w:rPr>
          <w:delText xml:space="preserve"> o al </w:delText>
        </w:r>
        <w:r w:rsidRPr="00DD6B12" w:rsidDel="00744F7E">
          <w:rPr>
            <w:rFonts w:ascii="Times" w:hAnsi="Times"/>
            <w:b/>
            <w:color w:val="000000"/>
            <w:rPrChange w:id="5484" w:author="Adriana  Casas" w:date="2015-07-08T15:43:00Z">
              <w:rPr>
                <w:b/>
                <w:color w:val="000000"/>
              </w:rPr>
            </w:rPrChange>
          </w:rPr>
          <w:delText>autoconsumo</w:delText>
        </w:r>
        <w:r w:rsidRPr="00DD6B12" w:rsidDel="00744F7E">
          <w:rPr>
            <w:rFonts w:ascii="Times" w:hAnsi="Times"/>
            <w:color w:val="000000"/>
            <w:rPrChange w:id="5485" w:author="Adriana  Casas" w:date="2015-07-08T15:43:00Z">
              <w:rPr>
                <w:color w:val="000000"/>
              </w:rPr>
            </w:rPrChange>
          </w:rPr>
          <w:delText>. Este tipo de ganadería se define por:</w:delText>
        </w:r>
      </w:del>
    </w:p>
    <w:p w14:paraId="09880277" w14:textId="112F8C27" w:rsidR="006C738E" w:rsidRPr="00DD6B12" w:rsidDel="00744F7E" w:rsidRDefault="006C738E" w:rsidP="00DD6B12">
      <w:pPr>
        <w:pStyle w:val="Prrafodelista"/>
        <w:numPr>
          <w:ilvl w:val="0"/>
          <w:numId w:val="40"/>
        </w:numPr>
        <w:spacing w:line="240" w:lineRule="auto"/>
        <w:rPr>
          <w:del w:id="5486" w:author="Adriana  Casas" w:date="2015-07-10T21:07:00Z"/>
          <w:rFonts w:ascii="Times" w:hAnsi="Times"/>
          <w:sz w:val="24"/>
          <w:szCs w:val="24"/>
          <w:rPrChange w:id="5487" w:author="Adriana  Casas" w:date="2015-07-08T15:43:00Z">
            <w:rPr>
              <w:del w:id="5488" w:author="Adriana  Casas" w:date="2015-07-10T21:07:00Z"/>
              <w:sz w:val="24"/>
              <w:szCs w:val="24"/>
            </w:rPr>
          </w:rPrChange>
        </w:rPr>
        <w:pPrChange w:id="5489" w:author="Adriana  Casas" w:date="2015-07-08T15:43:00Z">
          <w:pPr>
            <w:pStyle w:val="Prrafodelista"/>
            <w:numPr>
              <w:numId w:val="40"/>
            </w:numPr>
            <w:ind w:hanging="360"/>
          </w:pPr>
        </w:pPrChange>
      </w:pPr>
      <w:del w:id="5490" w:author="Adriana  Casas" w:date="2015-07-10T21:07:00Z">
        <w:r w:rsidRPr="00DD6B12" w:rsidDel="00744F7E">
          <w:rPr>
            <w:rFonts w:ascii="Times" w:hAnsi="Times"/>
            <w:color w:val="000000"/>
            <w:sz w:val="24"/>
            <w:szCs w:val="24"/>
            <w:rPrChange w:id="5491" w:author="Adriana  Casas" w:date="2015-07-08T15:43:00Z">
              <w:rPr>
                <w:color w:val="000000"/>
                <w:sz w:val="24"/>
                <w:szCs w:val="24"/>
              </w:rPr>
            </w:rPrChange>
          </w:rPr>
          <w:delText>La necesidad de poca mano de obra.</w:delText>
        </w:r>
      </w:del>
    </w:p>
    <w:p w14:paraId="41D333DF" w14:textId="3EA231B3" w:rsidR="006C738E" w:rsidRPr="00DD6B12" w:rsidDel="00744F7E" w:rsidRDefault="006C738E" w:rsidP="00DD6B12">
      <w:pPr>
        <w:pStyle w:val="Prrafodelista"/>
        <w:numPr>
          <w:ilvl w:val="0"/>
          <w:numId w:val="40"/>
        </w:numPr>
        <w:spacing w:line="240" w:lineRule="auto"/>
        <w:rPr>
          <w:del w:id="5492" w:author="Adriana  Casas" w:date="2015-07-10T21:07:00Z"/>
          <w:rFonts w:ascii="Times" w:hAnsi="Times"/>
          <w:sz w:val="24"/>
          <w:szCs w:val="24"/>
          <w:rPrChange w:id="5493" w:author="Adriana  Casas" w:date="2015-07-08T15:43:00Z">
            <w:rPr>
              <w:del w:id="5494" w:author="Adriana  Casas" w:date="2015-07-10T21:07:00Z"/>
              <w:sz w:val="24"/>
              <w:szCs w:val="24"/>
            </w:rPr>
          </w:rPrChange>
        </w:rPr>
        <w:pPrChange w:id="5495" w:author="Adriana  Casas" w:date="2015-07-08T15:43:00Z">
          <w:pPr>
            <w:pStyle w:val="Prrafodelista"/>
            <w:numPr>
              <w:numId w:val="40"/>
            </w:numPr>
            <w:ind w:hanging="360"/>
          </w:pPr>
        </w:pPrChange>
      </w:pPr>
      <w:del w:id="5496" w:author="Adriana  Casas" w:date="2015-07-10T21:07:00Z">
        <w:r w:rsidRPr="00DD6B12" w:rsidDel="00744F7E">
          <w:rPr>
            <w:rFonts w:ascii="Times" w:hAnsi="Times"/>
            <w:color w:val="000000"/>
            <w:sz w:val="24"/>
            <w:szCs w:val="24"/>
            <w:rPrChange w:id="5497" w:author="Adriana  Casas" w:date="2015-07-08T15:43:00Z">
              <w:rPr>
                <w:color w:val="000000"/>
                <w:sz w:val="24"/>
                <w:szCs w:val="24"/>
              </w:rPr>
            </w:rPrChange>
          </w:rPr>
          <w:delText>Una alta inversión económica.</w:delText>
        </w:r>
      </w:del>
    </w:p>
    <w:p w14:paraId="5E79C508" w14:textId="561B1187" w:rsidR="006C738E" w:rsidRPr="00DD6B12" w:rsidDel="00744F7E" w:rsidRDefault="006C738E" w:rsidP="00DD6B12">
      <w:pPr>
        <w:pStyle w:val="Prrafodelista"/>
        <w:numPr>
          <w:ilvl w:val="0"/>
          <w:numId w:val="40"/>
        </w:numPr>
        <w:spacing w:line="240" w:lineRule="auto"/>
        <w:rPr>
          <w:del w:id="5498" w:author="Adriana  Casas" w:date="2015-07-10T21:07:00Z"/>
          <w:rFonts w:ascii="Times" w:hAnsi="Times"/>
          <w:sz w:val="24"/>
          <w:szCs w:val="24"/>
          <w:rPrChange w:id="5499" w:author="Adriana  Casas" w:date="2015-07-08T15:43:00Z">
            <w:rPr>
              <w:del w:id="5500" w:author="Adriana  Casas" w:date="2015-07-10T21:07:00Z"/>
              <w:sz w:val="24"/>
              <w:szCs w:val="24"/>
            </w:rPr>
          </w:rPrChange>
        </w:rPr>
        <w:pPrChange w:id="5501" w:author="Adriana  Casas" w:date="2015-07-08T15:43:00Z">
          <w:pPr>
            <w:pStyle w:val="Prrafodelista"/>
            <w:numPr>
              <w:numId w:val="40"/>
            </w:numPr>
            <w:ind w:hanging="360"/>
          </w:pPr>
        </w:pPrChange>
      </w:pPr>
      <w:del w:id="5502" w:author="Adriana  Casas" w:date="2015-07-10T21:07:00Z">
        <w:r w:rsidRPr="00DD6B12" w:rsidDel="00744F7E">
          <w:rPr>
            <w:rFonts w:ascii="Times" w:hAnsi="Times"/>
            <w:color w:val="000000"/>
            <w:sz w:val="24"/>
            <w:szCs w:val="24"/>
            <w:rPrChange w:id="5503" w:author="Adriana  Casas" w:date="2015-07-08T15:43:00Z">
              <w:rPr>
                <w:color w:val="000000"/>
                <w:sz w:val="24"/>
                <w:szCs w:val="24"/>
              </w:rPr>
            </w:rPrChange>
          </w:rPr>
          <w:delText>La baja productividad.</w:delText>
        </w:r>
      </w:del>
    </w:p>
    <w:p w14:paraId="0088A7A4" w14:textId="25D2C2F2" w:rsidR="006C738E" w:rsidRPr="00DD6B12" w:rsidDel="00744F7E" w:rsidRDefault="006C738E" w:rsidP="00DD6B12">
      <w:pPr>
        <w:spacing w:line="240" w:lineRule="auto"/>
        <w:rPr>
          <w:del w:id="5504" w:author="Adriana  Casas" w:date="2015-07-10T21:07:00Z"/>
          <w:rFonts w:ascii="Times" w:hAnsi="Times"/>
          <w:rPrChange w:id="5505" w:author="Adriana  Casas" w:date="2015-07-08T15:43:00Z">
            <w:rPr>
              <w:del w:id="5506" w:author="Adriana  Casas" w:date="2015-07-10T21:07:00Z"/>
            </w:rPr>
          </w:rPrChange>
        </w:rPr>
        <w:pPrChange w:id="5507" w:author="Adriana  Casas" w:date="2015-07-08T15:43:00Z">
          <w:pPr/>
        </w:pPrChange>
      </w:pPr>
      <w:del w:id="5508" w:author="Adriana  Casas" w:date="2015-07-10T21:07:00Z">
        <w:r w:rsidRPr="00DD6B12" w:rsidDel="00744F7E">
          <w:rPr>
            <w:rFonts w:ascii="Times" w:hAnsi="Times"/>
            <w:color w:val="000000"/>
            <w:rPrChange w:id="5509" w:author="Adriana  Casas" w:date="2015-07-08T15:43:00Z">
              <w:rPr>
                <w:color w:val="000000"/>
              </w:rPr>
            </w:rPrChange>
          </w:rPr>
          <w:delText>En función del grado de estabulación del ganado, se puede distinguir entre:</w:delText>
        </w:r>
      </w:del>
    </w:p>
    <w:p w14:paraId="1593E8FE" w14:textId="3879EFF9" w:rsidR="006C738E" w:rsidRPr="00DD6B12" w:rsidDel="00744F7E" w:rsidRDefault="006C738E" w:rsidP="00DD6B12">
      <w:pPr>
        <w:spacing w:line="240" w:lineRule="auto"/>
        <w:rPr>
          <w:del w:id="5510" w:author="Adriana  Casas" w:date="2015-07-10T21:07:00Z"/>
          <w:rFonts w:ascii="Times" w:hAnsi="Times"/>
          <w:rPrChange w:id="5511" w:author="Adriana  Casas" w:date="2015-07-08T15:43:00Z">
            <w:rPr>
              <w:del w:id="5512" w:author="Adriana  Casas" w:date="2015-07-10T21:07:00Z"/>
            </w:rPr>
          </w:rPrChange>
        </w:rPr>
        <w:pPrChange w:id="5513" w:author="Adriana  Casas" w:date="2015-07-08T15:43:00Z">
          <w:pPr/>
        </w:pPrChange>
      </w:pPr>
      <w:del w:id="5514" w:author="Adriana  Casas" w:date="2015-07-10T21:07:00Z">
        <w:r w:rsidRPr="00DD6B12" w:rsidDel="00744F7E">
          <w:rPr>
            <w:rFonts w:ascii="Times" w:hAnsi="Times"/>
            <w:color w:val="000000"/>
            <w:rPrChange w:id="5515" w:author="Adriana  Casas" w:date="2015-07-08T15:43:00Z">
              <w:rPr>
                <w:color w:val="000000"/>
              </w:rPr>
            </w:rPrChange>
          </w:rPr>
          <w:delText xml:space="preserve">·     Ganado </w:delText>
        </w:r>
        <w:r w:rsidRPr="00DD6B12" w:rsidDel="00744F7E">
          <w:rPr>
            <w:rFonts w:ascii="Times" w:hAnsi="Times"/>
            <w:b/>
            <w:color w:val="000000"/>
            <w:rPrChange w:id="5516" w:author="Adriana  Casas" w:date="2015-07-08T15:43:00Z">
              <w:rPr>
                <w:b/>
                <w:color w:val="000000"/>
              </w:rPr>
            </w:rPrChange>
          </w:rPr>
          <w:delText>estabulado</w:delText>
        </w:r>
        <w:r w:rsidRPr="00DD6B12" w:rsidDel="00744F7E">
          <w:rPr>
            <w:rFonts w:ascii="Times" w:hAnsi="Times"/>
            <w:color w:val="000000"/>
            <w:rPrChange w:id="5517" w:author="Adriana  Casas" w:date="2015-07-08T15:43:00Z">
              <w:rPr>
                <w:color w:val="000000"/>
              </w:rPr>
            </w:rPrChange>
          </w:rPr>
          <w:delText xml:space="preserve">: se alimenta con pienso y vive en </w:delText>
        </w:r>
        <w:r w:rsidRPr="00DD6B12" w:rsidDel="00744F7E">
          <w:rPr>
            <w:rFonts w:ascii="Times" w:hAnsi="Times"/>
            <w:b/>
            <w:color w:val="000000"/>
            <w:rPrChange w:id="5518" w:author="Adriana  Casas" w:date="2015-07-08T15:43:00Z">
              <w:rPr>
                <w:b/>
                <w:color w:val="000000"/>
              </w:rPr>
            </w:rPrChange>
          </w:rPr>
          <w:delText>granjas o establos</w:delText>
        </w:r>
        <w:r w:rsidRPr="00DD6B12" w:rsidDel="00744F7E">
          <w:rPr>
            <w:rFonts w:ascii="Times" w:hAnsi="Times"/>
            <w:color w:val="000000"/>
            <w:rPrChange w:id="5519" w:author="Adriana  Casas" w:date="2015-07-08T15:43:00Z">
              <w:rPr>
                <w:color w:val="000000"/>
              </w:rPr>
            </w:rPrChange>
          </w:rPr>
          <w:delText>. Este tipo de ganado es propio de países de Europa y América del Norte.</w:delText>
        </w:r>
      </w:del>
    </w:p>
    <w:p w14:paraId="665E0468" w14:textId="5C254889" w:rsidR="006C738E" w:rsidRPr="00DD6B12" w:rsidDel="00744F7E" w:rsidRDefault="006C738E" w:rsidP="00DD6B12">
      <w:pPr>
        <w:spacing w:line="240" w:lineRule="auto"/>
        <w:rPr>
          <w:del w:id="5520" w:author="Adriana  Casas" w:date="2015-07-10T21:07:00Z"/>
          <w:rFonts w:ascii="Times" w:hAnsi="Times"/>
          <w:rPrChange w:id="5521" w:author="Adriana  Casas" w:date="2015-07-08T15:43:00Z">
            <w:rPr>
              <w:del w:id="5522" w:author="Adriana  Casas" w:date="2015-07-10T21:07:00Z"/>
            </w:rPr>
          </w:rPrChange>
        </w:rPr>
        <w:pPrChange w:id="5523" w:author="Adriana  Casas" w:date="2015-07-08T15:43:00Z">
          <w:pPr/>
        </w:pPrChange>
      </w:pPr>
      <w:del w:id="5524" w:author="Adriana  Casas" w:date="2015-07-10T21:07:00Z">
        <w:r w:rsidRPr="00DD6B12" w:rsidDel="00744F7E">
          <w:rPr>
            <w:rFonts w:ascii="Times" w:hAnsi="Times"/>
            <w:color w:val="000000"/>
            <w:rPrChange w:id="5525" w:author="Adriana  Casas" w:date="2015-07-08T15:43:00Z">
              <w:rPr>
                <w:color w:val="000000"/>
              </w:rPr>
            </w:rPrChange>
          </w:rPr>
          <w:delText xml:space="preserve">·   Ganado </w:delText>
        </w:r>
        <w:r w:rsidRPr="00DD6B12" w:rsidDel="00744F7E">
          <w:rPr>
            <w:rFonts w:ascii="Times" w:hAnsi="Times"/>
            <w:b/>
            <w:color w:val="000000"/>
            <w:rPrChange w:id="5526" w:author="Adriana  Casas" w:date="2015-07-08T15:43:00Z">
              <w:rPr>
                <w:b/>
                <w:color w:val="000000"/>
              </w:rPr>
            </w:rPrChange>
          </w:rPr>
          <w:delText>semiestabulado</w:delText>
        </w:r>
        <w:r w:rsidRPr="00DD6B12" w:rsidDel="00744F7E">
          <w:rPr>
            <w:rFonts w:ascii="Times" w:hAnsi="Times"/>
            <w:color w:val="000000"/>
            <w:rPrChange w:id="5527" w:author="Adriana  Casas" w:date="2015-07-08T15:43:00Z">
              <w:rPr>
                <w:color w:val="000000"/>
              </w:rPr>
            </w:rPrChange>
          </w:rPr>
          <w:delText>: vive durante parte del año encerrado y alimentándose de forrajes, mientras que durante los meses estivales pasta libremente en áreas de montaña. Este tipo de ganado es propio también de países europeos.</w:delText>
        </w:r>
      </w:del>
    </w:p>
    <w:p w14:paraId="3FDBEE99" w14:textId="762B73DE" w:rsidR="006C738E" w:rsidRPr="00DD6B12" w:rsidDel="00744F7E" w:rsidRDefault="006C738E" w:rsidP="00DD6B12">
      <w:pPr>
        <w:spacing w:line="240" w:lineRule="auto"/>
        <w:rPr>
          <w:del w:id="5528" w:author="Adriana  Casas" w:date="2015-07-10T21:07:00Z"/>
          <w:rFonts w:ascii="Times" w:hAnsi="Times"/>
          <w:color w:val="000000"/>
          <w:rPrChange w:id="5529" w:author="Adriana  Casas" w:date="2015-07-08T15:43:00Z">
            <w:rPr>
              <w:del w:id="5530" w:author="Adriana  Casas" w:date="2015-07-10T21:07:00Z"/>
              <w:color w:val="000000"/>
            </w:rPr>
          </w:rPrChange>
        </w:rPr>
        <w:pPrChange w:id="5531" w:author="Adriana  Casas" w:date="2015-07-08T15:43:00Z">
          <w:pPr/>
        </w:pPrChange>
      </w:pPr>
      <w:del w:id="5532" w:author="Adriana  Casas" w:date="2015-07-10T21:07:00Z">
        <w:r w:rsidRPr="00DD6B12" w:rsidDel="00744F7E">
          <w:rPr>
            <w:rFonts w:ascii="Times" w:hAnsi="Times"/>
            <w:color w:val="000000"/>
            <w:rPrChange w:id="5533" w:author="Adriana  Casas" w:date="2015-07-08T15:43:00Z">
              <w:rPr>
                <w:color w:val="000000"/>
              </w:rPr>
            </w:rPrChange>
          </w:rPr>
          <w:delText xml:space="preserve">·     Ganado </w:delText>
        </w:r>
        <w:r w:rsidRPr="00DD6B12" w:rsidDel="00744F7E">
          <w:rPr>
            <w:rFonts w:ascii="Times" w:hAnsi="Times"/>
            <w:b/>
            <w:color w:val="000000"/>
            <w:rPrChange w:id="5534" w:author="Adriana  Casas" w:date="2015-07-08T15:43:00Z">
              <w:rPr>
                <w:b/>
                <w:color w:val="000000"/>
              </w:rPr>
            </w:rPrChange>
          </w:rPr>
          <w:delText>no</w:delText>
        </w:r>
        <w:r w:rsidRPr="00DD6B12" w:rsidDel="00744F7E">
          <w:rPr>
            <w:rFonts w:ascii="Times" w:hAnsi="Times"/>
            <w:color w:val="000000"/>
            <w:rPrChange w:id="5535" w:author="Adriana  Casas" w:date="2015-07-08T15:43:00Z">
              <w:rPr>
                <w:color w:val="000000"/>
              </w:rPr>
            </w:rPrChange>
          </w:rPr>
          <w:delText xml:space="preserve"> </w:delText>
        </w:r>
        <w:r w:rsidRPr="00DD6B12" w:rsidDel="00744F7E">
          <w:rPr>
            <w:rFonts w:ascii="Times" w:hAnsi="Times"/>
            <w:b/>
            <w:color w:val="000000"/>
            <w:rPrChange w:id="5536" w:author="Adriana  Casas" w:date="2015-07-08T15:43:00Z">
              <w:rPr>
                <w:b/>
                <w:color w:val="000000"/>
              </w:rPr>
            </w:rPrChange>
          </w:rPr>
          <w:delText>estabulado</w:delText>
        </w:r>
        <w:r w:rsidRPr="00DD6B12" w:rsidDel="00744F7E">
          <w:rPr>
            <w:rFonts w:ascii="Times" w:hAnsi="Times"/>
            <w:color w:val="000000"/>
            <w:rPrChange w:id="5537" w:author="Adriana  Casas" w:date="2015-07-08T15:43:00Z">
              <w:rPr>
                <w:color w:val="000000"/>
              </w:rPr>
            </w:rPrChange>
          </w:rPr>
          <w:delText xml:space="preserve">: se alimenta en exclusiva de </w:delText>
        </w:r>
        <w:r w:rsidRPr="00DD6B12" w:rsidDel="00744F7E">
          <w:rPr>
            <w:rFonts w:ascii="Times" w:hAnsi="Times"/>
            <w:b/>
            <w:color w:val="000000"/>
            <w:rPrChange w:id="5538" w:author="Adriana  Casas" w:date="2015-07-08T15:43:00Z">
              <w:rPr>
                <w:b/>
                <w:color w:val="000000"/>
              </w:rPr>
            </w:rPrChange>
          </w:rPr>
          <w:delText>pastos naturales</w:delText>
        </w:r>
        <w:r w:rsidRPr="00DD6B12" w:rsidDel="00744F7E">
          <w:rPr>
            <w:rFonts w:ascii="Times" w:hAnsi="Times"/>
            <w:color w:val="000000"/>
            <w:rPrChange w:id="5539" w:author="Adriana  Casas" w:date="2015-07-08T15:43:00Z">
              <w:rPr>
                <w:color w:val="000000"/>
              </w:rPr>
            </w:rPrChange>
          </w:rPr>
          <w:delText xml:space="preserve"> y, por ello, es propio de países en los que existen grandes extensiones de terreno como Estados Unidos, Argentina o Australia.</w:delText>
        </w:r>
      </w:del>
    </w:p>
    <w:p w14:paraId="735D3972" w14:textId="7C08FFEF" w:rsidR="00E03689" w:rsidRPr="00DD6B12" w:rsidDel="00744F7E" w:rsidRDefault="00E03689" w:rsidP="00DD6B12">
      <w:pPr>
        <w:spacing w:line="240" w:lineRule="auto"/>
        <w:rPr>
          <w:del w:id="5540" w:author="Adriana  Casas" w:date="2015-07-10T21:07:00Z"/>
          <w:rFonts w:ascii="Times" w:hAnsi="Times"/>
          <w:color w:val="000000"/>
          <w:rPrChange w:id="5541" w:author="Adriana  Casas" w:date="2015-07-08T15:43:00Z">
            <w:rPr>
              <w:del w:id="5542" w:author="Adriana  Casas" w:date="2015-07-10T21:07:00Z"/>
              <w:color w:val="000000"/>
            </w:rPr>
          </w:rPrChange>
        </w:rPr>
        <w:pPrChange w:id="5543" w:author="Adriana  Casas" w:date="2015-07-08T15:43:00Z">
          <w:pPr/>
        </w:pPrChange>
      </w:pPr>
    </w:p>
    <w:p w14:paraId="5A71D0C2" w14:textId="004F706F" w:rsidR="00E03689" w:rsidRPr="00DD6B12" w:rsidDel="00744F7E" w:rsidRDefault="00E03689" w:rsidP="00DD6B12">
      <w:pPr>
        <w:spacing w:line="240" w:lineRule="auto"/>
        <w:rPr>
          <w:del w:id="5544" w:author="Adriana  Casas" w:date="2015-07-10T21:07:00Z"/>
          <w:rFonts w:ascii="Times" w:hAnsi="Times"/>
          <w:color w:val="000000"/>
          <w:rPrChange w:id="5545" w:author="Adriana  Casas" w:date="2015-07-08T15:43:00Z">
            <w:rPr>
              <w:del w:id="5546" w:author="Adriana  Casas" w:date="2015-07-10T21:07:00Z"/>
              <w:color w:val="000000"/>
            </w:rPr>
          </w:rPrChange>
        </w:rPr>
        <w:pPrChange w:id="5547" w:author="Adriana  Casas" w:date="2015-07-08T15:43:00Z">
          <w:pPr/>
        </w:pPrChange>
      </w:pPr>
    </w:p>
    <w:p w14:paraId="5B62968A" w14:textId="02990880" w:rsidR="00E03689" w:rsidRPr="00DD6B12" w:rsidDel="00744F7E" w:rsidRDefault="00E03689" w:rsidP="00DD6B12">
      <w:pPr>
        <w:spacing w:line="240" w:lineRule="auto"/>
        <w:rPr>
          <w:del w:id="5548" w:author="Adriana  Casas" w:date="2015-07-10T21:07:00Z"/>
          <w:rFonts w:ascii="Times" w:hAnsi="Times"/>
          <w:color w:val="000000"/>
          <w:rPrChange w:id="5549" w:author="Adriana  Casas" w:date="2015-07-08T15:43:00Z">
            <w:rPr>
              <w:del w:id="5550" w:author="Adriana  Casas" w:date="2015-07-10T21:07:00Z"/>
              <w:color w:val="000000"/>
            </w:rPr>
          </w:rPrChange>
        </w:rPr>
        <w:pPrChange w:id="5551" w:author="Adriana  Casas" w:date="2015-07-08T15:43:00Z">
          <w:pPr/>
        </w:pPrChange>
      </w:pP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rsidDel="00744F7E" w14:paraId="65A3BB34" w14:textId="3AE8E0DE" w:rsidTr="006C738E">
        <w:trPr>
          <w:trHeight w:val="168"/>
          <w:del w:id="5552" w:author="Adriana  Casas" w:date="2015-07-10T21:07:00Z"/>
        </w:trPr>
        <w:tc>
          <w:tcPr>
            <w:tcW w:w="8979" w:type="dxa"/>
            <w:gridSpan w:val="2"/>
            <w:shd w:val="clear" w:color="auto" w:fill="000000"/>
          </w:tcPr>
          <w:p w14:paraId="703613D5" w14:textId="4C8C3C0F" w:rsidR="006C738E" w:rsidRPr="00DD6B12" w:rsidDel="00744F7E" w:rsidRDefault="006C738E" w:rsidP="006E29D3">
            <w:pPr>
              <w:pStyle w:val="Prrafodelista"/>
              <w:spacing w:after="0" w:line="240" w:lineRule="auto"/>
              <w:ind w:left="0"/>
              <w:rPr>
                <w:del w:id="5553" w:author="Adriana  Casas" w:date="2015-07-10T21:07:00Z"/>
                <w:rFonts w:ascii="Times" w:hAnsi="Times" w:cs="Arial"/>
                <w:b/>
                <w:sz w:val="24"/>
                <w:szCs w:val="24"/>
                <w:rPrChange w:id="5554" w:author="Adriana  Casas" w:date="2015-07-08T15:43:00Z">
                  <w:rPr>
                    <w:del w:id="5555" w:author="Adriana  Casas" w:date="2015-07-10T21:07:00Z"/>
                    <w:rFonts w:ascii="Arial" w:hAnsi="Arial" w:cs="Arial"/>
                    <w:b/>
                    <w:sz w:val="24"/>
                    <w:szCs w:val="24"/>
                  </w:rPr>
                </w:rPrChange>
              </w:rPr>
            </w:pPr>
            <w:del w:id="5556" w:author="Adriana  Casas" w:date="2015-07-10T21:07:00Z">
              <w:r w:rsidRPr="00DD6B12" w:rsidDel="00744F7E">
                <w:rPr>
                  <w:rFonts w:ascii="Times" w:hAnsi="Times" w:cs="Arial"/>
                  <w:b/>
                  <w:sz w:val="24"/>
                  <w:szCs w:val="24"/>
                  <w:rPrChange w:id="5557" w:author="Adriana  Casas" w:date="2015-07-08T15:43:00Z">
                    <w:rPr>
                      <w:rFonts w:ascii="Arial" w:hAnsi="Arial" w:cs="Arial"/>
                      <w:b/>
                      <w:sz w:val="24"/>
                      <w:szCs w:val="24"/>
                    </w:rPr>
                  </w:rPrChange>
                </w:rPr>
                <w:delText xml:space="preserve">                                                   </w:delText>
              </w:r>
              <w:r w:rsidRPr="00DD6B12" w:rsidDel="00744F7E">
                <w:rPr>
                  <w:rFonts w:ascii="Times" w:hAnsi="Times" w:cs="Arial"/>
                  <w:b/>
                  <w:sz w:val="24"/>
                  <w:szCs w:val="24"/>
                  <w:shd w:val="solid" w:color="auto" w:fill="auto"/>
                  <w:rPrChange w:id="5558" w:author="Adriana  Casas" w:date="2015-07-08T15:43:00Z">
                    <w:rPr>
                      <w:rFonts w:ascii="Arial" w:hAnsi="Arial" w:cs="Arial"/>
                      <w:b/>
                      <w:sz w:val="24"/>
                      <w:szCs w:val="24"/>
                      <w:shd w:val="solid" w:color="auto" w:fill="auto"/>
                    </w:rPr>
                  </w:rPrChange>
                </w:rPr>
                <w:delText>Practica: Recurso aprovechado</w:delText>
              </w:r>
            </w:del>
          </w:p>
        </w:tc>
      </w:tr>
      <w:tr w:rsidR="006C738E" w:rsidRPr="00DD6B12" w:rsidDel="00744F7E" w14:paraId="44F86B23" w14:textId="0B4A71E5" w:rsidTr="006C738E">
        <w:trPr>
          <w:trHeight w:val="183"/>
          <w:del w:id="5559" w:author="Adriana  Casas" w:date="2015-07-10T21:07:00Z"/>
        </w:trPr>
        <w:tc>
          <w:tcPr>
            <w:tcW w:w="2268" w:type="dxa"/>
            <w:shd w:val="clear" w:color="auto" w:fill="auto"/>
          </w:tcPr>
          <w:p w14:paraId="55519839" w14:textId="13078130" w:rsidR="006C738E" w:rsidRPr="00DD6B12" w:rsidDel="00744F7E" w:rsidRDefault="006C738E" w:rsidP="006E29D3">
            <w:pPr>
              <w:pStyle w:val="Prrafodelista"/>
              <w:spacing w:after="0" w:line="240" w:lineRule="auto"/>
              <w:ind w:left="0"/>
              <w:rPr>
                <w:del w:id="5560" w:author="Adriana  Casas" w:date="2015-07-10T21:07:00Z"/>
                <w:rFonts w:ascii="Times" w:hAnsi="Times" w:cs="Arial"/>
                <w:b/>
                <w:sz w:val="24"/>
                <w:szCs w:val="24"/>
                <w:rPrChange w:id="5561" w:author="Adriana  Casas" w:date="2015-07-08T15:43:00Z">
                  <w:rPr>
                    <w:del w:id="5562" w:author="Adriana  Casas" w:date="2015-07-10T21:07:00Z"/>
                    <w:rFonts w:ascii="Arial" w:hAnsi="Arial" w:cs="Arial"/>
                    <w:b/>
                    <w:sz w:val="24"/>
                    <w:szCs w:val="24"/>
                  </w:rPr>
                </w:rPrChange>
              </w:rPr>
            </w:pPr>
            <w:del w:id="5563" w:author="Adriana  Casas" w:date="2015-07-10T21:07:00Z">
              <w:r w:rsidRPr="00DD6B12" w:rsidDel="00744F7E">
                <w:rPr>
                  <w:rFonts w:ascii="Times" w:hAnsi="Times" w:cs="Arial"/>
                  <w:b/>
                  <w:sz w:val="24"/>
                  <w:szCs w:val="24"/>
                  <w:rPrChange w:id="5564" w:author="Adriana  Casas" w:date="2015-07-08T15:43:00Z">
                    <w:rPr>
                      <w:rFonts w:ascii="Arial" w:hAnsi="Arial" w:cs="Arial"/>
                      <w:b/>
                      <w:sz w:val="24"/>
                      <w:szCs w:val="24"/>
                    </w:rPr>
                  </w:rPrChange>
                </w:rPr>
                <w:delText>Código</w:delText>
              </w:r>
            </w:del>
          </w:p>
        </w:tc>
        <w:tc>
          <w:tcPr>
            <w:tcW w:w="6711" w:type="dxa"/>
            <w:shd w:val="clear" w:color="auto" w:fill="auto"/>
          </w:tcPr>
          <w:p w14:paraId="3649B6D9" w14:textId="402FF803" w:rsidR="006C738E" w:rsidRPr="00DD6B12" w:rsidDel="00744F7E" w:rsidRDefault="001E02A5" w:rsidP="006E29D3">
            <w:pPr>
              <w:pStyle w:val="Prrafodelista"/>
              <w:spacing w:after="0" w:line="240" w:lineRule="auto"/>
              <w:ind w:left="0"/>
              <w:rPr>
                <w:del w:id="5565" w:author="Adriana  Casas" w:date="2015-07-10T21:07:00Z"/>
                <w:rFonts w:ascii="Times" w:hAnsi="Times" w:cs="Arial"/>
                <w:b/>
                <w:sz w:val="24"/>
                <w:szCs w:val="24"/>
                <w:rPrChange w:id="5566" w:author="Adriana  Casas" w:date="2015-07-08T15:43:00Z">
                  <w:rPr>
                    <w:del w:id="5567" w:author="Adriana  Casas" w:date="2015-07-10T21:07:00Z"/>
                    <w:rFonts w:ascii="Arial" w:hAnsi="Arial" w:cs="Arial"/>
                    <w:b/>
                    <w:sz w:val="24"/>
                    <w:szCs w:val="24"/>
                  </w:rPr>
                </w:rPrChange>
              </w:rPr>
            </w:pPr>
            <w:del w:id="5568" w:author="Adriana  Casas" w:date="2015-07-10T21:07:00Z">
              <w:r w:rsidRPr="00DD6B12" w:rsidDel="00744F7E">
                <w:rPr>
                  <w:rFonts w:ascii="Times" w:hAnsi="Times" w:cs="Arial"/>
                  <w:b/>
                  <w:sz w:val="24"/>
                  <w:szCs w:val="24"/>
                  <w:rPrChange w:id="5569" w:author="Adriana  Casas" w:date="2015-07-08T15:43:00Z">
                    <w:rPr>
                      <w:rFonts w:ascii="Arial" w:hAnsi="Arial" w:cs="Arial"/>
                      <w:b/>
                      <w:sz w:val="24"/>
                      <w:szCs w:val="24"/>
                    </w:rPr>
                  </w:rPrChange>
                </w:rPr>
                <w:delText>CS_</w:delText>
              </w:r>
              <w:r w:rsidR="00F41E25" w:rsidRPr="00DD6B12" w:rsidDel="00744F7E">
                <w:rPr>
                  <w:rFonts w:ascii="Times" w:hAnsi="Times" w:cs="Arial"/>
                  <w:b/>
                  <w:sz w:val="24"/>
                  <w:szCs w:val="24"/>
                  <w:rPrChange w:id="5570" w:author="Adriana  Casas" w:date="2015-07-08T15:43:00Z">
                    <w:rPr>
                      <w:rFonts w:ascii="Arial" w:hAnsi="Arial" w:cs="Arial"/>
                      <w:b/>
                      <w:sz w:val="24"/>
                      <w:szCs w:val="24"/>
                    </w:rPr>
                  </w:rPrChange>
                </w:rPr>
                <w:delText>10_</w:delText>
              </w:r>
              <w:r w:rsidRPr="00DD6B12" w:rsidDel="00744F7E">
                <w:rPr>
                  <w:rFonts w:ascii="Times" w:hAnsi="Times" w:cs="Arial"/>
                  <w:b/>
                  <w:sz w:val="24"/>
                  <w:szCs w:val="24"/>
                  <w:rPrChange w:id="5571" w:author="Adriana  Casas" w:date="2015-07-08T15:43:00Z">
                    <w:rPr>
                      <w:rFonts w:ascii="Arial" w:hAnsi="Arial" w:cs="Arial"/>
                      <w:b/>
                      <w:sz w:val="24"/>
                      <w:szCs w:val="24"/>
                    </w:rPr>
                  </w:rPrChange>
                </w:rPr>
                <w:delText>0</w:delText>
              </w:r>
              <w:r w:rsidR="00F41E25" w:rsidRPr="00DD6B12" w:rsidDel="00744F7E">
                <w:rPr>
                  <w:rFonts w:ascii="Times" w:hAnsi="Times" w:cs="Arial"/>
                  <w:b/>
                  <w:sz w:val="24"/>
                  <w:szCs w:val="24"/>
                  <w:rPrChange w:id="5572" w:author="Adriana  Casas" w:date="2015-07-08T15:43:00Z">
                    <w:rPr>
                      <w:rFonts w:ascii="Arial" w:hAnsi="Arial" w:cs="Arial"/>
                      <w:b/>
                      <w:sz w:val="24"/>
                      <w:szCs w:val="24"/>
                    </w:rPr>
                  </w:rPrChange>
                </w:rPr>
                <w:delText>5</w:delText>
              </w:r>
              <w:r w:rsidRPr="00DD6B12" w:rsidDel="00744F7E">
                <w:rPr>
                  <w:rFonts w:ascii="Times" w:hAnsi="Times" w:cs="Arial"/>
                  <w:b/>
                  <w:sz w:val="24"/>
                  <w:szCs w:val="24"/>
                  <w:rPrChange w:id="5573" w:author="Adriana  Casas" w:date="2015-07-08T15:43:00Z">
                    <w:rPr>
                      <w:rFonts w:ascii="Arial" w:hAnsi="Arial" w:cs="Arial"/>
                      <w:b/>
                      <w:sz w:val="24"/>
                      <w:szCs w:val="24"/>
                    </w:rPr>
                  </w:rPrChange>
                </w:rPr>
                <w:delText>_CO_REC210</w:delText>
              </w:r>
            </w:del>
          </w:p>
        </w:tc>
      </w:tr>
      <w:tr w:rsidR="006C738E" w:rsidRPr="00DD6B12" w:rsidDel="00744F7E" w14:paraId="1E70BB84" w14:textId="68396427" w:rsidTr="006C738E">
        <w:trPr>
          <w:trHeight w:val="168"/>
          <w:del w:id="5574" w:author="Adriana  Casas" w:date="2015-07-10T21:07:00Z"/>
        </w:trPr>
        <w:tc>
          <w:tcPr>
            <w:tcW w:w="2268" w:type="dxa"/>
            <w:shd w:val="clear" w:color="auto" w:fill="auto"/>
          </w:tcPr>
          <w:p w14:paraId="0933026C" w14:textId="420019C2" w:rsidR="006C738E" w:rsidRPr="00DD6B12" w:rsidDel="00744F7E" w:rsidRDefault="006C738E" w:rsidP="006E29D3">
            <w:pPr>
              <w:spacing w:line="240" w:lineRule="auto"/>
              <w:rPr>
                <w:del w:id="5575" w:author="Adriana  Casas" w:date="2015-07-10T21:07:00Z"/>
                <w:rFonts w:ascii="Times" w:hAnsi="Times"/>
                <w:b/>
                <w:rPrChange w:id="5576" w:author="Adriana  Casas" w:date="2015-07-08T15:43:00Z">
                  <w:rPr>
                    <w:del w:id="5577" w:author="Adriana  Casas" w:date="2015-07-10T21:07:00Z"/>
                    <w:b/>
                  </w:rPr>
                </w:rPrChange>
              </w:rPr>
            </w:pPr>
            <w:del w:id="5578" w:author="Adriana  Casas" w:date="2015-07-10T21:07:00Z">
              <w:r w:rsidRPr="00DD6B12" w:rsidDel="00744F7E">
                <w:rPr>
                  <w:rFonts w:ascii="Times" w:hAnsi="Times"/>
                  <w:b/>
                  <w:rPrChange w:id="5579" w:author="Adriana  Casas" w:date="2015-07-08T15:43:00Z">
                    <w:rPr>
                      <w:b/>
                    </w:rPr>
                  </w:rPrChange>
                </w:rPr>
                <w:delText>Ubicación en Aula Planeta</w:delText>
              </w:r>
            </w:del>
          </w:p>
        </w:tc>
        <w:tc>
          <w:tcPr>
            <w:tcW w:w="6711" w:type="dxa"/>
            <w:shd w:val="clear" w:color="auto" w:fill="auto"/>
          </w:tcPr>
          <w:p w14:paraId="04F0A182" w14:textId="261E01D7" w:rsidR="006C738E" w:rsidRPr="00DD6B12" w:rsidDel="00744F7E" w:rsidRDefault="006C738E" w:rsidP="006E29D3">
            <w:pPr>
              <w:numPr>
                <w:ilvl w:val="0"/>
                <w:numId w:val="25"/>
              </w:numPr>
              <w:spacing w:line="240" w:lineRule="auto"/>
              <w:jc w:val="left"/>
              <w:rPr>
                <w:del w:id="5580" w:author="Adriana  Casas" w:date="2015-07-10T21:07:00Z"/>
                <w:rFonts w:ascii="Times" w:hAnsi="Times"/>
                <w:b/>
                <w:rPrChange w:id="5581" w:author="Adriana  Casas" w:date="2015-07-08T15:43:00Z">
                  <w:rPr>
                    <w:del w:id="5582" w:author="Adriana  Casas" w:date="2015-07-10T21:07:00Z"/>
                    <w:b/>
                  </w:rPr>
                </w:rPrChange>
              </w:rPr>
            </w:pPr>
            <w:del w:id="5583" w:author="Adriana  Casas" w:date="2015-07-10T21:07:00Z">
              <w:r w:rsidRPr="00DD6B12" w:rsidDel="00744F7E">
                <w:rPr>
                  <w:rFonts w:ascii="Times" w:hAnsi="Times"/>
                  <w:b/>
                  <w:rPrChange w:id="5584" w:author="Adriana  Casas" w:date="2015-07-08T15:43:00Z">
                    <w:rPr>
                      <w:b/>
                    </w:rPr>
                  </w:rPrChange>
                </w:rPr>
                <w:delText>3ESO</w:delText>
              </w:r>
              <w:r w:rsidRPr="00DD6B12" w:rsidDel="00744F7E">
                <w:rPr>
                  <w:rFonts w:ascii="Times" w:hAnsi="Times"/>
                  <w:color w:val="000000"/>
                  <w:rPrChange w:id="5585" w:author="Adriana  Casas" w:date="2015-07-08T15:43:00Z">
                    <w:rPr>
                      <w:color w:val="000000"/>
                    </w:rPr>
                  </w:rPrChange>
                </w:rPr>
                <w:delText>/Ciencias sociales/El sector primario/La agricultura</w:delText>
              </w:r>
            </w:del>
          </w:p>
        </w:tc>
      </w:tr>
      <w:tr w:rsidR="006C738E" w:rsidRPr="00DD6B12" w:rsidDel="00744F7E" w14:paraId="21C750E7" w14:textId="1FA4FB01" w:rsidTr="006C738E">
        <w:trPr>
          <w:trHeight w:val="380"/>
          <w:del w:id="5586" w:author="Adriana  Casas" w:date="2015-07-10T21:07:00Z"/>
        </w:trPr>
        <w:tc>
          <w:tcPr>
            <w:tcW w:w="2268" w:type="dxa"/>
            <w:shd w:val="clear" w:color="auto" w:fill="auto"/>
          </w:tcPr>
          <w:p w14:paraId="65D66EC6" w14:textId="7CC41E35" w:rsidR="006C738E" w:rsidRPr="00DD6B12" w:rsidDel="00744F7E" w:rsidRDefault="006C738E" w:rsidP="006E29D3">
            <w:pPr>
              <w:pStyle w:val="Prrafodelista"/>
              <w:spacing w:after="0" w:line="240" w:lineRule="auto"/>
              <w:ind w:left="0"/>
              <w:rPr>
                <w:del w:id="5587" w:author="Adriana  Casas" w:date="2015-07-10T21:07:00Z"/>
                <w:rFonts w:ascii="Times" w:hAnsi="Times" w:cs="Arial"/>
                <w:b/>
                <w:sz w:val="24"/>
                <w:szCs w:val="24"/>
                <w:rPrChange w:id="5588" w:author="Adriana  Casas" w:date="2015-07-08T15:43:00Z">
                  <w:rPr>
                    <w:del w:id="5589" w:author="Adriana  Casas" w:date="2015-07-10T21:07:00Z"/>
                    <w:rFonts w:ascii="Arial" w:hAnsi="Arial" w:cs="Arial"/>
                    <w:b/>
                    <w:sz w:val="24"/>
                    <w:szCs w:val="24"/>
                  </w:rPr>
                </w:rPrChange>
              </w:rPr>
            </w:pPr>
            <w:del w:id="5590" w:author="Adriana  Casas" w:date="2015-07-10T21:07:00Z">
              <w:r w:rsidRPr="00DD6B12" w:rsidDel="00744F7E">
                <w:rPr>
                  <w:rFonts w:ascii="Times" w:hAnsi="Times" w:cs="Arial"/>
                  <w:b/>
                  <w:sz w:val="24"/>
                  <w:szCs w:val="24"/>
                  <w:rPrChange w:id="5591" w:author="Adriana  Casas" w:date="2015-07-08T15:43:00Z">
                    <w:rPr>
                      <w:rFonts w:ascii="Arial" w:hAnsi="Arial" w:cs="Arial"/>
                      <w:b/>
                      <w:sz w:val="24"/>
                      <w:szCs w:val="24"/>
                    </w:rPr>
                  </w:rPrChange>
                </w:rPr>
                <w:delText>Título</w:delText>
              </w:r>
            </w:del>
          </w:p>
        </w:tc>
        <w:tc>
          <w:tcPr>
            <w:tcW w:w="6711" w:type="dxa"/>
            <w:shd w:val="clear" w:color="auto" w:fill="auto"/>
          </w:tcPr>
          <w:p w14:paraId="6E648821" w14:textId="2C825934" w:rsidR="006C738E" w:rsidRPr="00DD6B12" w:rsidDel="00744F7E" w:rsidRDefault="006C738E" w:rsidP="006E29D3">
            <w:pPr>
              <w:spacing w:before="100" w:beforeAutospacing="1" w:after="510" w:line="240" w:lineRule="auto"/>
              <w:rPr>
                <w:del w:id="5592" w:author="Adriana  Casas" w:date="2015-07-10T21:07:00Z"/>
                <w:rFonts w:ascii="Times" w:eastAsia="Times New Roman" w:hAnsi="Times"/>
                <w:rPrChange w:id="5593" w:author="Adriana  Casas" w:date="2015-07-08T15:43:00Z">
                  <w:rPr>
                    <w:del w:id="5594" w:author="Adriana  Casas" w:date="2015-07-10T21:07:00Z"/>
                    <w:rFonts w:eastAsia="Times New Roman"/>
                  </w:rPr>
                </w:rPrChange>
              </w:rPr>
            </w:pPr>
            <w:del w:id="5595" w:author="Adriana  Casas" w:date="2015-07-10T21:07:00Z">
              <w:r w:rsidRPr="00DD6B12" w:rsidDel="00744F7E">
                <w:rPr>
                  <w:rFonts w:ascii="Times" w:eastAsia="Times New Roman" w:hAnsi="Times"/>
                  <w:rPrChange w:id="5596" w:author="Adriana  Casas" w:date="2015-07-08T15:43:00Z">
                    <w:rPr>
                      <w:rFonts w:eastAsia="Times New Roman"/>
                    </w:rPr>
                  </w:rPrChange>
                </w:rPr>
                <w:delText>Refuerza tu aprendizaje: La ganadería</w:delText>
              </w:r>
            </w:del>
          </w:p>
        </w:tc>
      </w:tr>
      <w:tr w:rsidR="006C738E" w:rsidRPr="00DD6B12" w:rsidDel="00744F7E" w14:paraId="353AD775" w14:textId="5760EC89" w:rsidTr="006C738E">
        <w:trPr>
          <w:trHeight w:val="641"/>
          <w:del w:id="5597" w:author="Adriana  Casas" w:date="2015-07-10T21:07:00Z"/>
        </w:trPr>
        <w:tc>
          <w:tcPr>
            <w:tcW w:w="2268" w:type="dxa"/>
            <w:shd w:val="clear" w:color="auto" w:fill="auto"/>
          </w:tcPr>
          <w:p w14:paraId="76776B95" w14:textId="46EDB7D7" w:rsidR="006C738E" w:rsidRPr="00DD6B12" w:rsidDel="00744F7E" w:rsidRDefault="006C738E" w:rsidP="006E29D3">
            <w:pPr>
              <w:spacing w:line="240" w:lineRule="auto"/>
              <w:rPr>
                <w:del w:id="5598" w:author="Adriana  Casas" w:date="2015-07-10T21:07:00Z"/>
                <w:rFonts w:ascii="Times" w:hAnsi="Times"/>
                <w:rPrChange w:id="5599" w:author="Adriana  Casas" w:date="2015-07-08T15:43:00Z">
                  <w:rPr>
                    <w:del w:id="5600" w:author="Adriana  Casas" w:date="2015-07-10T21:07:00Z"/>
                  </w:rPr>
                </w:rPrChange>
              </w:rPr>
            </w:pPr>
            <w:del w:id="5601" w:author="Adriana  Casas" w:date="2015-07-10T21:07:00Z">
              <w:r w:rsidRPr="00DD6B12" w:rsidDel="00744F7E">
                <w:rPr>
                  <w:rFonts w:ascii="Times" w:hAnsi="Times"/>
                  <w:b/>
                  <w:rPrChange w:id="5602" w:author="Adriana  Casas" w:date="2015-07-08T15:43:00Z">
                    <w:rPr>
                      <w:b/>
                    </w:rPr>
                  </w:rPrChange>
                </w:rPr>
                <w:delText>Descripción</w:delText>
              </w:r>
            </w:del>
          </w:p>
        </w:tc>
        <w:tc>
          <w:tcPr>
            <w:tcW w:w="6711" w:type="dxa"/>
            <w:shd w:val="clear" w:color="auto" w:fill="auto"/>
          </w:tcPr>
          <w:p w14:paraId="5E671FC6" w14:textId="640CBAA3" w:rsidR="006C738E" w:rsidRPr="00DD6B12" w:rsidDel="00744F7E" w:rsidRDefault="006C738E" w:rsidP="006E29D3">
            <w:pPr>
              <w:spacing w:before="100" w:beforeAutospacing="1" w:after="510" w:line="240" w:lineRule="auto"/>
              <w:rPr>
                <w:del w:id="5603" w:author="Adriana  Casas" w:date="2015-07-10T21:07:00Z"/>
                <w:rFonts w:ascii="Times" w:eastAsia="Times New Roman" w:hAnsi="Times"/>
                <w:color w:val="0D3158"/>
                <w:rPrChange w:id="5604" w:author="Adriana  Casas" w:date="2015-07-08T15:43:00Z">
                  <w:rPr>
                    <w:del w:id="5605" w:author="Adriana  Casas" w:date="2015-07-10T21:07:00Z"/>
                    <w:rFonts w:eastAsia="Times New Roman"/>
                    <w:color w:val="0D3158"/>
                  </w:rPr>
                </w:rPrChange>
              </w:rPr>
            </w:pPr>
            <w:del w:id="5606" w:author="Adriana  Casas" w:date="2015-07-10T21:07:00Z">
              <w:r w:rsidRPr="00DD6B12" w:rsidDel="00744F7E">
                <w:rPr>
                  <w:rFonts w:ascii="Times" w:eastAsia="Times New Roman" w:hAnsi="Times"/>
                  <w:rPrChange w:id="5607" w:author="Adriana  Casas" w:date="2015-07-08T15:43:00Z">
                    <w:rPr>
                      <w:rFonts w:eastAsia="Times New Roman"/>
                    </w:rPr>
                  </w:rPrChange>
                </w:rPr>
                <w:delText>Actividades sobre la ganadería</w:delText>
              </w:r>
            </w:del>
          </w:p>
        </w:tc>
      </w:tr>
    </w:tbl>
    <w:p w14:paraId="2D6865E4" w14:textId="3C5F1E22" w:rsidR="00957B45" w:rsidRPr="00DD6B12" w:rsidDel="00744F7E" w:rsidRDefault="00957B45" w:rsidP="00DD6B12">
      <w:pPr>
        <w:spacing w:line="240" w:lineRule="auto"/>
        <w:rPr>
          <w:del w:id="5608" w:author="Adriana  Casas" w:date="2015-07-10T21:07:00Z"/>
          <w:rFonts w:ascii="Times" w:hAnsi="Times"/>
          <w:b/>
          <w:rPrChange w:id="5609" w:author="Adriana  Casas" w:date="2015-07-08T15:43:00Z">
            <w:rPr>
              <w:del w:id="5610" w:author="Adriana  Casas" w:date="2015-07-10T21:07:00Z"/>
              <w:b/>
            </w:rPr>
          </w:rPrChange>
        </w:rPr>
        <w:pPrChange w:id="5611" w:author="Adriana  Casas" w:date="2015-07-08T15:43:00Z">
          <w:pPr/>
        </w:pPrChange>
      </w:pPr>
    </w:p>
    <w:p w14:paraId="1919B31F" w14:textId="7ECB22A3" w:rsidR="006C738E" w:rsidRPr="00DD6B12" w:rsidDel="00744F7E" w:rsidRDefault="006C738E" w:rsidP="00DD6B12">
      <w:pPr>
        <w:spacing w:line="240" w:lineRule="auto"/>
        <w:rPr>
          <w:del w:id="5612" w:author="Adriana  Casas" w:date="2015-07-10T21:07:00Z"/>
          <w:rFonts w:ascii="Times" w:hAnsi="Times"/>
          <w:rPrChange w:id="5613" w:author="Adriana  Casas" w:date="2015-07-08T15:43:00Z">
            <w:rPr>
              <w:del w:id="5614" w:author="Adriana  Casas" w:date="2015-07-10T21:07:00Z"/>
            </w:rPr>
          </w:rPrChange>
        </w:rPr>
        <w:pPrChange w:id="5615" w:author="Adriana  Casas" w:date="2015-07-08T15:43:00Z">
          <w:pPr/>
        </w:pPrChange>
      </w:pPr>
      <w:del w:id="5616" w:author="Adriana  Casas" w:date="2015-07-10T21:07:00Z">
        <w:r w:rsidRPr="00DD6B12" w:rsidDel="00744F7E">
          <w:rPr>
            <w:rFonts w:ascii="Times" w:hAnsi="Times"/>
            <w:b/>
            <w:rPrChange w:id="5617" w:author="Adriana  Casas" w:date="2015-07-08T15:43:00Z">
              <w:rPr>
                <w:b/>
              </w:rPr>
            </w:rPrChange>
          </w:rPr>
          <w:delText xml:space="preserve">[SECCIÓN 3] </w:delText>
        </w:r>
        <w:r w:rsidRPr="00DD6B12" w:rsidDel="00744F7E">
          <w:rPr>
            <w:rFonts w:ascii="Times" w:hAnsi="Times"/>
            <w:b/>
            <w:color w:val="000000"/>
            <w:rPrChange w:id="5618" w:author="Adriana  Casas" w:date="2015-07-08T15:43:00Z">
              <w:rPr>
                <w:b/>
                <w:color w:val="000000"/>
              </w:rPr>
            </w:rPrChange>
          </w:rPr>
          <w:delText>4.1.4 La pesca</w:delText>
        </w:r>
        <w:r w:rsidRPr="00DD6B12" w:rsidDel="00744F7E">
          <w:rPr>
            <w:rFonts w:ascii="Times" w:hAnsi="Times"/>
            <w:color w:val="000000"/>
            <w:rPrChange w:id="5619" w:author="Adriana  Casas" w:date="2015-07-08T15:43:00Z">
              <w:rPr>
                <w:color w:val="000000"/>
              </w:rPr>
            </w:rPrChange>
          </w:rPr>
          <w:delText xml:space="preserve">  </w:delText>
        </w:r>
      </w:del>
    </w:p>
    <w:p w14:paraId="09F97732" w14:textId="09715B2E" w:rsidR="006C738E" w:rsidRPr="00DD6B12" w:rsidDel="00744F7E" w:rsidRDefault="006C738E" w:rsidP="00DD6B12">
      <w:pPr>
        <w:spacing w:line="240" w:lineRule="auto"/>
        <w:rPr>
          <w:del w:id="5620" w:author="Adriana  Casas" w:date="2015-07-10T21:07:00Z"/>
          <w:rFonts w:ascii="Times" w:hAnsi="Times"/>
          <w:rPrChange w:id="5621" w:author="Adriana  Casas" w:date="2015-07-08T15:43:00Z">
            <w:rPr>
              <w:del w:id="5622" w:author="Adriana  Casas" w:date="2015-07-10T21:07:00Z"/>
            </w:rPr>
          </w:rPrChange>
        </w:rPr>
        <w:pPrChange w:id="5623" w:author="Adriana  Casas" w:date="2015-07-08T15:43:00Z">
          <w:pPr/>
        </w:pPrChange>
      </w:pPr>
      <w:del w:id="5624" w:author="Adriana  Casas" w:date="2015-07-10T21:07:00Z">
        <w:r w:rsidRPr="00DD6B12" w:rsidDel="00744F7E">
          <w:rPr>
            <w:rFonts w:ascii="Times" w:hAnsi="Times"/>
            <w:color w:val="000000"/>
            <w:rPrChange w:id="5625" w:author="Adriana  Casas" w:date="2015-07-08T15:43:00Z">
              <w:rPr>
                <w:color w:val="000000"/>
              </w:rPr>
            </w:rPrChange>
          </w:rPr>
          <w:delText xml:space="preserve">La pesca es una actividad del sector primario basada en la explotación de los </w:delText>
        </w:r>
        <w:r w:rsidRPr="00DD6B12" w:rsidDel="00744F7E">
          <w:rPr>
            <w:rFonts w:ascii="Times" w:hAnsi="Times"/>
            <w:b/>
            <w:color w:val="000000"/>
            <w:rPrChange w:id="5626" w:author="Adriana  Casas" w:date="2015-07-08T15:43:00Z">
              <w:rPr>
                <w:b/>
                <w:color w:val="000000"/>
              </w:rPr>
            </w:rPrChange>
          </w:rPr>
          <w:delText>recursos animales</w:delText>
        </w:r>
        <w:r w:rsidRPr="00DD6B12" w:rsidDel="00744F7E">
          <w:rPr>
            <w:rFonts w:ascii="Times" w:hAnsi="Times"/>
            <w:color w:val="000000"/>
            <w:rPrChange w:id="5627" w:author="Adriana  Casas" w:date="2015-07-08T15:43:00Z">
              <w:rPr>
                <w:color w:val="000000"/>
              </w:rPr>
            </w:rPrChange>
          </w:rPr>
          <w:delText xml:space="preserve"> de los </w:delText>
        </w:r>
        <w:r w:rsidRPr="00DD6B12" w:rsidDel="00744F7E">
          <w:rPr>
            <w:rFonts w:ascii="Times" w:hAnsi="Times"/>
            <w:b/>
            <w:color w:val="000000"/>
            <w:rPrChange w:id="5628" w:author="Adriana  Casas" w:date="2015-07-08T15:43:00Z">
              <w:rPr>
                <w:b/>
                <w:color w:val="000000"/>
              </w:rPr>
            </w:rPrChange>
          </w:rPr>
          <w:delText>ríos</w:delText>
        </w:r>
        <w:r w:rsidRPr="00DD6B12" w:rsidDel="00744F7E">
          <w:rPr>
            <w:rFonts w:ascii="Times" w:hAnsi="Times"/>
            <w:color w:val="000000"/>
            <w:rPrChange w:id="5629" w:author="Adriana  Casas" w:date="2015-07-08T15:43:00Z">
              <w:rPr>
                <w:color w:val="000000"/>
              </w:rPr>
            </w:rPrChange>
          </w:rPr>
          <w:delText xml:space="preserve">, </w:delText>
        </w:r>
        <w:r w:rsidRPr="00DD6B12" w:rsidDel="00744F7E">
          <w:rPr>
            <w:rFonts w:ascii="Times" w:hAnsi="Times"/>
            <w:b/>
            <w:color w:val="000000"/>
            <w:rPrChange w:id="5630" w:author="Adriana  Casas" w:date="2015-07-08T15:43:00Z">
              <w:rPr>
                <w:b/>
                <w:color w:val="000000"/>
              </w:rPr>
            </w:rPrChange>
          </w:rPr>
          <w:delText>lagos</w:delText>
        </w:r>
        <w:r w:rsidRPr="00DD6B12" w:rsidDel="00744F7E">
          <w:rPr>
            <w:rFonts w:ascii="Times" w:hAnsi="Times"/>
            <w:color w:val="000000"/>
            <w:rPrChange w:id="5631" w:author="Adriana  Casas" w:date="2015-07-08T15:43:00Z">
              <w:rPr>
                <w:color w:val="000000"/>
              </w:rPr>
            </w:rPrChange>
          </w:rPr>
          <w:delText xml:space="preserve">, </w:delText>
        </w:r>
        <w:r w:rsidRPr="00DD6B12" w:rsidDel="00744F7E">
          <w:rPr>
            <w:rFonts w:ascii="Times" w:hAnsi="Times"/>
            <w:b/>
            <w:color w:val="000000"/>
            <w:rPrChange w:id="5632" w:author="Adriana  Casas" w:date="2015-07-08T15:43:00Z">
              <w:rPr>
                <w:b/>
                <w:color w:val="000000"/>
              </w:rPr>
            </w:rPrChange>
          </w:rPr>
          <w:delText>mares</w:delText>
        </w:r>
        <w:r w:rsidRPr="00DD6B12" w:rsidDel="00744F7E">
          <w:rPr>
            <w:rFonts w:ascii="Times" w:hAnsi="Times"/>
            <w:color w:val="000000"/>
            <w:rPrChange w:id="5633" w:author="Adriana  Casas" w:date="2015-07-08T15:43:00Z">
              <w:rPr>
                <w:color w:val="000000"/>
              </w:rPr>
            </w:rPrChange>
          </w:rPr>
          <w:delText xml:space="preserve"> y </w:delText>
        </w:r>
        <w:r w:rsidRPr="00DD6B12" w:rsidDel="00744F7E">
          <w:rPr>
            <w:rFonts w:ascii="Times" w:hAnsi="Times"/>
            <w:b/>
            <w:color w:val="000000"/>
            <w:rPrChange w:id="5634" w:author="Adriana  Casas" w:date="2015-07-08T15:43:00Z">
              <w:rPr>
                <w:b/>
                <w:color w:val="000000"/>
              </w:rPr>
            </w:rPrChange>
          </w:rPr>
          <w:delText>océanos</w:delText>
        </w:r>
        <w:r w:rsidRPr="00DD6B12" w:rsidDel="00744F7E">
          <w:rPr>
            <w:rFonts w:ascii="Times" w:hAnsi="Times"/>
            <w:color w:val="000000"/>
            <w:rPrChange w:id="5635" w:author="Adriana  Casas" w:date="2015-07-08T15:43:00Z">
              <w:rPr>
                <w:color w:val="000000"/>
              </w:rPr>
            </w:rPrChange>
          </w:rPr>
          <w:delText xml:space="preserve">. </w:delText>
        </w:r>
      </w:del>
    </w:p>
    <w:p w14:paraId="425E5EDA" w14:textId="4133E9FB" w:rsidR="006C738E" w:rsidRPr="00DD6B12" w:rsidDel="00744F7E" w:rsidRDefault="006C738E" w:rsidP="00DD6B12">
      <w:pPr>
        <w:spacing w:line="240" w:lineRule="auto"/>
        <w:rPr>
          <w:del w:id="5636" w:author="Adriana  Casas" w:date="2015-07-10T21:07:00Z"/>
          <w:rFonts w:ascii="Times" w:hAnsi="Times"/>
          <w:rPrChange w:id="5637" w:author="Adriana  Casas" w:date="2015-07-08T15:43:00Z">
            <w:rPr>
              <w:del w:id="5638" w:author="Adriana  Casas" w:date="2015-07-10T21:07:00Z"/>
            </w:rPr>
          </w:rPrChange>
        </w:rPr>
        <w:pPrChange w:id="5639" w:author="Adriana  Casas" w:date="2015-07-08T15:43:00Z">
          <w:pPr/>
        </w:pPrChange>
      </w:pPr>
      <w:del w:id="5640" w:author="Adriana  Casas" w:date="2015-07-10T21:07:00Z">
        <w:r w:rsidRPr="00DD6B12" w:rsidDel="00744F7E">
          <w:rPr>
            <w:rFonts w:ascii="Times" w:hAnsi="Times"/>
            <w:color w:val="000000"/>
            <w:rPrChange w:id="5641" w:author="Adriana  Casas" w:date="2015-07-08T15:43:00Z">
              <w:rPr>
                <w:color w:val="000000"/>
              </w:rPr>
            </w:rPrChange>
          </w:rPr>
          <w:delText xml:space="preserve">Las principales zonas pesqueras se encuentran en las aguas frías de los océanos </w:delText>
        </w:r>
        <w:r w:rsidRPr="00DD6B12" w:rsidDel="00744F7E">
          <w:rPr>
            <w:rFonts w:ascii="Times" w:hAnsi="Times"/>
            <w:b/>
            <w:color w:val="000000"/>
            <w:rPrChange w:id="5642" w:author="Adriana  Casas" w:date="2015-07-08T15:43:00Z">
              <w:rPr>
                <w:b/>
                <w:color w:val="000000"/>
              </w:rPr>
            </w:rPrChange>
          </w:rPr>
          <w:delText>Atlántico</w:delText>
        </w:r>
        <w:r w:rsidRPr="00DD6B12" w:rsidDel="00744F7E">
          <w:rPr>
            <w:rFonts w:ascii="Times" w:hAnsi="Times"/>
            <w:color w:val="000000"/>
            <w:rPrChange w:id="5643" w:author="Adriana  Casas" w:date="2015-07-08T15:43:00Z">
              <w:rPr>
                <w:color w:val="000000"/>
              </w:rPr>
            </w:rPrChange>
          </w:rPr>
          <w:delText xml:space="preserve"> y </w:delText>
        </w:r>
        <w:r w:rsidRPr="00DD6B12" w:rsidDel="00744F7E">
          <w:rPr>
            <w:rFonts w:ascii="Times" w:hAnsi="Times"/>
            <w:b/>
            <w:color w:val="000000"/>
            <w:rPrChange w:id="5644" w:author="Adriana  Casas" w:date="2015-07-08T15:43:00Z">
              <w:rPr>
                <w:b/>
                <w:color w:val="000000"/>
              </w:rPr>
            </w:rPrChange>
          </w:rPr>
          <w:delText>Pacífico</w:delText>
        </w:r>
        <w:r w:rsidRPr="00DD6B12" w:rsidDel="00744F7E">
          <w:rPr>
            <w:rFonts w:ascii="Times" w:hAnsi="Times"/>
            <w:color w:val="000000"/>
            <w:rPrChange w:id="5645" w:author="Adriana  Casas" w:date="2015-07-08T15:43:00Z">
              <w:rPr>
                <w:color w:val="000000"/>
              </w:rPr>
            </w:rPrChange>
          </w:rPr>
          <w:delText xml:space="preserve">. Para regular la pesca, existen </w:delText>
        </w:r>
        <w:r w:rsidRPr="00DD6B12" w:rsidDel="00744F7E">
          <w:rPr>
            <w:rFonts w:ascii="Times" w:hAnsi="Times"/>
            <w:b/>
            <w:color w:val="000000"/>
            <w:rPrChange w:id="5646" w:author="Adriana  Casas" w:date="2015-07-08T15:43:00Z">
              <w:rPr>
                <w:b/>
                <w:color w:val="000000"/>
              </w:rPr>
            </w:rPrChange>
          </w:rPr>
          <w:delText>leyes nacionales</w:delText>
        </w:r>
        <w:r w:rsidRPr="00DD6B12" w:rsidDel="00744F7E">
          <w:rPr>
            <w:rFonts w:ascii="Times" w:hAnsi="Times"/>
            <w:color w:val="000000"/>
            <w:rPrChange w:id="5647" w:author="Adriana  Casas" w:date="2015-07-08T15:43:00Z">
              <w:rPr>
                <w:color w:val="000000"/>
              </w:rPr>
            </w:rPrChange>
          </w:rPr>
          <w:delText xml:space="preserve"> e </w:delText>
        </w:r>
        <w:r w:rsidRPr="00DD6B12" w:rsidDel="00744F7E">
          <w:rPr>
            <w:rFonts w:ascii="Times" w:hAnsi="Times"/>
            <w:b/>
            <w:color w:val="000000"/>
            <w:rPrChange w:id="5648" w:author="Adriana  Casas" w:date="2015-07-08T15:43:00Z">
              <w:rPr>
                <w:b/>
                <w:color w:val="000000"/>
              </w:rPr>
            </w:rPrChange>
          </w:rPr>
          <w:delText>internacionales</w:delText>
        </w:r>
        <w:r w:rsidRPr="00DD6B12" w:rsidDel="00744F7E">
          <w:rPr>
            <w:rFonts w:ascii="Times" w:hAnsi="Times"/>
            <w:color w:val="000000"/>
            <w:rPrChange w:id="5649" w:author="Adriana  Casas" w:date="2015-07-08T15:43:00Z">
              <w:rPr>
                <w:color w:val="000000"/>
              </w:rPr>
            </w:rPrChange>
          </w:rPr>
          <w:delText xml:space="preserve"> destinadas a fijar unos períodos de capturas y delimitar las zonas donde se puede pescar para evitar la sobreexplotación de especies.</w:delText>
        </w:r>
      </w:del>
    </w:p>
    <w:tbl>
      <w:tblPr>
        <w:tblStyle w:val="44"/>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27ECD1C2" w14:textId="53CB9B42" w:rsidTr="006C738E">
        <w:trPr>
          <w:del w:id="5650" w:author="Adriana  Casas" w:date="2015-07-10T21:07:00Z"/>
        </w:trPr>
        <w:tc>
          <w:tcPr>
            <w:tcW w:w="8840" w:type="dxa"/>
            <w:gridSpan w:val="2"/>
            <w:shd w:val="clear" w:color="auto" w:fill="0D0D0D"/>
          </w:tcPr>
          <w:p w14:paraId="3969B90C" w14:textId="7FA40E75" w:rsidR="006C738E" w:rsidRPr="00DD6B12" w:rsidDel="00744F7E" w:rsidRDefault="006C738E" w:rsidP="00DD6B12">
            <w:pPr>
              <w:spacing w:line="240" w:lineRule="auto"/>
              <w:jc w:val="center"/>
              <w:rPr>
                <w:del w:id="5651" w:author="Adriana  Casas" w:date="2015-07-10T21:07:00Z"/>
                <w:rFonts w:ascii="Times" w:eastAsia="Calibri" w:hAnsi="Times"/>
                <w:b/>
                <w:color w:val="FFFFFF" w:themeColor="background1"/>
                <w:highlight w:val="none"/>
                <w:rPrChange w:id="5652" w:author="Adriana  Casas" w:date="2015-07-08T15:43:00Z">
                  <w:rPr>
                    <w:del w:id="5653" w:author="Adriana  Casas" w:date="2015-07-10T21:07:00Z"/>
                    <w:rFonts w:eastAsia="Calibri"/>
                    <w:b/>
                    <w:color w:val="FFFFFF" w:themeColor="background1"/>
                    <w:highlight w:val="none"/>
                  </w:rPr>
                </w:rPrChange>
              </w:rPr>
              <w:pPrChange w:id="5654" w:author="Adriana  Casas" w:date="2015-07-08T15:43:00Z">
                <w:pPr>
                  <w:jc w:val="center"/>
                </w:pPr>
              </w:pPrChange>
            </w:pPr>
            <w:del w:id="5655" w:author="Adriana  Casas" w:date="2015-07-10T21:07:00Z">
              <w:r w:rsidRPr="00DD6B12" w:rsidDel="00744F7E">
                <w:rPr>
                  <w:rFonts w:ascii="Times" w:eastAsia="Calibri" w:hAnsi="Times"/>
                  <w:b/>
                  <w:color w:val="FFFFFF" w:themeColor="background1"/>
                  <w:highlight w:val="none"/>
                  <w:rPrChange w:id="5656" w:author="Adriana  Casas" w:date="2015-07-08T15:43:00Z">
                    <w:rPr>
                      <w:rFonts w:eastAsia="Calibri"/>
                      <w:b/>
                      <w:color w:val="FFFFFF" w:themeColor="background1"/>
                      <w:highlight w:val="none"/>
                    </w:rPr>
                  </w:rPrChange>
                </w:rPr>
                <w:delText xml:space="preserve">Imagen (fotografía, gráfica o ilustración) </w:delText>
              </w:r>
            </w:del>
          </w:p>
        </w:tc>
      </w:tr>
      <w:tr w:rsidR="006C738E" w:rsidRPr="00DD6B12" w:rsidDel="00744F7E" w14:paraId="1886E20D" w14:textId="65649AD0" w:rsidTr="006C738E">
        <w:trPr>
          <w:del w:id="5657" w:author="Adriana  Casas" w:date="2015-07-10T21:07:00Z"/>
        </w:trPr>
        <w:tc>
          <w:tcPr>
            <w:tcW w:w="2460" w:type="dxa"/>
          </w:tcPr>
          <w:p w14:paraId="4337D57F" w14:textId="1646A2E4" w:rsidR="006C738E" w:rsidRPr="00DD6B12" w:rsidDel="00744F7E" w:rsidRDefault="006C738E" w:rsidP="00DD6B12">
            <w:pPr>
              <w:spacing w:line="240" w:lineRule="auto"/>
              <w:jc w:val="left"/>
              <w:rPr>
                <w:del w:id="5658" w:author="Adriana  Casas" w:date="2015-07-10T21:07:00Z"/>
                <w:rFonts w:ascii="Times" w:hAnsi="Times"/>
                <w:rPrChange w:id="5659" w:author="Adriana  Casas" w:date="2015-07-08T15:43:00Z">
                  <w:rPr>
                    <w:del w:id="5660" w:author="Adriana  Casas" w:date="2015-07-10T21:07:00Z"/>
                  </w:rPr>
                </w:rPrChange>
              </w:rPr>
              <w:pPrChange w:id="5661" w:author="Adriana  Casas" w:date="2015-07-08T15:43:00Z">
                <w:pPr>
                  <w:jc w:val="left"/>
                </w:pPr>
              </w:pPrChange>
            </w:pPr>
            <w:del w:id="5662" w:author="Adriana  Casas" w:date="2015-07-10T21:07:00Z">
              <w:r w:rsidRPr="00DD6B12" w:rsidDel="00744F7E">
                <w:rPr>
                  <w:rFonts w:ascii="Times" w:eastAsia="Calibri" w:hAnsi="Times" w:cs="Calibri"/>
                  <w:color w:val="000000"/>
                  <w:sz w:val="22"/>
                  <w:rPrChange w:id="5663" w:author="Adriana  Casas" w:date="2015-07-08T15:43:00Z">
                    <w:rPr>
                      <w:rFonts w:ascii="Calibri" w:eastAsia="Calibri" w:hAnsi="Calibri" w:cs="Calibri"/>
                      <w:color w:val="000000"/>
                      <w:sz w:val="22"/>
                    </w:rPr>
                  </w:rPrChange>
                </w:rPr>
                <w:delText>Código</w:delText>
              </w:r>
            </w:del>
          </w:p>
        </w:tc>
        <w:tc>
          <w:tcPr>
            <w:tcW w:w="6380" w:type="dxa"/>
          </w:tcPr>
          <w:p w14:paraId="500630B1" w14:textId="265D53CD" w:rsidR="006C738E" w:rsidRPr="00DD6B12" w:rsidDel="00744F7E" w:rsidRDefault="008B0ECB" w:rsidP="00DD6B12">
            <w:pPr>
              <w:spacing w:line="240" w:lineRule="auto"/>
              <w:jc w:val="left"/>
              <w:rPr>
                <w:del w:id="5664" w:author="Adriana  Casas" w:date="2015-07-10T21:07:00Z"/>
                <w:rFonts w:ascii="Times" w:hAnsi="Times"/>
                <w:rPrChange w:id="5665" w:author="Adriana  Casas" w:date="2015-07-08T15:43:00Z">
                  <w:rPr>
                    <w:del w:id="5666" w:author="Adriana  Casas" w:date="2015-07-10T21:07:00Z"/>
                  </w:rPr>
                </w:rPrChange>
              </w:rPr>
              <w:pPrChange w:id="5667" w:author="Adriana  Casas" w:date="2015-07-08T15:43:00Z">
                <w:pPr>
                  <w:jc w:val="left"/>
                </w:pPr>
              </w:pPrChange>
            </w:pPr>
            <w:del w:id="5668" w:author="Adriana  Casas" w:date="2015-07-10T21:07:00Z">
              <w:r w:rsidRPr="00DD6B12" w:rsidDel="00744F7E">
                <w:rPr>
                  <w:rFonts w:ascii="Times" w:eastAsia="Calibri" w:hAnsi="Times" w:cs="Calibri"/>
                  <w:color w:val="000000"/>
                  <w:sz w:val="22"/>
                  <w:rPrChange w:id="5669"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670"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671" w:author="Adriana  Casas" w:date="2015-07-08T15:43:00Z">
                    <w:rPr>
                      <w:rFonts w:ascii="Calibri" w:eastAsia="Calibri" w:hAnsi="Calibri" w:cs="Calibri"/>
                      <w:color w:val="000000"/>
                      <w:sz w:val="22"/>
                    </w:rPr>
                  </w:rPrChange>
                </w:rPr>
                <w:delText>_IMG24</w:delText>
              </w:r>
            </w:del>
          </w:p>
        </w:tc>
      </w:tr>
      <w:tr w:rsidR="006C738E" w:rsidRPr="00DD6B12" w:rsidDel="00744F7E" w14:paraId="75564CC3" w14:textId="5D7DE525" w:rsidTr="006C738E">
        <w:trPr>
          <w:del w:id="5672" w:author="Adriana  Casas" w:date="2015-07-10T21:07:00Z"/>
        </w:trPr>
        <w:tc>
          <w:tcPr>
            <w:tcW w:w="2460" w:type="dxa"/>
          </w:tcPr>
          <w:p w14:paraId="099AC7D8" w14:textId="4F77C330" w:rsidR="006C738E" w:rsidRPr="00DD6B12" w:rsidDel="00744F7E" w:rsidRDefault="006C738E" w:rsidP="00DD6B12">
            <w:pPr>
              <w:spacing w:line="240" w:lineRule="auto"/>
              <w:jc w:val="left"/>
              <w:rPr>
                <w:del w:id="5673" w:author="Adriana  Casas" w:date="2015-07-10T21:07:00Z"/>
                <w:rFonts w:ascii="Times" w:hAnsi="Times"/>
                <w:rPrChange w:id="5674" w:author="Adriana  Casas" w:date="2015-07-08T15:43:00Z">
                  <w:rPr>
                    <w:del w:id="5675" w:author="Adriana  Casas" w:date="2015-07-10T21:07:00Z"/>
                  </w:rPr>
                </w:rPrChange>
              </w:rPr>
              <w:pPrChange w:id="5676" w:author="Adriana  Casas" w:date="2015-07-08T15:43:00Z">
                <w:pPr>
                  <w:jc w:val="left"/>
                </w:pPr>
              </w:pPrChange>
            </w:pPr>
            <w:del w:id="5677" w:author="Adriana  Casas" w:date="2015-07-10T21:07:00Z">
              <w:r w:rsidRPr="00DD6B12" w:rsidDel="00744F7E">
                <w:rPr>
                  <w:rFonts w:ascii="Times" w:eastAsia="Calibri" w:hAnsi="Times" w:cs="Calibri"/>
                  <w:color w:val="000000"/>
                  <w:sz w:val="22"/>
                  <w:rPrChange w:id="5678" w:author="Adriana  Casas" w:date="2015-07-08T15:43:00Z">
                    <w:rPr>
                      <w:rFonts w:ascii="Calibri" w:eastAsia="Calibri" w:hAnsi="Calibri" w:cs="Calibri"/>
                      <w:color w:val="000000"/>
                      <w:sz w:val="22"/>
                    </w:rPr>
                  </w:rPrChange>
                </w:rPr>
                <w:delText>Descripción</w:delText>
              </w:r>
            </w:del>
          </w:p>
        </w:tc>
        <w:tc>
          <w:tcPr>
            <w:tcW w:w="6380" w:type="dxa"/>
          </w:tcPr>
          <w:p w14:paraId="11F16903" w14:textId="366861D4" w:rsidR="006C738E" w:rsidRPr="00DD6B12" w:rsidDel="00744F7E" w:rsidRDefault="006C738E" w:rsidP="00DD6B12">
            <w:pPr>
              <w:spacing w:line="240" w:lineRule="auto"/>
              <w:jc w:val="left"/>
              <w:rPr>
                <w:del w:id="5679" w:author="Adriana  Casas" w:date="2015-07-10T21:07:00Z"/>
                <w:rFonts w:ascii="Times" w:hAnsi="Times"/>
                <w:rPrChange w:id="5680" w:author="Adriana  Casas" w:date="2015-07-08T15:43:00Z">
                  <w:rPr>
                    <w:del w:id="5681" w:author="Adriana  Casas" w:date="2015-07-10T21:07:00Z"/>
                  </w:rPr>
                </w:rPrChange>
              </w:rPr>
              <w:pPrChange w:id="5682" w:author="Adriana  Casas" w:date="2015-07-08T15:43:00Z">
                <w:pPr>
                  <w:jc w:val="left"/>
                </w:pPr>
              </w:pPrChange>
            </w:pPr>
            <w:del w:id="5683" w:author="Adriana  Casas" w:date="2015-07-10T21:07:00Z">
              <w:r w:rsidRPr="00DD6B12" w:rsidDel="00744F7E">
                <w:rPr>
                  <w:rFonts w:ascii="Times" w:hAnsi="Times"/>
                  <w:noProof/>
                  <w:lang w:val="es-ES" w:eastAsia="es-ES"/>
                  <w:rPrChange w:id="5684" w:author="Adriana  Casas" w:date="2015-07-08T15:43:00Z">
                    <w:rPr>
                      <w:noProof/>
                      <w:lang w:val="es-ES" w:eastAsia="es-ES"/>
                    </w:rPr>
                  </w:rPrChange>
                </w:rPr>
                <w:drawing>
                  <wp:inline distT="114300" distB="114300" distL="114300" distR="114300" wp14:anchorId="5B97A75C" wp14:editId="63FC6B1B">
                    <wp:extent cx="1440193" cy="1154062"/>
                    <wp:effectExtent l="0" t="0" r="0" b="0"/>
                    <wp:docPr id="4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7"/>
                            <a:srcRect/>
                            <a:stretch>
                              <a:fillRect/>
                            </a:stretch>
                          </pic:blipFill>
                          <pic:spPr>
                            <a:xfrm>
                              <a:off x="0" y="0"/>
                              <a:ext cx="1440193" cy="1154062"/>
                            </a:xfrm>
                            <a:prstGeom prst="rect">
                              <a:avLst/>
                            </a:prstGeom>
                            <a:ln/>
                          </pic:spPr>
                        </pic:pic>
                      </a:graphicData>
                    </a:graphic>
                  </wp:inline>
                </w:drawing>
              </w:r>
            </w:del>
          </w:p>
        </w:tc>
      </w:tr>
      <w:tr w:rsidR="006C738E" w:rsidRPr="00DD6B12" w:rsidDel="00744F7E" w14:paraId="5533C06B" w14:textId="032835C8" w:rsidTr="006C738E">
        <w:trPr>
          <w:del w:id="5685" w:author="Adriana  Casas" w:date="2015-07-10T21:07:00Z"/>
        </w:trPr>
        <w:tc>
          <w:tcPr>
            <w:tcW w:w="2460" w:type="dxa"/>
          </w:tcPr>
          <w:p w14:paraId="0ACBC948" w14:textId="62772543" w:rsidR="006C738E" w:rsidRPr="00DD6B12" w:rsidDel="00744F7E" w:rsidRDefault="006C738E" w:rsidP="00DD6B12">
            <w:pPr>
              <w:spacing w:line="240" w:lineRule="auto"/>
              <w:jc w:val="left"/>
              <w:rPr>
                <w:del w:id="5686" w:author="Adriana  Casas" w:date="2015-07-10T21:07:00Z"/>
                <w:rFonts w:ascii="Times" w:hAnsi="Times"/>
                <w:rPrChange w:id="5687" w:author="Adriana  Casas" w:date="2015-07-08T15:43:00Z">
                  <w:rPr>
                    <w:del w:id="5688" w:author="Adriana  Casas" w:date="2015-07-10T21:07:00Z"/>
                  </w:rPr>
                </w:rPrChange>
              </w:rPr>
              <w:pPrChange w:id="5689" w:author="Adriana  Casas" w:date="2015-07-08T15:43:00Z">
                <w:pPr>
                  <w:jc w:val="left"/>
                </w:pPr>
              </w:pPrChange>
            </w:pPr>
            <w:del w:id="5690" w:author="Adriana  Casas" w:date="2015-07-10T21:07:00Z">
              <w:r w:rsidRPr="00DD6B12" w:rsidDel="00744F7E">
                <w:rPr>
                  <w:rFonts w:ascii="Times" w:eastAsia="Calibri" w:hAnsi="Times" w:cs="Calibri"/>
                  <w:color w:val="000000"/>
                  <w:sz w:val="22"/>
                  <w:rPrChange w:id="5691"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46F58D1F" w14:textId="7090EEDB" w:rsidR="006C738E" w:rsidRPr="00DD6B12" w:rsidDel="00744F7E" w:rsidRDefault="009D3AFD" w:rsidP="00DD6B12">
            <w:pPr>
              <w:spacing w:line="240" w:lineRule="auto"/>
              <w:jc w:val="left"/>
              <w:rPr>
                <w:del w:id="5692" w:author="Adriana  Casas" w:date="2015-07-10T21:07:00Z"/>
                <w:rFonts w:ascii="Times" w:hAnsi="Times"/>
                <w:rPrChange w:id="5693" w:author="Adriana  Casas" w:date="2015-07-08T15:43:00Z">
                  <w:rPr>
                    <w:del w:id="5694" w:author="Adriana  Casas" w:date="2015-07-10T21:07:00Z"/>
                  </w:rPr>
                </w:rPrChange>
              </w:rPr>
              <w:pPrChange w:id="5695" w:author="Adriana  Casas" w:date="2015-07-08T15:43:00Z">
                <w:pPr>
                  <w:jc w:val="left"/>
                </w:pPr>
              </w:pPrChange>
            </w:pPr>
            <w:del w:id="5696" w:author="Adriana  Casas" w:date="2015-07-10T21:07:00Z">
              <w:r w:rsidRPr="00DD6B12" w:rsidDel="00744F7E">
                <w:rPr>
                  <w:rFonts w:ascii="Times" w:hAnsi="Times"/>
                  <w:rPrChange w:id="5697" w:author="Adriana  Casas" w:date="2015-07-08T15:43:00Z">
                    <w:rPr/>
                  </w:rPrChange>
                </w:rPr>
                <w:fldChar w:fldCharType="begin"/>
              </w:r>
              <w:r w:rsidRPr="00DD6B12" w:rsidDel="00744F7E">
                <w:rPr>
                  <w:rFonts w:ascii="Times" w:hAnsi="Times"/>
                  <w:rPrChange w:id="5698" w:author="Adriana  Casas" w:date="2015-07-08T15:43:00Z">
                    <w:rPr/>
                  </w:rPrChange>
                </w:rPr>
                <w:delInstrText xml:space="preserve"> HYPERLINK "http://profesores.aulaplaneta.com/DNNPlayerPackages/Package14221/InfoGuion/cuadernoestudio/images_xml/CS_09_02_img8_zoom.jpg" \h </w:delInstrText>
              </w:r>
              <w:r w:rsidRPr="00DD6B12" w:rsidDel="00744F7E">
                <w:rPr>
                  <w:rFonts w:ascii="Times" w:hAnsi="Times"/>
                  <w:rPrChange w:id="5699" w:author="Adriana  Casas" w:date="2015-07-08T15:43:00Z">
                    <w:rPr/>
                  </w:rPrChange>
                </w:rPr>
                <w:fldChar w:fldCharType="separate"/>
              </w:r>
              <w:r w:rsidR="006C738E" w:rsidRPr="00DD6B12" w:rsidDel="00744F7E">
                <w:rPr>
                  <w:rFonts w:ascii="Times" w:eastAsia="Calibri" w:hAnsi="Times" w:cs="Calibri"/>
                  <w:color w:val="000000"/>
                  <w:sz w:val="22"/>
                  <w:u w:val="single"/>
                  <w:rPrChange w:id="5700" w:author="Adriana  Casas" w:date="2015-07-08T15:43:00Z">
                    <w:rPr>
                      <w:rFonts w:ascii="Calibri" w:eastAsia="Calibri" w:hAnsi="Calibri" w:cs="Calibri"/>
                      <w:color w:val="000000"/>
                      <w:sz w:val="22"/>
                      <w:u w:val="single"/>
                    </w:rPr>
                  </w:rPrChange>
                </w:rPr>
                <w:delText>http://profesores.aulaplaneta.com/DNNPlayerPackages/Package14221/InfoGuion/cuadernoestudio/images_xml/CS_09_02_img8_zoom.jpg</w:delText>
              </w:r>
              <w:r w:rsidRPr="00DD6B12" w:rsidDel="00744F7E">
                <w:rPr>
                  <w:rFonts w:ascii="Times" w:eastAsia="Calibri" w:hAnsi="Times" w:cs="Calibri"/>
                  <w:color w:val="000000"/>
                  <w:sz w:val="22"/>
                  <w:u w:val="single"/>
                  <w:rPrChange w:id="5701"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702" w:author="Adriana  Casas" w:date="2015-07-08T15:43:00Z">
                    <w:rPr/>
                  </w:rPrChange>
                </w:rPr>
                <w:fldChar w:fldCharType="begin"/>
              </w:r>
              <w:r w:rsidRPr="00DD6B12" w:rsidDel="00744F7E">
                <w:rPr>
                  <w:rFonts w:ascii="Times" w:hAnsi="Times"/>
                  <w:rPrChange w:id="5703" w:author="Adriana  Casas" w:date="2015-07-08T15:43:00Z">
                    <w:rPr/>
                  </w:rPrChange>
                </w:rPr>
                <w:delInstrText xml:space="preserve"> HYPERLINK "http://profesores.aulaplaneta.com/DNNPlayerPackages/Package14221/InfoGuion/cuadernoestudio/images_xml/CS_09_02_img8_zoom.jpg" \h </w:delInstrText>
              </w:r>
              <w:r w:rsidRPr="00DD6B12" w:rsidDel="00744F7E">
                <w:rPr>
                  <w:rFonts w:ascii="Times" w:hAnsi="Times"/>
                  <w:rPrChange w:id="5704" w:author="Adriana  Casas" w:date="2015-07-08T15:43:00Z">
                    <w:rPr/>
                  </w:rPrChange>
                </w:rPr>
                <w:fldChar w:fldCharType="separate"/>
              </w:r>
              <w:r w:rsidRPr="00DD6B12" w:rsidDel="00744F7E">
                <w:rPr>
                  <w:rFonts w:ascii="Times" w:hAnsi="Times"/>
                  <w:rPrChange w:id="5705" w:author="Adriana  Casas" w:date="2015-07-08T15:43:00Z">
                    <w:rPr/>
                  </w:rPrChange>
                </w:rPr>
                <w:fldChar w:fldCharType="end"/>
              </w:r>
            </w:del>
          </w:p>
        </w:tc>
      </w:tr>
      <w:tr w:rsidR="006C738E" w:rsidRPr="00DD6B12" w:rsidDel="00744F7E" w14:paraId="4B88EA9D" w14:textId="3AD8A63F" w:rsidTr="006C738E">
        <w:trPr>
          <w:del w:id="5706" w:author="Adriana  Casas" w:date="2015-07-10T21:07:00Z"/>
        </w:trPr>
        <w:tc>
          <w:tcPr>
            <w:tcW w:w="2460" w:type="dxa"/>
          </w:tcPr>
          <w:p w14:paraId="3D69A0C3" w14:textId="04EC7619" w:rsidR="006C738E" w:rsidRPr="00DD6B12" w:rsidDel="00744F7E" w:rsidRDefault="006C738E" w:rsidP="00DD6B12">
            <w:pPr>
              <w:spacing w:line="240" w:lineRule="auto"/>
              <w:jc w:val="left"/>
              <w:rPr>
                <w:del w:id="5707" w:author="Adriana  Casas" w:date="2015-07-10T21:07:00Z"/>
                <w:rFonts w:ascii="Times" w:hAnsi="Times"/>
                <w:rPrChange w:id="5708" w:author="Adriana  Casas" w:date="2015-07-08T15:43:00Z">
                  <w:rPr>
                    <w:del w:id="5709" w:author="Adriana  Casas" w:date="2015-07-10T21:07:00Z"/>
                  </w:rPr>
                </w:rPrChange>
              </w:rPr>
              <w:pPrChange w:id="5710" w:author="Adriana  Casas" w:date="2015-07-08T15:43:00Z">
                <w:pPr>
                  <w:jc w:val="left"/>
                </w:pPr>
              </w:pPrChange>
            </w:pPr>
            <w:del w:id="5711" w:author="Adriana  Casas" w:date="2015-07-10T21:07:00Z">
              <w:r w:rsidRPr="00DD6B12" w:rsidDel="00744F7E">
                <w:rPr>
                  <w:rFonts w:ascii="Times" w:eastAsia="Calibri" w:hAnsi="Times" w:cs="Calibri"/>
                  <w:color w:val="000000"/>
                  <w:sz w:val="22"/>
                  <w:rPrChange w:id="5712" w:author="Adriana  Casas" w:date="2015-07-08T15:43:00Z">
                    <w:rPr>
                      <w:rFonts w:ascii="Calibri" w:eastAsia="Calibri" w:hAnsi="Calibri" w:cs="Calibri"/>
                      <w:color w:val="000000"/>
                      <w:sz w:val="22"/>
                    </w:rPr>
                  </w:rPrChange>
                </w:rPr>
                <w:delText>Pie de imagen</w:delText>
              </w:r>
            </w:del>
          </w:p>
        </w:tc>
        <w:tc>
          <w:tcPr>
            <w:tcW w:w="6380" w:type="dxa"/>
          </w:tcPr>
          <w:p w14:paraId="18493527" w14:textId="0D16B2DE" w:rsidR="006C738E" w:rsidRPr="00DD6B12" w:rsidDel="00744F7E" w:rsidRDefault="006C738E" w:rsidP="00DD6B12">
            <w:pPr>
              <w:spacing w:line="240" w:lineRule="auto"/>
              <w:jc w:val="left"/>
              <w:rPr>
                <w:del w:id="5713" w:author="Adriana  Casas" w:date="2015-07-10T21:07:00Z"/>
                <w:rFonts w:ascii="Times" w:hAnsi="Times"/>
                <w:rPrChange w:id="5714" w:author="Adriana  Casas" w:date="2015-07-08T15:43:00Z">
                  <w:rPr>
                    <w:del w:id="5715" w:author="Adriana  Casas" w:date="2015-07-10T21:07:00Z"/>
                  </w:rPr>
                </w:rPrChange>
              </w:rPr>
              <w:pPrChange w:id="5716" w:author="Adriana  Casas" w:date="2015-07-08T15:43:00Z">
                <w:pPr>
                  <w:jc w:val="left"/>
                </w:pPr>
              </w:pPrChange>
            </w:pPr>
            <w:del w:id="5717" w:author="Adriana  Casas" w:date="2015-07-10T21:07:00Z">
              <w:r w:rsidRPr="00DD6B12" w:rsidDel="00744F7E">
                <w:rPr>
                  <w:rFonts w:ascii="Times" w:eastAsia="Calibri" w:hAnsi="Times" w:cs="Calibri"/>
                  <w:color w:val="000000"/>
                  <w:sz w:val="22"/>
                  <w:rPrChange w:id="5718" w:author="Adriana  Casas" w:date="2015-07-08T15:43:00Z">
                    <w:rPr>
                      <w:rFonts w:ascii="Calibri" w:eastAsia="Calibri" w:hAnsi="Calibri" w:cs="Calibri"/>
                      <w:color w:val="000000"/>
                      <w:sz w:val="22"/>
                    </w:rPr>
                  </w:rPrChange>
                </w:rPr>
                <w:delText>Los caladeros más importantes suelen encontrarse en zonas de plataforma continental (como el mar del Norte), en zonas de contacto de corrientes marinas frías y cálidas (como las costas de Terranova) o en áreas de litoral donde abunda el plancton vegetal (como las costas occidentales de América del Sur).</w:delText>
              </w:r>
            </w:del>
          </w:p>
        </w:tc>
      </w:tr>
    </w:tbl>
    <w:p w14:paraId="5E9D73E2" w14:textId="409E37FC" w:rsidR="006C738E" w:rsidRPr="00DD6B12" w:rsidDel="00744F7E" w:rsidRDefault="006C738E" w:rsidP="00DD6B12">
      <w:pPr>
        <w:spacing w:line="240" w:lineRule="auto"/>
        <w:rPr>
          <w:del w:id="5719" w:author="Adriana  Casas" w:date="2015-07-10T21:07:00Z"/>
          <w:rFonts w:ascii="Times" w:hAnsi="Times"/>
          <w:rPrChange w:id="5720" w:author="Adriana  Casas" w:date="2015-07-08T15:43:00Z">
            <w:rPr>
              <w:del w:id="5721" w:author="Adriana  Casas" w:date="2015-07-10T21:07:00Z"/>
            </w:rPr>
          </w:rPrChange>
        </w:rPr>
        <w:pPrChange w:id="5722" w:author="Adriana  Casas" w:date="2015-07-08T15:43:00Z">
          <w:pPr/>
        </w:pPrChange>
      </w:pPr>
      <w:del w:id="5723" w:author="Adriana  Casas" w:date="2015-07-10T21:07:00Z">
        <w:r w:rsidRPr="00DD6B12" w:rsidDel="00744F7E">
          <w:rPr>
            <w:rFonts w:ascii="Times" w:hAnsi="Times"/>
            <w:color w:val="000000"/>
            <w:rPrChange w:id="5724" w:author="Adriana  Casas" w:date="2015-07-08T15:43:00Z">
              <w:rPr>
                <w:color w:val="000000"/>
              </w:rPr>
            </w:rPrChange>
          </w:rPr>
          <w:delText xml:space="preserve"> </w:delText>
        </w:r>
      </w:del>
    </w:p>
    <w:p w14:paraId="59737FB0" w14:textId="14F9D01F" w:rsidR="006C738E" w:rsidRPr="00DD6B12" w:rsidDel="00744F7E" w:rsidRDefault="006C738E" w:rsidP="00DD6B12">
      <w:pPr>
        <w:spacing w:line="240" w:lineRule="auto"/>
        <w:rPr>
          <w:del w:id="5725" w:author="Adriana  Casas" w:date="2015-07-10T21:07:00Z"/>
          <w:rFonts w:ascii="Times" w:hAnsi="Times"/>
          <w:rPrChange w:id="5726" w:author="Adriana  Casas" w:date="2015-07-08T15:43:00Z">
            <w:rPr>
              <w:del w:id="5727" w:author="Adriana  Casas" w:date="2015-07-10T21:07:00Z"/>
            </w:rPr>
          </w:rPrChange>
        </w:rPr>
        <w:pPrChange w:id="5728" w:author="Adriana  Casas" w:date="2015-07-08T15:43:00Z">
          <w:pPr/>
        </w:pPrChange>
      </w:pPr>
      <w:del w:id="5729" w:author="Adriana  Casas" w:date="2015-07-10T21:07:00Z">
        <w:r w:rsidRPr="00DD6B12" w:rsidDel="00744F7E">
          <w:rPr>
            <w:rFonts w:ascii="Times" w:hAnsi="Times"/>
            <w:b/>
            <w:color w:val="000000"/>
            <w:rPrChange w:id="5730" w:author="Adriana  Casas" w:date="2015-07-08T15:43:00Z">
              <w:rPr>
                <w:b/>
                <w:color w:val="000000"/>
              </w:rPr>
            </w:rPrChange>
          </w:rPr>
          <w:delText>Los tipos de pesca</w:delText>
        </w:r>
      </w:del>
    </w:p>
    <w:p w14:paraId="3EF673EE" w14:textId="3229196E" w:rsidR="006C738E" w:rsidRPr="00DD6B12" w:rsidDel="00744F7E" w:rsidRDefault="006C738E" w:rsidP="00DD6B12">
      <w:pPr>
        <w:spacing w:line="240" w:lineRule="auto"/>
        <w:rPr>
          <w:del w:id="5731" w:author="Adriana  Casas" w:date="2015-07-10T21:07:00Z"/>
          <w:rFonts w:ascii="Times" w:hAnsi="Times"/>
          <w:rPrChange w:id="5732" w:author="Adriana  Casas" w:date="2015-07-08T15:43:00Z">
            <w:rPr>
              <w:del w:id="5733" w:author="Adriana  Casas" w:date="2015-07-10T21:07:00Z"/>
            </w:rPr>
          </w:rPrChange>
        </w:rPr>
        <w:pPrChange w:id="5734" w:author="Adriana  Casas" w:date="2015-07-08T15:43:00Z">
          <w:pPr/>
        </w:pPrChange>
      </w:pPr>
      <w:del w:id="5735" w:author="Adriana  Casas" w:date="2015-07-10T21:07:00Z">
        <w:r w:rsidRPr="00DD6B12" w:rsidDel="00744F7E">
          <w:rPr>
            <w:rFonts w:ascii="Times" w:hAnsi="Times"/>
            <w:color w:val="000000"/>
            <w:rPrChange w:id="5736" w:author="Adriana  Casas" w:date="2015-07-08T15:43:00Z">
              <w:rPr>
                <w:color w:val="000000"/>
              </w:rPr>
            </w:rPrChange>
          </w:rPr>
          <w:delText xml:space="preserve">La </w:delText>
        </w:r>
        <w:r w:rsidRPr="00DD6B12" w:rsidDel="00744F7E">
          <w:rPr>
            <w:rFonts w:ascii="Times" w:hAnsi="Times"/>
            <w:b/>
            <w:color w:val="000000"/>
            <w:rPrChange w:id="5737" w:author="Adriana  Casas" w:date="2015-07-08T15:43:00Z">
              <w:rPr>
                <w:b/>
                <w:color w:val="000000"/>
              </w:rPr>
            </w:rPrChange>
          </w:rPr>
          <w:delText>explotación</w:delText>
        </w:r>
        <w:r w:rsidRPr="00DD6B12" w:rsidDel="00744F7E">
          <w:rPr>
            <w:rFonts w:ascii="Times" w:hAnsi="Times"/>
            <w:color w:val="000000"/>
            <w:rPrChange w:id="5738" w:author="Adriana  Casas" w:date="2015-07-08T15:43:00Z">
              <w:rPr>
                <w:color w:val="000000"/>
              </w:rPr>
            </w:rPrChange>
          </w:rPr>
          <w:delText xml:space="preserve"> de las aguas marinas y continentales suele clasificarse en:</w:delText>
        </w:r>
      </w:del>
    </w:p>
    <w:p w14:paraId="0FCA4802" w14:textId="01EA5E12" w:rsidR="006C738E" w:rsidRPr="00DD6B12" w:rsidDel="00744F7E" w:rsidRDefault="006C738E" w:rsidP="00DD6B12">
      <w:pPr>
        <w:spacing w:line="240" w:lineRule="auto"/>
        <w:rPr>
          <w:del w:id="5739" w:author="Adriana  Casas" w:date="2015-07-10T21:07:00Z"/>
          <w:rFonts w:ascii="Times" w:hAnsi="Times"/>
          <w:rPrChange w:id="5740" w:author="Adriana  Casas" w:date="2015-07-08T15:43:00Z">
            <w:rPr>
              <w:del w:id="5741" w:author="Adriana  Casas" w:date="2015-07-10T21:07:00Z"/>
            </w:rPr>
          </w:rPrChange>
        </w:rPr>
        <w:pPrChange w:id="5742" w:author="Adriana  Casas" w:date="2015-07-08T15:43:00Z">
          <w:pPr/>
        </w:pPrChange>
      </w:pPr>
      <w:del w:id="5743" w:author="Adriana  Casas" w:date="2015-07-10T21:07:00Z">
        <w:r w:rsidRPr="00DD6B12" w:rsidDel="00744F7E">
          <w:rPr>
            <w:rFonts w:ascii="Times" w:hAnsi="Times"/>
            <w:color w:val="000000"/>
            <w:rPrChange w:id="5744" w:author="Adriana  Casas" w:date="2015-07-08T15:43:00Z">
              <w:rPr>
                <w:color w:val="000000"/>
              </w:rPr>
            </w:rPrChange>
          </w:rPr>
          <w:delText xml:space="preserve">·         La pesca </w:delText>
        </w:r>
        <w:r w:rsidRPr="00DD6B12" w:rsidDel="00744F7E">
          <w:rPr>
            <w:rFonts w:ascii="Times" w:hAnsi="Times"/>
            <w:b/>
            <w:color w:val="000000"/>
            <w:rPrChange w:id="5745" w:author="Adriana  Casas" w:date="2015-07-08T15:43:00Z">
              <w:rPr>
                <w:b/>
                <w:color w:val="000000"/>
              </w:rPr>
            </w:rPrChange>
          </w:rPr>
          <w:delText>artesanal</w:delText>
        </w:r>
        <w:r w:rsidRPr="00DD6B12" w:rsidDel="00744F7E">
          <w:rPr>
            <w:rFonts w:ascii="Times" w:hAnsi="Times"/>
            <w:color w:val="000000"/>
            <w:rPrChange w:id="5746" w:author="Adriana  Casas" w:date="2015-07-08T15:43:00Z">
              <w:rPr>
                <w:color w:val="000000"/>
              </w:rPr>
            </w:rPrChange>
          </w:rPr>
          <w:delText>: explota zonas litorales propias de países poco desarrolladas. Se define por una producción escasa y pensada, en principio, para el autoconsumo.</w:delText>
        </w:r>
      </w:del>
    </w:p>
    <w:p w14:paraId="5E392055" w14:textId="43A7283C" w:rsidR="006C738E" w:rsidRPr="00DD6B12" w:rsidDel="00744F7E" w:rsidRDefault="006C738E" w:rsidP="00DD6B12">
      <w:pPr>
        <w:spacing w:line="240" w:lineRule="auto"/>
        <w:rPr>
          <w:del w:id="5747" w:author="Adriana  Casas" w:date="2015-07-10T21:07:00Z"/>
          <w:rFonts w:ascii="Times" w:hAnsi="Times"/>
          <w:rPrChange w:id="5748" w:author="Adriana  Casas" w:date="2015-07-08T15:43:00Z">
            <w:rPr>
              <w:del w:id="5749" w:author="Adriana  Casas" w:date="2015-07-10T21:07:00Z"/>
            </w:rPr>
          </w:rPrChange>
        </w:rPr>
        <w:pPrChange w:id="5750" w:author="Adriana  Casas" w:date="2015-07-08T15:43:00Z">
          <w:pPr/>
        </w:pPrChange>
      </w:pPr>
      <w:del w:id="5751" w:author="Adriana  Casas" w:date="2015-07-10T21:07:00Z">
        <w:r w:rsidRPr="00DD6B12" w:rsidDel="00744F7E">
          <w:rPr>
            <w:rFonts w:ascii="Times" w:hAnsi="Times"/>
            <w:color w:val="000000"/>
            <w:rPrChange w:id="5752" w:author="Adriana  Casas" w:date="2015-07-08T15:43:00Z">
              <w:rPr>
                <w:color w:val="000000"/>
              </w:rPr>
            </w:rPrChange>
          </w:rPr>
          <w:delText xml:space="preserve">·         La pesca </w:delText>
        </w:r>
        <w:r w:rsidRPr="00DD6B12" w:rsidDel="00744F7E">
          <w:rPr>
            <w:rFonts w:ascii="Times" w:hAnsi="Times"/>
            <w:b/>
            <w:color w:val="000000"/>
            <w:rPrChange w:id="5753" w:author="Adriana  Casas" w:date="2015-07-08T15:43:00Z">
              <w:rPr>
                <w:b/>
                <w:color w:val="000000"/>
              </w:rPr>
            </w:rPrChange>
          </w:rPr>
          <w:delText>industrial</w:delText>
        </w:r>
        <w:r w:rsidRPr="00DD6B12" w:rsidDel="00744F7E">
          <w:rPr>
            <w:rFonts w:ascii="Times" w:hAnsi="Times"/>
            <w:color w:val="000000"/>
            <w:rPrChange w:id="5754" w:author="Adriana  Casas" w:date="2015-07-08T15:43:00Z">
              <w:rPr>
                <w:color w:val="000000"/>
              </w:rPr>
            </w:rPrChange>
          </w:rPr>
          <w:delText>: en función de la zona de pesca se distingue entre:</w:delText>
        </w:r>
      </w:del>
    </w:p>
    <w:p w14:paraId="509A5224" w14:textId="5E7AC8A0" w:rsidR="006C738E" w:rsidRPr="00DD6B12" w:rsidDel="00744F7E" w:rsidRDefault="006C738E" w:rsidP="00DD6B12">
      <w:pPr>
        <w:spacing w:line="240" w:lineRule="auto"/>
        <w:rPr>
          <w:del w:id="5755" w:author="Adriana  Casas" w:date="2015-07-10T21:07:00Z"/>
          <w:rFonts w:ascii="Times" w:hAnsi="Times"/>
          <w:rPrChange w:id="5756" w:author="Adriana  Casas" w:date="2015-07-08T15:43:00Z">
            <w:rPr>
              <w:del w:id="5757" w:author="Adriana  Casas" w:date="2015-07-10T21:07:00Z"/>
            </w:rPr>
          </w:rPrChange>
        </w:rPr>
        <w:pPrChange w:id="5758" w:author="Adriana  Casas" w:date="2015-07-08T15:43:00Z">
          <w:pPr/>
        </w:pPrChange>
      </w:pPr>
      <w:del w:id="5759" w:author="Adriana  Casas" w:date="2015-07-10T21:07:00Z">
        <w:r w:rsidRPr="00DD6B12" w:rsidDel="00744F7E">
          <w:rPr>
            <w:rFonts w:ascii="Times" w:hAnsi="Times"/>
            <w:color w:val="000000"/>
            <w:rPrChange w:id="5760" w:author="Adriana  Casas" w:date="2015-07-08T15:43:00Z">
              <w:rPr>
                <w:color w:val="000000"/>
              </w:rPr>
            </w:rPrChange>
          </w:rPr>
          <w:delText xml:space="preserve"> La pesca de </w:delText>
        </w:r>
        <w:r w:rsidRPr="00DD6B12" w:rsidDel="00744F7E">
          <w:rPr>
            <w:rFonts w:ascii="Times" w:hAnsi="Times"/>
            <w:b/>
            <w:color w:val="000000"/>
            <w:rPrChange w:id="5761" w:author="Adriana  Casas" w:date="2015-07-08T15:43:00Z">
              <w:rPr>
                <w:b/>
                <w:color w:val="000000"/>
              </w:rPr>
            </w:rPrChange>
          </w:rPr>
          <w:delText>bajura</w:delText>
        </w:r>
        <w:r w:rsidRPr="00DD6B12" w:rsidDel="00744F7E">
          <w:rPr>
            <w:rFonts w:ascii="Times" w:hAnsi="Times"/>
            <w:color w:val="000000"/>
            <w:rPrChange w:id="5762" w:author="Adriana  Casas" w:date="2015-07-08T15:43:00Z">
              <w:rPr>
                <w:color w:val="000000"/>
              </w:rPr>
            </w:rPrChange>
          </w:rPr>
          <w:delText xml:space="preserve">: explota las zonas </w:delText>
        </w:r>
        <w:r w:rsidRPr="00DD6B12" w:rsidDel="00744F7E">
          <w:rPr>
            <w:rFonts w:ascii="Times" w:hAnsi="Times"/>
            <w:b/>
            <w:color w:val="000000"/>
            <w:rPrChange w:id="5763" w:author="Adriana  Casas" w:date="2015-07-08T15:43:00Z">
              <w:rPr>
                <w:b/>
                <w:color w:val="000000"/>
              </w:rPr>
            </w:rPrChange>
          </w:rPr>
          <w:delText>litorales</w:delText>
        </w:r>
        <w:r w:rsidRPr="00DD6B12" w:rsidDel="00744F7E">
          <w:rPr>
            <w:rFonts w:ascii="Times" w:hAnsi="Times"/>
            <w:color w:val="000000"/>
            <w:rPrChange w:id="5764" w:author="Adriana  Casas" w:date="2015-07-08T15:43:00Z">
              <w:rPr>
                <w:color w:val="000000"/>
              </w:rPr>
            </w:rPrChange>
          </w:rPr>
          <w:delText xml:space="preserve">, utiliza barcos pequeños y provee a las </w:delText>
        </w:r>
        <w:r w:rsidRPr="00DD6B12" w:rsidDel="00744F7E">
          <w:rPr>
            <w:rFonts w:ascii="Times" w:hAnsi="Times"/>
            <w:b/>
            <w:color w:val="000000"/>
            <w:rPrChange w:id="5765" w:author="Adriana  Casas" w:date="2015-07-08T15:43:00Z">
              <w:rPr>
                <w:b/>
                <w:color w:val="000000"/>
              </w:rPr>
            </w:rPrChange>
          </w:rPr>
          <w:delText>lonjas</w:delText>
        </w:r>
        <w:r w:rsidRPr="00DD6B12" w:rsidDel="00744F7E">
          <w:rPr>
            <w:rFonts w:ascii="Times" w:hAnsi="Times"/>
            <w:color w:val="000000"/>
            <w:rPrChange w:id="5766" w:author="Adriana  Casas" w:date="2015-07-08T15:43:00Z">
              <w:rPr>
                <w:color w:val="000000"/>
              </w:rPr>
            </w:rPrChange>
          </w:rPr>
          <w:delText>.</w:delText>
        </w:r>
      </w:del>
    </w:p>
    <w:p w14:paraId="4B4E132F" w14:textId="148BC926" w:rsidR="006C738E" w:rsidRPr="00DD6B12" w:rsidDel="00744F7E" w:rsidRDefault="006C738E" w:rsidP="00DD6B12">
      <w:pPr>
        <w:spacing w:line="240" w:lineRule="auto"/>
        <w:rPr>
          <w:del w:id="5767" w:author="Adriana  Casas" w:date="2015-07-10T21:07:00Z"/>
          <w:rFonts w:ascii="Times" w:hAnsi="Times"/>
          <w:rPrChange w:id="5768" w:author="Adriana  Casas" w:date="2015-07-08T15:43:00Z">
            <w:rPr>
              <w:del w:id="5769" w:author="Adriana  Casas" w:date="2015-07-10T21:07:00Z"/>
            </w:rPr>
          </w:rPrChange>
        </w:rPr>
        <w:pPrChange w:id="5770" w:author="Adriana  Casas" w:date="2015-07-08T15:43:00Z">
          <w:pPr/>
        </w:pPrChange>
      </w:pPr>
      <w:del w:id="5771" w:author="Adriana  Casas" w:date="2015-07-10T21:07:00Z">
        <w:r w:rsidRPr="00DD6B12" w:rsidDel="00744F7E">
          <w:rPr>
            <w:rFonts w:ascii="Times" w:hAnsi="Times"/>
            <w:color w:val="000000"/>
            <w:rPrChange w:id="5772" w:author="Adriana  Casas" w:date="2015-07-08T15:43:00Z">
              <w:rPr>
                <w:color w:val="000000"/>
              </w:rPr>
            </w:rPrChange>
          </w:rPr>
          <w:delText xml:space="preserve">ü  La pesca de </w:delText>
        </w:r>
        <w:r w:rsidRPr="00DD6B12" w:rsidDel="00744F7E">
          <w:rPr>
            <w:rFonts w:ascii="Times" w:hAnsi="Times"/>
            <w:b/>
            <w:color w:val="000000"/>
            <w:rPrChange w:id="5773" w:author="Adriana  Casas" w:date="2015-07-08T15:43:00Z">
              <w:rPr>
                <w:b/>
                <w:color w:val="000000"/>
              </w:rPr>
            </w:rPrChange>
          </w:rPr>
          <w:delText>altura</w:delText>
        </w:r>
        <w:r w:rsidRPr="00DD6B12" w:rsidDel="00744F7E">
          <w:rPr>
            <w:rFonts w:ascii="Times" w:hAnsi="Times"/>
            <w:color w:val="000000"/>
            <w:rPrChange w:id="5774" w:author="Adriana  Casas" w:date="2015-07-08T15:43:00Z">
              <w:rPr>
                <w:color w:val="000000"/>
              </w:rPr>
            </w:rPrChange>
          </w:rPr>
          <w:delText xml:space="preserve">: explota los </w:delText>
        </w:r>
        <w:r w:rsidRPr="00DD6B12" w:rsidDel="00744F7E">
          <w:rPr>
            <w:rFonts w:ascii="Times" w:hAnsi="Times"/>
            <w:b/>
            <w:color w:val="000000"/>
            <w:rPrChange w:id="5775" w:author="Adriana  Casas" w:date="2015-07-08T15:43:00Z">
              <w:rPr>
                <w:b/>
                <w:color w:val="000000"/>
              </w:rPr>
            </w:rPrChange>
          </w:rPr>
          <w:delText>caladeros</w:delText>
        </w:r>
        <w:r w:rsidRPr="00DD6B12" w:rsidDel="00744F7E">
          <w:rPr>
            <w:rFonts w:ascii="Times" w:hAnsi="Times"/>
            <w:color w:val="000000"/>
            <w:rPrChange w:id="5776" w:author="Adriana  Casas" w:date="2015-07-08T15:43:00Z">
              <w:rPr>
                <w:color w:val="000000"/>
              </w:rPr>
            </w:rPrChange>
          </w:rPr>
          <w:delText xml:space="preserve"> situados en </w:delText>
        </w:r>
        <w:r w:rsidRPr="00DD6B12" w:rsidDel="00744F7E">
          <w:rPr>
            <w:rFonts w:ascii="Times" w:hAnsi="Times"/>
            <w:b/>
            <w:color w:val="000000"/>
            <w:rPrChange w:id="5777" w:author="Adriana  Casas" w:date="2015-07-08T15:43:00Z">
              <w:rPr>
                <w:b/>
                <w:color w:val="000000"/>
              </w:rPr>
            </w:rPrChange>
          </w:rPr>
          <w:delText>alta mar</w:delText>
        </w:r>
        <w:r w:rsidRPr="00DD6B12" w:rsidDel="00744F7E">
          <w:rPr>
            <w:rFonts w:ascii="Times" w:hAnsi="Times"/>
            <w:color w:val="000000"/>
            <w:rPrChange w:id="5778" w:author="Adriana  Casas" w:date="2015-07-08T15:43:00Z">
              <w:rPr>
                <w:color w:val="000000"/>
              </w:rPr>
            </w:rPrChange>
          </w:rPr>
          <w:delText xml:space="preserve">, utiliza barcos grandes equipados con alta tecnología (radar, sonar, etc.) y con grandes frigoríficos para conservar las capturas, y puede ser para consumo interno o para </w:delText>
        </w:r>
        <w:r w:rsidRPr="00DD6B12" w:rsidDel="00744F7E">
          <w:rPr>
            <w:rFonts w:ascii="Times" w:hAnsi="Times"/>
            <w:b/>
            <w:color w:val="000000"/>
            <w:rPrChange w:id="5779" w:author="Adriana  Casas" w:date="2015-07-08T15:43:00Z">
              <w:rPr>
                <w:b/>
                <w:color w:val="000000"/>
              </w:rPr>
            </w:rPrChange>
          </w:rPr>
          <w:delText>exportación</w:delText>
        </w:r>
        <w:r w:rsidRPr="00DD6B12" w:rsidDel="00744F7E">
          <w:rPr>
            <w:rFonts w:ascii="Times" w:hAnsi="Times"/>
            <w:color w:val="000000"/>
            <w:rPrChange w:id="5780" w:author="Adriana  Casas" w:date="2015-07-08T15:43:00Z">
              <w:rPr>
                <w:color w:val="000000"/>
              </w:rPr>
            </w:rPrChange>
          </w:rPr>
          <w:delText>.</w:delText>
        </w:r>
      </w:del>
    </w:p>
    <w:tbl>
      <w:tblPr>
        <w:tblStyle w:val="4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54B2B768" w14:textId="77492511" w:rsidTr="006C738E">
        <w:trPr>
          <w:del w:id="5781" w:author="Adriana  Casas" w:date="2015-07-10T21:07:00Z"/>
        </w:trPr>
        <w:tc>
          <w:tcPr>
            <w:tcW w:w="8840" w:type="dxa"/>
            <w:gridSpan w:val="2"/>
            <w:shd w:val="clear" w:color="auto" w:fill="0D0D0D"/>
          </w:tcPr>
          <w:p w14:paraId="0D42BF54" w14:textId="51B06615" w:rsidR="006C738E" w:rsidRPr="00DD6B12" w:rsidDel="00744F7E" w:rsidRDefault="006C738E" w:rsidP="00DD6B12">
            <w:pPr>
              <w:spacing w:line="240" w:lineRule="auto"/>
              <w:jc w:val="center"/>
              <w:rPr>
                <w:del w:id="5782" w:author="Adriana  Casas" w:date="2015-07-10T21:07:00Z"/>
                <w:rFonts w:ascii="Times" w:eastAsia="Calibri" w:hAnsi="Times"/>
                <w:b/>
                <w:color w:val="FFFFFF" w:themeColor="background1"/>
                <w:highlight w:val="none"/>
                <w:rPrChange w:id="5783" w:author="Adriana  Casas" w:date="2015-07-08T15:43:00Z">
                  <w:rPr>
                    <w:del w:id="5784" w:author="Adriana  Casas" w:date="2015-07-10T21:07:00Z"/>
                    <w:rFonts w:eastAsia="Calibri"/>
                    <w:b/>
                    <w:color w:val="FFFFFF" w:themeColor="background1"/>
                    <w:highlight w:val="none"/>
                  </w:rPr>
                </w:rPrChange>
              </w:rPr>
              <w:pPrChange w:id="5785" w:author="Adriana  Casas" w:date="2015-07-08T15:43:00Z">
                <w:pPr>
                  <w:jc w:val="center"/>
                </w:pPr>
              </w:pPrChange>
            </w:pPr>
            <w:del w:id="5786" w:author="Adriana  Casas" w:date="2015-07-10T21:07:00Z">
              <w:r w:rsidRPr="00DD6B12" w:rsidDel="00744F7E">
                <w:rPr>
                  <w:rFonts w:ascii="Times" w:eastAsia="Calibri" w:hAnsi="Times"/>
                  <w:b/>
                  <w:color w:val="FFFFFF" w:themeColor="background1"/>
                  <w:highlight w:val="none"/>
                  <w:rPrChange w:id="5787" w:author="Adriana  Casas" w:date="2015-07-08T15:43:00Z">
                    <w:rPr>
                      <w:rFonts w:eastAsia="Calibri"/>
                      <w:b/>
                      <w:color w:val="FFFFFF" w:themeColor="background1"/>
                      <w:highlight w:val="none"/>
                    </w:rPr>
                  </w:rPrChange>
                </w:rPr>
                <w:delText xml:space="preserve">Imagen (fotografía, gráfica o ilustración) </w:delText>
              </w:r>
            </w:del>
          </w:p>
        </w:tc>
      </w:tr>
      <w:tr w:rsidR="006C738E" w:rsidRPr="00DD6B12" w:rsidDel="00744F7E" w14:paraId="5C9A98BF" w14:textId="776EE51D" w:rsidTr="006C738E">
        <w:trPr>
          <w:del w:id="5788" w:author="Adriana  Casas" w:date="2015-07-10T21:07:00Z"/>
        </w:trPr>
        <w:tc>
          <w:tcPr>
            <w:tcW w:w="2460" w:type="dxa"/>
          </w:tcPr>
          <w:p w14:paraId="6732EBF8" w14:textId="024E03BB" w:rsidR="006C738E" w:rsidRPr="00DD6B12" w:rsidDel="00744F7E" w:rsidRDefault="006C738E" w:rsidP="00DD6B12">
            <w:pPr>
              <w:spacing w:line="240" w:lineRule="auto"/>
              <w:jc w:val="left"/>
              <w:rPr>
                <w:del w:id="5789" w:author="Adriana  Casas" w:date="2015-07-10T21:07:00Z"/>
                <w:rFonts w:ascii="Times" w:hAnsi="Times"/>
                <w:rPrChange w:id="5790" w:author="Adriana  Casas" w:date="2015-07-08T15:43:00Z">
                  <w:rPr>
                    <w:del w:id="5791" w:author="Adriana  Casas" w:date="2015-07-10T21:07:00Z"/>
                  </w:rPr>
                </w:rPrChange>
              </w:rPr>
              <w:pPrChange w:id="5792" w:author="Adriana  Casas" w:date="2015-07-08T15:43:00Z">
                <w:pPr>
                  <w:jc w:val="left"/>
                </w:pPr>
              </w:pPrChange>
            </w:pPr>
            <w:del w:id="5793" w:author="Adriana  Casas" w:date="2015-07-10T21:07:00Z">
              <w:r w:rsidRPr="00DD6B12" w:rsidDel="00744F7E">
                <w:rPr>
                  <w:rFonts w:ascii="Times" w:eastAsia="Calibri" w:hAnsi="Times" w:cs="Calibri"/>
                  <w:color w:val="000000"/>
                  <w:sz w:val="22"/>
                  <w:rPrChange w:id="5794" w:author="Adriana  Casas" w:date="2015-07-08T15:43:00Z">
                    <w:rPr>
                      <w:rFonts w:ascii="Calibri" w:eastAsia="Calibri" w:hAnsi="Calibri" w:cs="Calibri"/>
                      <w:color w:val="000000"/>
                      <w:sz w:val="22"/>
                    </w:rPr>
                  </w:rPrChange>
                </w:rPr>
                <w:delText>Código</w:delText>
              </w:r>
            </w:del>
          </w:p>
        </w:tc>
        <w:tc>
          <w:tcPr>
            <w:tcW w:w="6380" w:type="dxa"/>
          </w:tcPr>
          <w:p w14:paraId="2793651C" w14:textId="48DA3D4F" w:rsidR="006C738E" w:rsidRPr="00DD6B12" w:rsidDel="00744F7E" w:rsidRDefault="008B0ECB" w:rsidP="00DD6B12">
            <w:pPr>
              <w:spacing w:line="240" w:lineRule="auto"/>
              <w:jc w:val="left"/>
              <w:rPr>
                <w:del w:id="5795" w:author="Adriana  Casas" w:date="2015-07-10T21:07:00Z"/>
                <w:rFonts w:ascii="Times" w:hAnsi="Times"/>
                <w:rPrChange w:id="5796" w:author="Adriana  Casas" w:date="2015-07-08T15:43:00Z">
                  <w:rPr>
                    <w:del w:id="5797" w:author="Adriana  Casas" w:date="2015-07-10T21:07:00Z"/>
                  </w:rPr>
                </w:rPrChange>
              </w:rPr>
              <w:pPrChange w:id="5798" w:author="Adriana  Casas" w:date="2015-07-08T15:43:00Z">
                <w:pPr>
                  <w:jc w:val="left"/>
                </w:pPr>
              </w:pPrChange>
            </w:pPr>
            <w:del w:id="5799" w:author="Adriana  Casas" w:date="2015-07-10T21:07:00Z">
              <w:r w:rsidRPr="00DD6B12" w:rsidDel="00744F7E">
                <w:rPr>
                  <w:rFonts w:ascii="Times" w:eastAsia="Calibri" w:hAnsi="Times" w:cs="Calibri"/>
                  <w:color w:val="000000"/>
                  <w:sz w:val="22"/>
                  <w:rPrChange w:id="5800"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801"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802" w:author="Adriana  Casas" w:date="2015-07-08T15:43:00Z">
                    <w:rPr>
                      <w:rFonts w:ascii="Calibri" w:eastAsia="Calibri" w:hAnsi="Calibri" w:cs="Calibri"/>
                      <w:color w:val="000000"/>
                      <w:sz w:val="22"/>
                    </w:rPr>
                  </w:rPrChange>
                </w:rPr>
                <w:delText>_IMG25</w:delText>
              </w:r>
            </w:del>
          </w:p>
        </w:tc>
      </w:tr>
      <w:tr w:rsidR="006C738E" w:rsidRPr="00DD6B12" w:rsidDel="00744F7E" w14:paraId="3A0EA285" w14:textId="5FD1914A" w:rsidTr="006C738E">
        <w:trPr>
          <w:del w:id="5803" w:author="Adriana  Casas" w:date="2015-07-10T21:07:00Z"/>
        </w:trPr>
        <w:tc>
          <w:tcPr>
            <w:tcW w:w="2460" w:type="dxa"/>
          </w:tcPr>
          <w:p w14:paraId="31E2AC5B" w14:textId="7FEBB48B" w:rsidR="006C738E" w:rsidRPr="00DD6B12" w:rsidDel="00744F7E" w:rsidRDefault="006C738E" w:rsidP="00DD6B12">
            <w:pPr>
              <w:spacing w:line="240" w:lineRule="auto"/>
              <w:jc w:val="left"/>
              <w:rPr>
                <w:del w:id="5804" w:author="Adriana  Casas" w:date="2015-07-10T21:07:00Z"/>
                <w:rFonts w:ascii="Times" w:hAnsi="Times"/>
                <w:rPrChange w:id="5805" w:author="Adriana  Casas" w:date="2015-07-08T15:43:00Z">
                  <w:rPr>
                    <w:del w:id="5806" w:author="Adriana  Casas" w:date="2015-07-10T21:07:00Z"/>
                  </w:rPr>
                </w:rPrChange>
              </w:rPr>
              <w:pPrChange w:id="5807" w:author="Adriana  Casas" w:date="2015-07-08T15:43:00Z">
                <w:pPr>
                  <w:jc w:val="left"/>
                </w:pPr>
              </w:pPrChange>
            </w:pPr>
            <w:del w:id="5808" w:author="Adriana  Casas" w:date="2015-07-10T21:07:00Z">
              <w:r w:rsidRPr="00DD6B12" w:rsidDel="00744F7E">
                <w:rPr>
                  <w:rFonts w:ascii="Times" w:eastAsia="Calibri" w:hAnsi="Times" w:cs="Calibri"/>
                  <w:color w:val="000000"/>
                  <w:sz w:val="22"/>
                  <w:rPrChange w:id="5809" w:author="Adriana  Casas" w:date="2015-07-08T15:43:00Z">
                    <w:rPr>
                      <w:rFonts w:ascii="Calibri" w:eastAsia="Calibri" w:hAnsi="Calibri" w:cs="Calibri"/>
                      <w:color w:val="000000"/>
                      <w:sz w:val="22"/>
                    </w:rPr>
                  </w:rPrChange>
                </w:rPr>
                <w:delText>Descripción</w:delText>
              </w:r>
            </w:del>
          </w:p>
        </w:tc>
        <w:tc>
          <w:tcPr>
            <w:tcW w:w="6380" w:type="dxa"/>
          </w:tcPr>
          <w:p w14:paraId="5FFAF826" w14:textId="3C95F47F" w:rsidR="006C738E" w:rsidRPr="00DD6B12" w:rsidDel="00744F7E" w:rsidRDefault="006C738E" w:rsidP="00DD6B12">
            <w:pPr>
              <w:spacing w:line="240" w:lineRule="auto"/>
              <w:jc w:val="left"/>
              <w:rPr>
                <w:del w:id="5810" w:author="Adriana  Casas" w:date="2015-07-10T21:07:00Z"/>
                <w:rFonts w:ascii="Times" w:hAnsi="Times"/>
                <w:rPrChange w:id="5811" w:author="Adriana  Casas" w:date="2015-07-08T15:43:00Z">
                  <w:rPr>
                    <w:del w:id="5812" w:author="Adriana  Casas" w:date="2015-07-10T21:07:00Z"/>
                  </w:rPr>
                </w:rPrChange>
              </w:rPr>
              <w:pPrChange w:id="5813" w:author="Adriana  Casas" w:date="2015-07-08T15:43:00Z">
                <w:pPr>
                  <w:jc w:val="left"/>
                </w:pPr>
              </w:pPrChange>
            </w:pPr>
            <w:del w:id="5814" w:author="Adriana  Casas" w:date="2015-07-10T21:07:00Z">
              <w:r w:rsidRPr="00DD6B12" w:rsidDel="00744F7E">
                <w:rPr>
                  <w:rFonts w:ascii="Times" w:hAnsi="Times"/>
                  <w:noProof/>
                  <w:lang w:val="es-ES" w:eastAsia="es-ES"/>
                  <w:rPrChange w:id="5815" w:author="Adriana  Casas" w:date="2015-07-08T15:43:00Z">
                    <w:rPr>
                      <w:noProof/>
                      <w:lang w:val="es-ES" w:eastAsia="es-ES"/>
                    </w:rPr>
                  </w:rPrChange>
                </w:rPr>
                <w:drawing>
                  <wp:inline distT="114300" distB="114300" distL="114300" distR="114300" wp14:anchorId="65A5E038" wp14:editId="2797B663">
                    <wp:extent cx="1981200" cy="790575"/>
                    <wp:effectExtent l="0" t="0" r="0" b="0"/>
                    <wp:docPr id="4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1981200" cy="790575"/>
                            </a:xfrm>
                            <a:prstGeom prst="rect">
                              <a:avLst/>
                            </a:prstGeom>
                            <a:ln/>
                          </pic:spPr>
                        </pic:pic>
                      </a:graphicData>
                    </a:graphic>
                  </wp:inline>
                </w:drawing>
              </w:r>
            </w:del>
          </w:p>
        </w:tc>
      </w:tr>
      <w:tr w:rsidR="006C738E" w:rsidRPr="00DD6B12" w:rsidDel="00744F7E" w14:paraId="53D5A2C8" w14:textId="2B33527A" w:rsidTr="006C738E">
        <w:trPr>
          <w:del w:id="5816" w:author="Adriana  Casas" w:date="2015-07-10T21:07:00Z"/>
        </w:trPr>
        <w:tc>
          <w:tcPr>
            <w:tcW w:w="2460" w:type="dxa"/>
          </w:tcPr>
          <w:p w14:paraId="5E7DA48D" w14:textId="244EC5A8" w:rsidR="006C738E" w:rsidRPr="00DD6B12" w:rsidDel="00744F7E" w:rsidRDefault="006C738E" w:rsidP="00DD6B12">
            <w:pPr>
              <w:spacing w:line="240" w:lineRule="auto"/>
              <w:jc w:val="left"/>
              <w:rPr>
                <w:del w:id="5817" w:author="Adriana  Casas" w:date="2015-07-10T21:07:00Z"/>
                <w:rFonts w:ascii="Times" w:hAnsi="Times"/>
                <w:rPrChange w:id="5818" w:author="Adriana  Casas" w:date="2015-07-08T15:43:00Z">
                  <w:rPr>
                    <w:del w:id="5819" w:author="Adriana  Casas" w:date="2015-07-10T21:07:00Z"/>
                  </w:rPr>
                </w:rPrChange>
              </w:rPr>
              <w:pPrChange w:id="5820" w:author="Adriana  Casas" w:date="2015-07-08T15:43:00Z">
                <w:pPr>
                  <w:jc w:val="left"/>
                </w:pPr>
              </w:pPrChange>
            </w:pPr>
            <w:del w:id="5821" w:author="Adriana  Casas" w:date="2015-07-10T21:07:00Z">
              <w:r w:rsidRPr="00DD6B12" w:rsidDel="00744F7E">
                <w:rPr>
                  <w:rFonts w:ascii="Times" w:eastAsia="Calibri" w:hAnsi="Times" w:cs="Calibri"/>
                  <w:color w:val="000000"/>
                  <w:sz w:val="22"/>
                  <w:rPrChange w:id="5822"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151EA611" w14:textId="76295874" w:rsidR="006C738E" w:rsidRPr="00DD6B12" w:rsidDel="00744F7E" w:rsidRDefault="009D3AFD" w:rsidP="00DD6B12">
            <w:pPr>
              <w:spacing w:line="240" w:lineRule="auto"/>
              <w:jc w:val="left"/>
              <w:rPr>
                <w:del w:id="5823" w:author="Adriana  Casas" w:date="2015-07-10T21:07:00Z"/>
                <w:rFonts w:ascii="Times" w:hAnsi="Times"/>
                <w:rPrChange w:id="5824" w:author="Adriana  Casas" w:date="2015-07-08T15:43:00Z">
                  <w:rPr>
                    <w:del w:id="5825" w:author="Adriana  Casas" w:date="2015-07-10T21:07:00Z"/>
                  </w:rPr>
                </w:rPrChange>
              </w:rPr>
              <w:pPrChange w:id="5826" w:author="Adriana  Casas" w:date="2015-07-08T15:43:00Z">
                <w:pPr>
                  <w:jc w:val="left"/>
                </w:pPr>
              </w:pPrChange>
            </w:pPr>
            <w:del w:id="5827" w:author="Adriana  Casas" w:date="2015-07-10T21:07:00Z">
              <w:r w:rsidRPr="00DD6B12" w:rsidDel="00744F7E">
                <w:rPr>
                  <w:rFonts w:ascii="Times" w:hAnsi="Times"/>
                  <w:rPrChange w:id="5828" w:author="Adriana  Casas" w:date="2015-07-08T15:43:00Z">
                    <w:rPr/>
                  </w:rPrChange>
                </w:rPr>
                <w:fldChar w:fldCharType="begin"/>
              </w:r>
              <w:r w:rsidRPr="00DD6B12" w:rsidDel="00744F7E">
                <w:rPr>
                  <w:rFonts w:ascii="Times" w:hAnsi="Times"/>
                  <w:rPrChange w:id="5829" w:author="Adriana  Casas" w:date="2015-07-08T15:43:00Z">
                    <w:rPr/>
                  </w:rPrChange>
                </w:rPr>
                <w:delInstrText xml:space="preserve"> HYPERLINK "http://thumb7.shutterstock.com/display_pic_with_logo/180544/180544,1208466340,1/stock-photo-blue-whiting-fish-on-deck-factory-vessel-11648203.jpg" \h </w:delInstrText>
              </w:r>
              <w:r w:rsidRPr="00DD6B12" w:rsidDel="00744F7E">
                <w:rPr>
                  <w:rFonts w:ascii="Times" w:hAnsi="Times"/>
                  <w:rPrChange w:id="5830" w:author="Adriana  Casas" w:date="2015-07-08T15:43:00Z">
                    <w:rPr/>
                  </w:rPrChange>
                </w:rPr>
                <w:fldChar w:fldCharType="separate"/>
              </w:r>
              <w:r w:rsidR="006C738E" w:rsidRPr="00DD6B12" w:rsidDel="00744F7E">
                <w:rPr>
                  <w:rFonts w:ascii="Times" w:eastAsia="Calibri" w:hAnsi="Times" w:cs="Calibri"/>
                  <w:color w:val="000000"/>
                  <w:sz w:val="22"/>
                  <w:u w:val="single"/>
                  <w:rPrChange w:id="5831" w:author="Adriana  Casas" w:date="2015-07-08T15:43:00Z">
                    <w:rPr>
                      <w:rFonts w:ascii="Calibri" w:eastAsia="Calibri" w:hAnsi="Calibri" w:cs="Calibri"/>
                      <w:color w:val="000000"/>
                      <w:sz w:val="22"/>
                      <w:u w:val="single"/>
                    </w:rPr>
                  </w:rPrChange>
                </w:rPr>
                <w:delText>http://thumb7.shutterstock.com/display_pic_with_logo/180544/180544,1208466340,1/stock-photo-blue-whiting-fish-on-deck-factory-vessel-11648203.jpg</w:delText>
              </w:r>
              <w:r w:rsidRPr="00DD6B12" w:rsidDel="00744F7E">
                <w:rPr>
                  <w:rFonts w:ascii="Times" w:eastAsia="Calibri" w:hAnsi="Times" w:cs="Calibri"/>
                  <w:color w:val="000000"/>
                  <w:sz w:val="22"/>
                  <w:u w:val="single"/>
                  <w:rPrChange w:id="5832"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833" w:author="Adriana  Casas" w:date="2015-07-08T15:43:00Z">
                    <w:rPr/>
                  </w:rPrChange>
                </w:rPr>
                <w:fldChar w:fldCharType="begin"/>
              </w:r>
              <w:r w:rsidRPr="00DD6B12" w:rsidDel="00744F7E">
                <w:rPr>
                  <w:rFonts w:ascii="Times" w:hAnsi="Times"/>
                  <w:rPrChange w:id="5834" w:author="Adriana  Casas" w:date="2015-07-08T15:43:00Z">
                    <w:rPr/>
                  </w:rPrChange>
                </w:rPr>
                <w:delInstrText xml:space="preserve"> HYPERLINK "http://thumb7.shutterstock.com/display_pic_with_logo/180544/180544,1208466340,1/stock-photo-blue-whiting-fish-on-deck-factory-vessel-11648203.jpg" \h </w:delInstrText>
              </w:r>
              <w:r w:rsidRPr="00DD6B12" w:rsidDel="00744F7E">
                <w:rPr>
                  <w:rFonts w:ascii="Times" w:hAnsi="Times"/>
                  <w:rPrChange w:id="5835" w:author="Adriana  Casas" w:date="2015-07-08T15:43:00Z">
                    <w:rPr/>
                  </w:rPrChange>
                </w:rPr>
                <w:fldChar w:fldCharType="separate"/>
              </w:r>
              <w:r w:rsidRPr="00DD6B12" w:rsidDel="00744F7E">
                <w:rPr>
                  <w:rFonts w:ascii="Times" w:hAnsi="Times"/>
                  <w:rPrChange w:id="5836" w:author="Adriana  Casas" w:date="2015-07-08T15:43:00Z">
                    <w:rPr/>
                  </w:rPrChange>
                </w:rPr>
                <w:fldChar w:fldCharType="end"/>
              </w:r>
            </w:del>
          </w:p>
        </w:tc>
      </w:tr>
      <w:tr w:rsidR="006C738E" w:rsidRPr="00DD6B12" w:rsidDel="00744F7E" w14:paraId="06B8D10C" w14:textId="48D8B0D7" w:rsidTr="006C738E">
        <w:trPr>
          <w:del w:id="5837" w:author="Adriana  Casas" w:date="2015-07-10T21:07:00Z"/>
        </w:trPr>
        <w:tc>
          <w:tcPr>
            <w:tcW w:w="2460" w:type="dxa"/>
          </w:tcPr>
          <w:p w14:paraId="45D2ACDF" w14:textId="0FA5C531" w:rsidR="006C738E" w:rsidRPr="00DD6B12" w:rsidDel="00744F7E" w:rsidRDefault="006C738E" w:rsidP="00DD6B12">
            <w:pPr>
              <w:spacing w:line="240" w:lineRule="auto"/>
              <w:jc w:val="left"/>
              <w:rPr>
                <w:del w:id="5838" w:author="Adriana  Casas" w:date="2015-07-10T21:07:00Z"/>
                <w:rFonts w:ascii="Times" w:hAnsi="Times"/>
                <w:rPrChange w:id="5839" w:author="Adriana  Casas" w:date="2015-07-08T15:43:00Z">
                  <w:rPr>
                    <w:del w:id="5840" w:author="Adriana  Casas" w:date="2015-07-10T21:07:00Z"/>
                  </w:rPr>
                </w:rPrChange>
              </w:rPr>
              <w:pPrChange w:id="5841" w:author="Adriana  Casas" w:date="2015-07-08T15:43:00Z">
                <w:pPr>
                  <w:jc w:val="left"/>
                </w:pPr>
              </w:pPrChange>
            </w:pPr>
            <w:del w:id="5842" w:author="Adriana  Casas" w:date="2015-07-10T21:07:00Z">
              <w:r w:rsidRPr="00DD6B12" w:rsidDel="00744F7E">
                <w:rPr>
                  <w:rFonts w:ascii="Times" w:eastAsia="Calibri" w:hAnsi="Times" w:cs="Calibri"/>
                  <w:color w:val="000000"/>
                  <w:sz w:val="22"/>
                  <w:rPrChange w:id="5843" w:author="Adriana  Casas" w:date="2015-07-08T15:43:00Z">
                    <w:rPr>
                      <w:rFonts w:ascii="Calibri" w:eastAsia="Calibri" w:hAnsi="Calibri" w:cs="Calibri"/>
                      <w:color w:val="000000"/>
                      <w:sz w:val="22"/>
                    </w:rPr>
                  </w:rPrChange>
                </w:rPr>
                <w:delText>Pie de imagen</w:delText>
              </w:r>
            </w:del>
          </w:p>
        </w:tc>
        <w:tc>
          <w:tcPr>
            <w:tcW w:w="6380" w:type="dxa"/>
          </w:tcPr>
          <w:p w14:paraId="3E3EB52A" w14:textId="09EC49D2" w:rsidR="006C738E" w:rsidRPr="00DD6B12" w:rsidDel="00744F7E" w:rsidRDefault="006C738E" w:rsidP="00DD6B12">
            <w:pPr>
              <w:spacing w:line="240" w:lineRule="auto"/>
              <w:jc w:val="left"/>
              <w:rPr>
                <w:del w:id="5844" w:author="Adriana  Casas" w:date="2015-07-10T21:07:00Z"/>
                <w:rFonts w:ascii="Times" w:hAnsi="Times"/>
                <w:rPrChange w:id="5845" w:author="Adriana  Casas" w:date="2015-07-08T15:43:00Z">
                  <w:rPr>
                    <w:del w:id="5846" w:author="Adriana  Casas" w:date="2015-07-10T21:07:00Z"/>
                  </w:rPr>
                </w:rPrChange>
              </w:rPr>
              <w:pPrChange w:id="5847" w:author="Adriana  Casas" w:date="2015-07-08T15:43:00Z">
                <w:pPr>
                  <w:jc w:val="left"/>
                </w:pPr>
              </w:pPrChange>
            </w:pPr>
            <w:del w:id="5848" w:author="Adriana  Casas" w:date="2015-07-10T21:07:00Z">
              <w:r w:rsidRPr="00DD6B12" w:rsidDel="00744F7E">
                <w:rPr>
                  <w:rFonts w:ascii="Times" w:eastAsia="Calibri" w:hAnsi="Times" w:cs="Calibri"/>
                  <w:color w:val="000000"/>
                  <w:sz w:val="22"/>
                  <w:rPrChange w:id="5849" w:author="Adriana  Casas" w:date="2015-07-08T15:43:00Z">
                    <w:rPr>
                      <w:rFonts w:ascii="Calibri" w:eastAsia="Calibri" w:hAnsi="Calibri" w:cs="Calibri"/>
                      <w:color w:val="000000"/>
                      <w:sz w:val="22"/>
                    </w:rPr>
                  </w:rPrChange>
                </w:rPr>
                <w:delText>La pesca de arrastre es una técnica pesquera que utiliza una red en forma de saco cónico que se remolca por el fondo marino. Cuando dicha red está llena, unos sensores alertan a la tripulación.</w:delText>
              </w:r>
            </w:del>
          </w:p>
        </w:tc>
      </w:tr>
    </w:tbl>
    <w:p w14:paraId="7B386317" w14:textId="26FA74A8" w:rsidR="006C738E" w:rsidRPr="00DD6B12" w:rsidDel="00744F7E" w:rsidRDefault="006C738E" w:rsidP="006E29D3">
      <w:pPr>
        <w:spacing w:line="240" w:lineRule="auto"/>
        <w:jc w:val="left"/>
        <w:rPr>
          <w:del w:id="5850" w:author="Adriana  Casas" w:date="2015-07-10T21:07:00Z"/>
          <w:rFonts w:ascii="Times" w:hAnsi="Times"/>
          <w:rPrChange w:id="5851" w:author="Adriana  Casas" w:date="2015-07-08T15:43:00Z">
            <w:rPr>
              <w:del w:id="5852" w:author="Adriana  Casas" w:date="2015-07-10T21:07:00Z"/>
            </w:rPr>
          </w:rPrChange>
        </w:rPr>
      </w:pPr>
      <w:del w:id="5853" w:author="Adriana  Casas" w:date="2015-07-10T21:07:00Z">
        <w:r w:rsidRPr="00DD6B12" w:rsidDel="00744F7E">
          <w:rPr>
            <w:rFonts w:ascii="Times" w:eastAsia="Calibri" w:hAnsi="Times" w:cs="Calibri"/>
            <w:color w:val="000000"/>
            <w:sz w:val="22"/>
            <w:rPrChange w:id="5854" w:author="Adriana  Casas" w:date="2015-07-08T15:43:00Z">
              <w:rPr>
                <w:rFonts w:ascii="Calibri" w:eastAsia="Calibri" w:hAnsi="Calibri" w:cs="Calibri"/>
                <w:color w:val="000000"/>
                <w:sz w:val="22"/>
              </w:rPr>
            </w:rPrChange>
          </w:rPr>
          <w:delText xml:space="preserve"> </w:delText>
        </w:r>
      </w:del>
    </w:p>
    <w:p w14:paraId="3D3E703A" w14:textId="59844B8A" w:rsidR="006C738E" w:rsidRPr="00DD6B12" w:rsidDel="00744F7E" w:rsidRDefault="00E03689" w:rsidP="00DD6B12">
      <w:pPr>
        <w:spacing w:line="240" w:lineRule="auto"/>
        <w:rPr>
          <w:del w:id="5855" w:author="Adriana  Casas" w:date="2015-07-10T21:07:00Z"/>
          <w:rFonts w:ascii="Times" w:hAnsi="Times"/>
          <w:rPrChange w:id="5856" w:author="Adriana  Casas" w:date="2015-07-08T15:43:00Z">
            <w:rPr>
              <w:del w:id="5857" w:author="Adriana  Casas" w:date="2015-07-10T21:07:00Z"/>
            </w:rPr>
          </w:rPrChange>
        </w:rPr>
        <w:pPrChange w:id="5858" w:author="Adriana  Casas" w:date="2015-07-08T15:43:00Z">
          <w:pPr/>
        </w:pPrChange>
      </w:pPr>
      <w:del w:id="5859" w:author="Adriana  Casas" w:date="2015-07-10T21:07:00Z">
        <w:r w:rsidRPr="00DD6B12" w:rsidDel="00744F7E">
          <w:rPr>
            <w:rFonts w:ascii="Times" w:hAnsi="Times"/>
            <w:b/>
            <w:rPrChange w:id="5860" w:author="Adriana  Casas" w:date="2015-07-08T15:43:00Z">
              <w:rPr>
                <w:b/>
              </w:rPr>
            </w:rPrChange>
          </w:rPr>
          <w:delText>[SECCIÓN 3</w:delText>
        </w:r>
        <w:r w:rsidR="006C738E" w:rsidRPr="00DD6B12" w:rsidDel="00744F7E">
          <w:rPr>
            <w:rFonts w:ascii="Times" w:hAnsi="Times"/>
            <w:b/>
            <w:rPrChange w:id="5861" w:author="Adriana  Casas" w:date="2015-07-08T15:43:00Z">
              <w:rPr>
                <w:b/>
              </w:rPr>
            </w:rPrChange>
          </w:rPr>
          <w:delText xml:space="preserve">] </w:delText>
        </w:r>
        <w:r w:rsidR="006C738E" w:rsidRPr="00DD6B12" w:rsidDel="00744F7E">
          <w:rPr>
            <w:rFonts w:ascii="Times" w:hAnsi="Times"/>
            <w:b/>
            <w:color w:val="000000"/>
            <w:rPrChange w:id="5862" w:author="Adriana  Casas" w:date="2015-07-08T15:43:00Z">
              <w:rPr>
                <w:b/>
                <w:color w:val="000000"/>
              </w:rPr>
            </w:rPrChange>
          </w:rPr>
          <w:delText>4.1.5 Otras actividades del sector primario</w:delText>
        </w:r>
      </w:del>
    </w:p>
    <w:p w14:paraId="1F64391D" w14:textId="09BDFCC4" w:rsidR="006C738E" w:rsidRPr="00DD6B12" w:rsidDel="00744F7E" w:rsidRDefault="006C738E" w:rsidP="00DD6B12">
      <w:pPr>
        <w:spacing w:line="240" w:lineRule="auto"/>
        <w:rPr>
          <w:del w:id="5863" w:author="Adriana  Casas" w:date="2015-07-10T21:07:00Z"/>
          <w:rFonts w:ascii="Times" w:hAnsi="Times"/>
          <w:rPrChange w:id="5864" w:author="Adriana  Casas" w:date="2015-07-08T15:43:00Z">
            <w:rPr>
              <w:del w:id="5865" w:author="Adriana  Casas" w:date="2015-07-10T21:07:00Z"/>
            </w:rPr>
          </w:rPrChange>
        </w:rPr>
        <w:pPrChange w:id="5866" w:author="Adriana  Casas" w:date="2015-07-08T15:43:00Z">
          <w:pPr/>
        </w:pPrChange>
      </w:pPr>
      <w:del w:id="5867" w:author="Adriana  Casas" w:date="2015-07-10T21:07:00Z">
        <w:r w:rsidRPr="00DD6B12" w:rsidDel="00744F7E">
          <w:rPr>
            <w:rFonts w:ascii="Times" w:hAnsi="Times"/>
            <w:color w:val="000000"/>
            <w:rPrChange w:id="5868" w:author="Adriana  Casas" w:date="2015-07-08T15:43:00Z">
              <w:rPr>
                <w:color w:val="000000"/>
              </w:rPr>
            </w:rPrChange>
          </w:rPr>
          <w:delText xml:space="preserve"> Más allá de la agricultura, la ganadería y la pesca, dentro del sector primario también existen otras actividades como la </w:delText>
        </w:r>
        <w:r w:rsidRPr="00DD6B12" w:rsidDel="00744F7E">
          <w:rPr>
            <w:rFonts w:ascii="Times" w:hAnsi="Times"/>
            <w:b/>
            <w:color w:val="000000"/>
            <w:rPrChange w:id="5869" w:author="Adriana  Casas" w:date="2015-07-08T15:43:00Z">
              <w:rPr>
                <w:b/>
                <w:color w:val="000000"/>
              </w:rPr>
            </w:rPrChange>
          </w:rPr>
          <w:delText>silvicultura</w:delText>
        </w:r>
        <w:r w:rsidRPr="00DD6B12" w:rsidDel="00744F7E">
          <w:rPr>
            <w:rFonts w:ascii="Times" w:hAnsi="Times"/>
            <w:color w:val="000000"/>
            <w:rPrChange w:id="5870" w:author="Adriana  Casas" w:date="2015-07-08T15:43:00Z">
              <w:rPr>
                <w:color w:val="000000"/>
              </w:rPr>
            </w:rPrChange>
          </w:rPr>
          <w:delText xml:space="preserve"> o la </w:delText>
        </w:r>
        <w:r w:rsidRPr="00DD6B12" w:rsidDel="00744F7E">
          <w:rPr>
            <w:rFonts w:ascii="Times" w:hAnsi="Times"/>
            <w:b/>
            <w:color w:val="000000"/>
            <w:rPrChange w:id="5871" w:author="Adriana  Casas" w:date="2015-07-08T15:43:00Z">
              <w:rPr>
                <w:b/>
                <w:color w:val="000000"/>
              </w:rPr>
            </w:rPrChange>
          </w:rPr>
          <w:delText>acuicultura</w:delText>
        </w:r>
        <w:r w:rsidRPr="00DD6B12" w:rsidDel="00744F7E">
          <w:rPr>
            <w:rFonts w:ascii="Times" w:hAnsi="Times"/>
            <w:color w:val="000000"/>
            <w:rPrChange w:id="5872" w:author="Adriana  Casas" w:date="2015-07-08T15:43:00Z">
              <w:rPr>
                <w:color w:val="000000"/>
              </w:rPr>
            </w:rPrChange>
          </w:rPr>
          <w:delText xml:space="preserve">. La </w:delText>
        </w:r>
        <w:r w:rsidRPr="00DD6B12" w:rsidDel="00744F7E">
          <w:rPr>
            <w:rFonts w:ascii="Times" w:hAnsi="Times"/>
            <w:b/>
            <w:color w:val="000000"/>
            <w:rPrChange w:id="5873" w:author="Adriana  Casas" w:date="2015-07-08T15:43:00Z">
              <w:rPr>
                <w:b/>
                <w:color w:val="000000"/>
              </w:rPr>
            </w:rPrChange>
          </w:rPr>
          <w:delText>silvicultura</w:delText>
        </w:r>
        <w:r w:rsidRPr="00DD6B12" w:rsidDel="00744F7E">
          <w:rPr>
            <w:rFonts w:ascii="Times" w:hAnsi="Times"/>
            <w:color w:val="000000"/>
            <w:rPrChange w:id="5874" w:author="Adriana  Casas" w:date="2015-07-08T15:43:00Z">
              <w:rPr>
                <w:color w:val="000000"/>
              </w:rPr>
            </w:rPrChange>
          </w:rPr>
          <w:delText xml:space="preserve"> engloba todas aquellas técnicas utilizadas en el cultivo y explotación de los bosques para obtener productos como </w:delText>
        </w:r>
        <w:r w:rsidRPr="00DD6B12" w:rsidDel="00744F7E">
          <w:rPr>
            <w:rFonts w:ascii="Times" w:hAnsi="Times"/>
            <w:b/>
            <w:color w:val="000000"/>
            <w:rPrChange w:id="5875" w:author="Adriana  Casas" w:date="2015-07-08T15:43:00Z">
              <w:rPr>
                <w:b/>
                <w:color w:val="000000"/>
              </w:rPr>
            </w:rPrChange>
          </w:rPr>
          <w:delText>madera</w:delText>
        </w:r>
        <w:r w:rsidRPr="00DD6B12" w:rsidDel="00744F7E">
          <w:rPr>
            <w:rFonts w:ascii="Times" w:hAnsi="Times"/>
            <w:color w:val="000000"/>
            <w:rPrChange w:id="5876" w:author="Adriana  Casas" w:date="2015-07-08T15:43:00Z">
              <w:rPr>
                <w:color w:val="000000"/>
              </w:rPr>
            </w:rPrChange>
          </w:rPr>
          <w:delText xml:space="preserve">, </w:delText>
        </w:r>
        <w:r w:rsidRPr="00DD6B12" w:rsidDel="00744F7E">
          <w:rPr>
            <w:rFonts w:ascii="Times" w:hAnsi="Times"/>
            <w:b/>
            <w:color w:val="000000"/>
            <w:rPrChange w:id="5877" w:author="Adriana  Casas" w:date="2015-07-08T15:43:00Z">
              <w:rPr>
                <w:b/>
                <w:color w:val="000000"/>
              </w:rPr>
            </w:rPrChange>
          </w:rPr>
          <w:delText>resina</w:delText>
        </w:r>
        <w:r w:rsidRPr="00DD6B12" w:rsidDel="00744F7E">
          <w:rPr>
            <w:rFonts w:ascii="Times" w:hAnsi="Times"/>
            <w:color w:val="000000"/>
            <w:rPrChange w:id="5878" w:author="Adriana  Casas" w:date="2015-07-08T15:43:00Z">
              <w:rPr>
                <w:color w:val="000000"/>
              </w:rPr>
            </w:rPrChange>
          </w:rPr>
          <w:delText xml:space="preserve"> y </w:delText>
        </w:r>
        <w:r w:rsidRPr="00DD6B12" w:rsidDel="00744F7E">
          <w:rPr>
            <w:rFonts w:ascii="Times" w:hAnsi="Times"/>
            <w:b/>
            <w:color w:val="000000"/>
            <w:rPrChange w:id="5879" w:author="Adriana  Casas" w:date="2015-07-08T15:43:00Z">
              <w:rPr>
                <w:b/>
                <w:color w:val="000000"/>
              </w:rPr>
            </w:rPrChange>
          </w:rPr>
          <w:delText>corcho</w:delText>
        </w:r>
        <w:r w:rsidRPr="00DD6B12" w:rsidDel="00744F7E">
          <w:rPr>
            <w:rFonts w:ascii="Times" w:hAnsi="Times"/>
            <w:color w:val="000000"/>
            <w:rPrChange w:id="5880" w:author="Adriana  Casas" w:date="2015-07-08T15:43:00Z">
              <w:rPr>
                <w:color w:val="000000"/>
              </w:rPr>
            </w:rPrChange>
          </w:rPr>
          <w:delText xml:space="preserve">. La silvicultura aboga por la </w:delText>
        </w:r>
        <w:r w:rsidRPr="00DD6B12" w:rsidDel="00744F7E">
          <w:rPr>
            <w:rFonts w:ascii="Times" w:hAnsi="Times"/>
            <w:b/>
            <w:color w:val="000000"/>
            <w:rPrChange w:id="5881" w:author="Adriana  Casas" w:date="2015-07-08T15:43:00Z">
              <w:rPr>
                <w:b/>
                <w:color w:val="000000"/>
              </w:rPr>
            </w:rPrChange>
          </w:rPr>
          <w:delText>ecología forestal</w:delText>
        </w:r>
        <w:r w:rsidRPr="00DD6B12" w:rsidDel="00744F7E">
          <w:rPr>
            <w:rFonts w:ascii="Times" w:hAnsi="Times"/>
            <w:color w:val="000000"/>
            <w:rPrChange w:id="5882" w:author="Adriana  Casas" w:date="2015-07-08T15:43:00Z">
              <w:rPr>
                <w:color w:val="000000"/>
              </w:rPr>
            </w:rPrChange>
          </w:rPr>
          <w:delText xml:space="preserve"> y la </w:delText>
        </w:r>
        <w:r w:rsidRPr="00DD6B12" w:rsidDel="00744F7E">
          <w:rPr>
            <w:rFonts w:ascii="Times" w:hAnsi="Times"/>
            <w:b/>
            <w:color w:val="000000"/>
            <w:rPrChange w:id="5883" w:author="Adriana  Casas" w:date="2015-07-08T15:43:00Z">
              <w:rPr>
                <w:b/>
                <w:color w:val="000000"/>
              </w:rPr>
            </w:rPrChange>
          </w:rPr>
          <w:delText>regeneración natural</w:delText>
        </w:r>
        <w:r w:rsidRPr="00DD6B12" w:rsidDel="00744F7E">
          <w:rPr>
            <w:rFonts w:ascii="Times" w:hAnsi="Times"/>
            <w:color w:val="000000"/>
            <w:rPrChange w:id="5884" w:author="Adriana  Casas" w:date="2015-07-08T15:43:00Z">
              <w:rPr>
                <w:color w:val="000000"/>
              </w:rPr>
            </w:rPrChange>
          </w:rPr>
          <w:delText>, y a través de ello obtener un valor añadido económico, medioambiental y paisajístico. Entre las principales actividades que lleva a cabo la silvicultura, se cuentan:</w:delText>
        </w:r>
      </w:del>
    </w:p>
    <w:p w14:paraId="62EFD16B" w14:textId="54335FB5" w:rsidR="006C738E" w:rsidRPr="00DD6B12" w:rsidDel="00744F7E" w:rsidRDefault="006C738E" w:rsidP="00DD6B12">
      <w:pPr>
        <w:spacing w:line="240" w:lineRule="auto"/>
        <w:rPr>
          <w:del w:id="5885" w:author="Adriana  Casas" w:date="2015-07-10T21:07:00Z"/>
          <w:rFonts w:ascii="Times" w:hAnsi="Times"/>
          <w:rPrChange w:id="5886" w:author="Adriana  Casas" w:date="2015-07-08T15:43:00Z">
            <w:rPr>
              <w:del w:id="5887" w:author="Adriana  Casas" w:date="2015-07-10T21:07:00Z"/>
            </w:rPr>
          </w:rPrChange>
        </w:rPr>
        <w:pPrChange w:id="5888" w:author="Adriana  Casas" w:date="2015-07-08T15:43:00Z">
          <w:pPr/>
        </w:pPrChange>
      </w:pPr>
      <w:del w:id="5889" w:author="Adriana  Casas" w:date="2015-07-10T21:07:00Z">
        <w:r w:rsidRPr="00DD6B12" w:rsidDel="00744F7E">
          <w:rPr>
            <w:rFonts w:ascii="Times" w:hAnsi="Times"/>
            <w:color w:val="000000"/>
            <w:rPrChange w:id="5890" w:author="Adriana  Casas" w:date="2015-07-08T15:43:00Z">
              <w:rPr>
                <w:color w:val="000000"/>
              </w:rPr>
            </w:rPrChange>
          </w:rPr>
          <w:delText xml:space="preserve">·         La </w:delText>
        </w:r>
        <w:r w:rsidRPr="00DD6B12" w:rsidDel="00744F7E">
          <w:rPr>
            <w:rFonts w:ascii="Times" w:hAnsi="Times"/>
            <w:b/>
            <w:color w:val="000000"/>
            <w:rPrChange w:id="5891" w:author="Adriana  Casas" w:date="2015-07-08T15:43:00Z">
              <w:rPr>
                <w:b/>
                <w:color w:val="000000"/>
              </w:rPr>
            </w:rPrChange>
          </w:rPr>
          <w:delText>formación</w:delText>
        </w:r>
        <w:r w:rsidRPr="00DD6B12" w:rsidDel="00744F7E">
          <w:rPr>
            <w:rFonts w:ascii="Times" w:hAnsi="Times"/>
            <w:color w:val="000000"/>
            <w:rPrChange w:id="5892" w:author="Adriana  Casas" w:date="2015-07-08T15:43:00Z">
              <w:rPr>
                <w:color w:val="000000"/>
              </w:rPr>
            </w:rPrChange>
          </w:rPr>
          <w:delText xml:space="preserve"> del bosque.</w:delText>
        </w:r>
      </w:del>
    </w:p>
    <w:p w14:paraId="2541E571" w14:textId="790B1F14" w:rsidR="006C738E" w:rsidRPr="00DD6B12" w:rsidDel="00744F7E" w:rsidRDefault="006C738E" w:rsidP="00DD6B12">
      <w:pPr>
        <w:spacing w:line="240" w:lineRule="auto"/>
        <w:rPr>
          <w:del w:id="5893" w:author="Adriana  Casas" w:date="2015-07-10T21:07:00Z"/>
          <w:rFonts w:ascii="Times" w:hAnsi="Times"/>
          <w:rPrChange w:id="5894" w:author="Adriana  Casas" w:date="2015-07-08T15:43:00Z">
            <w:rPr>
              <w:del w:id="5895" w:author="Adriana  Casas" w:date="2015-07-10T21:07:00Z"/>
            </w:rPr>
          </w:rPrChange>
        </w:rPr>
        <w:pPrChange w:id="5896" w:author="Adriana  Casas" w:date="2015-07-08T15:43:00Z">
          <w:pPr/>
        </w:pPrChange>
      </w:pPr>
      <w:del w:id="5897" w:author="Adriana  Casas" w:date="2015-07-10T21:07:00Z">
        <w:r w:rsidRPr="00DD6B12" w:rsidDel="00744F7E">
          <w:rPr>
            <w:rFonts w:ascii="Times" w:hAnsi="Times"/>
            <w:color w:val="000000"/>
            <w:rPrChange w:id="5898" w:author="Adriana  Casas" w:date="2015-07-08T15:43:00Z">
              <w:rPr>
                <w:color w:val="000000"/>
              </w:rPr>
            </w:rPrChange>
          </w:rPr>
          <w:delText xml:space="preserve">·         La </w:delText>
        </w:r>
        <w:r w:rsidRPr="00DD6B12" w:rsidDel="00744F7E">
          <w:rPr>
            <w:rFonts w:ascii="Times" w:hAnsi="Times"/>
            <w:b/>
            <w:color w:val="000000"/>
            <w:rPrChange w:id="5899" w:author="Adriana  Casas" w:date="2015-07-08T15:43:00Z">
              <w:rPr>
                <w:b/>
                <w:color w:val="000000"/>
              </w:rPr>
            </w:rPrChange>
          </w:rPr>
          <w:delText>reproducción</w:delText>
        </w:r>
        <w:r w:rsidRPr="00DD6B12" w:rsidDel="00744F7E">
          <w:rPr>
            <w:rFonts w:ascii="Times" w:hAnsi="Times"/>
            <w:color w:val="000000"/>
            <w:rPrChange w:id="5900" w:author="Adriana  Casas" w:date="2015-07-08T15:43:00Z">
              <w:rPr>
                <w:color w:val="000000"/>
              </w:rPr>
            </w:rPrChange>
          </w:rPr>
          <w:delText xml:space="preserve"> de los árboles.</w:delText>
        </w:r>
      </w:del>
    </w:p>
    <w:p w14:paraId="6C0BE548" w14:textId="05D38FD0" w:rsidR="006C738E" w:rsidRPr="00DD6B12" w:rsidDel="00744F7E" w:rsidRDefault="006C738E" w:rsidP="00DD6B12">
      <w:pPr>
        <w:spacing w:line="240" w:lineRule="auto"/>
        <w:rPr>
          <w:del w:id="5901" w:author="Adriana  Casas" w:date="2015-07-10T21:07:00Z"/>
          <w:rFonts w:ascii="Times" w:hAnsi="Times"/>
          <w:rPrChange w:id="5902" w:author="Adriana  Casas" w:date="2015-07-08T15:43:00Z">
            <w:rPr>
              <w:del w:id="5903" w:author="Adriana  Casas" w:date="2015-07-10T21:07:00Z"/>
            </w:rPr>
          </w:rPrChange>
        </w:rPr>
        <w:pPrChange w:id="5904" w:author="Adriana  Casas" w:date="2015-07-08T15:43:00Z">
          <w:pPr/>
        </w:pPrChange>
      </w:pPr>
      <w:del w:id="5905" w:author="Adriana  Casas" w:date="2015-07-10T21:07:00Z">
        <w:r w:rsidRPr="00DD6B12" w:rsidDel="00744F7E">
          <w:rPr>
            <w:rFonts w:ascii="Times" w:hAnsi="Times"/>
            <w:color w:val="000000"/>
            <w:rPrChange w:id="5906" w:author="Adriana  Casas" w:date="2015-07-08T15:43:00Z">
              <w:rPr>
                <w:color w:val="000000"/>
              </w:rPr>
            </w:rPrChange>
          </w:rPr>
          <w:delText xml:space="preserve">·         El </w:delText>
        </w:r>
        <w:r w:rsidRPr="00DD6B12" w:rsidDel="00744F7E">
          <w:rPr>
            <w:rFonts w:ascii="Times" w:hAnsi="Times"/>
            <w:b/>
            <w:color w:val="000000"/>
            <w:rPrChange w:id="5907" w:author="Adriana  Casas" w:date="2015-07-08T15:43:00Z">
              <w:rPr>
                <w:b/>
                <w:color w:val="000000"/>
              </w:rPr>
            </w:rPrChange>
          </w:rPr>
          <w:delText>cultivo</w:delText>
        </w:r>
        <w:r w:rsidRPr="00DD6B12" w:rsidDel="00744F7E">
          <w:rPr>
            <w:rFonts w:ascii="Times" w:hAnsi="Times"/>
            <w:color w:val="000000"/>
            <w:rPrChange w:id="5908" w:author="Adriana  Casas" w:date="2015-07-08T15:43:00Z">
              <w:rPr>
                <w:color w:val="000000"/>
              </w:rPr>
            </w:rPrChange>
          </w:rPr>
          <w:delText xml:space="preserve"> en vivero.</w:delText>
        </w:r>
      </w:del>
    </w:p>
    <w:p w14:paraId="1F67F511" w14:textId="4BB4A82C" w:rsidR="006C738E" w:rsidRPr="00DD6B12" w:rsidDel="00744F7E" w:rsidRDefault="006C738E" w:rsidP="00DD6B12">
      <w:pPr>
        <w:spacing w:line="240" w:lineRule="auto"/>
        <w:rPr>
          <w:del w:id="5909" w:author="Adriana  Casas" w:date="2015-07-10T21:07:00Z"/>
          <w:rFonts w:ascii="Times" w:hAnsi="Times"/>
          <w:rPrChange w:id="5910" w:author="Adriana  Casas" w:date="2015-07-08T15:43:00Z">
            <w:rPr>
              <w:del w:id="5911" w:author="Adriana  Casas" w:date="2015-07-10T21:07:00Z"/>
            </w:rPr>
          </w:rPrChange>
        </w:rPr>
        <w:pPrChange w:id="5912" w:author="Adriana  Casas" w:date="2015-07-08T15:43:00Z">
          <w:pPr/>
        </w:pPrChange>
      </w:pPr>
      <w:del w:id="5913" w:author="Adriana  Casas" w:date="2015-07-10T21:07:00Z">
        <w:r w:rsidRPr="00DD6B12" w:rsidDel="00744F7E">
          <w:rPr>
            <w:rFonts w:ascii="Times" w:hAnsi="Times"/>
            <w:color w:val="000000"/>
            <w:rPrChange w:id="5914" w:author="Adriana  Casas" w:date="2015-07-08T15:43:00Z">
              <w:rPr>
                <w:color w:val="000000"/>
              </w:rPr>
            </w:rPrChange>
          </w:rPr>
          <w:delText xml:space="preserve">·         La </w:delText>
        </w:r>
        <w:r w:rsidRPr="00DD6B12" w:rsidDel="00744F7E">
          <w:rPr>
            <w:rFonts w:ascii="Times" w:hAnsi="Times"/>
            <w:b/>
            <w:color w:val="000000"/>
            <w:rPrChange w:id="5915" w:author="Adriana  Casas" w:date="2015-07-08T15:43:00Z">
              <w:rPr>
                <w:b/>
                <w:color w:val="000000"/>
              </w:rPr>
            </w:rPrChange>
          </w:rPr>
          <w:delText>plantación</w:delText>
        </w:r>
        <w:r w:rsidRPr="00DD6B12" w:rsidDel="00744F7E">
          <w:rPr>
            <w:rFonts w:ascii="Times" w:hAnsi="Times"/>
            <w:color w:val="000000"/>
            <w:rPrChange w:id="5916" w:author="Adriana  Casas" w:date="2015-07-08T15:43:00Z">
              <w:rPr>
                <w:color w:val="000000"/>
              </w:rPr>
            </w:rPrChange>
          </w:rPr>
          <w:delText xml:space="preserve"> forestal.</w:delText>
        </w:r>
      </w:del>
    </w:p>
    <w:p w14:paraId="72315507" w14:textId="299D928C" w:rsidR="006C738E" w:rsidRPr="00DD6B12" w:rsidDel="00744F7E" w:rsidRDefault="006C738E" w:rsidP="00DD6B12">
      <w:pPr>
        <w:spacing w:line="240" w:lineRule="auto"/>
        <w:rPr>
          <w:del w:id="5917" w:author="Adriana  Casas" w:date="2015-07-10T21:07:00Z"/>
          <w:rFonts w:ascii="Times" w:hAnsi="Times"/>
          <w:rPrChange w:id="5918" w:author="Adriana  Casas" w:date="2015-07-08T15:43:00Z">
            <w:rPr>
              <w:del w:id="5919" w:author="Adriana  Casas" w:date="2015-07-10T21:07:00Z"/>
            </w:rPr>
          </w:rPrChange>
        </w:rPr>
        <w:pPrChange w:id="5920" w:author="Adriana  Casas" w:date="2015-07-08T15:43:00Z">
          <w:pPr/>
        </w:pPrChange>
      </w:pPr>
      <w:del w:id="5921" w:author="Adriana  Casas" w:date="2015-07-10T21:07:00Z">
        <w:r w:rsidRPr="00DD6B12" w:rsidDel="00744F7E">
          <w:rPr>
            <w:rFonts w:ascii="Times" w:hAnsi="Times"/>
            <w:color w:val="000000"/>
            <w:rPrChange w:id="5922" w:author="Adriana  Casas" w:date="2015-07-08T15:43:00Z">
              <w:rPr>
                <w:color w:val="000000"/>
              </w:rPr>
            </w:rPrChange>
          </w:rPr>
          <w:delText xml:space="preserve">·         El </w:delText>
        </w:r>
        <w:r w:rsidRPr="00DD6B12" w:rsidDel="00744F7E">
          <w:rPr>
            <w:rFonts w:ascii="Times" w:hAnsi="Times"/>
            <w:b/>
            <w:color w:val="000000"/>
            <w:rPrChange w:id="5923" w:author="Adriana  Casas" w:date="2015-07-08T15:43:00Z">
              <w:rPr>
                <w:b/>
                <w:color w:val="000000"/>
              </w:rPr>
            </w:rPrChange>
          </w:rPr>
          <w:delText>manejo</w:delText>
        </w:r>
        <w:r w:rsidRPr="00DD6B12" w:rsidDel="00744F7E">
          <w:rPr>
            <w:rFonts w:ascii="Times" w:hAnsi="Times"/>
            <w:color w:val="000000"/>
            <w:rPrChange w:id="5924" w:author="Adriana  Casas" w:date="2015-07-08T15:43:00Z">
              <w:rPr>
                <w:color w:val="000000"/>
              </w:rPr>
            </w:rPrChange>
          </w:rPr>
          <w:delText xml:space="preserve"> forestal.</w:delText>
        </w:r>
      </w:del>
    </w:p>
    <w:p w14:paraId="6997F529" w14:textId="36039E84" w:rsidR="006C738E" w:rsidRPr="00DD6B12" w:rsidDel="00744F7E" w:rsidRDefault="006C738E" w:rsidP="00DD6B12">
      <w:pPr>
        <w:spacing w:line="240" w:lineRule="auto"/>
        <w:rPr>
          <w:del w:id="5925" w:author="Adriana  Casas" w:date="2015-07-10T21:07:00Z"/>
          <w:rFonts w:ascii="Times" w:hAnsi="Times"/>
          <w:rPrChange w:id="5926" w:author="Adriana  Casas" w:date="2015-07-08T15:43:00Z">
            <w:rPr>
              <w:del w:id="5927" w:author="Adriana  Casas" w:date="2015-07-10T21:07:00Z"/>
            </w:rPr>
          </w:rPrChange>
        </w:rPr>
        <w:pPrChange w:id="5928" w:author="Adriana  Casas" w:date="2015-07-08T15:43:00Z">
          <w:pPr/>
        </w:pPrChange>
      </w:pPr>
      <w:del w:id="5929" w:author="Adriana  Casas" w:date="2015-07-10T21:07:00Z">
        <w:r w:rsidRPr="00DD6B12" w:rsidDel="00744F7E">
          <w:rPr>
            <w:rFonts w:ascii="Times" w:hAnsi="Times"/>
            <w:color w:val="000000"/>
            <w:rPrChange w:id="5930" w:author="Adriana  Casas" w:date="2015-07-08T15:43:00Z">
              <w:rPr>
                <w:color w:val="000000"/>
              </w:rPr>
            </w:rPrChange>
          </w:rPr>
          <w:delText xml:space="preserve">·         La </w:delText>
        </w:r>
        <w:r w:rsidRPr="00DD6B12" w:rsidDel="00744F7E">
          <w:rPr>
            <w:rFonts w:ascii="Times" w:hAnsi="Times"/>
            <w:b/>
            <w:color w:val="000000"/>
            <w:rPrChange w:id="5931" w:author="Adriana  Casas" w:date="2015-07-08T15:43:00Z">
              <w:rPr>
                <w:b/>
                <w:color w:val="000000"/>
              </w:rPr>
            </w:rPrChange>
          </w:rPr>
          <w:delText>cosecha</w:delText>
        </w:r>
        <w:r w:rsidRPr="00DD6B12" w:rsidDel="00744F7E">
          <w:rPr>
            <w:rFonts w:ascii="Times" w:hAnsi="Times"/>
            <w:color w:val="000000"/>
            <w:rPrChange w:id="5932" w:author="Adriana  Casas" w:date="2015-07-08T15:43:00Z">
              <w:rPr>
                <w:color w:val="000000"/>
              </w:rPr>
            </w:rPrChange>
          </w:rPr>
          <w:delText xml:space="preserve"> forestal.</w:delText>
        </w:r>
      </w:del>
    </w:p>
    <w:p w14:paraId="05A51D69" w14:textId="43E5076B" w:rsidR="006C738E" w:rsidRPr="00DD6B12" w:rsidDel="00744F7E" w:rsidRDefault="006C738E" w:rsidP="00DD6B12">
      <w:pPr>
        <w:spacing w:before="220" w:after="220" w:line="240" w:lineRule="auto"/>
        <w:rPr>
          <w:del w:id="5933" w:author="Adriana  Casas" w:date="2015-07-10T21:07:00Z"/>
          <w:rFonts w:ascii="Times" w:hAnsi="Times"/>
          <w:rPrChange w:id="5934" w:author="Adriana  Casas" w:date="2015-07-08T15:43:00Z">
            <w:rPr>
              <w:del w:id="5935" w:author="Adriana  Casas" w:date="2015-07-10T21:07:00Z"/>
            </w:rPr>
          </w:rPrChange>
        </w:rPr>
        <w:pPrChange w:id="5936" w:author="Adriana  Casas" w:date="2015-07-08T15:43:00Z">
          <w:pPr>
            <w:spacing w:before="220" w:after="220"/>
          </w:pPr>
        </w:pPrChange>
      </w:pPr>
    </w:p>
    <w:tbl>
      <w:tblPr>
        <w:tblStyle w:val="4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235EF030" w14:textId="5B7D78CE" w:rsidTr="006C738E">
        <w:trPr>
          <w:del w:id="5937" w:author="Adriana  Casas" w:date="2015-07-10T21:07:00Z"/>
        </w:trPr>
        <w:tc>
          <w:tcPr>
            <w:tcW w:w="8840" w:type="dxa"/>
            <w:gridSpan w:val="2"/>
            <w:shd w:val="clear" w:color="auto" w:fill="0D0D0D"/>
          </w:tcPr>
          <w:p w14:paraId="2A65EDC2" w14:textId="445A6911" w:rsidR="006C738E" w:rsidRPr="00DD6B12" w:rsidDel="00744F7E" w:rsidRDefault="006C738E" w:rsidP="00DD6B12">
            <w:pPr>
              <w:spacing w:line="240" w:lineRule="auto"/>
              <w:jc w:val="center"/>
              <w:rPr>
                <w:del w:id="5938" w:author="Adriana  Casas" w:date="2015-07-10T21:07:00Z"/>
                <w:rFonts w:ascii="Times" w:eastAsia="Calibri" w:hAnsi="Times"/>
                <w:b/>
                <w:color w:val="FFFFFF" w:themeColor="background1"/>
                <w:highlight w:val="none"/>
                <w:rPrChange w:id="5939" w:author="Adriana  Casas" w:date="2015-07-08T15:43:00Z">
                  <w:rPr>
                    <w:del w:id="5940" w:author="Adriana  Casas" w:date="2015-07-10T21:07:00Z"/>
                    <w:rFonts w:eastAsia="Calibri"/>
                    <w:b/>
                    <w:color w:val="FFFFFF" w:themeColor="background1"/>
                    <w:highlight w:val="none"/>
                  </w:rPr>
                </w:rPrChange>
              </w:rPr>
              <w:pPrChange w:id="5941" w:author="Adriana  Casas" w:date="2015-07-08T15:43:00Z">
                <w:pPr>
                  <w:jc w:val="center"/>
                </w:pPr>
              </w:pPrChange>
            </w:pPr>
            <w:del w:id="5942" w:author="Adriana  Casas" w:date="2015-07-10T21:07:00Z">
              <w:r w:rsidRPr="00DD6B12" w:rsidDel="00744F7E">
                <w:rPr>
                  <w:rFonts w:ascii="Times" w:eastAsia="Calibri" w:hAnsi="Times"/>
                  <w:b/>
                  <w:color w:val="FFFFFF" w:themeColor="background1"/>
                  <w:highlight w:val="none"/>
                  <w:rPrChange w:id="5943" w:author="Adriana  Casas" w:date="2015-07-08T15:43:00Z">
                    <w:rPr>
                      <w:rFonts w:eastAsia="Calibri"/>
                      <w:b/>
                      <w:color w:val="FFFFFF" w:themeColor="background1"/>
                      <w:highlight w:val="none"/>
                    </w:rPr>
                  </w:rPrChange>
                </w:rPr>
                <w:delText>Imagen (fotografía, gráfica o ilustración)Recurso aprovechado</w:delText>
              </w:r>
            </w:del>
          </w:p>
        </w:tc>
      </w:tr>
      <w:tr w:rsidR="006C738E" w:rsidRPr="00DD6B12" w:rsidDel="00744F7E" w14:paraId="4EE24500" w14:textId="0FCFAB5D" w:rsidTr="006C738E">
        <w:trPr>
          <w:del w:id="5944" w:author="Adriana  Casas" w:date="2015-07-10T21:07:00Z"/>
        </w:trPr>
        <w:tc>
          <w:tcPr>
            <w:tcW w:w="2460" w:type="dxa"/>
          </w:tcPr>
          <w:p w14:paraId="0C312A92" w14:textId="7A2E2395" w:rsidR="006C738E" w:rsidRPr="00DD6B12" w:rsidDel="00744F7E" w:rsidRDefault="006C738E" w:rsidP="00DD6B12">
            <w:pPr>
              <w:spacing w:line="240" w:lineRule="auto"/>
              <w:jc w:val="left"/>
              <w:rPr>
                <w:del w:id="5945" w:author="Adriana  Casas" w:date="2015-07-10T21:07:00Z"/>
                <w:rFonts w:ascii="Times" w:hAnsi="Times"/>
                <w:rPrChange w:id="5946" w:author="Adriana  Casas" w:date="2015-07-08T15:43:00Z">
                  <w:rPr>
                    <w:del w:id="5947" w:author="Adriana  Casas" w:date="2015-07-10T21:07:00Z"/>
                  </w:rPr>
                </w:rPrChange>
              </w:rPr>
              <w:pPrChange w:id="5948" w:author="Adriana  Casas" w:date="2015-07-08T15:43:00Z">
                <w:pPr>
                  <w:jc w:val="left"/>
                </w:pPr>
              </w:pPrChange>
            </w:pPr>
            <w:del w:id="5949" w:author="Adriana  Casas" w:date="2015-07-10T21:07:00Z">
              <w:r w:rsidRPr="00DD6B12" w:rsidDel="00744F7E">
                <w:rPr>
                  <w:rFonts w:ascii="Times" w:eastAsia="Calibri" w:hAnsi="Times" w:cs="Calibri"/>
                  <w:color w:val="000000"/>
                  <w:sz w:val="22"/>
                  <w:rPrChange w:id="5950" w:author="Adriana  Casas" w:date="2015-07-08T15:43:00Z">
                    <w:rPr>
                      <w:rFonts w:ascii="Calibri" w:eastAsia="Calibri" w:hAnsi="Calibri" w:cs="Calibri"/>
                      <w:color w:val="000000"/>
                      <w:sz w:val="22"/>
                    </w:rPr>
                  </w:rPrChange>
                </w:rPr>
                <w:delText>Código</w:delText>
              </w:r>
            </w:del>
          </w:p>
        </w:tc>
        <w:tc>
          <w:tcPr>
            <w:tcW w:w="6380" w:type="dxa"/>
          </w:tcPr>
          <w:p w14:paraId="553AE14E" w14:textId="25498067" w:rsidR="006C738E" w:rsidRPr="00DD6B12" w:rsidDel="00744F7E" w:rsidRDefault="008B0ECB" w:rsidP="00DD6B12">
            <w:pPr>
              <w:spacing w:line="240" w:lineRule="auto"/>
              <w:jc w:val="left"/>
              <w:rPr>
                <w:del w:id="5951" w:author="Adriana  Casas" w:date="2015-07-10T21:07:00Z"/>
                <w:rFonts w:ascii="Times" w:hAnsi="Times"/>
                <w:rPrChange w:id="5952" w:author="Adriana  Casas" w:date="2015-07-08T15:43:00Z">
                  <w:rPr>
                    <w:del w:id="5953" w:author="Adriana  Casas" w:date="2015-07-10T21:07:00Z"/>
                  </w:rPr>
                </w:rPrChange>
              </w:rPr>
              <w:pPrChange w:id="5954" w:author="Adriana  Casas" w:date="2015-07-08T15:43:00Z">
                <w:pPr>
                  <w:jc w:val="left"/>
                </w:pPr>
              </w:pPrChange>
            </w:pPr>
            <w:del w:id="5955" w:author="Adriana  Casas" w:date="2015-07-10T21:07:00Z">
              <w:r w:rsidRPr="00DD6B12" w:rsidDel="00744F7E">
                <w:rPr>
                  <w:rFonts w:ascii="Times" w:eastAsia="Calibri" w:hAnsi="Times" w:cs="Calibri"/>
                  <w:color w:val="000000"/>
                  <w:sz w:val="22"/>
                  <w:rPrChange w:id="5956"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957"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958" w:author="Adriana  Casas" w:date="2015-07-08T15:43:00Z">
                    <w:rPr>
                      <w:rFonts w:ascii="Calibri" w:eastAsia="Calibri" w:hAnsi="Calibri" w:cs="Calibri"/>
                      <w:color w:val="000000"/>
                      <w:sz w:val="22"/>
                    </w:rPr>
                  </w:rPrChange>
                </w:rPr>
                <w:delText>_IMG26</w:delText>
              </w:r>
            </w:del>
          </w:p>
        </w:tc>
      </w:tr>
      <w:tr w:rsidR="006C738E" w:rsidRPr="00DD6B12" w:rsidDel="00744F7E" w14:paraId="0EA5B19A" w14:textId="5C95D210" w:rsidTr="006C738E">
        <w:trPr>
          <w:del w:id="5959" w:author="Adriana  Casas" w:date="2015-07-10T21:07:00Z"/>
        </w:trPr>
        <w:tc>
          <w:tcPr>
            <w:tcW w:w="2460" w:type="dxa"/>
          </w:tcPr>
          <w:p w14:paraId="597DFEC5" w14:textId="4FECB8FC" w:rsidR="006C738E" w:rsidRPr="00DD6B12" w:rsidDel="00744F7E" w:rsidRDefault="006C738E" w:rsidP="00DD6B12">
            <w:pPr>
              <w:spacing w:line="240" w:lineRule="auto"/>
              <w:jc w:val="left"/>
              <w:rPr>
                <w:del w:id="5960" w:author="Adriana  Casas" w:date="2015-07-10T21:07:00Z"/>
                <w:rFonts w:ascii="Times" w:hAnsi="Times"/>
                <w:rPrChange w:id="5961" w:author="Adriana  Casas" w:date="2015-07-08T15:43:00Z">
                  <w:rPr>
                    <w:del w:id="5962" w:author="Adriana  Casas" w:date="2015-07-10T21:07:00Z"/>
                  </w:rPr>
                </w:rPrChange>
              </w:rPr>
              <w:pPrChange w:id="5963" w:author="Adriana  Casas" w:date="2015-07-08T15:43:00Z">
                <w:pPr>
                  <w:jc w:val="left"/>
                </w:pPr>
              </w:pPrChange>
            </w:pPr>
            <w:del w:id="5964" w:author="Adriana  Casas" w:date="2015-07-10T21:07:00Z">
              <w:r w:rsidRPr="00DD6B12" w:rsidDel="00744F7E">
                <w:rPr>
                  <w:rFonts w:ascii="Times" w:eastAsia="Calibri" w:hAnsi="Times" w:cs="Calibri"/>
                  <w:color w:val="000000"/>
                  <w:sz w:val="22"/>
                  <w:rPrChange w:id="5965" w:author="Adriana  Casas" w:date="2015-07-08T15:43:00Z">
                    <w:rPr>
                      <w:rFonts w:ascii="Calibri" w:eastAsia="Calibri" w:hAnsi="Calibri" w:cs="Calibri"/>
                      <w:color w:val="000000"/>
                      <w:sz w:val="22"/>
                    </w:rPr>
                  </w:rPrChange>
                </w:rPr>
                <w:delText>Descripción</w:delText>
              </w:r>
            </w:del>
          </w:p>
        </w:tc>
        <w:tc>
          <w:tcPr>
            <w:tcW w:w="6380" w:type="dxa"/>
          </w:tcPr>
          <w:p w14:paraId="51A3A960" w14:textId="4DFF7770" w:rsidR="006C738E" w:rsidRPr="00DD6B12" w:rsidDel="00744F7E" w:rsidRDefault="006C738E" w:rsidP="00DD6B12">
            <w:pPr>
              <w:spacing w:line="240" w:lineRule="auto"/>
              <w:jc w:val="left"/>
              <w:rPr>
                <w:del w:id="5966" w:author="Adriana  Casas" w:date="2015-07-10T21:07:00Z"/>
                <w:rFonts w:ascii="Times" w:hAnsi="Times"/>
                <w:rPrChange w:id="5967" w:author="Adriana  Casas" w:date="2015-07-08T15:43:00Z">
                  <w:rPr>
                    <w:del w:id="5968" w:author="Adriana  Casas" w:date="2015-07-10T21:07:00Z"/>
                  </w:rPr>
                </w:rPrChange>
              </w:rPr>
              <w:pPrChange w:id="5969" w:author="Adriana  Casas" w:date="2015-07-08T15:43:00Z">
                <w:pPr>
                  <w:jc w:val="left"/>
                </w:pPr>
              </w:pPrChange>
            </w:pPr>
            <w:del w:id="5970" w:author="Adriana  Casas" w:date="2015-07-10T21:07:00Z">
              <w:r w:rsidRPr="00DD6B12" w:rsidDel="00744F7E">
                <w:rPr>
                  <w:rFonts w:ascii="Times" w:hAnsi="Times"/>
                  <w:noProof/>
                  <w:lang w:val="es-ES" w:eastAsia="es-ES"/>
                  <w:rPrChange w:id="5971" w:author="Adriana  Casas" w:date="2015-07-08T15:43:00Z">
                    <w:rPr>
                      <w:noProof/>
                      <w:lang w:val="es-ES" w:eastAsia="es-ES"/>
                    </w:rPr>
                  </w:rPrChange>
                </w:rPr>
                <w:drawing>
                  <wp:inline distT="114300" distB="114300" distL="114300" distR="114300" wp14:anchorId="023CB8FA" wp14:editId="6E910D75">
                    <wp:extent cx="2039579" cy="1029320"/>
                    <wp:effectExtent l="0" t="0" r="0" b="0"/>
                    <wp:docPr id="3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9"/>
                            <a:srcRect/>
                            <a:stretch>
                              <a:fillRect/>
                            </a:stretch>
                          </pic:blipFill>
                          <pic:spPr>
                            <a:xfrm>
                              <a:off x="0" y="0"/>
                              <a:ext cx="2039579" cy="1029320"/>
                            </a:xfrm>
                            <a:prstGeom prst="rect">
                              <a:avLst/>
                            </a:prstGeom>
                            <a:ln/>
                          </pic:spPr>
                        </pic:pic>
                      </a:graphicData>
                    </a:graphic>
                  </wp:inline>
                </w:drawing>
              </w:r>
            </w:del>
          </w:p>
        </w:tc>
      </w:tr>
      <w:tr w:rsidR="006C738E" w:rsidRPr="00DD6B12" w:rsidDel="00744F7E" w14:paraId="1EC7C72A" w14:textId="01983FB4" w:rsidTr="006C738E">
        <w:trPr>
          <w:del w:id="5972" w:author="Adriana  Casas" w:date="2015-07-10T21:07:00Z"/>
        </w:trPr>
        <w:tc>
          <w:tcPr>
            <w:tcW w:w="2460" w:type="dxa"/>
          </w:tcPr>
          <w:p w14:paraId="059B1FBD" w14:textId="2EAFDD9A" w:rsidR="006C738E" w:rsidRPr="00DD6B12" w:rsidDel="00744F7E" w:rsidRDefault="006C738E" w:rsidP="00DD6B12">
            <w:pPr>
              <w:spacing w:line="240" w:lineRule="auto"/>
              <w:jc w:val="left"/>
              <w:rPr>
                <w:del w:id="5973" w:author="Adriana  Casas" w:date="2015-07-10T21:07:00Z"/>
                <w:rFonts w:ascii="Times" w:hAnsi="Times"/>
                <w:rPrChange w:id="5974" w:author="Adriana  Casas" w:date="2015-07-08T15:43:00Z">
                  <w:rPr>
                    <w:del w:id="5975" w:author="Adriana  Casas" w:date="2015-07-10T21:07:00Z"/>
                  </w:rPr>
                </w:rPrChange>
              </w:rPr>
              <w:pPrChange w:id="5976" w:author="Adriana  Casas" w:date="2015-07-08T15:43:00Z">
                <w:pPr>
                  <w:jc w:val="left"/>
                </w:pPr>
              </w:pPrChange>
            </w:pPr>
            <w:del w:id="5977" w:author="Adriana  Casas" w:date="2015-07-10T21:07:00Z">
              <w:r w:rsidRPr="00DD6B12" w:rsidDel="00744F7E">
                <w:rPr>
                  <w:rFonts w:ascii="Times" w:eastAsia="Calibri" w:hAnsi="Times" w:cs="Calibri"/>
                  <w:color w:val="000000"/>
                  <w:sz w:val="22"/>
                  <w:rPrChange w:id="5978"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2B1D5161" w14:textId="7699B3EB" w:rsidR="006C738E" w:rsidRPr="00DD6B12" w:rsidDel="00744F7E" w:rsidRDefault="009D3AFD" w:rsidP="00DD6B12">
            <w:pPr>
              <w:spacing w:line="240" w:lineRule="auto"/>
              <w:jc w:val="left"/>
              <w:rPr>
                <w:del w:id="5979" w:author="Adriana  Casas" w:date="2015-07-10T21:07:00Z"/>
                <w:rFonts w:ascii="Times" w:hAnsi="Times"/>
                <w:rPrChange w:id="5980" w:author="Adriana  Casas" w:date="2015-07-08T15:43:00Z">
                  <w:rPr>
                    <w:del w:id="5981" w:author="Adriana  Casas" w:date="2015-07-10T21:07:00Z"/>
                  </w:rPr>
                </w:rPrChange>
              </w:rPr>
              <w:pPrChange w:id="5982" w:author="Adriana  Casas" w:date="2015-07-08T15:43:00Z">
                <w:pPr>
                  <w:jc w:val="left"/>
                </w:pPr>
              </w:pPrChange>
            </w:pPr>
            <w:del w:id="5983" w:author="Adriana  Casas" w:date="2015-07-10T21:07:00Z">
              <w:r w:rsidRPr="00DD6B12" w:rsidDel="00744F7E">
                <w:rPr>
                  <w:rFonts w:ascii="Times" w:hAnsi="Times"/>
                  <w:rPrChange w:id="5984" w:author="Adriana  Casas" w:date="2015-07-08T15:43:00Z">
                    <w:rPr/>
                  </w:rPrChange>
                </w:rPr>
                <w:fldChar w:fldCharType="begin"/>
              </w:r>
              <w:r w:rsidRPr="00DD6B12" w:rsidDel="00744F7E">
                <w:rPr>
                  <w:rFonts w:ascii="Times" w:hAnsi="Times"/>
                  <w:rPrChange w:id="5985" w:author="Adriana  Casas" w:date="2015-07-08T15:43:00Z">
                    <w:rPr/>
                  </w:rPrChange>
                </w:rPr>
                <w:delInstrText xml:space="preserve"> HYPERLINK "http://profesores.aulaplaneta.com/DNNPlayerPackages/Package14221/InfoGuion/cuadernoestudio/images_xml/CS_09_02_img10_zoom.jpg" \h </w:delInstrText>
              </w:r>
              <w:r w:rsidRPr="00DD6B12" w:rsidDel="00744F7E">
                <w:rPr>
                  <w:rFonts w:ascii="Times" w:hAnsi="Times"/>
                  <w:rPrChange w:id="5986" w:author="Adriana  Casas" w:date="2015-07-08T15:43:00Z">
                    <w:rPr/>
                  </w:rPrChange>
                </w:rPr>
                <w:fldChar w:fldCharType="separate"/>
              </w:r>
              <w:r w:rsidR="006C738E" w:rsidRPr="00DD6B12" w:rsidDel="00744F7E">
                <w:rPr>
                  <w:rFonts w:ascii="Times" w:eastAsia="Calibri" w:hAnsi="Times" w:cs="Calibri"/>
                  <w:color w:val="000000"/>
                  <w:sz w:val="22"/>
                  <w:u w:val="single"/>
                  <w:rPrChange w:id="5987" w:author="Adriana  Casas" w:date="2015-07-08T15:43:00Z">
                    <w:rPr>
                      <w:rFonts w:ascii="Calibri" w:eastAsia="Calibri" w:hAnsi="Calibri" w:cs="Calibri"/>
                      <w:color w:val="000000"/>
                      <w:sz w:val="22"/>
                      <w:u w:val="single"/>
                    </w:rPr>
                  </w:rPrChange>
                </w:rPr>
                <w:delText>http://profesores.aulaplaneta.com/DNNPlayerPackages/Package14221/InfoGuion/cuadernoestudio/images_xml/CS_09_02_img10_zoom.jpg</w:delText>
              </w:r>
              <w:r w:rsidRPr="00DD6B12" w:rsidDel="00744F7E">
                <w:rPr>
                  <w:rFonts w:ascii="Times" w:eastAsia="Calibri" w:hAnsi="Times" w:cs="Calibri"/>
                  <w:color w:val="000000"/>
                  <w:sz w:val="22"/>
                  <w:u w:val="single"/>
                  <w:rPrChange w:id="5988"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989" w:author="Adriana  Casas" w:date="2015-07-08T15:43:00Z">
                    <w:rPr/>
                  </w:rPrChange>
                </w:rPr>
                <w:fldChar w:fldCharType="begin"/>
              </w:r>
              <w:r w:rsidRPr="00DD6B12" w:rsidDel="00744F7E">
                <w:rPr>
                  <w:rFonts w:ascii="Times" w:hAnsi="Times"/>
                  <w:rPrChange w:id="5990" w:author="Adriana  Casas" w:date="2015-07-08T15:43:00Z">
                    <w:rPr/>
                  </w:rPrChange>
                </w:rPr>
                <w:delInstrText xml:space="preserve"> HYPERLINK "http://profesores.aulaplaneta.com/DNNPlayerPackages/Package14221/InfoGuion/cuadernoestudio/images_xml/CS_09_02_img10_zoom.jpg" \h </w:delInstrText>
              </w:r>
              <w:r w:rsidRPr="00DD6B12" w:rsidDel="00744F7E">
                <w:rPr>
                  <w:rFonts w:ascii="Times" w:hAnsi="Times"/>
                  <w:rPrChange w:id="5991" w:author="Adriana  Casas" w:date="2015-07-08T15:43:00Z">
                    <w:rPr/>
                  </w:rPrChange>
                </w:rPr>
                <w:fldChar w:fldCharType="separate"/>
              </w:r>
              <w:r w:rsidRPr="00DD6B12" w:rsidDel="00744F7E">
                <w:rPr>
                  <w:rFonts w:ascii="Times" w:hAnsi="Times"/>
                  <w:rPrChange w:id="5992" w:author="Adriana  Casas" w:date="2015-07-08T15:43:00Z">
                    <w:rPr/>
                  </w:rPrChange>
                </w:rPr>
                <w:fldChar w:fldCharType="end"/>
              </w:r>
            </w:del>
          </w:p>
        </w:tc>
      </w:tr>
      <w:tr w:rsidR="006C738E" w:rsidRPr="00DD6B12" w:rsidDel="00744F7E" w14:paraId="72A6A402" w14:textId="6E3F180A" w:rsidTr="006C738E">
        <w:trPr>
          <w:del w:id="5993" w:author="Adriana  Casas" w:date="2015-07-10T21:07:00Z"/>
        </w:trPr>
        <w:tc>
          <w:tcPr>
            <w:tcW w:w="2460" w:type="dxa"/>
          </w:tcPr>
          <w:p w14:paraId="71305053" w14:textId="01632966" w:rsidR="006C738E" w:rsidRPr="00DD6B12" w:rsidDel="00744F7E" w:rsidRDefault="006C738E" w:rsidP="00DD6B12">
            <w:pPr>
              <w:spacing w:line="240" w:lineRule="auto"/>
              <w:jc w:val="left"/>
              <w:rPr>
                <w:del w:id="5994" w:author="Adriana  Casas" w:date="2015-07-10T21:07:00Z"/>
                <w:rFonts w:ascii="Times" w:hAnsi="Times"/>
                <w:rPrChange w:id="5995" w:author="Adriana  Casas" w:date="2015-07-08T15:43:00Z">
                  <w:rPr>
                    <w:del w:id="5996" w:author="Adriana  Casas" w:date="2015-07-10T21:07:00Z"/>
                  </w:rPr>
                </w:rPrChange>
              </w:rPr>
              <w:pPrChange w:id="5997" w:author="Adriana  Casas" w:date="2015-07-08T15:43:00Z">
                <w:pPr>
                  <w:jc w:val="left"/>
                </w:pPr>
              </w:pPrChange>
            </w:pPr>
            <w:del w:id="5998" w:author="Adriana  Casas" w:date="2015-07-10T21:07:00Z">
              <w:r w:rsidRPr="00DD6B12" w:rsidDel="00744F7E">
                <w:rPr>
                  <w:rFonts w:ascii="Times" w:eastAsia="Calibri" w:hAnsi="Times" w:cs="Calibri"/>
                  <w:color w:val="000000"/>
                  <w:sz w:val="22"/>
                  <w:rPrChange w:id="5999" w:author="Adriana  Casas" w:date="2015-07-08T15:43:00Z">
                    <w:rPr>
                      <w:rFonts w:ascii="Calibri" w:eastAsia="Calibri" w:hAnsi="Calibri" w:cs="Calibri"/>
                      <w:color w:val="000000"/>
                      <w:sz w:val="22"/>
                    </w:rPr>
                  </w:rPrChange>
                </w:rPr>
                <w:delText>Pie de imagen</w:delText>
              </w:r>
            </w:del>
          </w:p>
        </w:tc>
        <w:tc>
          <w:tcPr>
            <w:tcW w:w="6380" w:type="dxa"/>
          </w:tcPr>
          <w:p w14:paraId="65867796" w14:textId="3380C62A" w:rsidR="006C738E" w:rsidRPr="00DD6B12" w:rsidDel="00744F7E" w:rsidRDefault="006C738E" w:rsidP="00DD6B12">
            <w:pPr>
              <w:spacing w:line="240" w:lineRule="auto"/>
              <w:jc w:val="left"/>
              <w:rPr>
                <w:del w:id="6000" w:author="Adriana  Casas" w:date="2015-07-10T21:07:00Z"/>
                <w:rFonts w:ascii="Times" w:hAnsi="Times"/>
                <w:rPrChange w:id="6001" w:author="Adriana  Casas" w:date="2015-07-08T15:43:00Z">
                  <w:rPr>
                    <w:del w:id="6002" w:author="Adriana  Casas" w:date="2015-07-10T21:07:00Z"/>
                  </w:rPr>
                </w:rPrChange>
              </w:rPr>
              <w:pPrChange w:id="6003" w:author="Adriana  Casas" w:date="2015-07-08T15:43:00Z">
                <w:pPr>
                  <w:jc w:val="left"/>
                </w:pPr>
              </w:pPrChange>
            </w:pPr>
            <w:del w:id="6004" w:author="Adriana  Casas" w:date="2015-07-10T21:07:00Z">
              <w:r w:rsidRPr="00DD6B12" w:rsidDel="00744F7E">
                <w:rPr>
                  <w:rFonts w:ascii="Times" w:eastAsia="Calibri" w:hAnsi="Times" w:cs="Calibri"/>
                  <w:color w:val="000000"/>
                  <w:sz w:val="22"/>
                  <w:rPrChange w:id="6005" w:author="Adriana  Casas" w:date="2015-07-08T15:43:00Z">
                    <w:rPr>
                      <w:rFonts w:ascii="Calibri" w:eastAsia="Calibri" w:hAnsi="Calibri" w:cs="Calibri"/>
                      <w:color w:val="000000"/>
                      <w:sz w:val="22"/>
                    </w:rPr>
                  </w:rPrChange>
                </w:rPr>
                <w:delText>Existen distintos tipos de plantación forestal: regeneración natural (A), replantación (B y C), selección de los individuos adecuados para la tala de un bosque mixto (D) y cultivo de especies con capacidad de rebrote (E).</w:delText>
              </w:r>
            </w:del>
          </w:p>
        </w:tc>
      </w:tr>
    </w:tbl>
    <w:p w14:paraId="7DEEDDDA" w14:textId="058A2F39" w:rsidR="006C738E" w:rsidRPr="00DD6B12" w:rsidDel="00744F7E" w:rsidRDefault="006C738E" w:rsidP="006E29D3">
      <w:pPr>
        <w:spacing w:line="240" w:lineRule="auto"/>
        <w:jc w:val="left"/>
        <w:rPr>
          <w:del w:id="6006" w:author="Adriana  Casas" w:date="2015-07-10T21:07:00Z"/>
          <w:rFonts w:ascii="Times" w:hAnsi="Times"/>
          <w:rPrChange w:id="6007" w:author="Adriana  Casas" w:date="2015-07-08T15:43:00Z">
            <w:rPr>
              <w:del w:id="6008" w:author="Adriana  Casas" w:date="2015-07-10T21:07:00Z"/>
            </w:rPr>
          </w:rPrChange>
        </w:rPr>
      </w:pPr>
    </w:p>
    <w:p w14:paraId="4FC20196" w14:textId="7F997B75" w:rsidR="006C738E" w:rsidRPr="00DD6B12" w:rsidDel="00744F7E" w:rsidRDefault="006C738E" w:rsidP="00DD6B12">
      <w:pPr>
        <w:spacing w:line="240" w:lineRule="auto"/>
        <w:rPr>
          <w:del w:id="6009" w:author="Adriana  Casas" w:date="2015-07-10T21:07:00Z"/>
          <w:rFonts w:ascii="Times" w:hAnsi="Times"/>
          <w:rPrChange w:id="6010" w:author="Adriana  Casas" w:date="2015-07-08T15:43:00Z">
            <w:rPr>
              <w:del w:id="6011" w:author="Adriana  Casas" w:date="2015-07-10T21:07:00Z"/>
            </w:rPr>
          </w:rPrChange>
        </w:rPr>
        <w:pPrChange w:id="6012" w:author="Adriana  Casas" w:date="2015-07-08T15:43:00Z">
          <w:pPr/>
        </w:pPrChange>
      </w:pPr>
      <w:del w:id="6013" w:author="Adriana  Casas" w:date="2015-07-10T21:07:00Z">
        <w:r w:rsidRPr="00DD6B12" w:rsidDel="00744F7E">
          <w:rPr>
            <w:rFonts w:ascii="Times" w:hAnsi="Times"/>
            <w:color w:val="000000"/>
            <w:rPrChange w:id="6014" w:author="Adriana  Casas" w:date="2015-07-08T15:43:00Z">
              <w:rPr>
                <w:color w:val="000000"/>
              </w:rPr>
            </w:rPrChange>
          </w:rPr>
          <w:delText>Los espacios forestales, además, pueden ser utilizados como cotos de caza y pesca. Estas actividades reportan importantes sumas de dinero.</w:delText>
        </w:r>
      </w:del>
    </w:p>
    <w:p w14:paraId="60C3A80A" w14:textId="4A601FCB" w:rsidR="006C738E" w:rsidRPr="00DD6B12" w:rsidDel="00744F7E" w:rsidRDefault="006C738E" w:rsidP="00DD6B12">
      <w:pPr>
        <w:spacing w:line="240" w:lineRule="auto"/>
        <w:rPr>
          <w:del w:id="6015" w:author="Adriana  Casas" w:date="2015-07-10T21:07:00Z"/>
          <w:rFonts w:ascii="Times" w:hAnsi="Times"/>
          <w:rPrChange w:id="6016" w:author="Adriana  Casas" w:date="2015-07-08T15:43:00Z">
            <w:rPr>
              <w:del w:id="6017" w:author="Adriana  Casas" w:date="2015-07-10T21:07:00Z"/>
            </w:rPr>
          </w:rPrChange>
        </w:rPr>
        <w:pPrChange w:id="6018" w:author="Adriana  Casas" w:date="2015-07-08T15:43:00Z">
          <w:pPr/>
        </w:pPrChange>
      </w:pPr>
      <w:del w:id="6019" w:author="Adriana  Casas" w:date="2015-07-10T21:07:00Z">
        <w:r w:rsidRPr="00DD6B12" w:rsidDel="00744F7E">
          <w:rPr>
            <w:rFonts w:ascii="Times" w:hAnsi="Times"/>
            <w:color w:val="000000"/>
            <w:rPrChange w:id="6020" w:author="Adriana  Casas" w:date="2015-07-08T15:43:00Z">
              <w:rPr>
                <w:color w:val="000000"/>
              </w:rPr>
            </w:rPrChange>
          </w:rPr>
          <w:delText xml:space="preserve"> La </w:delText>
        </w:r>
        <w:r w:rsidRPr="00DD6B12" w:rsidDel="00744F7E">
          <w:rPr>
            <w:rFonts w:ascii="Times" w:hAnsi="Times"/>
            <w:b/>
            <w:color w:val="000000"/>
            <w:rPrChange w:id="6021" w:author="Adriana  Casas" w:date="2015-07-08T15:43:00Z">
              <w:rPr>
                <w:b/>
                <w:color w:val="000000"/>
              </w:rPr>
            </w:rPrChange>
          </w:rPr>
          <w:delText>acuicultura</w:delText>
        </w:r>
        <w:r w:rsidRPr="00DD6B12" w:rsidDel="00744F7E">
          <w:rPr>
            <w:rFonts w:ascii="Times" w:hAnsi="Times"/>
            <w:color w:val="000000"/>
            <w:rPrChange w:id="6022" w:author="Adriana  Casas" w:date="2015-07-08T15:43:00Z">
              <w:rPr>
                <w:color w:val="000000"/>
              </w:rPr>
            </w:rPrChange>
          </w:rPr>
          <w:delText xml:space="preserve"> engloba todas aquellas actividades dedicadas a la </w:delText>
        </w:r>
        <w:r w:rsidRPr="00DD6B12" w:rsidDel="00744F7E">
          <w:rPr>
            <w:rFonts w:ascii="Times" w:hAnsi="Times"/>
            <w:b/>
            <w:color w:val="000000"/>
            <w:rPrChange w:id="6023" w:author="Adriana  Casas" w:date="2015-07-08T15:43:00Z">
              <w:rPr>
                <w:b/>
                <w:color w:val="000000"/>
              </w:rPr>
            </w:rPrChange>
          </w:rPr>
          <w:delText>cría en granjas</w:delText>
        </w:r>
        <w:r w:rsidRPr="00DD6B12" w:rsidDel="00744F7E">
          <w:rPr>
            <w:rFonts w:ascii="Times" w:hAnsi="Times"/>
            <w:color w:val="000000"/>
            <w:rPrChange w:id="6024" w:author="Adriana  Casas" w:date="2015-07-08T15:43:00Z">
              <w:rPr>
                <w:color w:val="000000"/>
              </w:rPr>
            </w:rPrChange>
          </w:rPr>
          <w:delText xml:space="preserve"> de </w:delText>
        </w:r>
        <w:r w:rsidRPr="00DD6B12" w:rsidDel="00744F7E">
          <w:rPr>
            <w:rFonts w:ascii="Times" w:hAnsi="Times"/>
            <w:b/>
            <w:color w:val="000000"/>
            <w:rPrChange w:id="6025" w:author="Adriana  Casas" w:date="2015-07-08T15:43:00Z">
              <w:rPr>
                <w:b/>
                <w:color w:val="000000"/>
              </w:rPr>
            </w:rPrChange>
          </w:rPr>
          <w:delText>especies acuáticas</w:delText>
        </w:r>
        <w:r w:rsidRPr="00DD6B12" w:rsidDel="00744F7E">
          <w:rPr>
            <w:rFonts w:ascii="Times" w:hAnsi="Times"/>
            <w:color w:val="000000"/>
            <w:rPrChange w:id="6026" w:author="Adriana  Casas" w:date="2015-07-08T15:43:00Z">
              <w:rPr>
                <w:color w:val="000000"/>
              </w:rPr>
            </w:rPrChange>
          </w:rPr>
          <w:delText>, tanto vegetales (algas) como animales (peces, moluscos y mariscos).</w:delText>
        </w:r>
      </w:del>
    </w:p>
    <w:p w14:paraId="4D126B96" w14:textId="77777777" w:rsidR="006C738E" w:rsidRPr="00DD6B12" w:rsidDel="00744F7E" w:rsidRDefault="006C738E" w:rsidP="00DD6B12">
      <w:pPr>
        <w:spacing w:line="240" w:lineRule="auto"/>
        <w:rPr>
          <w:del w:id="6027" w:author="Adriana  Casas" w:date="2015-07-10T21:07:00Z"/>
          <w:rFonts w:ascii="Times" w:hAnsi="Times"/>
          <w:rPrChange w:id="6028" w:author="Adriana  Casas" w:date="2015-07-08T15:43:00Z">
            <w:rPr>
              <w:del w:id="6029" w:author="Adriana  Casas" w:date="2015-07-10T21:07:00Z"/>
            </w:rPr>
          </w:rPrChange>
        </w:rPr>
        <w:pPrChange w:id="6030" w:author="Adriana  Casas" w:date="2015-07-08T15:43:00Z">
          <w:pPr/>
        </w:pPrChange>
      </w:pPr>
    </w:p>
    <w:p w14:paraId="56B63F2B" w14:textId="77777777" w:rsidR="00F41E25" w:rsidRPr="00DD6B12" w:rsidDel="00744F7E" w:rsidRDefault="00F41E25" w:rsidP="00DD6B12">
      <w:pPr>
        <w:spacing w:line="240" w:lineRule="auto"/>
        <w:rPr>
          <w:del w:id="6031" w:author="Adriana  Casas" w:date="2015-07-10T21:07:00Z"/>
          <w:rFonts w:ascii="Times" w:hAnsi="Times"/>
          <w:rPrChange w:id="6032" w:author="Adriana  Casas" w:date="2015-07-08T15:43:00Z">
            <w:rPr>
              <w:del w:id="6033" w:author="Adriana  Casas" w:date="2015-07-10T21:07:00Z"/>
            </w:rPr>
          </w:rPrChange>
        </w:rPr>
        <w:pPrChange w:id="6034" w:author="Adriana  Casas" w:date="2015-07-08T15:43:00Z">
          <w:pPr/>
        </w:pPrChange>
      </w:pPr>
    </w:p>
    <w:p w14:paraId="28A2411E" w14:textId="77777777" w:rsidR="00F41E25" w:rsidRPr="00DD6B12" w:rsidDel="00744F7E" w:rsidRDefault="00F41E25" w:rsidP="00DD6B12">
      <w:pPr>
        <w:spacing w:line="240" w:lineRule="auto"/>
        <w:rPr>
          <w:del w:id="6035" w:author="Adriana  Casas" w:date="2015-07-10T21:07:00Z"/>
          <w:rFonts w:ascii="Times" w:hAnsi="Times"/>
          <w:rPrChange w:id="6036" w:author="Adriana  Casas" w:date="2015-07-08T15:43:00Z">
            <w:rPr>
              <w:del w:id="6037" w:author="Adriana  Casas" w:date="2015-07-10T21:07:00Z"/>
            </w:rPr>
          </w:rPrChange>
        </w:rPr>
        <w:pPrChange w:id="6038" w:author="Adriana  Casas" w:date="2015-07-08T15:43:00Z">
          <w:pPr/>
        </w:pPrChange>
      </w:pPr>
    </w:p>
    <w:p w14:paraId="73A8F656" w14:textId="77777777" w:rsidR="00185FB4" w:rsidRPr="00DD6B12" w:rsidDel="00744F7E" w:rsidRDefault="00185FB4" w:rsidP="00DD6B12">
      <w:pPr>
        <w:spacing w:line="240" w:lineRule="auto"/>
        <w:rPr>
          <w:del w:id="6039" w:author="Adriana  Casas" w:date="2015-07-10T21:07:00Z"/>
          <w:rFonts w:ascii="Times" w:hAnsi="Times"/>
          <w:rPrChange w:id="6040" w:author="Adriana  Casas" w:date="2015-07-08T15:43:00Z">
            <w:rPr>
              <w:del w:id="6041" w:author="Adriana  Casas" w:date="2015-07-10T21:07:00Z"/>
            </w:rPr>
          </w:rPrChange>
        </w:rPr>
        <w:pPrChange w:id="6042" w:author="Adriana  Casas" w:date="2015-07-08T15:43:00Z">
          <w:pPr/>
        </w:pPrChange>
      </w:pPr>
    </w:p>
    <w:p w14:paraId="33FF244C" w14:textId="77777777" w:rsidR="00185FB4" w:rsidRPr="00DD6B12" w:rsidDel="00744F7E" w:rsidRDefault="00185FB4" w:rsidP="00DD6B12">
      <w:pPr>
        <w:spacing w:line="240" w:lineRule="auto"/>
        <w:rPr>
          <w:del w:id="6043" w:author="Adriana  Casas" w:date="2015-07-10T21:07:00Z"/>
          <w:rFonts w:ascii="Times" w:hAnsi="Times"/>
          <w:rPrChange w:id="6044" w:author="Adriana  Casas" w:date="2015-07-08T15:43:00Z">
            <w:rPr>
              <w:del w:id="6045" w:author="Adriana  Casas" w:date="2015-07-10T21:07:00Z"/>
            </w:rPr>
          </w:rPrChange>
        </w:rPr>
        <w:pPrChange w:id="6046" w:author="Adriana  Casas" w:date="2015-07-08T15:43:00Z">
          <w:pPr/>
        </w:pPrChange>
      </w:pPr>
    </w:p>
    <w:p w14:paraId="5E20568B" w14:textId="16469CB1" w:rsidR="006C738E" w:rsidRPr="00DD6B12" w:rsidRDefault="006C738E" w:rsidP="00DD6B12">
      <w:pPr>
        <w:spacing w:line="240" w:lineRule="auto"/>
        <w:rPr>
          <w:rFonts w:ascii="Times" w:hAnsi="Times"/>
          <w:rPrChange w:id="6047" w:author="Adriana  Casas" w:date="2015-07-08T15:43:00Z">
            <w:rPr/>
          </w:rPrChange>
        </w:rPr>
        <w:pPrChange w:id="6048" w:author="Adriana  Casas" w:date="2015-07-08T15:43:00Z">
          <w:pPr/>
        </w:pPrChange>
      </w:pPr>
      <w:r w:rsidRPr="00DD6B12">
        <w:rPr>
          <w:rFonts w:ascii="Times" w:hAnsi="Times"/>
          <w:b/>
          <w:rPrChange w:id="6049" w:author="Adriana  Casas" w:date="2015-07-08T15:43:00Z">
            <w:rPr>
              <w:b/>
            </w:rPr>
          </w:rPrChange>
        </w:rPr>
        <w:t xml:space="preserve">[SECCIÓN 2] </w:t>
      </w:r>
      <w:ins w:id="6050" w:author="Adriana  Casas" w:date="2015-07-10T21:07:00Z">
        <w:r w:rsidR="00744F7E">
          <w:rPr>
            <w:rFonts w:ascii="Times" w:hAnsi="Times"/>
            <w:b/>
            <w:color w:val="000000"/>
          </w:rPr>
          <w:t>5</w:t>
        </w:r>
      </w:ins>
      <w:del w:id="6051" w:author="Adriana  Casas" w:date="2015-07-10T21:07:00Z">
        <w:r w:rsidRPr="00DD6B12" w:rsidDel="00744F7E">
          <w:rPr>
            <w:rFonts w:ascii="Times" w:hAnsi="Times"/>
            <w:b/>
            <w:color w:val="000000"/>
            <w:rPrChange w:id="6052" w:author="Adriana  Casas" w:date="2015-07-08T15:43:00Z">
              <w:rPr>
                <w:b/>
                <w:color w:val="000000"/>
              </w:rPr>
            </w:rPrChange>
          </w:rPr>
          <w:delText>4</w:delText>
        </w:r>
      </w:del>
      <w:r w:rsidRPr="00DD6B12">
        <w:rPr>
          <w:rFonts w:ascii="Times" w:hAnsi="Times"/>
          <w:b/>
          <w:color w:val="000000"/>
          <w:rPrChange w:id="6053" w:author="Adriana  Casas" w:date="2015-07-08T15:43:00Z">
            <w:rPr>
              <w:b/>
              <w:color w:val="000000"/>
            </w:rPr>
          </w:rPrChange>
        </w:rPr>
        <w:t>.2 Sector secundario</w:t>
      </w:r>
      <w:r w:rsidRPr="00DD6B12">
        <w:rPr>
          <w:rFonts w:ascii="Times" w:hAnsi="Times"/>
          <w:color w:val="000000"/>
          <w:rPrChange w:id="6054" w:author="Adriana  Casas" w:date="2015-07-08T15:43:00Z">
            <w:rPr>
              <w:color w:val="000000"/>
            </w:rPr>
          </w:rPrChange>
        </w:rPr>
        <w:t xml:space="preserve"> </w:t>
      </w:r>
    </w:p>
    <w:p w14:paraId="19A4F1A8" w14:textId="2954A5B8" w:rsidR="006C738E" w:rsidRPr="00DD6B12" w:rsidRDefault="006C738E" w:rsidP="00DD6B12">
      <w:pPr>
        <w:spacing w:before="220" w:after="220" w:line="240" w:lineRule="auto"/>
        <w:rPr>
          <w:rFonts w:ascii="Times" w:hAnsi="Times"/>
          <w:color w:val="000000"/>
          <w:rPrChange w:id="6055" w:author="Adriana  Casas" w:date="2015-07-08T15:43:00Z">
            <w:rPr>
              <w:color w:val="000000"/>
            </w:rPr>
          </w:rPrChange>
        </w:rPr>
        <w:pPrChange w:id="6056" w:author="Adriana  Casas" w:date="2015-07-08T15:43:00Z">
          <w:pPr>
            <w:spacing w:before="220" w:after="220"/>
          </w:pPr>
        </w:pPrChange>
      </w:pPr>
      <w:r w:rsidRPr="00DD6B12">
        <w:rPr>
          <w:rFonts w:ascii="Times" w:hAnsi="Times"/>
          <w:color w:val="000000"/>
          <w:rPrChange w:id="6057" w:author="Adriana  Casas" w:date="2015-07-08T15:43:00Z">
            <w:rPr>
              <w:color w:val="000000"/>
            </w:rPr>
          </w:rPrChange>
        </w:rPr>
        <w:t>El sector secundario incluye actividades relacionadas con la transformación de</w:t>
      </w:r>
      <w:r w:rsidRPr="00DD6B12">
        <w:rPr>
          <w:rFonts w:ascii="Times" w:hAnsi="Times"/>
          <w:b/>
          <w:color w:val="000000"/>
          <w:rPrChange w:id="6058" w:author="Adriana  Casas" w:date="2015-07-08T15:43:00Z">
            <w:rPr>
              <w:b/>
              <w:color w:val="000000"/>
            </w:rPr>
          </w:rPrChange>
        </w:rPr>
        <w:t xml:space="preserve"> materias primas</w:t>
      </w:r>
      <w:r w:rsidRPr="00DD6B12">
        <w:rPr>
          <w:rFonts w:ascii="Times" w:hAnsi="Times"/>
          <w:color w:val="000000"/>
          <w:rPrChange w:id="6059" w:author="Adriana  Casas" w:date="2015-07-08T15:43:00Z">
            <w:rPr>
              <w:color w:val="000000"/>
            </w:rPr>
          </w:rPrChange>
        </w:rPr>
        <w:t xml:space="preserve"> de origen animal</w:t>
      </w:r>
      <w:ins w:id="6060" w:author="Adriana  Casas" w:date="2015-07-10T21:08:00Z">
        <w:r w:rsidR="004A4A24">
          <w:rPr>
            <w:rFonts w:ascii="Times" w:hAnsi="Times"/>
            <w:color w:val="000000"/>
          </w:rPr>
          <w:t>,</w:t>
        </w:r>
      </w:ins>
      <w:del w:id="6061" w:author="Adriana  Casas" w:date="2015-07-10T21:08:00Z">
        <w:r w:rsidRPr="00DD6B12" w:rsidDel="004A4A24">
          <w:rPr>
            <w:rFonts w:ascii="Times" w:hAnsi="Times"/>
            <w:color w:val="000000"/>
            <w:rPrChange w:id="6062" w:author="Adriana  Casas" w:date="2015-07-08T15:43:00Z">
              <w:rPr>
                <w:color w:val="000000"/>
              </w:rPr>
            </w:rPrChange>
          </w:rPr>
          <w:delText xml:space="preserve"> (la ganadería, la pesca, la caza, etc.),</w:delText>
        </w:r>
      </w:del>
      <w:r w:rsidRPr="00DD6B12">
        <w:rPr>
          <w:rFonts w:ascii="Times" w:hAnsi="Times"/>
          <w:color w:val="000000"/>
          <w:rPrChange w:id="6063" w:author="Adriana  Casas" w:date="2015-07-08T15:43:00Z">
            <w:rPr>
              <w:color w:val="000000"/>
            </w:rPr>
          </w:rPrChange>
        </w:rPr>
        <w:t xml:space="preserve"> vegetal</w:t>
      </w:r>
      <w:ins w:id="6064" w:author="Adriana  Casas" w:date="2015-07-10T21:08:00Z">
        <w:r w:rsidR="004A4A24">
          <w:rPr>
            <w:rFonts w:ascii="Times" w:hAnsi="Times"/>
            <w:color w:val="000000"/>
          </w:rPr>
          <w:t>,</w:t>
        </w:r>
      </w:ins>
      <w:del w:id="6065" w:author="Adriana  Casas" w:date="2015-07-10T21:08:00Z">
        <w:r w:rsidRPr="00DD6B12" w:rsidDel="004A4A24">
          <w:rPr>
            <w:rFonts w:ascii="Times" w:hAnsi="Times"/>
            <w:color w:val="000000"/>
            <w:rPrChange w:id="6066" w:author="Adriana  Casas" w:date="2015-07-08T15:43:00Z">
              <w:rPr>
                <w:color w:val="000000"/>
              </w:rPr>
            </w:rPrChange>
          </w:rPr>
          <w:delText xml:space="preserve"> o</w:delText>
        </w:r>
      </w:del>
      <w:r w:rsidRPr="00DD6B12">
        <w:rPr>
          <w:rFonts w:ascii="Times" w:hAnsi="Times"/>
          <w:color w:val="000000"/>
          <w:rPrChange w:id="6067" w:author="Adriana  Casas" w:date="2015-07-08T15:43:00Z">
            <w:rPr>
              <w:color w:val="000000"/>
            </w:rPr>
          </w:rPrChange>
        </w:rPr>
        <w:t xml:space="preserve"> mineral</w:t>
      </w:r>
      <w:del w:id="6068" w:author="Adriana  Casas" w:date="2015-07-10T21:08:00Z">
        <w:r w:rsidRPr="00DD6B12" w:rsidDel="004A4A24">
          <w:rPr>
            <w:rFonts w:ascii="Times" w:hAnsi="Times"/>
            <w:color w:val="000000"/>
            <w:rPrChange w:id="6069" w:author="Adriana  Casas" w:date="2015-07-08T15:43:00Z">
              <w:rPr>
                <w:color w:val="000000"/>
              </w:rPr>
            </w:rPrChange>
          </w:rPr>
          <w:delText xml:space="preserve"> (extracciones minerales, metales y recursos energéticos de la corteza terrestre</w:delText>
        </w:r>
      </w:del>
      <w:ins w:id="6070" w:author="Adriana  Casas" w:date="2015-07-10T21:08:00Z">
        <w:r w:rsidR="004A4A24">
          <w:rPr>
            <w:rFonts w:ascii="Times" w:hAnsi="Times"/>
            <w:color w:val="000000"/>
          </w:rPr>
          <w:t xml:space="preserve"> y</w:t>
        </w:r>
      </w:ins>
      <w:del w:id="6071" w:author="Adriana  Casas" w:date="2015-07-10T21:08:00Z">
        <w:r w:rsidRPr="00DD6B12" w:rsidDel="004A4A24">
          <w:rPr>
            <w:rFonts w:ascii="Times" w:hAnsi="Times"/>
            <w:color w:val="000000"/>
            <w:rPrChange w:id="6072" w:author="Adriana  Casas" w:date="2015-07-08T15:43:00Z">
              <w:rPr>
                <w:color w:val="000000"/>
              </w:rPr>
            </w:rPrChange>
          </w:rPr>
          <w:delText>) o</w:delText>
        </w:r>
      </w:del>
      <w:r w:rsidRPr="00DD6B12">
        <w:rPr>
          <w:rFonts w:ascii="Times" w:hAnsi="Times"/>
          <w:color w:val="000000"/>
          <w:rPrChange w:id="6073" w:author="Adriana  Casas" w:date="2015-07-08T15:43:00Z">
            <w:rPr>
              <w:color w:val="000000"/>
            </w:rPr>
          </w:rPrChange>
        </w:rPr>
        <w:t xml:space="preserve"> provenientes de la agricultura en </w:t>
      </w:r>
      <w:r w:rsidRPr="00DD6B12">
        <w:rPr>
          <w:rFonts w:ascii="Times" w:hAnsi="Times"/>
          <w:b/>
          <w:color w:val="000000"/>
          <w:rPrChange w:id="6074" w:author="Adriana  Casas" w:date="2015-07-08T15:43:00Z">
            <w:rPr>
              <w:b/>
              <w:color w:val="000000"/>
            </w:rPr>
          </w:rPrChange>
        </w:rPr>
        <w:t>productos destinados al mercado</w:t>
      </w:r>
      <w:r w:rsidRPr="00DD6B12">
        <w:rPr>
          <w:rFonts w:ascii="Times" w:hAnsi="Times"/>
          <w:color w:val="000000"/>
          <w:rPrChange w:id="6075" w:author="Adriana  Casas" w:date="2015-07-08T15:43:00Z">
            <w:rPr>
              <w:color w:val="000000"/>
            </w:rPr>
          </w:rPrChange>
        </w:rPr>
        <w:t xml:space="preserve">, </w:t>
      </w:r>
      <w:del w:id="6076" w:author="Adriana  Casas" w:date="2015-07-10T21:09:00Z">
        <w:r w:rsidRPr="00DD6B12" w:rsidDel="004A4A24">
          <w:rPr>
            <w:rFonts w:ascii="Times" w:hAnsi="Times"/>
            <w:color w:val="000000"/>
            <w:rPrChange w:id="6077" w:author="Adriana  Casas" w:date="2015-07-08T15:43:00Z">
              <w:rPr>
                <w:color w:val="000000"/>
              </w:rPr>
            </w:rPrChange>
          </w:rPr>
          <w:delText xml:space="preserve">donde </w:delText>
        </w:r>
      </w:del>
      <w:ins w:id="6078" w:author="Adriana  Casas" w:date="2015-07-10T21:09:00Z">
        <w:r w:rsidR="004A4A24">
          <w:rPr>
            <w:rFonts w:ascii="Times" w:hAnsi="Times"/>
            <w:color w:val="000000"/>
          </w:rPr>
          <w:t>cuya</w:t>
        </w:r>
      </w:ins>
      <w:del w:id="6079" w:author="Adriana  Casas" w:date="2015-07-10T21:09:00Z">
        <w:r w:rsidRPr="00DD6B12" w:rsidDel="004A4A24">
          <w:rPr>
            <w:rFonts w:ascii="Times" w:hAnsi="Times"/>
            <w:color w:val="000000"/>
            <w:rPrChange w:id="6080" w:author="Adriana  Casas" w:date="2015-07-08T15:43:00Z">
              <w:rPr>
                <w:color w:val="000000"/>
              </w:rPr>
            </w:rPrChange>
          </w:rPr>
          <w:delText>su</w:delText>
        </w:r>
      </w:del>
      <w:r w:rsidRPr="00DD6B12">
        <w:rPr>
          <w:rFonts w:ascii="Times" w:hAnsi="Times"/>
          <w:color w:val="000000"/>
          <w:rPrChange w:id="6081" w:author="Adriana  Casas" w:date="2015-07-08T15:43:00Z">
            <w:rPr>
              <w:color w:val="000000"/>
            </w:rPr>
          </w:rPrChange>
        </w:rPr>
        <w:t xml:space="preserve"> venta </w:t>
      </w:r>
      <w:del w:id="6082" w:author="Adriana  Casas" w:date="2015-07-10T21:09:00Z">
        <w:r w:rsidRPr="00DD6B12" w:rsidDel="004A4A24">
          <w:rPr>
            <w:rFonts w:ascii="Times" w:hAnsi="Times"/>
            <w:color w:val="000000"/>
            <w:rPrChange w:id="6083" w:author="Adriana  Casas" w:date="2015-07-08T15:43:00Z">
              <w:rPr>
                <w:color w:val="000000"/>
              </w:rPr>
            </w:rPrChange>
          </w:rPr>
          <w:delText xml:space="preserve">aporta </w:delText>
        </w:r>
      </w:del>
      <w:ins w:id="6084" w:author="Adriana  Casas" w:date="2015-07-10T21:09:00Z">
        <w:r w:rsidR="004A4A24">
          <w:rPr>
            <w:rFonts w:ascii="Times" w:hAnsi="Times"/>
            <w:color w:val="000000"/>
          </w:rPr>
          <w:t>le da</w:t>
        </w:r>
        <w:r w:rsidR="004A4A24" w:rsidRPr="00DD6B12">
          <w:rPr>
            <w:rFonts w:ascii="Times" w:hAnsi="Times"/>
            <w:color w:val="000000"/>
            <w:rPrChange w:id="6085" w:author="Adriana  Casas" w:date="2015-07-08T15:43:00Z">
              <w:rPr>
                <w:color w:val="000000"/>
              </w:rPr>
            </w:rPrChange>
          </w:rPr>
          <w:t xml:space="preserve"> </w:t>
        </w:r>
      </w:ins>
      <w:r w:rsidRPr="00DD6B12">
        <w:rPr>
          <w:rFonts w:ascii="Times" w:hAnsi="Times"/>
          <w:b/>
          <w:color w:val="000000"/>
          <w:rPrChange w:id="6086" w:author="Adriana  Casas" w:date="2015-07-08T15:43:00Z">
            <w:rPr>
              <w:b/>
              <w:color w:val="000000"/>
            </w:rPr>
          </w:rPrChange>
        </w:rPr>
        <w:t>beneficios</w:t>
      </w:r>
      <w:r w:rsidRPr="00DD6B12">
        <w:rPr>
          <w:rFonts w:ascii="Times" w:hAnsi="Times"/>
          <w:color w:val="000000"/>
          <w:rPrChange w:id="6087" w:author="Adriana  Casas" w:date="2015-07-08T15:43:00Z">
            <w:rPr>
              <w:color w:val="000000"/>
            </w:rPr>
          </w:rPrChange>
        </w:rPr>
        <w:t xml:space="preserve"> a la empresa que los ha producido y son utilizados como base para la fabricación de nuevos productos. El sector puede subdividirse en industrial extractivo</w:t>
      </w:r>
      <w:ins w:id="6088" w:author="Adriana  Casas" w:date="2015-07-10T21:09:00Z">
        <w:r w:rsidR="004A4A24">
          <w:rPr>
            <w:rFonts w:ascii="Times" w:hAnsi="Times"/>
            <w:color w:val="000000"/>
          </w:rPr>
          <w:t>,</w:t>
        </w:r>
      </w:ins>
      <w:r w:rsidRPr="00DD6B12">
        <w:rPr>
          <w:rFonts w:ascii="Times" w:hAnsi="Times"/>
          <w:color w:val="000000"/>
          <w:rPrChange w:id="6089" w:author="Adriana  Casas" w:date="2015-07-08T15:43:00Z">
            <w:rPr>
              <w:color w:val="000000"/>
            </w:rPr>
          </w:rPrChange>
        </w:rPr>
        <w:t xml:space="preserve"> </w:t>
      </w:r>
      <w:ins w:id="6090" w:author="Adriana  Casas" w:date="2015-07-10T21:09:00Z">
        <w:r w:rsidR="004A4A24">
          <w:rPr>
            <w:rFonts w:ascii="Times" w:hAnsi="Times"/>
            <w:color w:val="000000"/>
          </w:rPr>
          <w:t xml:space="preserve">que  es la </w:t>
        </w:r>
      </w:ins>
      <w:del w:id="6091" w:author="Adriana  Casas" w:date="2015-07-10T21:09:00Z">
        <w:r w:rsidRPr="00DD6B12" w:rsidDel="004A4A24">
          <w:rPr>
            <w:rFonts w:ascii="Times" w:hAnsi="Times"/>
            <w:color w:val="000000"/>
            <w:rPrChange w:id="6092" w:author="Adriana  Casas" w:date="2015-07-08T15:43:00Z">
              <w:rPr>
                <w:color w:val="000000"/>
              </w:rPr>
            </w:rPrChange>
          </w:rPr>
          <w:delText>(</w:delText>
        </w:r>
      </w:del>
      <w:r w:rsidRPr="00DD6B12">
        <w:rPr>
          <w:rFonts w:ascii="Times" w:hAnsi="Times"/>
          <w:color w:val="000000"/>
          <w:rPrChange w:id="6093" w:author="Adriana  Casas" w:date="2015-07-08T15:43:00Z">
            <w:rPr>
              <w:color w:val="000000"/>
            </w:rPr>
          </w:rPrChange>
        </w:rPr>
        <w:t>extracción minera y de petróleo</w:t>
      </w:r>
      <w:ins w:id="6094" w:author="Adriana  Casas" w:date="2015-07-10T21:09:00Z">
        <w:r w:rsidR="004A4A24">
          <w:rPr>
            <w:rFonts w:ascii="Times" w:hAnsi="Times"/>
            <w:color w:val="000000"/>
          </w:rPr>
          <w:t>,</w:t>
        </w:r>
      </w:ins>
      <w:del w:id="6095" w:author="Adriana  Casas" w:date="2015-07-10T21:09:00Z">
        <w:r w:rsidRPr="00DD6B12" w:rsidDel="004A4A24">
          <w:rPr>
            <w:rFonts w:ascii="Times" w:hAnsi="Times"/>
            <w:color w:val="000000"/>
            <w:rPrChange w:id="6096" w:author="Adriana  Casas" w:date="2015-07-08T15:43:00Z">
              <w:rPr>
                <w:color w:val="000000"/>
              </w:rPr>
            </w:rPrChange>
          </w:rPr>
          <w:delText>)</w:delText>
        </w:r>
      </w:del>
      <w:r w:rsidRPr="00DD6B12">
        <w:rPr>
          <w:rFonts w:ascii="Times" w:hAnsi="Times"/>
          <w:color w:val="000000"/>
          <w:rPrChange w:id="6097" w:author="Adriana  Casas" w:date="2015-07-08T15:43:00Z">
            <w:rPr>
              <w:color w:val="000000"/>
            </w:rPr>
          </w:rPrChange>
        </w:rPr>
        <w:t xml:space="preserve"> e industrial de transformación. </w:t>
      </w:r>
    </w:p>
    <w:tbl>
      <w:tblPr>
        <w:tblStyle w:val="37"/>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E03689" w:rsidRPr="00DD6B12" w14:paraId="527EF8A2" w14:textId="77777777" w:rsidTr="00897763">
        <w:tc>
          <w:tcPr>
            <w:tcW w:w="8840" w:type="dxa"/>
            <w:gridSpan w:val="2"/>
            <w:shd w:val="clear" w:color="auto" w:fill="0D0D0D"/>
          </w:tcPr>
          <w:p w14:paraId="67D787BB" w14:textId="77777777" w:rsidR="00E03689" w:rsidRPr="00DD6B12" w:rsidRDefault="00E03689" w:rsidP="00DD6B12">
            <w:pPr>
              <w:spacing w:line="240" w:lineRule="auto"/>
              <w:jc w:val="center"/>
              <w:rPr>
                <w:rFonts w:ascii="Times" w:eastAsia="Calibri" w:hAnsi="Times"/>
                <w:b/>
                <w:color w:val="FFFFFF" w:themeColor="background1"/>
                <w:highlight w:val="none"/>
                <w:rPrChange w:id="6098" w:author="Adriana  Casas" w:date="2015-07-08T15:43:00Z">
                  <w:rPr>
                    <w:rFonts w:eastAsia="Calibri"/>
                    <w:b/>
                    <w:color w:val="FFFFFF" w:themeColor="background1"/>
                    <w:highlight w:val="none"/>
                  </w:rPr>
                </w:rPrChange>
              </w:rPr>
              <w:pPrChange w:id="6099" w:author="Adriana  Casas" w:date="2015-07-08T15:43:00Z">
                <w:pPr>
                  <w:jc w:val="center"/>
                </w:pPr>
              </w:pPrChange>
            </w:pPr>
            <w:r w:rsidRPr="00DD6B12">
              <w:rPr>
                <w:rFonts w:ascii="Times" w:eastAsia="Calibri" w:hAnsi="Times"/>
                <w:b/>
                <w:color w:val="FFFFFF" w:themeColor="background1"/>
                <w:highlight w:val="none"/>
                <w:rPrChange w:id="6100" w:author="Adriana  Casas" w:date="2015-07-08T15:43:00Z">
                  <w:rPr>
                    <w:rFonts w:eastAsia="Calibri"/>
                    <w:b/>
                    <w:color w:val="FFFFFF" w:themeColor="background1"/>
                    <w:highlight w:val="none"/>
                  </w:rPr>
                </w:rPrChange>
              </w:rPr>
              <w:t>Imagen (fotografía, gráfica o ilustración)</w:t>
            </w:r>
          </w:p>
        </w:tc>
      </w:tr>
      <w:tr w:rsidR="00E03689" w:rsidRPr="00DD6B12" w14:paraId="456A7721" w14:textId="77777777" w:rsidTr="00897763">
        <w:tc>
          <w:tcPr>
            <w:tcW w:w="2460" w:type="dxa"/>
          </w:tcPr>
          <w:p w14:paraId="6C1547AD" w14:textId="77777777" w:rsidR="00E03689" w:rsidRPr="00DD6B12" w:rsidRDefault="00E03689" w:rsidP="00DD6B12">
            <w:pPr>
              <w:spacing w:line="240" w:lineRule="auto"/>
              <w:jc w:val="left"/>
              <w:rPr>
                <w:rFonts w:ascii="Times" w:hAnsi="Times"/>
                <w:rPrChange w:id="6101" w:author="Adriana  Casas" w:date="2015-07-08T15:43:00Z">
                  <w:rPr/>
                </w:rPrChange>
              </w:rPr>
              <w:pPrChange w:id="6102" w:author="Adriana  Casas" w:date="2015-07-08T15:43:00Z">
                <w:pPr>
                  <w:jc w:val="left"/>
                </w:pPr>
              </w:pPrChange>
            </w:pPr>
            <w:r w:rsidRPr="00DD6B12">
              <w:rPr>
                <w:rFonts w:ascii="Times" w:eastAsia="Calibri" w:hAnsi="Times" w:cs="Calibri"/>
                <w:b/>
                <w:color w:val="000000"/>
                <w:sz w:val="22"/>
                <w:rPrChange w:id="6103" w:author="Adriana  Casas" w:date="2015-07-08T15:43:00Z">
                  <w:rPr>
                    <w:rFonts w:ascii="Calibri" w:eastAsia="Calibri" w:hAnsi="Calibri" w:cs="Calibri"/>
                    <w:b/>
                    <w:color w:val="000000"/>
                    <w:sz w:val="22"/>
                  </w:rPr>
                </w:rPrChange>
              </w:rPr>
              <w:t>Código</w:t>
            </w:r>
          </w:p>
        </w:tc>
        <w:tc>
          <w:tcPr>
            <w:tcW w:w="6380" w:type="dxa"/>
          </w:tcPr>
          <w:p w14:paraId="076B961C" w14:textId="01E130B7" w:rsidR="00E03689" w:rsidRPr="00DD6B12" w:rsidRDefault="008B0ECB" w:rsidP="00366041">
            <w:pPr>
              <w:spacing w:line="240" w:lineRule="auto"/>
              <w:jc w:val="left"/>
              <w:rPr>
                <w:rFonts w:ascii="Times" w:hAnsi="Times"/>
                <w:rPrChange w:id="6104" w:author="Adriana  Casas" w:date="2015-07-08T15:43:00Z">
                  <w:rPr/>
                </w:rPrChange>
              </w:rPr>
              <w:pPrChange w:id="6105" w:author="Adriana  Casas" w:date="2015-07-10T21:10:00Z">
                <w:pPr>
                  <w:jc w:val="left"/>
                </w:pPr>
              </w:pPrChange>
            </w:pPr>
            <w:r w:rsidRPr="00DD6B12">
              <w:rPr>
                <w:rFonts w:ascii="Times" w:eastAsia="Calibri" w:hAnsi="Times" w:cs="Calibri"/>
                <w:color w:val="000000"/>
                <w:sz w:val="22"/>
                <w:rPrChange w:id="6106" w:author="Adriana  Casas" w:date="2015-07-08T15:43:00Z">
                  <w:rPr>
                    <w:rFonts w:ascii="Calibri" w:eastAsia="Calibri" w:hAnsi="Calibri" w:cs="Calibri"/>
                    <w:color w:val="000000"/>
                    <w:sz w:val="22"/>
                  </w:rPr>
                </w:rPrChange>
              </w:rPr>
              <w:t>CS_10_0</w:t>
            </w:r>
            <w:r w:rsidR="00F41E25" w:rsidRPr="00DD6B12">
              <w:rPr>
                <w:rFonts w:ascii="Times" w:eastAsia="Calibri" w:hAnsi="Times" w:cs="Calibri"/>
                <w:color w:val="000000"/>
                <w:sz w:val="22"/>
                <w:rPrChange w:id="6107"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6108" w:author="Adriana  Casas" w:date="2015-07-08T15:43:00Z">
                  <w:rPr>
                    <w:rFonts w:ascii="Calibri" w:eastAsia="Calibri" w:hAnsi="Calibri" w:cs="Calibri"/>
                    <w:color w:val="000000"/>
                    <w:sz w:val="22"/>
                  </w:rPr>
                </w:rPrChange>
              </w:rPr>
              <w:t>_IMG</w:t>
            </w:r>
            <w:ins w:id="6109" w:author="Adriana  Casas" w:date="2015-07-10T21:10:00Z">
              <w:r w:rsidR="00366041">
                <w:rPr>
                  <w:rFonts w:ascii="Times" w:eastAsia="Calibri" w:hAnsi="Times" w:cs="Calibri"/>
                  <w:color w:val="000000"/>
                  <w:sz w:val="22"/>
                </w:rPr>
                <w:t>XX</w:t>
              </w:r>
            </w:ins>
            <w:del w:id="6110" w:author="Adriana  Casas" w:date="2015-07-10T21:10:00Z">
              <w:r w:rsidRPr="00DD6B12" w:rsidDel="00366041">
                <w:rPr>
                  <w:rFonts w:ascii="Times" w:eastAsia="Calibri" w:hAnsi="Times" w:cs="Calibri"/>
                  <w:color w:val="000000"/>
                  <w:sz w:val="22"/>
                  <w:rPrChange w:id="6111" w:author="Adriana  Casas" w:date="2015-07-08T15:43:00Z">
                    <w:rPr>
                      <w:rFonts w:ascii="Calibri" w:eastAsia="Calibri" w:hAnsi="Calibri" w:cs="Calibri"/>
                      <w:color w:val="000000"/>
                      <w:sz w:val="22"/>
                    </w:rPr>
                  </w:rPrChange>
                </w:rPr>
                <w:delText>27</w:delText>
              </w:r>
            </w:del>
          </w:p>
        </w:tc>
      </w:tr>
      <w:tr w:rsidR="00E03689" w:rsidRPr="00DD6B12" w14:paraId="126E5291" w14:textId="77777777" w:rsidTr="00897763">
        <w:tc>
          <w:tcPr>
            <w:tcW w:w="2460" w:type="dxa"/>
          </w:tcPr>
          <w:p w14:paraId="2069075B" w14:textId="77777777" w:rsidR="00E03689" w:rsidRPr="00DD6B12" w:rsidRDefault="00E03689" w:rsidP="00DD6B12">
            <w:pPr>
              <w:spacing w:line="240" w:lineRule="auto"/>
              <w:jc w:val="left"/>
              <w:rPr>
                <w:rFonts w:ascii="Times" w:hAnsi="Times"/>
                <w:rPrChange w:id="6112" w:author="Adriana  Casas" w:date="2015-07-08T15:43:00Z">
                  <w:rPr/>
                </w:rPrChange>
              </w:rPr>
              <w:pPrChange w:id="6113" w:author="Adriana  Casas" w:date="2015-07-08T15:43:00Z">
                <w:pPr>
                  <w:jc w:val="left"/>
                </w:pPr>
              </w:pPrChange>
            </w:pPr>
            <w:r w:rsidRPr="00DD6B12">
              <w:rPr>
                <w:rFonts w:ascii="Times" w:eastAsia="Calibri" w:hAnsi="Times" w:cs="Calibri"/>
                <w:b/>
                <w:color w:val="000000"/>
                <w:sz w:val="22"/>
                <w:rPrChange w:id="6114" w:author="Adriana  Casas" w:date="2015-07-08T15:43:00Z">
                  <w:rPr>
                    <w:rFonts w:ascii="Calibri" w:eastAsia="Calibri" w:hAnsi="Calibri" w:cs="Calibri"/>
                    <w:b/>
                    <w:color w:val="000000"/>
                    <w:sz w:val="22"/>
                  </w:rPr>
                </w:rPrChange>
              </w:rPr>
              <w:t>Descripción</w:t>
            </w:r>
          </w:p>
        </w:tc>
        <w:tc>
          <w:tcPr>
            <w:tcW w:w="6380" w:type="dxa"/>
          </w:tcPr>
          <w:p w14:paraId="784BE3C7" w14:textId="1CCF3EA5" w:rsidR="00E03689" w:rsidRPr="00DD6B12" w:rsidRDefault="00E03689" w:rsidP="00DD6B12">
            <w:pPr>
              <w:spacing w:line="240" w:lineRule="auto"/>
              <w:jc w:val="left"/>
              <w:rPr>
                <w:rFonts w:ascii="Times" w:hAnsi="Times"/>
                <w:rPrChange w:id="6115" w:author="Adriana  Casas" w:date="2015-07-08T15:43:00Z">
                  <w:rPr/>
                </w:rPrChange>
              </w:rPr>
              <w:pPrChange w:id="6116" w:author="Adriana  Casas" w:date="2015-07-08T15:43:00Z">
                <w:pPr>
                  <w:jc w:val="left"/>
                </w:pPr>
              </w:pPrChange>
            </w:pPr>
            <w:del w:id="6117" w:author="Adriana  Casas" w:date="2015-07-10T21:10:00Z">
              <w:r w:rsidRPr="00DD6B12" w:rsidDel="007E527D">
                <w:rPr>
                  <w:rFonts w:ascii="Times" w:hAnsi="Times"/>
                  <w:noProof/>
                  <w:lang w:val="es-ES" w:eastAsia="es-ES"/>
                  <w:rPrChange w:id="6118" w:author="Adriana  Casas" w:date="2015-07-08T15:43:00Z">
                    <w:rPr>
                      <w:noProof/>
                      <w:lang w:val="es-ES" w:eastAsia="es-ES"/>
                    </w:rPr>
                  </w:rPrChange>
                </w:rPr>
                <w:drawing>
                  <wp:inline distT="114300" distB="114300" distL="114300" distR="114300" wp14:anchorId="4DBE3C03" wp14:editId="2875835F">
                    <wp:extent cx="1876425" cy="1428750"/>
                    <wp:effectExtent l="0" t="0" r="0" b="0"/>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1876425" cy="1428750"/>
                            </a:xfrm>
                            <a:prstGeom prst="rect">
                              <a:avLst/>
                            </a:prstGeom>
                            <a:ln/>
                          </pic:spPr>
                        </pic:pic>
                      </a:graphicData>
                    </a:graphic>
                  </wp:inline>
                </w:drawing>
              </w:r>
            </w:del>
            <w:ins w:id="6119" w:author="Adriana  Casas" w:date="2015-07-10T21:11:00Z">
              <w:r w:rsidR="007E527D">
                <w:t xml:space="preserve"> </w:t>
              </w:r>
              <w:r w:rsidR="007E527D">
                <w:rPr>
                  <w:rFonts w:ascii="Times" w:hAnsi="Times"/>
                  <w:noProof/>
                  <w:highlight w:val="none"/>
                  <w:lang w:val="es-ES" w:eastAsia="es-ES"/>
                </w:rPr>
                <w:drawing>
                  <wp:inline distT="0" distB="0" distL="0" distR="0" wp14:anchorId="54EB4870" wp14:editId="4B1D3448">
                    <wp:extent cx="1417667" cy="814919"/>
                    <wp:effectExtent l="0" t="0" r="5080" b="0"/>
                    <wp:docPr id="6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17667" cy="814919"/>
                            </a:xfrm>
                            <a:prstGeom prst="rect">
                              <a:avLst/>
                            </a:prstGeom>
                            <a:noFill/>
                            <a:ln>
                              <a:noFill/>
                            </a:ln>
                          </pic:spPr>
                        </pic:pic>
                      </a:graphicData>
                    </a:graphic>
                  </wp:inline>
                </w:drawing>
              </w:r>
            </w:ins>
          </w:p>
        </w:tc>
      </w:tr>
      <w:tr w:rsidR="00E03689" w:rsidRPr="00DD6B12" w14:paraId="727ECB9D" w14:textId="77777777" w:rsidTr="00897763">
        <w:tc>
          <w:tcPr>
            <w:tcW w:w="2460" w:type="dxa"/>
          </w:tcPr>
          <w:p w14:paraId="2D622F29" w14:textId="77777777" w:rsidR="00E03689" w:rsidRPr="00DD6B12" w:rsidRDefault="00E03689" w:rsidP="00DD6B12">
            <w:pPr>
              <w:spacing w:line="240" w:lineRule="auto"/>
              <w:jc w:val="left"/>
              <w:rPr>
                <w:rFonts w:ascii="Times" w:hAnsi="Times"/>
                <w:rPrChange w:id="6120" w:author="Adriana  Casas" w:date="2015-07-08T15:43:00Z">
                  <w:rPr/>
                </w:rPrChange>
              </w:rPr>
              <w:pPrChange w:id="6121" w:author="Adriana  Casas" w:date="2015-07-08T15:43:00Z">
                <w:pPr>
                  <w:jc w:val="left"/>
                </w:pPr>
              </w:pPrChange>
            </w:pPr>
            <w:r w:rsidRPr="00DD6B12">
              <w:rPr>
                <w:rFonts w:ascii="Times" w:eastAsia="Calibri" w:hAnsi="Times" w:cs="Calibri"/>
                <w:b/>
                <w:color w:val="000000"/>
                <w:sz w:val="22"/>
                <w:rPrChange w:id="6122" w:author="Adriana  Casas" w:date="2015-07-08T15:43:00Z">
                  <w:rPr>
                    <w:rFonts w:ascii="Calibri" w:eastAsia="Calibri" w:hAnsi="Calibri" w:cs="Calibri"/>
                    <w:b/>
                    <w:color w:val="000000"/>
                    <w:sz w:val="22"/>
                  </w:rPr>
                </w:rPrChange>
              </w:rPr>
              <w:t>Código Shutterstock (o URL o la ruta en AulaPlaneta)</w:t>
            </w:r>
          </w:p>
        </w:tc>
        <w:tc>
          <w:tcPr>
            <w:tcW w:w="6380" w:type="dxa"/>
          </w:tcPr>
          <w:p w14:paraId="2AB8115C" w14:textId="6AC61CD3" w:rsidR="00E03689" w:rsidRPr="00DD6B12" w:rsidRDefault="00AD230B" w:rsidP="00DD6B12">
            <w:pPr>
              <w:spacing w:line="240" w:lineRule="auto"/>
              <w:jc w:val="left"/>
              <w:rPr>
                <w:rFonts w:ascii="Times" w:hAnsi="Times"/>
                <w:rPrChange w:id="6123" w:author="Adriana  Casas" w:date="2015-07-08T15:43:00Z">
                  <w:rPr/>
                </w:rPrChange>
              </w:rPr>
              <w:pPrChange w:id="6124" w:author="Adriana  Casas" w:date="2015-07-08T15:43:00Z">
                <w:pPr>
                  <w:jc w:val="left"/>
                </w:pPr>
              </w:pPrChange>
            </w:pPr>
            <w:ins w:id="6125" w:author="Adriana  Casas" w:date="2015-07-10T21:15:00Z">
              <w:r w:rsidRPr="00AD230B">
                <w:rPr>
                  <w:rFonts w:ascii="Times" w:hAnsi="Times"/>
                  <w:color w:val="000000"/>
                </w:rPr>
                <w:t>http://profesores.aulaplaneta.com/DNNPlayerPackages/Package14810/InfoGuion/cuadernoestudio/images_xml/MS_3C_03_img4_small.jpg</w:t>
              </w:r>
              <w:r w:rsidRPr="00F12CAE" w:rsidDel="00324C6C">
                <w:rPr>
                  <w:rFonts w:ascii="Times" w:hAnsi="Times"/>
                  <w:color w:val="000000"/>
                </w:rPr>
                <w:t xml:space="preserve"> </w:t>
              </w:r>
            </w:ins>
            <w:del w:id="6126" w:author="Adriana  Casas" w:date="2015-07-10T21:14:00Z">
              <w:r w:rsidR="009D3AFD" w:rsidRPr="00DD6B12" w:rsidDel="00324C6C">
                <w:rPr>
                  <w:rFonts w:ascii="Times" w:hAnsi="Times"/>
                  <w:rPrChange w:id="6127" w:author="Adriana  Casas" w:date="2015-07-08T15:43:00Z">
                    <w:rPr/>
                  </w:rPrChange>
                </w:rPr>
                <w:fldChar w:fldCharType="begin"/>
              </w:r>
              <w:r w:rsidR="009D3AFD" w:rsidRPr="00DD6B12" w:rsidDel="00324C6C">
                <w:rPr>
                  <w:rFonts w:ascii="Times" w:hAnsi="Times"/>
                  <w:rPrChange w:id="6128" w:author="Adriana  Casas" w:date="2015-07-08T15:43:00Z">
                    <w:rPr/>
                  </w:rPrChange>
                </w:rPr>
                <w:delInstrText xml:space="preserve"> HYPERLINK "http://thumb9.shutterstock.com/display_pic_with_logo/661051/114390322/stock-photo-coal-storage-and-bulldozer-114390322.jpg" \h </w:delInstrText>
              </w:r>
              <w:r w:rsidR="009D3AFD" w:rsidRPr="00DD6B12" w:rsidDel="00324C6C">
                <w:rPr>
                  <w:rFonts w:ascii="Times" w:hAnsi="Times"/>
                  <w:rPrChange w:id="6129" w:author="Adriana  Casas" w:date="2015-07-08T15:43:00Z">
                    <w:rPr/>
                  </w:rPrChange>
                </w:rPr>
                <w:fldChar w:fldCharType="separate"/>
              </w:r>
              <w:r w:rsidR="00E03689" w:rsidRPr="00DD6B12" w:rsidDel="00324C6C">
                <w:rPr>
                  <w:rFonts w:ascii="Times" w:eastAsia="Calibri" w:hAnsi="Times" w:cs="Calibri"/>
                  <w:color w:val="000000"/>
                  <w:sz w:val="22"/>
                  <w:u w:val="single"/>
                  <w:rPrChange w:id="6130" w:author="Adriana  Casas" w:date="2015-07-08T15:43:00Z">
                    <w:rPr>
                      <w:rFonts w:ascii="Calibri" w:eastAsia="Calibri" w:hAnsi="Calibri" w:cs="Calibri"/>
                      <w:color w:val="000000"/>
                      <w:sz w:val="22"/>
                      <w:u w:val="single"/>
                    </w:rPr>
                  </w:rPrChange>
                </w:rPr>
                <w:delText>http://thumb9.shutterstock.com/display_pic_with_logo/661051/114390322/stock-photo-coal-storage-and-bulldozer-114390322.jpg</w:delText>
              </w:r>
              <w:r w:rsidR="009D3AFD" w:rsidRPr="00DD6B12" w:rsidDel="00324C6C">
                <w:rPr>
                  <w:rFonts w:ascii="Times" w:eastAsia="Calibri" w:hAnsi="Times" w:cs="Calibri"/>
                  <w:color w:val="000000"/>
                  <w:sz w:val="22"/>
                  <w:u w:val="single"/>
                  <w:rPrChange w:id="6131" w:author="Adriana  Casas" w:date="2015-07-08T15:43:00Z">
                    <w:rPr>
                      <w:rFonts w:ascii="Calibri" w:eastAsia="Calibri" w:hAnsi="Calibri" w:cs="Calibri"/>
                      <w:color w:val="000000"/>
                      <w:sz w:val="22"/>
                      <w:u w:val="single"/>
                    </w:rPr>
                  </w:rPrChange>
                </w:rPr>
                <w:fldChar w:fldCharType="end"/>
              </w:r>
            </w:del>
            <w:r w:rsidR="009D3AFD" w:rsidRPr="00DD6B12">
              <w:rPr>
                <w:rFonts w:ascii="Times" w:hAnsi="Times"/>
                <w:rPrChange w:id="6132" w:author="Adriana  Casas" w:date="2015-07-08T15:43:00Z">
                  <w:rPr/>
                </w:rPrChange>
              </w:rPr>
              <w:fldChar w:fldCharType="begin"/>
            </w:r>
            <w:r w:rsidR="009D3AFD" w:rsidRPr="00DD6B12">
              <w:rPr>
                <w:rFonts w:ascii="Times" w:hAnsi="Times"/>
                <w:rPrChange w:id="6133" w:author="Adriana  Casas" w:date="2015-07-08T15:43:00Z">
                  <w:rPr/>
                </w:rPrChange>
              </w:rPr>
              <w:instrText xml:space="preserve"> HYPERLINK "http://thumb9.shutterstock.com/display_pic_with_logo/661051/114390322/stock-photo-coal-storage-and-bulldozer-114390322.jpg" \h </w:instrText>
            </w:r>
            <w:r w:rsidR="009D3AFD" w:rsidRPr="00DD6B12">
              <w:rPr>
                <w:rFonts w:ascii="Times" w:hAnsi="Times"/>
                <w:rPrChange w:id="6134" w:author="Adriana  Casas" w:date="2015-07-08T15:43:00Z">
                  <w:rPr/>
                </w:rPrChange>
              </w:rPr>
              <w:fldChar w:fldCharType="separate"/>
            </w:r>
            <w:r w:rsidR="009D3AFD" w:rsidRPr="00DD6B12">
              <w:rPr>
                <w:rFonts w:ascii="Times" w:hAnsi="Times"/>
                <w:rPrChange w:id="6135" w:author="Adriana  Casas" w:date="2015-07-08T15:43:00Z">
                  <w:rPr/>
                </w:rPrChange>
              </w:rPr>
              <w:fldChar w:fldCharType="end"/>
            </w:r>
          </w:p>
        </w:tc>
      </w:tr>
      <w:tr w:rsidR="00E03689" w:rsidRPr="00DD6B12" w14:paraId="24193857" w14:textId="77777777" w:rsidTr="00897763">
        <w:tc>
          <w:tcPr>
            <w:tcW w:w="2460" w:type="dxa"/>
          </w:tcPr>
          <w:p w14:paraId="05563409" w14:textId="77777777" w:rsidR="00E03689" w:rsidRPr="00DD6B12" w:rsidRDefault="00E03689" w:rsidP="00DD6B12">
            <w:pPr>
              <w:spacing w:line="240" w:lineRule="auto"/>
              <w:jc w:val="left"/>
              <w:rPr>
                <w:rFonts w:ascii="Times" w:hAnsi="Times"/>
                <w:rPrChange w:id="6136" w:author="Adriana  Casas" w:date="2015-07-08T15:43:00Z">
                  <w:rPr/>
                </w:rPrChange>
              </w:rPr>
              <w:pPrChange w:id="6137" w:author="Adriana  Casas" w:date="2015-07-08T15:43:00Z">
                <w:pPr>
                  <w:jc w:val="left"/>
                </w:pPr>
              </w:pPrChange>
            </w:pPr>
            <w:r w:rsidRPr="00DD6B12">
              <w:rPr>
                <w:rFonts w:ascii="Times" w:eastAsia="Calibri" w:hAnsi="Times" w:cs="Calibri"/>
                <w:b/>
                <w:color w:val="000000"/>
                <w:sz w:val="22"/>
                <w:rPrChange w:id="6138" w:author="Adriana  Casas" w:date="2015-07-08T15:43:00Z">
                  <w:rPr>
                    <w:rFonts w:ascii="Calibri" w:eastAsia="Calibri" w:hAnsi="Calibri" w:cs="Calibri"/>
                    <w:b/>
                    <w:color w:val="000000"/>
                    <w:sz w:val="22"/>
                  </w:rPr>
                </w:rPrChange>
              </w:rPr>
              <w:t>Pie de imagen</w:t>
            </w:r>
          </w:p>
        </w:tc>
        <w:tc>
          <w:tcPr>
            <w:tcW w:w="6380" w:type="dxa"/>
          </w:tcPr>
          <w:p w14:paraId="5716E342" w14:textId="1B36866C" w:rsidR="00E03689" w:rsidRPr="00DD6B12" w:rsidRDefault="007E527D" w:rsidP="007E527D">
            <w:pPr>
              <w:spacing w:line="240" w:lineRule="auto"/>
              <w:jc w:val="left"/>
              <w:rPr>
                <w:rFonts w:ascii="Times" w:hAnsi="Times"/>
                <w:rPrChange w:id="6139" w:author="Adriana  Casas" w:date="2015-07-08T15:43:00Z">
                  <w:rPr/>
                </w:rPrChange>
              </w:rPr>
              <w:pPrChange w:id="6140" w:author="Adriana  Casas" w:date="2015-07-10T21:12:00Z">
                <w:pPr>
                  <w:jc w:val="left"/>
                </w:pPr>
              </w:pPrChange>
            </w:pPr>
            <w:ins w:id="6141" w:author="Adriana  Casas" w:date="2015-07-10T21:11:00Z">
              <w:r>
                <w:rPr>
                  <w:rFonts w:ascii="Times" w:eastAsia="Calibri" w:hAnsi="Times" w:cs="Calibri"/>
                  <w:color w:val="000000"/>
                  <w:sz w:val="22"/>
                </w:rPr>
                <w:t xml:space="preserve">Las </w:t>
              </w:r>
              <w:r>
                <w:rPr>
                  <w:rFonts w:ascii="Times" w:eastAsia="Calibri" w:hAnsi="Times" w:cs="Calibri"/>
                  <w:b/>
                  <w:color w:val="000000"/>
                  <w:sz w:val="22"/>
                </w:rPr>
                <w:t>energías renovables</w:t>
              </w:r>
              <w:r>
                <w:rPr>
                  <w:rFonts w:ascii="Times" w:eastAsia="Calibri" w:hAnsi="Times" w:cs="Calibri"/>
                  <w:color w:val="000000"/>
                  <w:sz w:val="22"/>
                </w:rPr>
                <w:t xml:space="preserve">, como la energía eólica y la energía solar, </w:t>
              </w:r>
            </w:ins>
            <w:ins w:id="6142" w:author="Adriana  Casas" w:date="2015-07-10T21:12:00Z">
              <w:r>
                <w:rPr>
                  <w:rFonts w:ascii="Times" w:eastAsia="Calibri" w:hAnsi="Times" w:cs="Calibri"/>
                  <w:color w:val="000000"/>
                  <w:sz w:val="22"/>
                </w:rPr>
                <w:t xml:space="preserve">han evolucionado mucho durante los últimos años. Esto se debe en parte, al hecho de que las </w:t>
              </w:r>
              <w:r w:rsidRPr="007E527D">
                <w:rPr>
                  <w:rFonts w:ascii="Times" w:eastAsia="Calibri" w:hAnsi="Times" w:cs="Calibri"/>
                  <w:b/>
                  <w:color w:val="000000"/>
                  <w:sz w:val="22"/>
                  <w:rPrChange w:id="6143" w:author="Adriana  Casas" w:date="2015-07-10T21:12:00Z">
                    <w:rPr>
                      <w:rFonts w:ascii="Times" w:eastAsia="Calibri" w:hAnsi="Times" w:cs="Calibri"/>
                      <w:color w:val="000000"/>
                      <w:sz w:val="22"/>
                    </w:rPr>
                  </w:rPrChange>
                </w:rPr>
                <w:t>energías</w:t>
              </w:r>
              <w:r>
                <w:rPr>
                  <w:rFonts w:ascii="Times" w:eastAsia="Calibri" w:hAnsi="Times" w:cs="Calibri"/>
                  <w:color w:val="000000"/>
                  <w:sz w:val="22"/>
                </w:rPr>
                <w:t xml:space="preserve"> </w:t>
              </w:r>
              <w:r>
                <w:rPr>
                  <w:rFonts w:ascii="Times" w:eastAsia="Calibri" w:hAnsi="Times" w:cs="Calibri"/>
                  <w:b/>
                  <w:color w:val="000000"/>
                  <w:sz w:val="22"/>
                </w:rPr>
                <w:t>no renovables</w:t>
              </w:r>
              <w:r>
                <w:rPr>
                  <w:rFonts w:ascii="Times" w:eastAsia="Calibri" w:hAnsi="Times" w:cs="Calibri"/>
                  <w:color w:val="000000"/>
                  <w:sz w:val="22"/>
                </w:rPr>
                <w:t xml:space="preserve"> </w:t>
              </w:r>
            </w:ins>
            <w:ins w:id="6144" w:author="Adriana  Casas" w:date="2015-07-10T21:13:00Z">
              <w:r>
                <w:rPr>
                  <w:rFonts w:ascii="Times" w:eastAsia="Calibri" w:hAnsi="Times" w:cs="Calibri"/>
                  <w:color w:val="000000"/>
                  <w:sz w:val="22"/>
                </w:rPr>
                <w:t>provenientes del petróleo, del carbón o del gas natural no son infinitas,</w:t>
              </w:r>
              <w:r w:rsidR="00391BFD">
                <w:rPr>
                  <w:rFonts w:ascii="Times" w:eastAsia="Calibri" w:hAnsi="Times" w:cs="Calibri"/>
                  <w:color w:val="000000"/>
                  <w:sz w:val="22"/>
                </w:rPr>
                <w:t xml:space="preserve"> y también al crecimiento de la conciencia ecológica en la sociedad. </w:t>
              </w:r>
            </w:ins>
            <w:del w:id="6145" w:author="Adriana  Casas" w:date="2015-07-10T21:11:00Z">
              <w:r w:rsidR="00E03689" w:rsidRPr="00DD6B12" w:rsidDel="007E527D">
                <w:rPr>
                  <w:rFonts w:ascii="Times" w:eastAsia="Calibri" w:hAnsi="Times" w:cs="Calibri"/>
                  <w:color w:val="000000"/>
                  <w:sz w:val="22"/>
                  <w:rPrChange w:id="6146" w:author="Adriana  Casas" w:date="2015-07-08T15:43:00Z">
                    <w:rPr>
                      <w:rFonts w:ascii="Calibri" w:eastAsia="Calibri" w:hAnsi="Calibri" w:cs="Calibri"/>
                      <w:color w:val="000000"/>
                      <w:sz w:val="22"/>
                    </w:rPr>
                  </w:rPrChange>
                </w:rPr>
                <w:delText>Maquinaria pesada para manejo de piedra y arena de río para hormigón.</w:delText>
              </w:r>
            </w:del>
          </w:p>
        </w:tc>
      </w:tr>
    </w:tbl>
    <w:p w14:paraId="76932184" w14:textId="6D1FB60E" w:rsidR="00E03689" w:rsidRPr="00DD6B12" w:rsidDel="00F12CAE" w:rsidRDefault="00E03689" w:rsidP="00DD6B12">
      <w:pPr>
        <w:spacing w:before="220" w:after="220" w:line="240" w:lineRule="auto"/>
        <w:rPr>
          <w:del w:id="6147" w:author="Adriana  Casas" w:date="2015-07-10T21:15:00Z"/>
          <w:rFonts w:ascii="Times" w:hAnsi="Times"/>
          <w:rPrChange w:id="6148" w:author="Adriana  Casas" w:date="2015-07-08T15:43:00Z">
            <w:rPr>
              <w:del w:id="6149" w:author="Adriana  Casas" w:date="2015-07-10T21:15:00Z"/>
            </w:rPr>
          </w:rPrChange>
        </w:rPr>
        <w:pPrChange w:id="6150" w:author="Adriana  Casas" w:date="2015-07-08T15:43:00Z">
          <w:pPr>
            <w:spacing w:before="220" w:after="220"/>
          </w:pPr>
        </w:pPrChange>
      </w:pPr>
    </w:p>
    <w:tbl>
      <w:tblPr>
        <w:tblStyle w:val="38"/>
        <w:tblW w:w="86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Change w:id="6151" w:author="Adriana  Casas" w:date="2015-07-10T21:15:00Z">
          <w:tblPr>
            <w:tblStyle w:val="38"/>
            <w:tblW w:w="79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PrChange>
      </w:tblPr>
      <w:tblGrid>
        <w:gridCol w:w="8630"/>
        <w:tblGridChange w:id="6152">
          <w:tblGrid>
            <w:gridCol w:w="7920"/>
          </w:tblGrid>
        </w:tblGridChange>
      </w:tblGrid>
      <w:tr w:rsidR="006C738E" w:rsidRPr="00DD6B12" w:rsidDel="00F12CAE" w14:paraId="2B344537" w14:textId="0DD0AA9F" w:rsidTr="00F12CAE">
        <w:trPr>
          <w:trHeight w:val="300"/>
          <w:del w:id="6153" w:author="Adriana  Casas" w:date="2015-07-10T21:15:00Z"/>
        </w:trPr>
        <w:tc>
          <w:tcPr>
            <w:tcW w:w="863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Change w:id="6154" w:author="Adriana  Casas" w:date="2015-07-10T21:15:00Z">
              <w:tcPr>
                <w:tcW w:w="792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tcPrChange>
          </w:tcPr>
          <w:p w14:paraId="0579C2D6" w14:textId="2D7C1F7C" w:rsidR="006C738E" w:rsidRPr="00DD6B12" w:rsidDel="00F12CAE" w:rsidRDefault="006C738E" w:rsidP="00F12CAE">
            <w:pPr>
              <w:spacing w:line="240" w:lineRule="auto"/>
              <w:rPr>
                <w:del w:id="6155" w:author="Adriana  Casas" w:date="2015-07-10T21:15:00Z"/>
                <w:rFonts w:ascii="Times" w:eastAsia="Calibri" w:hAnsi="Times"/>
                <w:b/>
                <w:color w:val="FFFFFF" w:themeColor="background1"/>
                <w:highlight w:val="none"/>
                <w:rPrChange w:id="6156" w:author="Adriana  Casas" w:date="2015-07-08T15:43:00Z">
                  <w:rPr>
                    <w:del w:id="6157" w:author="Adriana  Casas" w:date="2015-07-10T21:15:00Z"/>
                    <w:rFonts w:eastAsia="Calibri"/>
                    <w:b/>
                    <w:color w:val="FFFFFF" w:themeColor="background1"/>
                    <w:highlight w:val="none"/>
                  </w:rPr>
                </w:rPrChange>
              </w:rPr>
              <w:pPrChange w:id="6158" w:author="Adriana  Casas" w:date="2015-07-10T21:15:00Z">
                <w:pPr>
                  <w:spacing w:line="240" w:lineRule="auto"/>
                  <w:jc w:val="center"/>
                </w:pPr>
              </w:pPrChange>
            </w:pPr>
            <w:del w:id="6159" w:author="Adriana  Casas" w:date="2015-07-10T21:15:00Z">
              <w:r w:rsidRPr="00DD6B12" w:rsidDel="00F12CAE">
                <w:rPr>
                  <w:rFonts w:ascii="Times" w:eastAsia="Calibri" w:hAnsi="Times"/>
                  <w:b/>
                  <w:color w:val="FFFFFF" w:themeColor="background1"/>
                  <w:highlight w:val="none"/>
                  <w:rPrChange w:id="6160" w:author="Adriana  Casas" w:date="2015-07-08T15:43:00Z">
                    <w:rPr>
                      <w:rFonts w:eastAsia="Calibri"/>
                      <w:b/>
                      <w:color w:val="FFFFFF" w:themeColor="background1"/>
                      <w:highlight w:val="none"/>
                    </w:rPr>
                  </w:rPrChange>
                </w:rPr>
                <w:delText xml:space="preserve">Recuerda   </w:delText>
              </w:r>
            </w:del>
          </w:p>
        </w:tc>
      </w:tr>
      <w:tr w:rsidR="00F41E25" w:rsidRPr="00DD6B12" w:rsidDel="00F12CAE" w14:paraId="0D4F9F19" w14:textId="74D38264" w:rsidTr="00F12CAE">
        <w:trPr>
          <w:trHeight w:val="1080"/>
          <w:del w:id="6161" w:author="Adriana  Casas" w:date="2015-07-10T21:15:00Z"/>
        </w:trPr>
        <w:tc>
          <w:tcPr>
            <w:tcW w:w="863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6162" w:author="Adriana  Casas" w:date="2015-07-10T21:15:00Z">
              <w:tcPr>
                <w:tcW w:w="792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F500EAC" w14:textId="77A0F492" w:rsidR="00F41E25" w:rsidRPr="00DD6B12" w:rsidDel="00F12CAE" w:rsidRDefault="00F41E25" w:rsidP="006E29D3">
            <w:pPr>
              <w:spacing w:line="240" w:lineRule="auto"/>
              <w:jc w:val="left"/>
              <w:rPr>
                <w:del w:id="6163" w:author="Adriana  Casas" w:date="2015-07-10T21:15:00Z"/>
                <w:rFonts w:ascii="Times" w:hAnsi="Times"/>
                <w:rPrChange w:id="6164" w:author="Adriana  Casas" w:date="2015-07-08T15:43:00Z">
                  <w:rPr>
                    <w:del w:id="6165" w:author="Adriana  Casas" w:date="2015-07-10T21:15:00Z"/>
                  </w:rPr>
                </w:rPrChange>
              </w:rPr>
            </w:pPr>
            <w:del w:id="6166" w:author="Adriana  Casas" w:date="2015-07-10T21:15:00Z">
              <w:r w:rsidRPr="00DD6B12" w:rsidDel="00F12CAE">
                <w:rPr>
                  <w:rFonts w:ascii="Times" w:eastAsia="Calibri" w:hAnsi="Times" w:cs="Calibri"/>
                  <w:color w:val="000000"/>
                  <w:sz w:val="22"/>
                  <w:rPrChange w:id="6167" w:author="Adriana  Casas" w:date="2015-07-08T15:43:00Z">
                    <w:rPr>
                      <w:rFonts w:ascii="Calibri" w:eastAsia="Calibri" w:hAnsi="Calibri" w:cs="Calibri"/>
                      <w:color w:val="000000"/>
                      <w:sz w:val="22"/>
                    </w:rPr>
                  </w:rPrChange>
                </w:rPr>
                <w:delText xml:space="preserve">El sector secundario agrupa las actividades económicas encargadas de la transformación de los bienes y recursos extraídos del medio natural (materias primas) en productos elaborados. Las actividades esenciales del sector son la construcción y la industria. </w:delText>
              </w:r>
            </w:del>
          </w:p>
        </w:tc>
      </w:tr>
    </w:tbl>
    <w:p w14:paraId="429747EA" w14:textId="77777777" w:rsidR="006C738E" w:rsidRPr="00DD6B12" w:rsidRDefault="006C738E" w:rsidP="006E29D3">
      <w:pPr>
        <w:spacing w:line="240" w:lineRule="auto"/>
        <w:jc w:val="left"/>
        <w:rPr>
          <w:rFonts w:ascii="Times" w:hAnsi="Times"/>
          <w:rPrChange w:id="6168" w:author="Adriana  Casas" w:date="2015-07-08T15:43:00Z">
            <w:rPr/>
          </w:rPrChange>
        </w:rPr>
      </w:pPr>
    </w:p>
    <w:p w14:paraId="40AEC0F0" w14:textId="3791BF92" w:rsidR="00957B45" w:rsidRDefault="006C738E" w:rsidP="00DD6B12">
      <w:pPr>
        <w:spacing w:line="240" w:lineRule="auto"/>
        <w:rPr>
          <w:ins w:id="6169" w:author="Adriana  Casas" w:date="2015-07-10T21:15:00Z"/>
          <w:rFonts w:ascii="Times" w:hAnsi="Times"/>
          <w:color w:val="000000"/>
        </w:rPr>
        <w:pPrChange w:id="6170" w:author="Adriana  Casas" w:date="2015-07-08T15:43:00Z">
          <w:pPr/>
        </w:pPrChange>
      </w:pPr>
      <w:r w:rsidRPr="00DD6B12">
        <w:rPr>
          <w:rFonts w:ascii="Times" w:hAnsi="Times"/>
          <w:color w:val="000000"/>
          <w:rPrChange w:id="6171" w:author="Adriana  Casas" w:date="2015-07-08T15:43:00Z">
            <w:rPr>
              <w:color w:val="000000"/>
            </w:rPr>
          </w:rPrChange>
        </w:rPr>
        <w:t>Este sector</w:t>
      </w:r>
      <w:ins w:id="6172" w:author="Adriana  Casas" w:date="2015-07-10T21:19:00Z">
        <w:r w:rsidR="00F12CAE">
          <w:rPr>
            <w:rFonts w:ascii="Times" w:hAnsi="Times"/>
            <w:color w:val="000000"/>
          </w:rPr>
          <w:t>,</w:t>
        </w:r>
      </w:ins>
      <w:r w:rsidRPr="00DD6B12">
        <w:rPr>
          <w:rFonts w:ascii="Times" w:hAnsi="Times"/>
          <w:color w:val="000000"/>
          <w:rPrChange w:id="6173" w:author="Adriana  Casas" w:date="2015-07-08T15:43:00Z">
            <w:rPr>
              <w:color w:val="000000"/>
            </w:rPr>
          </w:rPrChange>
        </w:rPr>
        <w:t xml:space="preserve"> que tuvo sus inicios en la Revolución Industrial</w:t>
      </w:r>
      <w:ins w:id="6174" w:author="Adriana  Casas" w:date="2015-07-10T21:19:00Z">
        <w:r w:rsidR="00F12CAE">
          <w:rPr>
            <w:rFonts w:ascii="Times" w:hAnsi="Times"/>
            <w:color w:val="000000"/>
          </w:rPr>
          <w:t>,</w:t>
        </w:r>
      </w:ins>
      <w:r w:rsidRPr="00DD6B12">
        <w:rPr>
          <w:rFonts w:ascii="Times" w:hAnsi="Times"/>
          <w:color w:val="000000"/>
          <w:rPrChange w:id="6175" w:author="Adriana  Casas" w:date="2015-07-08T15:43:00Z">
            <w:rPr>
              <w:color w:val="000000"/>
            </w:rPr>
          </w:rPrChange>
        </w:rPr>
        <w:t xml:space="preserve"> comprende actividades fabriles muy diversas: energía, textil, metal, maquinaria, química, electrónica</w:t>
      </w:r>
      <w:ins w:id="6176" w:author="Adriana  Casas" w:date="2015-07-10T21:19:00Z">
        <w:r w:rsidR="00F12CAE">
          <w:rPr>
            <w:rFonts w:ascii="Times" w:hAnsi="Times"/>
            <w:color w:val="000000"/>
          </w:rPr>
          <w:t xml:space="preserve"> y</w:t>
        </w:r>
      </w:ins>
      <w:del w:id="6177" w:author="Adriana  Casas" w:date="2015-07-10T21:19:00Z">
        <w:r w:rsidRPr="00DD6B12" w:rsidDel="00F12CAE">
          <w:rPr>
            <w:rFonts w:ascii="Times" w:hAnsi="Times"/>
            <w:color w:val="000000"/>
            <w:rPrChange w:id="6178" w:author="Adriana  Casas" w:date="2015-07-08T15:43:00Z">
              <w:rPr>
                <w:color w:val="000000"/>
              </w:rPr>
            </w:rPrChange>
          </w:rPr>
          <w:delText>,</w:delText>
        </w:r>
      </w:del>
      <w:r w:rsidRPr="00DD6B12">
        <w:rPr>
          <w:rFonts w:ascii="Times" w:hAnsi="Times"/>
          <w:color w:val="000000"/>
          <w:rPrChange w:id="6179" w:author="Adriana  Casas" w:date="2015-07-08T15:43:00Z">
            <w:rPr>
              <w:color w:val="000000"/>
            </w:rPr>
          </w:rPrChange>
        </w:rPr>
        <w:t xml:space="preserve"> medios de transporte</w:t>
      </w:r>
      <w:ins w:id="6180" w:author="Adriana  Casas" w:date="2015-07-10T21:19:00Z">
        <w:r w:rsidR="00F12CAE">
          <w:rPr>
            <w:rFonts w:ascii="Times" w:hAnsi="Times"/>
            <w:color w:val="000000"/>
          </w:rPr>
          <w:t>, entre otras</w:t>
        </w:r>
      </w:ins>
      <w:r w:rsidRPr="00DD6B12">
        <w:rPr>
          <w:rFonts w:ascii="Times" w:hAnsi="Times"/>
          <w:color w:val="000000"/>
          <w:rPrChange w:id="6181" w:author="Adriana  Casas" w:date="2015-07-08T15:43:00Z">
            <w:rPr>
              <w:color w:val="000000"/>
            </w:rPr>
          </w:rPrChange>
        </w:rPr>
        <w:t>. Conocer en qué consiste cada una de las actividades propias del sector secundario ayuda a entender su importancia a nivel económico y cómo pueden influir en nuestro día a dí</w:t>
      </w:r>
      <w:r w:rsidR="006016BF" w:rsidRPr="00DD6B12">
        <w:rPr>
          <w:rFonts w:ascii="Times" w:hAnsi="Times"/>
          <w:color w:val="000000"/>
          <w:rPrChange w:id="6182" w:author="Adriana  Casas" w:date="2015-07-08T15:43:00Z">
            <w:rPr>
              <w:color w:val="000000"/>
            </w:rPr>
          </w:rPrChange>
        </w:rPr>
        <w:t>a.</w:t>
      </w:r>
    </w:p>
    <w:p w14:paraId="283A7D5E" w14:textId="77777777" w:rsidR="00F12CAE" w:rsidRPr="00DD6B12" w:rsidRDefault="00F12CAE" w:rsidP="00DD6B12">
      <w:pPr>
        <w:spacing w:line="240" w:lineRule="auto"/>
        <w:rPr>
          <w:rFonts w:ascii="Times" w:hAnsi="Times"/>
          <w:color w:val="000000"/>
          <w:rPrChange w:id="6183" w:author="Adriana  Casas" w:date="2015-07-08T15:43:00Z">
            <w:rPr>
              <w:color w:val="000000"/>
            </w:rPr>
          </w:rPrChange>
        </w:rPr>
        <w:pPrChange w:id="6184" w:author="Adriana  Casas" w:date="2015-07-08T15:43:00Z">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0"/>
      </w:tblGrid>
      <w:tr w:rsidR="00F41E25" w:rsidRPr="00DD6B12" w:rsidDel="00F12CAE" w14:paraId="45DEC112" w14:textId="149B3A21" w:rsidTr="00F41E25">
        <w:trPr>
          <w:trHeight w:val="212"/>
          <w:del w:id="6185" w:author="Adriana  Casas" w:date="2015-07-10T21:19:00Z"/>
        </w:trPr>
        <w:tc>
          <w:tcPr>
            <w:tcW w:w="8800" w:type="dxa"/>
            <w:shd w:val="clear" w:color="auto" w:fill="auto"/>
          </w:tcPr>
          <w:p w14:paraId="0B2C845E" w14:textId="79E656C2" w:rsidR="00F41E25" w:rsidRPr="00DD6B12" w:rsidDel="00F12CAE" w:rsidRDefault="00F41E25" w:rsidP="006E29D3">
            <w:pPr>
              <w:spacing w:line="240" w:lineRule="auto"/>
              <w:jc w:val="center"/>
              <w:rPr>
                <w:del w:id="6186" w:author="Adriana  Casas" w:date="2015-07-10T21:19:00Z"/>
                <w:rFonts w:ascii="Times" w:hAnsi="Times"/>
                <w:b/>
                <w:lang w:val="es-ES"/>
                <w:rPrChange w:id="6187" w:author="Adriana  Casas" w:date="2015-07-08T15:43:00Z">
                  <w:rPr>
                    <w:del w:id="6188" w:author="Adriana  Casas" w:date="2015-07-10T21:19:00Z"/>
                    <w:b/>
                    <w:lang w:val="es-ES"/>
                  </w:rPr>
                </w:rPrChange>
              </w:rPr>
            </w:pPr>
            <w:del w:id="6189" w:author="Adriana  Casas" w:date="2015-07-10T21:19:00Z">
              <w:r w:rsidRPr="00DD6B12" w:rsidDel="00F12CAE">
                <w:rPr>
                  <w:rFonts w:ascii="Times" w:hAnsi="Times"/>
                  <w:b/>
                  <w:lang w:val="es-ES"/>
                  <w:rPrChange w:id="6190" w:author="Adriana  Casas" w:date="2015-07-08T15:43:00Z">
                    <w:rPr>
                      <w:b/>
                      <w:lang w:val="es-ES"/>
                    </w:rPr>
                  </w:rPrChange>
                </w:rPr>
                <w:delText>DESTACADO   Recurso nuevo</w:delText>
              </w:r>
            </w:del>
          </w:p>
        </w:tc>
      </w:tr>
      <w:tr w:rsidR="00F41E25" w:rsidRPr="00DD6B12" w:rsidDel="00F12CAE" w14:paraId="7BD6A9AB" w14:textId="687AD93D" w:rsidTr="00F41E25">
        <w:trPr>
          <w:trHeight w:val="5139"/>
          <w:del w:id="6191" w:author="Adriana  Casas" w:date="2015-07-10T21:19:00Z"/>
        </w:trPr>
        <w:tc>
          <w:tcPr>
            <w:tcW w:w="8800" w:type="dxa"/>
            <w:shd w:val="clear" w:color="auto" w:fill="auto"/>
          </w:tcPr>
          <w:p w14:paraId="0DA1AEDA" w14:textId="2211BBF6" w:rsidR="00F41E25" w:rsidRPr="00DD6B12" w:rsidDel="00F12CAE" w:rsidRDefault="00F41E25" w:rsidP="006E29D3">
            <w:pPr>
              <w:spacing w:line="240" w:lineRule="auto"/>
              <w:rPr>
                <w:del w:id="6192" w:author="Adriana  Casas" w:date="2015-07-10T21:19:00Z"/>
                <w:rFonts w:ascii="Times" w:hAnsi="Times"/>
                <w:b/>
                <w:lang w:val="es-ES"/>
                <w:rPrChange w:id="6193" w:author="Adriana  Casas" w:date="2015-07-08T15:43:00Z">
                  <w:rPr>
                    <w:del w:id="6194" w:author="Adriana  Casas" w:date="2015-07-10T21:19:00Z"/>
                    <w:b/>
                    <w:lang w:val="es-ES"/>
                  </w:rPr>
                </w:rPrChange>
              </w:rPr>
            </w:pPr>
            <w:del w:id="6195" w:author="Adriana  Casas" w:date="2015-07-10T21:19:00Z">
              <w:r w:rsidRPr="00DD6B12" w:rsidDel="00F12CAE">
                <w:rPr>
                  <w:rFonts w:ascii="Times" w:hAnsi="Times"/>
                  <w:b/>
                  <w:lang w:val="es-ES"/>
                  <w:rPrChange w:id="6196" w:author="Adriana  Casas" w:date="2015-07-08T15:43:00Z">
                    <w:rPr>
                      <w:b/>
                      <w:lang w:val="es-ES"/>
                    </w:rPr>
                  </w:rPrChange>
                </w:rPr>
                <w:delText>Evolución histórica de la industria</w:delText>
              </w:r>
            </w:del>
          </w:p>
          <w:p w14:paraId="0EBD9679" w14:textId="1D649A25" w:rsidR="00F41E25" w:rsidRPr="00DD6B12" w:rsidDel="00F12CAE" w:rsidRDefault="00F41E25" w:rsidP="006E29D3">
            <w:pPr>
              <w:spacing w:line="240" w:lineRule="auto"/>
              <w:rPr>
                <w:del w:id="6197" w:author="Adriana  Casas" w:date="2015-07-10T21:19:00Z"/>
                <w:rFonts w:ascii="Times" w:hAnsi="Times"/>
                <w:lang w:val="es-ES"/>
                <w:rPrChange w:id="6198" w:author="Adriana  Casas" w:date="2015-07-08T15:43:00Z">
                  <w:rPr>
                    <w:del w:id="6199" w:author="Adriana  Casas" w:date="2015-07-10T21:19:00Z"/>
                    <w:lang w:val="es-ES"/>
                  </w:rPr>
                </w:rPrChange>
              </w:rPr>
            </w:pPr>
            <w:del w:id="6200" w:author="Adriana  Casas" w:date="2015-07-10T21:19:00Z">
              <w:r w:rsidRPr="00DD6B12" w:rsidDel="00F12CAE">
                <w:rPr>
                  <w:rFonts w:ascii="Times" w:hAnsi="Times"/>
                  <w:lang w:val="es-ES"/>
                  <w:rPrChange w:id="6201" w:author="Adriana  Casas" w:date="2015-07-08T15:43:00Z">
                    <w:rPr>
                      <w:lang w:val="es-ES"/>
                    </w:rPr>
                  </w:rPrChange>
                </w:rPr>
                <w:delText xml:space="preserve">La industria ha pasado por tres fases: </w:delText>
              </w:r>
            </w:del>
          </w:p>
          <w:p w14:paraId="1A42590E" w14:textId="71AE71FD" w:rsidR="00F41E25" w:rsidRPr="00DD6B12" w:rsidDel="00F12CAE" w:rsidRDefault="00F41E25" w:rsidP="006E29D3">
            <w:pPr>
              <w:spacing w:line="240" w:lineRule="auto"/>
              <w:rPr>
                <w:del w:id="6202" w:author="Adriana  Casas" w:date="2015-07-10T21:19:00Z"/>
                <w:rFonts w:ascii="Times" w:hAnsi="Times"/>
                <w:lang w:val="es-ES"/>
                <w:rPrChange w:id="6203" w:author="Adriana  Casas" w:date="2015-07-08T15:43:00Z">
                  <w:rPr>
                    <w:del w:id="6204" w:author="Adriana  Casas" w:date="2015-07-10T21:19:00Z"/>
                    <w:lang w:val="es-ES"/>
                  </w:rPr>
                </w:rPrChange>
              </w:rPr>
            </w:pPr>
            <w:del w:id="6205" w:author="Adriana  Casas" w:date="2015-07-10T21:19:00Z">
              <w:r w:rsidRPr="00DD6B12" w:rsidDel="00F12CAE">
                <w:rPr>
                  <w:rFonts w:ascii="Times" w:hAnsi="Times"/>
                  <w:b/>
                  <w:i/>
                  <w:lang w:val="es-ES"/>
                  <w:rPrChange w:id="6206" w:author="Adriana  Casas" w:date="2015-07-08T15:43:00Z">
                    <w:rPr>
                      <w:b/>
                      <w:i/>
                      <w:lang w:val="es-ES"/>
                    </w:rPr>
                  </w:rPrChange>
                </w:rPr>
                <w:delText xml:space="preserve">La primera revolución industrial: </w:delText>
              </w:r>
              <w:r w:rsidRPr="00DD6B12" w:rsidDel="00F12CAE">
                <w:rPr>
                  <w:rFonts w:ascii="Times" w:hAnsi="Times"/>
                  <w:lang w:val="es-ES"/>
                  <w:rPrChange w:id="6207" w:author="Adriana  Casas" w:date="2015-07-08T15:43:00Z">
                    <w:rPr>
                      <w:lang w:val="es-ES"/>
                    </w:rPr>
                  </w:rPrChange>
                </w:rPr>
                <w:delText>Tuvo lugar entre finales del siglo VXIII y finales del siglo XIX. Su cuna fue Inglaterra. Por primera vez se utilizaron máquinas, aparecieron las fábricas, se utilizó fuentes de energía, se especializó la división del trabajo, se estandarizó la producción es decir aumentó la cantidad de productos en serie.</w:delText>
              </w:r>
            </w:del>
          </w:p>
          <w:p w14:paraId="7E5F314B" w14:textId="4C57E08F" w:rsidR="00F41E25" w:rsidRPr="00DD6B12" w:rsidDel="00F12CAE" w:rsidRDefault="00F41E25" w:rsidP="006E29D3">
            <w:pPr>
              <w:spacing w:line="240" w:lineRule="auto"/>
              <w:rPr>
                <w:del w:id="6208" w:author="Adriana  Casas" w:date="2015-07-10T21:19:00Z"/>
                <w:rFonts w:ascii="Times" w:hAnsi="Times"/>
                <w:lang w:val="es-ES"/>
                <w:rPrChange w:id="6209" w:author="Adriana  Casas" w:date="2015-07-08T15:43:00Z">
                  <w:rPr>
                    <w:del w:id="6210" w:author="Adriana  Casas" w:date="2015-07-10T21:19:00Z"/>
                    <w:lang w:val="es-ES"/>
                  </w:rPr>
                </w:rPrChange>
              </w:rPr>
            </w:pPr>
            <w:del w:id="6211" w:author="Adriana  Casas" w:date="2015-07-10T21:19:00Z">
              <w:r w:rsidRPr="00DD6B12" w:rsidDel="00F12CAE">
                <w:rPr>
                  <w:rFonts w:ascii="Times" w:hAnsi="Times"/>
                  <w:lang w:val="es-ES"/>
                  <w:rPrChange w:id="6212" w:author="Adriana  Casas" w:date="2015-07-08T15:43:00Z">
                    <w:rPr>
                      <w:lang w:val="es-ES"/>
                    </w:rPr>
                  </w:rPrChange>
                </w:rPr>
                <w:delText>De Inglaterra se extendió al resto del mundo.</w:delText>
              </w:r>
            </w:del>
          </w:p>
          <w:p w14:paraId="24F307D4" w14:textId="7F343A4B" w:rsidR="00F41E25" w:rsidRPr="00DD6B12" w:rsidDel="00F12CAE" w:rsidRDefault="00F41E25" w:rsidP="006E29D3">
            <w:pPr>
              <w:spacing w:line="240" w:lineRule="auto"/>
              <w:rPr>
                <w:del w:id="6213" w:author="Adriana  Casas" w:date="2015-07-10T21:19:00Z"/>
                <w:rFonts w:ascii="Times" w:hAnsi="Times"/>
                <w:lang w:val="es-ES"/>
                <w:rPrChange w:id="6214" w:author="Adriana  Casas" w:date="2015-07-08T15:43:00Z">
                  <w:rPr>
                    <w:del w:id="6215" w:author="Adriana  Casas" w:date="2015-07-10T21:19:00Z"/>
                    <w:lang w:val="es-ES"/>
                  </w:rPr>
                </w:rPrChange>
              </w:rPr>
            </w:pPr>
            <w:del w:id="6216" w:author="Adriana  Casas" w:date="2015-07-10T21:19:00Z">
              <w:r w:rsidRPr="00DD6B12" w:rsidDel="00F12CAE">
                <w:rPr>
                  <w:rFonts w:ascii="Times" w:hAnsi="Times"/>
                  <w:b/>
                  <w:i/>
                  <w:lang w:val="es-ES"/>
                  <w:rPrChange w:id="6217" w:author="Adriana  Casas" w:date="2015-07-08T15:43:00Z">
                    <w:rPr>
                      <w:b/>
                      <w:i/>
                      <w:lang w:val="es-ES"/>
                    </w:rPr>
                  </w:rPrChange>
                </w:rPr>
                <w:delText>La segunda revolución industrial:</w:delText>
              </w:r>
            </w:del>
          </w:p>
          <w:p w14:paraId="1A8013FA" w14:textId="3E2D1EC9" w:rsidR="00F41E25" w:rsidRPr="00DD6B12" w:rsidDel="00F12CAE" w:rsidRDefault="00F41E25" w:rsidP="006E29D3">
            <w:pPr>
              <w:spacing w:line="240" w:lineRule="auto"/>
              <w:rPr>
                <w:del w:id="6218" w:author="Adriana  Casas" w:date="2015-07-10T21:19:00Z"/>
                <w:rFonts w:ascii="Times" w:hAnsi="Times"/>
                <w:lang w:val="es-ES"/>
                <w:rPrChange w:id="6219" w:author="Adriana  Casas" w:date="2015-07-08T15:43:00Z">
                  <w:rPr>
                    <w:del w:id="6220" w:author="Adriana  Casas" w:date="2015-07-10T21:19:00Z"/>
                    <w:lang w:val="es-ES"/>
                  </w:rPr>
                </w:rPrChange>
              </w:rPr>
            </w:pPr>
            <w:del w:id="6221" w:author="Adriana  Casas" w:date="2015-07-10T21:19:00Z">
              <w:r w:rsidRPr="00DD6B12" w:rsidDel="00F12CAE">
                <w:rPr>
                  <w:rFonts w:ascii="Times" w:hAnsi="Times"/>
                  <w:lang w:val="es-ES"/>
                  <w:rPrChange w:id="6222" w:author="Adriana  Casas" w:date="2015-07-08T15:43:00Z">
                    <w:rPr>
                      <w:lang w:val="es-ES"/>
                    </w:rPr>
                  </w:rPrChange>
                </w:rPr>
                <w:delText>Se desarrolló a finales del siglo XIX y mitad del siglo XX. Se caracterizó por diseño y uso de máquinas más eficaces, organización y mayor productividad, producción de una mayor variedad de bienes, concentración del capital financiero.</w:delText>
              </w:r>
            </w:del>
          </w:p>
          <w:p w14:paraId="3E8B2DFE" w14:textId="6402EA9F" w:rsidR="00F41E25" w:rsidRPr="00DD6B12" w:rsidDel="00F12CAE" w:rsidRDefault="00F41E25" w:rsidP="006E29D3">
            <w:pPr>
              <w:spacing w:line="240" w:lineRule="auto"/>
              <w:rPr>
                <w:del w:id="6223" w:author="Adriana  Casas" w:date="2015-07-10T21:19:00Z"/>
                <w:rFonts w:ascii="Times" w:hAnsi="Times"/>
                <w:b/>
                <w:i/>
                <w:lang w:val="es-ES"/>
                <w:rPrChange w:id="6224" w:author="Adriana  Casas" w:date="2015-07-08T15:43:00Z">
                  <w:rPr>
                    <w:del w:id="6225" w:author="Adriana  Casas" w:date="2015-07-10T21:19:00Z"/>
                    <w:b/>
                    <w:i/>
                    <w:lang w:val="es-ES"/>
                  </w:rPr>
                </w:rPrChange>
              </w:rPr>
            </w:pPr>
            <w:del w:id="6226" w:author="Adriana  Casas" w:date="2015-07-10T21:19:00Z">
              <w:r w:rsidRPr="00DD6B12" w:rsidDel="00F12CAE">
                <w:rPr>
                  <w:rFonts w:ascii="Times" w:hAnsi="Times"/>
                  <w:b/>
                  <w:i/>
                  <w:lang w:val="es-ES"/>
                  <w:rPrChange w:id="6227" w:author="Adriana  Casas" w:date="2015-07-08T15:43:00Z">
                    <w:rPr>
                      <w:b/>
                      <w:i/>
                      <w:lang w:val="es-ES"/>
                    </w:rPr>
                  </w:rPrChange>
                </w:rPr>
                <w:delText>La tercera revolución industrial</w:delText>
              </w:r>
            </w:del>
          </w:p>
          <w:p w14:paraId="7C7050BF" w14:textId="0D78A5BC" w:rsidR="00F41E25" w:rsidRPr="00DD6B12" w:rsidDel="00F12CAE" w:rsidRDefault="00F41E25" w:rsidP="006E29D3">
            <w:pPr>
              <w:spacing w:line="240" w:lineRule="auto"/>
              <w:rPr>
                <w:del w:id="6228" w:author="Adriana  Casas" w:date="2015-07-10T21:19:00Z"/>
                <w:rFonts w:ascii="Times" w:hAnsi="Times"/>
                <w:b/>
                <w:lang w:val="es-ES"/>
                <w:rPrChange w:id="6229" w:author="Adriana  Casas" w:date="2015-07-08T15:43:00Z">
                  <w:rPr>
                    <w:del w:id="6230" w:author="Adriana  Casas" w:date="2015-07-10T21:19:00Z"/>
                    <w:b/>
                    <w:lang w:val="es-ES"/>
                  </w:rPr>
                </w:rPrChange>
              </w:rPr>
            </w:pPr>
            <w:del w:id="6231" w:author="Adriana  Casas" w:date="2015-07-10T21:19:00Z">
              <w:r w:rsidRPr="00DD6B12" w:rsidDel="00F12CAE">
                <w:rPr>
                  <w:rFonts w:ascii="Times" w:hAnsi="Times"/>
                  <w:lang w:val="es-ES"/>
                  <w:rPrChange w:id="6232" w:author="Adriana  Casas" w:date="2015-07-08T15:43:00Z">
                    <w:rPr>
                      <w:lang w:val="es-ES"/>
                    </w:rPr>
                  </w:rPrChange>
                </w:rPr>
                <w:delText>La tercera revolución técnico-científica en la que nos encontramos ha contemplado el desarrollo de la inteligencia en el desarrollo económico que no siempre ha ido de la mano con el cuidado del planeta. Las grandes potencias han liderado esta revolución como Estados Unidos, Japón y Alemania.</w:delText>
              </w:r>
            </w:del>
          </w:p>
        </w:tc>
      </w:tr>
    </w:tbl>
    <w:p w14:paraId="7537EFBE" w14:textId="4BECDEFD" w:rsidR="006C5DB6" w:rsidDel="00F12CAE" w:rsidRDefault="006C5DB6" w:rsidP="00DD6B12">
      <w:pPr>
        <w:spacing w:line="240" w:lineRule="auto"/>
        <w:rPr>
          <w:del w:id="6233" w:author="Adriana  Casas" w:date="2015-07-10T21:19:00Z"/>
          <w:rFonts w:ascii="Times" w:hAnsi="Times"/>
          <w:lang w:val="es-ES"/>
        </w:rPr>
        <w:pPrChange w:id="6234" w:author="Adriana  Casas" w:date="2015-07-08T15:43:00Z">
          <w:pPr/>
        </w:pPrChange>
      </w:pPr>
    </w:p>
    <w:tbl>
      <w:tblPr>
        <w:tblStyle w:val="60"/>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F12CAE" w:rsidRPr="00E2114F" w14:paraId="7F0B2537" w14:textId="77777777" w:rsidTr="00AA4C0D">
        <w:trPr>
          <w:ins w:id="6235" w:author="Adriana  Casas" w:date="2015-07-10T21:20:00Z"/>
        </w:trPr>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DB049C7" w14:textId="77777777" w:rsidR="00F12CAE" w:rsidRPr="00E2114F" w:rsidRDefault="00F12CAE" w:rsidP="00AA4C0D">
            <w:pPr>
              <w:spacing w:line="240" w:lineRule="auto"/>
              <w:jc w:val="center"/>
              <w:rPr>
                <w:ins w:id="6236" w:author="Adriana  Casas" w:date="2015-07-10T21:20:00Z"/>
                <w:rFonts w:ascii="Times" w:eastAsia="Calibri" w:hAnsi="Times"/>
                <w:b/>
                <w:color w:val="FFFFFF" w:themeColor="background1"/>
                <w:highlight w:val="none"/>
              </w:rPr>
            </w:pPr>
            <w:ins w:id="6237" w:author="Adriana  Casas" w:date="2015-07-10T21:20:00Z">
              <w:r>
                <w:rPr>
                  <w:rFonts w:ascii="Times" w:eastAsia="Calibri" w:hAnsi="Times"/>
                  <w:b/>
                  <w:color w:val="FFFFFF" w:themeColor="background1"/>
                  <w:highlight w:val="none"/>
                </w:rPr>
                <w:t>Profundiza</w:t>
              </w:r>
              <w:r w:rsidRPr="00E2114F">
                <w:rPr>
                  <w:rFonts w:ascii="Times" w:eastAsia="Calibri" w:hAnsi="Times"/>
                  <w:b/>
                  <w:color w:val="FFFFFF" w:themeColor="background1"/>
                  <w:highlight w:val="none"/>
                </w:rPr>
                <w:t>: recurso aprovechado</w:t>
              </w:r>
            </w:ins>
          </w:p>
        </w:tc>
      </w:tr>
      <w:tr w:rsidR="00F12CAE" w:rsidRPr="00E2114F" w14:paraId="1A6AD0E6" w14:textId="77777777" w:rsidTr="00AA4C0D">
        <w:trPr>
          <w:ins w:id="6238" w:author="Adriana  Casas" w:date="2015-07-10T21:20: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9FAB96" w14:textId="77777777" w:rsidR="00F12CAE" w:rsidRPr="00E2114F" w:rsidRDefault="00F12CAE" w:rsidP="00AA4C0D">
            <w:pPr>
              <w:spacing w:line="240" w:lineRule="auto"/>
              <w:ind w:left="-120"/>
              <w:rPr>
                <w:ins w:id="6239" w:author="Adriana  Casas" w:date="2015-07-10T21:20:00Z"/>
                <w:rFonts w:ascii="Times" w:hAnsi="Times"/>
              </w:rPr>
            </w:pPr>
            <w:ins w:id="6240" w:author="Adriana  Casas" w:date="2015-07-10T21:20:00Z">
              <w:r w:rsidRPr="00E2114F">
                <w:rPr>
                  <w:rFonts w:ascii="Times" w:hAnsi="Times"/>
                  <w:b/>
                  <w:color w:val="000000"/>
                </w:rPr>
                <w:t>Código</w:t>
              </w:r>
            </w:ins>
          </w:p>
        </w:tc>
        <w:tc>
          <w:tcPr>
            <w:tcW w:w="6480" w:type="dxa"/>
            <w:tcBorders>
              <w:bottom w:val="single" w:sz="8" w:space="0" w:color="000000"/>
              <w:right w:val="single" w:sz="8" w:space="0" w:color="000000"/>
            </w:tcBorders>
            <w:tcMar>
              <w:top w:w="100" w:type="dxa"/>
              <w:left w:w="100" w:type="dxa"/>
              <w:bottom w:w="100" w:type="dxa"/>
              <w:right w:w="100" w:type="dxa"/>
            </w:tcMar>
          </w:tcPr>
          <w:p w14:paraId="2D867608" w14:textId="5C416FCE" w:rsidR="00F12CAE" w:rsidRPr="00E2114F" w:rsidRDefault="00F12CAE" w:rsidP="00AA4C0D">
            <w:pPr>
              <w:spacing w:line="240" w:lineRule="auto"/>
              <w:ind w:left="-120"/>
              <w:rPr>
                <w:ins w:id="6241" w:author="Adriana  Casas" w:date="2015-07-10T21:20:00Z"/>
                <w:rFonts w:ascii="Times" w:hAnsi="Times"/>
              </w:rPr>
            </w:pPr>
            <w:ins w:id="6242" w:author="Adriana  Casas" w:date="2015-07-10T21:20:00Z">
              <w:r w:rsidRPr="00E2114F">
                <w:rPr>
                  <w:rFonts w:ascii="Times" w:hAnsi="Times"/>
                  <w:color w:val="000000"/>
                </w:rPr>
                <w:t>CS_10_05_CO REC1</w:t>
              </w:r>
              <w:r>
                <w:rPr>
                  <w:rFonts w:ascii="Times" w:hAnsi="Times"/>
                  <w:color w:val="000000"/>
                </w:rPr>
                <w:t>5</w:t>
              </w:r>
              <w:r w:rsidRPr="00E2114F">
                <w:rPr>
                  <w:rFonts w:ascii="Times" w:hAnsi="Times"/>
                  <w:color w:val="000000"/>
                </w:rPr>
                <w:t>0</w:t>
              </w:r>
            </w:ins>
          </w:p>
        </w:tc>
      </w:tr>
      <w:tr w:rsidR="00F12CAE" w:rsidRPr="00E2114F" w14:paraId="5F3DF360" w14:textId="77777777" w:rsidTr="00AA4C0D">
        <w:trPr>
          <w:ins w:id="6243" w:author="Adriana  Casas" w:date="2015-07-10T21:20: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DCBFAE" w14:textId="77777777" w:rsidR="00F12CAE" w:rsidRPr="00E2114F" w:rsidRDefault="00F12CAE" w:rsidP="00AA4C0D">
            <w:pPr>
              <w:spacing w:line="240" w:lineRule="auto"/>
              <w:ind w:left="-120"/>
              <w:rPr>
                <w:ins w:id="6244" w:author="Adriana  Casas" w:date="2015-07-10T21:20:00Z"/>
                <w:rFonts w:ascii="Times" w:hAnsi="Times"/>
              </w:rPr>
            </w:pPr>
            <w:ins w:id="6245" w:author="Adriana  Casas" w:date="2015-07-10T21:20:00Z">
              <w:r w:rsidRPr="00E2114F">
                <w:rPr>
                  <w:rFonts w:ascii="Times" w:hAnsi="Times"/>
                  <w:b/>
                  <w:color w:val="000000"/>
                </w:rPr>
                <w:t>Título</w:t>
              </w:r>
            </w:ins>
          </w:p>
        </w:tc>
        <w:tc>
          <w:tcPr>
            <w:tcW w:w="6480" w:type="dxa"/>
            <w:tcBorders>
              <w:bottom w:val="single" w:sz="8" w:space="0" w:color="000000"/>
              <w:right w:val="single" w:sz="8" w:space="0" w:color="000000"/>
            </w:tcBorders>
            <w:tcMar>
              <w:top w:w="100" w:type="dxa"/>
              <w:left w:w="100" w:type="dxa"/>
              <w:bottom w:w="100" w:type="dxa"/>
              <w:right w:w="100" w:type="dxa"/>
            </w:tcMar>
          </w:tcPr>
          <w:p w14:paraId="45B22B8F" w14:textId="42F2E519" w:rsidR="00F12CAE" w:rsidRPr="00E2114F" w:rsidRDefault="00F12CAE" w:rsidP="00AA4C0D">
            <w:pPr>
              <w:spacing w:line="240" w:lineRule="auto"/>
              <w:ind w:left="-120"/>
              <w:rPr>
                <w:ins w:id="6246" w:author="Adriana  Casas" w:date="2015-07-10T21:20:00Z"/>
                <w:rFonts w:ascii="Times" w:hAnsi="Times"/>
              </w:rPr>
            </w:pPr>
            <w:ins w:id="6247" w:author="Adriana  Casas" w:date="2015-07-10T21:20:00Z">
              <w:r>
                <w:rPr>
                  <w:rFonts w:ascii="Times" w:hAnsi="Times"/>
                  <w:color w:val="000000"/>
                </w:rPr>
                <w:t>Las materias primar y las fuentes de energía</w:t>
              </w:r>
            </w:ins>
          </w:p>
        </w:tc>
      </w:tr>
      <w:tr w:rsidR="00F12CAE" w:rsidRPr="00E2114F" w14:paraId="5186559A" w14:textId="77777777" w:rsidTr="00AA4C0D">
        <w:trPr>
          <w:ins w:id="6248" w:author="Adriana  Casas" w:date="2015-07-10T21:20: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AE8F53" w14:textId="77777777" w:rsidR="00F12CAE" w:rsidRPr="00E2114F" w:rsidRDefault="00F12CAE" w:rsidP="00AA4C0D">
            <w:pPr>
              <w:spacing w:line="240" w:lineRule="auto"/>
              <w:ind w:left="-120"/>
              <w:rPr>
                <w:ins w:id="6249" w:author="Adriana  Casas" w:date="2015-07-10T21:20:00Z"/>
                <w:rFonts w:ascii="Times" w:hAnsi="Times"/>
              </w:rPr>
            </w:pPr>
            <w:ins w:id="6250" w:author="Adriana  Casas" w:date="2015-07-10T21:20:00Z">
              <w:r w:rsidRPr="00E2114F">
                <w:rPr>
                  <w:rFonts w:ascii="Times" w:hAnsi="Times"/>
                  <w:b/>
                  <w:color w:val="000000"/>
                </w:rPr>
                <w:t>Ubicación en AulaPlaneta</w:t>
              </w:r>
            </w:ins>
          </w:p>
        </w:tc>
        <w:tc>
          <w:tcPr>
            <w:tcW w:w="6480" w:type="dxa"/>
            <w:tcBorders>
              <w:bottom w:val="single" w:sz="8" w:space="0" w:color="000000"/>
              <w:right w:val="single" w:sz="8" w:space="0" w:color="000000"/>
            </w:tcBorders>
            <w:tcMar>
              <w:top w:w="100" w:type="dxa"/>
              <w:left w:w="100" w:type="dxa"/>
              <w:bottom w:w="100" w:type="dxa"/>
              <w:right w:w="100" w:type="dxa"/>
            </w:tcMar>
          </w:tcPr>
          <w:p w14:paraId="51BD611B" w14:textId="7D5E2312" w:rsidR="00F12CAE" w:rsidRPr="00E2114F" w:rsidRDefault="00F12CAE" w:rsidP="00AA4C0D">
            <w:pPr>
              <w:spacing w:line="240" w:lineRule="auto"/>
              <w:ind w:left="-120"/>
              <w:rPr>
                <w:ins w:id="6251" w:author="Adriana  Casas" w:date="2015-07-10T21:20:00Z"/>
                <w:rFonts w:ascii="Times" w:hAnsi="Times"/>
              </w:rPr>
            </w:pPr>
            <w:ins w:id="6252" w:author="Adriana  Casas" w:date="2015-07-10T21:20:00Z">
              <w:r>
                <w:rPr>
                  <w:rFonts w:ascii="Times" w:hAnsi="Times"/>
                  <w:color w:val="000000"/>
                </w:rPr>
                <w:t>3º ESO</w:t>
              </w:r>
              <w:r w:rsidRPr="00E2114F">
                <w:rPr>
                  <w:rFonts w:ascii="Times" w:hAnsi="Times"/>
                  <w:color w:val="000000"/>
                </w:rPr>
                <w:t>/CS/</w:t>
              </w:r>
              <w:r>
                <w:rPr>
                  <w:rFonts w:ascii="Times" w:hAnsi="Times"/>
                  <w:color w:val="000000"/>
                </w:rPr>
                <w:t>El sector secundario</w:t>
              </w:r>
              <w:r w:rsidRPr="00E2114F">
                <w:rPr>
                  <w:rFonts w:ascii="Times" w:hAnsi="Times"/>
                  <w:color w:val="000000"/>
                </w:rPr>
                <w:t>/</w:t>
              </w:r>
              <w:r>
                <w:rPr>
                  <w:rFonts w:ascii="Times" w:hAnsi="Times"/>
                  <w:color w:val="000000"/>
                </w:rPr>
                <w:t>as materias primas</w:t>
              </w:r>
            </w:ins>
          </w:p>
          <w:p w14:paraId="69432F9C" w14:textId="77777777" w:rsidR="00F12CAE" w:rsidRPr="00E2114F" w:rsidRDefault="00F12CAE" w:rsidP="00AA4C0D">
            <w:pPr>
              <w:spacing w:line="240" w:lineRule="auto"/>
              <w:ind w:left="-120"/>
              <w:rPr>
                <w:ins w:id="6253" w:author="Adriana  Casas" w:date="2015-07-10T21:20:00Z"/>
                <w:rFonts w:ascii="Times" w:hAnsi="Times"/>
              </w:rPr>
            </w:pPr>
          </w:p>
        </w:tc>
      </w:tr>
      <w:tr w:rsidR="00F12CAE" w:rsidRPr="00E2114F" w14:paraId="4585ED0F" w14:textId="77777777" w:rsidTr="00AA4C0D">
        <w:trPr>
          <w:ins w:id="6254" w:author="Adriana  Casas" w:date="2015-07-10T21:20:00Z"/>
        </w:trPr>
        <w:tc>
          <w:tcPr>
            <w:tcW w:w="2265" w:type="dxa"/>
            <w:tcBorders>
              <w:left w:val="single" w:sz="8" w:space="0" w:color="000000"/>
              <w:right w:val="single" w:sz="8" w:space="0" w:color="000000"/>
            </w:tcBorders>
            <w:tcMar>
              <w:top w:w="100" w:type="dxa"/>
              <w:left w:w="100" w:type="dxa"/>
              <w:bottom w:w="100" w:type="dxa"/>
              <w:right w:w="100" w:type="dxa"/>
            </w:tcMar>
          </w:tcPr>
          <w:p w14:paraId="298EDE4C" w14:textId="77777777" w:rsidR="00F12CAE" w:rsidRPr="00E2114F" w:rsidRDefault="00F12CAE" w:rsidP="00AA4C0D">
            <w:pPr>
              <w:spacing w:line="240" w:lineRule="auto"/>
              <w:ind w:left="-120"/>
              <w:rPr>
                <w:ins w:id="6255" w:author="Adriana  Casas" w:date="2015-07-10T21:20:00Z"/>
                <w:rFonts w:ascii="Times" w:hAnsi="Times"/>
              </w:rPr>
            </w:pPr>
            <w:ins w:id="6256" w:author="Adriana  Casas" w:date="2015-07-10T21:20:00Z">
              <w:r w:rsidRPr="00E2114F">
                <w:rPr>
                  <w:rFonts w:ascii="Times" w:hAnsi="Times"/>
                  <w:b/>
                  <w:color w:val="000000"/>
                </w:rPr>
                <w:t>Descripción</w:t>
              </w:r>
            </w:ins>
          </w:p>
        </w:tc>
        <w:tc>
          <w:tcPr>
            <w:tcW w:w="6480" w:type="dxa"/>
            <w:tcBorders>
              <w:right w:val="single" w:sz="8" w:space="0" w:color="000000"/>
            </w:tcBorders>
            <w:tcMar>
              <w:top w:w="100" w:type="dxa"/>
              <w:left w:w="100" w:type="dxa"/>
              <w:bottom w:w="100" w:type="dxa"/>
              <w:right w:w="100" w:type="dxa"/>
            </w:tcMar>
          </w:tcPr>
          <w:p w14:paraId="68F2CBEB" w14:textId="103D846C" w:rsidR="00F12CAE" w:rsidRPr="00E2114F" w:rsidRDefault="00C31518" w:rsidP="00AA4C0D">
            <w:pPr>
              <w:spacing w:line="240" w:lineRule="auto"/>
              <w:ind w:left="-120"/>
              <w:rPr>
                <w:ins w:id="6257" w:author="Adriana  Casas" w:date="2015-07-10T21:20:00Z"/>
                <w:rFonts w:ascii="Times" w:hAnsi="Times"/>
              </w:rPr>
            </w:pPr>
            <w:ins w:id="6258" w:author="Adriana  Casas" w:date="2015-07-10T21:22:00Z">
              <w:r w:rsidRPr="00C31518">
                <w:rPr>
                  <w:rFonts w:ascii="Times" w:hAnsi="Times"/>
                  <w:color w:val="000000"/>
                </w:rPr>
                <w:t>Interactivo para conocer qué se entiende por materia prima y fuente de energía, y qué relación tienen estas con las actividades económicas del sector secundario</w:t>
              </w:r>
            </w:ins>
          </w:p>
        </w:tc>
      </w:tr>
      <w:tr w:rsidR="00F12CAE" w:rsidRPr="00457CC3" w14:paraId="56BB1AB8" w14:textId="77777777" w:rsidTr="00AA4C0D">
        <w:trPr>
          <w:ins w:id="6259" w:author="Adriana  Casas" w:date="2015-07-10T21:20: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DE42780" w14:textId="77777777" w:rsidR="00F12CAE" w:rsidRPr="00457CC3" w:rsidRDefault="00F12CAE" w:rsidP="00AA4C0D">
            <w:pPr>
              <w:spacing w:line="240" w:lineRule="auto"/>
              <w:rPr>
                <w:ins w:id="6260" w:author="Adriana  Casas" w:date="2015-07-10T21:20:00Z"/>
                <w:rFonts w:ascii="Times" w:hAnsi="Times"/>
                <w:b/>
                <w:color w:val="000000"/>
              </w:rPr>
            </w:pPr>
          </w:p>
        </w:tc>
        <w:tc>
          <w:tcPr>
            <w:tcW w:w="6480" w:type="dxa"/>
            <w:tcBorders>
              <w:bottom w:val="single" w:sz="8" w:space="0" w:color="000000"/>
              <w:right w:val="single" w:sz="8" w:space="0" w:color="000000"/>
            </w:tcBorders>
            <w:tcMar>
              <w:top w:w="100" w:type="dxa"/>
              <w:left w:w="100" w:type="dxa"/>
              <w:bottom w:w="100" w:type="dxa"/>
              <w:right w:w="100" w:type="dxa"/>
            </w:tcMar>
          </w:tcPr>
          <w:p w14:paraId="74CC252D" w14:textId="77777777" w:rsidR="00F12CAE" w:rsidRPr="00457CC3" w:rsidDel="000F4881" w:rsidRDefault="00F12CAE" w:rsidP="00AA4C0D">
            <w:pPr>
              <w:spacing w:line="240" w:lineRule="auto"/>
              <w:ind w:left="-120"/>
              <w:rPr>
                <w:ins w:id="6261" w:author="Adriana  Casas" w:date="2015-07-10T21:20:00Z"/>
                <w:rFonts w:ascii="Times" w:hAnsi="Times"/>
                <w:color w:val="000000"/>
              </w:rPr>
            </w:pPr>
          </w:p>
        </w:tc>
      </w:tr>
    </w:tbl>
    <w:p w14:paraId="55D9CF4F" w14:textId="77777777" w:rsidR="00F12CAE" w:rsidRDefault="00F12CAE" w:rsidP="00DD6B12">
      <w:pPr>
        <w:spacing w:line="240" w:lineRule="auto"/>
        <w:rPr>
          <w:ins w:id="6262" w:author="Adriana  Casas" w:date="2015-07-10T21:20:00Z"/>
          <w:rFonts w:ascii="Times" w:hAnsi="Times"/>
          <w:lang w:val="es-ES"/>
        </w:rPr>
        <w:pPrChange w:id="6263" w:author="Adriana  Casas" w:date="2015-07-08T15:43:00Z">
          <w:pPr/>
        </w:pPrChange>
      </w:pPr>
    </w:p>
    <w:p w14:paraId="5F20A694" w14:textId="77777777" w:rsidR="00F12CAE" w:rsidRDefault="00F12CAE" w:rsidP="00DD6B12">
      <w:pPr>
        <w:spacing w:line="240" w:lineRule="auto"/>
        <w:rPr>
          <w:ins w:id="6264" w:author="Adriana  Casas" w:date="2015-07-10T21:19:00Z"/>
          <w:rFonts w:ascii="Times" w:hAnsi="Times"/>
        </w:rPr>
        <w:pPrChange w:id="6265" w:author="Adriana  Casas" w:date="2015-07-08T15:43:00Z">
          <w:pPr/>
        </w:pPrChange>
      </w:pPr>
    </w:p>
    <w:p w14:paraId="02A35C21" w14:textId="77777777" w:rsidR="00F12CAE" w:rsidRPr="00DD6B12" w:rsidRDefault="00F12CAE" w:rsidP="00DD6B12">
      <w:pPr>
        <w:spacing w:line="240" w:lineRule="auto"/>
        <w:rPr>
          <w:rFonts w:ascii="Times" w:hAnsi="Times"/>
          <w:rPrChange w:id="6266" w:author="Adriana  Casas" w:date="2015-07-08T15:43:00Z">
            <w:rPr/>
          </w:rPrChange>
        </w:rPr>
        <w:pPrChange w:id="6267" w:author="Adriana  Casas" w:date="2015-07-08T15:43:00Z">
          <w:pPr/>
        </w:pPrChange>
      </w:pP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5DB6" w:rsidRPr="00DD6B12" w14:paraId="64463DA9" w14:textId="77777777" w:rsidTr="00B50C05">
        <w:trPr>
          <w:trHeight w:val="168"/>
        </w:trPr>
        <w:tc>
          <w:tcPr>
            <w:tcW w:w="8979" w:type="dxa"/>
            <w:gridSpan w:val="2"/>
            <w:shd w:val="clear" w:color="auto" w:fill="000000"/>
          </w:tcPr>
          <w:p w14:paraId="4377C17A" w14:textId="77777777" w:rsidR="006C5DB6" w:rsidRPr="00DD6B12" w:rsidRDefault="006C5DB6" w:rsidP="006E29D3">
            <w:pPr>
              <w:pStyle w:val="Prrafodelista"/>
              <w:spacing w:after="0" w:line="240" w:lineRule="auto"/>
              <w:ind w:left="0"/>
              <w:rPr>
                <w:rFonts w:ascii="Times" w:hAnsi="Times" w:cs="Arial"/>
                <w:b/>
                <w:sz w:val="24"/>
                <w:szCs w:val="24"/>
                <w:rPrChange w:id="6268" w:author="Adriana  Casas" w:date="2015-07-08T15:43:00Z">
                  <w:rPr>
                    <w:rFonts w:ascii="Arial" w:hAnsi="Arial" w:cs="Arial"/>
                    <w:b/>
                    <w:sz w:val="24"/>
                    <w:szCs w:val="24"/>
                  </w:rPr>
                </w:rPrChange>
              </w:rPr>
            </w:pPr>
            <w:r w:rsidRPr="00DD6B12">
              <w:rPr>
                <w:rFonts w:ascii="Times" w:hAnsi="Times" w:cs="Arial"/>
                <w:b/>
                <w:sz w:val="24"/>
                <w:szCs w:val="24"/>
                <w:rPrChange w:id="6269" w:author="Adriana  Casas" w:date="2015-07-08T15:43:00Z">
                  <w:rPr>
                    <w:rFonts w:ascii="Arial" w:hAnsi="Arial" w:cs="Arial"/>
                    <w:b/>
                    <w:sz w:val="24"/>
                    <w:szCs w:val="24"/>
                  </w:rPr>
                </w:rPrChange>
              </w:rPr>
              <w:t xml:space="preserve">                                                   </w:t>
            </w:r>
            <w:r w:rsidRPr="00DD6B12">
              <w:rPr>
                <w:rFonts w:ascii="Times" w:hAnsi="Times" w:cs="Arial"/>
                <w:b/>
                <w:sz w:val="24"/>
                <w:szCs w:val="24"/>
                <w:shd w:val="solid" w:color="auto" w:fill="auto"/>
                <w:rPrChange w:id="6270" w:author="Adriana  Casas" w:date="2015-07-08T15:43:00Z">
                  <w:rPr>
                    <w:rFonts w:ascii="Arial" w:hAnsi="Arial" w:cs="Arial"/>
                    <w:b/>
                    <w:sz w:val="24"/>
                    <w:szCs w:val="24"/>
                    <w:shd w:val="solid" w:color="auto" w:fill="auto"/>
                  </w:rPr>
                </w:rPrChange>
              </w:rPr>
              <w:t>Practica: Recurso Nuevo</w:t>
            </w:r>
          </w:p>
        </w:tc>
      </w:tr>
      <w:tr w:rsidR="006C5DB6" w:rsidRPr="00DD6B12" w14:paraId="65B93B6B" w14:textId="77777777" w:rsidTr="00B50C05">
        <w:trPr>
          <w:trHeight w:val="183"/>
        </w:trPr>
        <w:tc>
          <w:tcPr>
            <w:tcW w:w="2268" w:type="dxa"/>
            <w:shd w:val="clear" w:color="auto" w:fill="auto"/>
          </w:tcPr>
          <w:p w14:paraId="75B85C26" w14:textId="77777777" w:rsidR="006C5DB6" w:rsidRPr="00DD6B12" w:rsidRDefault="006C5DB6" w:rsidP="006E29D3">
            <w:pPr>
              <w:pStyle w:val="Prrafodelista"/>
              <w:spacing w:after="0" w:line="240" w:lineRule="auto"/>
              <w:ind w:left="0"/>
              <w:rPr>
                <w:rFonts w:ascii="Times" w:hAnsi="Times" w:cs="Arial"/>
                <w:b/>
                <w:sz w:val="24"/>
                <w:szCs w:val="24"/>
                <w:rPrChange w:id="6271" w:author="Adriana  Casas" w:date="2015-07-08T15:43:00Z">
                  <w:rPr>
                    <w:rFonts w:ascii="Arial" w:hAnsi="Arial" w:cs="Arial"/>
                    <w:b/>
                    <w:sz w:val="24"/>
                    <w:szCs w:val="24"/>
                  </w:rPr>
                </w:rPrChange>
              </w:rPr>
            </w:pPr>
            <w:r w:rsidRPr="00DD6B12">
              <w:rPr>
                <w:rFonts w:ascii="Times" w:hAnsi="Times" w:cs="Arial"/>
                <w:b/>
                <w:sz w:val="24"/>
                <w:szCs w:val="24"/>
                <w:rPrChange w:id="6272" w:author="Adriana  Casas" w:date="2015-07-08T15:43:00Z">
                  <w:rPr>
                    <w:rFonts w:ascii="Arial" w:hAnsi="Arial" w:cs="Arial"/>
                    <w:b/>
                    <w:sz w:val="24"/>
                    <w:szCs w:val="24"/>
                  </w:rPr>
                </w:rPrChange>
              </w:rPr>
              <w:t>Código</w:t>
            </w:r>
          </w:p>
        </w:tc>
        <w:tc>
          <w:tcPr>
            <w:tcW w:w="6711" w:type="dxa"/>
            <w:shd w:val="clear" w:color="auto" w:fill="auto"/>
          </w:tcPr>
          <w:p w14:paraId="3CB42341" w14:textId="7333C71F" w:rsidR="006C5DB6" w:rsidRPr="00DD6B12" w:rsidRDefault="006C5DB6" w:rsidP="00F55EFB">
            <w:pPr>
              <w:pStyle w:val="Prrafodelista"/>
              <w:spacing w:after="0" w:line="240" w:lineRule="auto"/>
              <w:ind w:left="0"/>
              <w:rPr>
                <w:rFonts w:ascii="Times" w:hAnsi="Times" w:cs="Arial"/>
                <w:b/>
                <w:sz w:val="24"/>
                <w:szCs w:val="24"/>
                <w:rPrChange w:id="6273" w:author="Adriana  Casas" w:date="2015-07-08T15:43:00Z">
                  <w:rPr>
                    <w:rFonts w:ascii="Arial" w:hAnsi="Arial" w:cs="Arial"/>
                    <w:b/>
                    <w:sz w:val="24"/>
                    <w:szCs w:val="24"/>
                  </w:rPr>
                </w:rPrChange>
              </w:rPr>
            </w:pPr>
            <w:r w:rsidRPr="00DD6B12">
              <w:rPr>
                <w:rFonts w:ascii="Times" w:hAnsi="Times" w:cs="Arial"/>
                <w:b/>
                <w:sz w:val="24"/>
                <w:szCs w:val="24"/>
                <w:rPrChange w:id="6274" w:author="Adriana  Casas" w:date="2015-07-08T15:43:00Z">
                  <w:rPr>
                    <w:rFonts w:ascii="Arial" w:hAnsi="Arial" w:cs="Arial"/>
                    <w:b/>
                    <w:sz w:val="24"/>
                    <w:szCs w:val="24"/>
                  </w:rPr>
                </w:rPrChange>
              </w:rPr>
              <w:t>CS_</w:t>
            </w:r>
            <w:r w:rsidR="004F6FFE" w:rsidRPr="00DD6B12">
              <w:rPr>
                <w:rFonts w:ascii="Times" w:hAnsi="Times" w:cs="Arial"/>
                <w:b/>
                <w:sz w:val="24"/>
                <w:szCs w:val="24"/>
                <w:rPrChange w:id="6275" w:author="Adriana  Casas" w:date="2015-07-08T15:43:00Z">
                  <w:rPr>
                    <w:rFonts w:ascii="Arial" w:hAnsi="Arial" w:cs="Arial"/>
                    <w:b/>
                    <w:sz w:val="24"/>
                    <w:szCs w:val="24"/>
                  </w:rPr>
                </w:rPrChange>
              </w:rPr>
              <w:t>10_0</w:t>
            </w:r>
            <w:r w:rsidR="00F41E25" w:rsidRPr="00DD6B12">
              <w:rPr>
                <w:rFonts w:ascii="Times" w:hAnsi="Times" w:cs="Arial"/>
                <w:b/>
                <w:sz w:val="24"/>
                <w:szCs w:val="24"/>
                <w:rPrChange w:id="6276" w:author="Adriana  Casas" w:date="2015-07-08T15:43:00Z">
                  <w:rPr>
                    <w:rFonts w:ascii="Arial" w:hAnsi="Arial" w:cs="Arial"/>
                    <w:b/>
                    <w:sz w:val="24"/>
                    <w:szCs w:val="24"/>
                  </w:rPr>
                </w:rPrChange>
              </w:rPr>
              <w:t>5</w:t>
            </w:r>
            <w:r w:rsidRPr="00DD6B12">
              <w:rPr>
                <w:rFonts w:ascii="Times" w:hAnsi="Times" w:cs="Arial"/>
                <w:b/>
                <w:sz w:val="24"/>
                <w:szCs w:val="24"/>
                <w:rPrChange w:id="6277" w:author="Adriana  Casas" w:date="2015-07-08T15:43:00Z">
                  <w:rPr>
                    <w:rFonts w:ascii="Arial" w:hAnsi="Arial" w:cs="Arial"/>
                    <w:b/>
                    <w:sz w:val="24"/>
                    <w:szCs w:val="24"/>
                  </w:rPr>
                </w:rPrChange>
              </w:rPr>
              <w:t>_CO_</w:t>
            </w:r>
            <w:del w:id="6278" w:author="Adriana  Casas" w:date="2015-07-10T21:31:00Z">
              <w:r w:rsidR="004F6FFE" w:rsidRPr="00DD6B12" w:rsidDel="00F428EC">
                <w:rPr>
                  <w:rFonts w:ascii="Times" w:hAnsi="Times" w:cs="Arial"/>
                  <w:b/>
                  <w:sz w:val="24"/>
                  <w:szCs w:val="24"/>
                  <w:rPrChange w:id="6279" w:author="Adriana  Casas" w:date="2015-07-08T15:43:00Z">
                    <w:rPr>
                      <w:rFonts w:ascii="Arial" w:hAnsi="Arial" w:cs="Arial"/>
                      <w:b/>
                      <w:sz w:val="24"/>
                      <w:szCs w:val="24"/>
                    </w:rPr>
                  </w:rPrChange>
                </w:rPr>
                <w:delText xml:space="preserve"> </w:delText>
              </w:r>
            </w:del>
            <w:del w:id="6280" w:author="Adriana  Casas" w:date="2015-07-10T21:29:00Z">
              <w:r w:rsidR="004F6FFE" w:rsidRPr="00DD6B12" w:rsidDel="00F428EC">
                <w:rPr>
                  <w:rFonts w:ascii="Times" w:hAnsi="Times" w:cs="Arial"/>
                  <w:b/>
                  <w:sz w:val="24"/>
                  <w:szCs w:val="24"/>
                  <w:rPrChange w:id="6281" w:author="Adriana  Casas" w:date="2015-07-08T15:43:00Z">
                    <w:rPr>
                      <w:rFonts w:ascii="Arial" w:hAnsi="Arial" w:cs="Arial"/>
                      <w:b/>
                      <w:sz w:val="24"/>
                      <w:szCs w:val="24"/>
                    </w:rPr>
                  </w:rPrChange>
                </w:rPr>
                <w:delText xml:space="preserve"> </w:delText>
              </w:r>
            </w:del>
            <w:r w:rsidRPr="00DD6B12">
              <w:rPr>
                <w:rFonts w:ascii="Times" w:hAnsi="Times" w:cs="Arial"/>
                <w:b/>
                <w:sz w:val="24"/>
                <w:szCs w:val="24"/>
                <w:rPrChange w:id="6282" w:author="Adriana  Casas" w:date="2015-07-08T15:43:00Z">
                  <w:rPr>
                    <w:rFonts w:ascii="Arial" w:hAnsi="Arial" w:cs="Arial"/>
                    <w:b/>
                    <w:sz w:val="24"/>
                    <w:szCs w:val="24"/>
                  </w:rPr>
                </w:rPrChange>
              </w:rPr>
              <w:t>REC</w:t>
            </w:r>
            <w:del w:id="6283" w:author="Adriana  Casas" w:date="2015-07-10T21:31:00Z">
              <w:r w:rsidRPr="00DD6B12" w:rsidDel="00F428EC">
                <w:rPr>
                  <w:rFonts w:ascii="Times" w:hAnsi="Times" w:cs="Arial"/>
                  <w:b/>
                  <w:sz w:val="24"/>
                  <w:szCs w:val="24"/>
                  <w:rPrChange w:id="6284" w:author="Adriana  Casas" w:date="2015-07-08T15:43:00Z">
                    <w:rPr>
                      <w:rFonts w:ascii="Arial" w:hAnsi="Arial" w:cs="Arial"/>
                      <w:b/>
                      <w:sz w:val="24"/>
                      <w:szCs w:val="24"/>
                    </w:rPr>
                  </w:rPrChange>
                </w:rPr>
                <w:delText xml:space="preserve"> </w:delText>
              </w:r>
            </w:del>
            <w:ins w:id="6285" w:author="Adriana  Casas" w:date="2015-07-10T21:31:00Z">
              <w:r w:rsidR="00F428EC">
                <w:rPr>
                  <w:rFonts w:ascii="Times" w:hAnsi="Times" w:cs="Arial"/>
                  <w:b/>
                  <w:sz w:val="24"/>
                  <w:szCs w:val="24"/>
                </w:rPr>
                <w:t>16</w:t>
              </w:r>
            </w:ins>
            <w:del w:id="6286" w:author="Adriana  Casas" w:date="2015-07-10T21:31:00Z">
              <w:r w:rsidR="006016BF" w:rsidRPr="00DD6B12" w:rsidDel="00F428EC">
                <w:rPr>
                  <w:rFonts w:ascii="Times" w:hAnsi="Times" w:cs="Arial"/>
                  <w:b/>
                  <w:sz w:val="24"/>
                  <w:szCs w:val="24"/>
                  <w:rPrChange w:id="6287" w:author="Adriana  Casas" w:date="2015-07-08T15:43:00Z">
                    <w:rPr>
                      <w:rFonts w:ascii="Arial" w:hAnsi="Arial" w:cs="Arial"/>
                      <w:b/>
                      <w:sz w:val="24"/>
                      <w:szCs w:val="24"/>
                    </w:rPr>
                  </w:rPrChange>
                </w:rPr>
                <w:delText>22</w:delText>
              </w:r>
            </w:del>
            <w:r w:rsidR="004F6FFE" w:rsidRPr="00DD6B12">
              <w:rPr>
                <w:rFonts w:ascii="Times" w:hAnsi="Times" w:cs="Arial"/>
                <w:b/>
                <w:sz w:val="24"/>
                <w:szCs w:val="24"/>
                <w:rPrChange w:id="6288" w:author="Adriana  Casas" w:date="2015-07-08T15:43:00Z">
                  <w:rPr>
                    <w:rFonts w:ascii="Arial" w:hAnsi="Arial" w:cs="Arial"/>
                    <w:b/>
                    <w:sz w:val="24"/>
                    <w:szCs w:val="24"/>
                  </w:rPr>
                </w:rPrChange>
              </w:rPr>
              <w:t xml:space="preserve">0    </w:t>
            </w:r>
            <w:del w:id="6289" w:author="Adriana  Casas" w:date="2015-07-10T21:30:00Z">
              <w:r w:rsidR="004F6FFE" w:rsidRPr="00DD6B12" w:rsidDel="00F428EC">
                <w:rPr>
                  <w:rFonts w:ascii="Times" w:hAnsi="Times" w:cs="Arial"/>
                  <w:b/>
                  <w:sz w:val="24"/>
                  <w:szCs w:val="24"/>
                  <w:rPrChange w:id="6290" w:author="Adriana  Casas" w:date="2015-07-08T15:43:00Z">
                    <w:rPr>
                      <w:rFonts w:ascii="Arial" w:hAnsi="Arial" w:cs="Arial"/>
                      <w:b/>
                      <w:sz w:val="24"/>
                      <w:szCs w:val="24"/>
                    </w:rPr>
                  </w:rPrChange>
                </w:rPr>
                <w:delText xml:space="preserve">  </w:delText>
              </w:r>
              <w:r w:rsidRPr="00DD6B12" w:rsidDel="00F428EC">
                <w:rPr>
                  <w:rFonts w:ascii="Times" w:hAnsi="Times" w:cs="Arial"/>
                  <w:b/>
                  <w:sz w:val="24"/>
                  <w:szCs w:val="24"/>
                  <w:rPrChange w:id="6291" w:author="Adriana  Casas" w:date="2015-07-08T15:43:00Z">
                    <w:rPr>
                      <w:rFonts w:ascii="Arial" w:hAnsi="Arial" w:cs="Arial"/>
                      <w:b/>
                      <w:sz w:val="24"/>
                      <w:szCs w:val="24"/>
                    </w:rPr>
                  </w:rPrChange>
                </w:rPr>
                <w:delText>M</w:delText>
              </w:r>
              <w:r w:rsidR="004F6FFE" w:rsidRPr="00DD6B12" w:rsidDel="00F428EC">
                <w:rPr>
                  <w:rFonts w:ascii="Times" w:hAnsi="Times" w:cs="Arial"/>
                  <w:b/>
                  <w:sz w:val="24"/>
                  <w:szCs w:val="24"/>
                  <w:rPrChange w:id="6292" w:author="Adriana  Casas" w:date="2015-07-08T15:43:00Z">
                    <w:rPr>
                      <w:rFonts w:ascii="Arial" w:hAnsi="Arial" w:cs="Arial"/>
                      <w:b/>
                      <w:sz w:val="24"/>
                      <w:szCs w:val="24"/>
                    </w:rPr>
                  </w:rPrChange>
                </w:rPr>
                <w:delText xml:space="preserve"> 101</w:delText>
              </w:r>
            </w:del>
          </w:p>
        </w:tc>
      </w:tr>
      <w:tr w:rsidR="006C5DB6" w:rsidRPr="00DD6B12" w14:paraId="3E5A2A36" w14:textId="77777777" w:rsidTr="00B50C05">
        <w:trPr>
          <w:trHeight w:val="380"/>
        </w:trPr>
        <w:tc>
          <w:tcPr>
            <w:tcW w:w="2268" w:type="dxa"/>
            <w:shd w:val="clear" w:color="auto" w:fill="auto"/>
          </w:tcPr>
          <w:p w14:paraId="0E296AAA" w14:textId="77777777" w:rsidR="006C5DB6" w:rsidRPr="00DD6B12" w:rsidRDefault="006C5DB6" w:rsidP="006E29D3">
            <w:pPr>
              <w:pStyle w:val="Prrafodelista"/>
              <w:spacing w:after="0" w:line="240" w:lineRule="auto"/>
              <w:ind w:left="0"/>
              <w:rPr>
                <w:rFonts w:ascii="Times" w:hAnsi="Times" w:cs="Arial"/>
                <w:b/>
                <w:sz w:val="24"/>
                <w:szCs w:val="24"/>
                <w:rPrChange w:id="6293" w:author="Adriana  Casas" w:date="2015-07-08T15:43:00Z">
                  <w:rPr>
                    <w:rFonts w:ascii="Arial" w:hAnsi="Arial" w:cs="Arial"/>
                    <w:b/>
                    <w:sz w:val="24"/>
                    <w:szCs w:val="24"/>
                  </w:rPr>
                </w:rPrChange>
              </w:rPr>
            </w:pPr>
            <w:r w:rsidRPr="00DD6B12">
              <w:rPr>
                <w:rFonts w:ascii="Times" w:hAnsi="Times" w:cs="Arial"/>
                <w:b/>
                <w:sz w:val="24"/>
                <w:szCs w:val="24"/>
                <w:rPrChange w:id="6294" w:author="Adriana  Casas" w:date="2015-07-08T15:43:00Z">
                  <w:rPr>
                    <w:rFonts w:ascii="Arial" w:hAnsi="Arial" w:cs="Arial"/>
                    <w:b/>
                    <w:sz w:val="24"/>
                    <w:szCs w:val="24"/>
                  </w:rPr>
                </w:rPrChange>
              </w:rPr>
              <w:t>Título</w:t>
            </w:r>
          </w:p>
        </w:tc>
        <w:tc>
          <w:tcPr>
            <w:tcW w:w="6711" w:type="dxa"/>
            <w:shd w:val="clear" w:color="auto" w:fill="auto"/>
          </w:tcPr>
          <w:p w14:paraId="65EDB9B9" w14:textId="52F346E2" w:rsidR="006C5DB6" w:rsidRPr="00F428EC" w:rsidDel="00F428EC" w:rsidRDefault="006C5DB6" w:rsidP="00F428EC">
            <w:pPr>
              <w:rPr>
                <w:del w:id="6295" w:author="Adriana  Casas" w:date="2015-07-10T21:30:00Z"/>
                <w:rFonts w:ascii="Times" w:hAnsi="Times"/>
                <w:b/>
                <w:rPrChange w:id="6296" w:author="Adriana  Casas" w:date="2015-07-10T21:30:00Z">
                  <w:rPr>
                    <w:del w:id="6297" w:author="Adriana  Casas" w:date="2015-07-10T21:30:00Z"/>
                    <w:b/>
                  </w:rPr>
                </w:rPrChange>
              </w:rPr>
              <w:pPrChange w:id="6298" w:author="Adriana  Casas" w:date="2015-07-10T21:30:00Z">
                <w:pPr>
                  <w:spacing w:before="100" w:beforeAutospacing="1" w:after="510" w:line="240" w:lineRule="auto"/>
                </w:pPr>
              </w:pPrChange>
            </w:pPr>
            <w:del w:id="6299" w:author="Adriana  Casas" w:date="2015-07-10T21:30:00Z">
              <w:r w:rsidRPr="00F428EC" w:rsidDel="00F428EC">
                <w:rPr>
                  <w:rFonts w:ascii="Times" w:hAnsi="Times"/>
                  <w:b/>
                  <w:rPrChange w:id="6300" w:author="Adriana  Casas" w:date="2015-07-10T21:30:00Z">
                    <w:rPr>
                      <w:b/>
                    </w:rPr>
                  </w:rPrChange>
                </w:rPr>
                <w:delText>Refuerza tu aprendizaje:</w:delText>
              </w:r>
              <w:r w:rsidR="004F6FFE" w:rsidRPr="00F428EC" w:rsidDel="00F428EC">
                <w:rPr>
                  <w:rFonts w:ascii="Times" w:hAnsi="Times"/>
                  <w:b/>
                  <w:rPrChange w:id="6301" w:author="Adriana  Casas" w:date="2015-07-10T21:30:00Z">
                    <w:rPr>
                      <w:b/>
                    </w:rPr>
                  </w:rPrChange>
                </w:rPr>
                <w:delText xml:space="preserve"> La industria</w:delText>
              </w:r>
            </w:del>
          </w:p>
          <w:p w14:paraId="6BFAD05C" w14:textId="59F33107" w:rsidR="00F579AE" w:rsidRPr="00DD6B12" w:rsidDel="00F428EC" w:rsidRDefault="00F579AE" w:rsidP="00F428EC">
            <w:pPr>
              <w:rPr>
                <w:del w:id="6302" w:author="Adriana  Casas" w:date="2015-07-10T21:30:00Z"/>
                <w:rPrChange w:id="6303" w:author="Adriana  Casas" w:date="2015-07-08T15:43:00Z">
                  <w:rPr>
                    <w:del w:id="6304" w:author="Adriana  Casas" w:date="2015-07-10T21:30:00Z"/>
                    <w:b/>
                  </w:rPr>
                </w:rPrChange>
              </w:rPr>
              <w:pPrChange w:id="6305" w:author="Adriana  Casas" w:date="2015-07-10T21:30:00Z">
                <w:pPr>
                  <w:spacing w:before="100" w:beforeAutospacing="1" w:after="510" w:line="240" w:lineRule="auto"/>
                </w:pPr>
              </w:pPrChange>
            </w:pPr>
            <w:del w:id="6306" w:author="Adriana  Casas" w:date="2015-07-10T21:30:00Z">
              <w:r w:rsidRPr="00DD6B12" w:rsidDel="00F428EC">
                <w:rPr>
                  <w:rPrChange w:id="6307" w:author="Adriana  Casas" w:date="2015-07-08T15:43:00Z">
                    <w:rPr>
                      <w:b/>
                    </w:rPr>
                  </w:rPrChange>
                </w:rPr>
                <w:delText>Elabora las siguientes actividades</w:delText>
              </w:r>
            </w:del>
          </w:p>
          <w:p w14:paraId="101857AE" w14:textId="61ACCD15" w:rsidR="004F6FFE" w:rsidRPr="00DD6B12" w:rsidDel="00F428EC" w:rsidRDefault="004F6FFE" w:rsidP="00F428EC">
            <w:pPr>
              <w:rPr>
                <w:del w:id="6308" w:author="Adriana  Casas" w:date="2015-07-10T21:30:00Z"/>
                <w:rPrChange w:id="6309" w:author="Adriana  Casas" w:date="2015-07-08T15:43:00Z">
                  <w:rPr>
                    <w:del w:id="6310" w:author="Adriana  Casas" w:date="2015-07-10T21:30:00Z"/>
                    <w:b/>
                    <w:sz w:val="24"/>
                    <w:szCs w:val="24"/>
                  </w:rPr>
                </w:rPrChange>
              </w:rPr>
              <w:pPrChange w:id="6311" w:author="Adriana  Casas" w:date="2015-07-10T21:30:00Z">
                <w:pPr>
                  <w:pStyle w:val="Prrafodelista"/>
                  <w:numPr>
                    <w:numId w:val="27"/>
                  </w:numPr>
                  <w:spacing w:before="100" w:beforeAutospacing="1" w:after="510" w:line="240" w:lineRule="auto"/>
                  <w:ind w:hanging="360"/>
                </w:pPr>
              </w:pPrChange>
            </w:pPr>
            <w:del w:id="6312" w:author="Adriana  Casas" w:date="2015-07-10T21:30:00Z">
              <w:r w:rsidRPr="00DD6B12" w:rsidDel="00F428EC">
                <w:rPr>
                  <w:rPrChange w:id="6313" w:author="Adriana  Casas" w:date="2015-07-08T15:43:00Z">
                    <w:rPr>
                      <w:b/>
                      <w:sz w:val="24"/>
                      <w:szCs w:val="24"/>
                    </w:rPr>
                  </w:rPrChange>
                </w:rPr>
                <w:delText>¿Qué cambios produjo la Revolución Industrial?</w:delText>
              </w:r>
            </w:del>
          </w:p>
          <w:p w14:paraId="10E8643D" w14:textId="07B6C211" w:rsidR="006C5DB6" w:rsidRPr="00DD6B12" w:rsidRDefault="006C5DB6" w:rsidP="00F428EC">
            <w:pPr>
              <w:rPr>
                <w:rPrChange w:id="6314" w:author="Adriana  Casas" w:date="2015-07-08T15:43:00Z">
                  <w:rPr>
                    <w:rFonts w:ascii="Arial" w:hAnsi="Arial" w:cs="Arial"/>
                    <w:b/>
                    <w:sz w:val="24"/>
                    <w:szCs w:val="24"/>
                  </w:rPr>
                </w:rPrChange>
              </w:rPr>
              <w:pPrChange w:id="6315" w:author="Adriana  Casas" w:date="2015-07-10T21:30:00Z">
                <w:pPr>
                  <w:pStyle w:val="Prrafodelista"/>
                  <w:numPr>
                    <w:numId w:val="27"/>
                  </w:numPr>
                  <w:spacing w:before="100" w:beforeAutospacing="1" w:after="510" w:line="240" w:lineRule="auto"/>
                  <w:ind w:hanging="360"/>
                </w:pPr>
              </w:pPrChange>
            </w:pPr>
            <w:del w:id="6316" w:author="Adriana  Casas" w:date="2015-07-10T21:30:00Z">
              <w:r w:rsidRPr="00DD6B12" w:rsidDel="00F428EC">
                <w:rPr>
                  <w:rPrChange w:id="6317" w:author="Adriana  Casas" w:date="2015-07-08T15:43:00Z">
                    <w:rPr>
                      <w:b/>
                      <w:sz w:val="24"/>
                      <w:szCs w:val="24"/>
                    </w:rPr>
                  </w:rPrChange>
                </w:rPr>
                <w:delText>Resume la evolución histórica de la industria y las principales características de sus etapas</w:delText>
              </w:r>
              <w:r w:rsidR="004F6FFE" w:rsidRPr="00DD6B12" w:rsidDel="00F428EC">
                <w:rPr>
                  <w:rPrChange w:id="6318" w:author="Adriana  Casas" w:date="2015-07-08T15:43:00Z">
                    <w:rPr>
                      <w:b/>
                      <w:sz w:val="24"/>
                      <w:szCs w:val="24"/>
                    </w:rPr>
                  </w:rPrChange>
                </w:rPr>
                <w:delText>.</w:delText>
              </w:r>
            </w:del>
          </w:p>
        </w:tc>
      </w:tr>
      <w:tr w:rsidR="006C5DB6" w:rsidRPr="00DD6B12" w14:paraId="5CB679EE" w14:textId="77777777" w:rsidTr="00B50C05">
        <w:trPr>
          <w:trHeight w:val="696"/>
        </w:trPr>
        <w:tc>
          <w:tcPr>
            <w:tcW w:w="2268" w:type="dxa"/>
            <w:shd w:val="clear" w:color="auto" w:fill="auto"/>
          </w:tcPr>
          <w:p w14:paraId="24124059" w14:textId="77777777" w:rsidR="006C5DB6" w:rsidRPr="00DD6B12" w:rsidRDefault="006C5DB6" w:rsidP="006E29D3">
            <w:pPr>
              <w:spacing w:line="240" w:lineRule="auto"/>
              <w:rPr>
                <w:rFonts w:ascii="Times" w:hAnsi="Times"/>
                <w:rPrChange w:id="6319" w:author="Adriana  Casas" w:date="2015-07-08T15:43:00Z">
                  <w:rPr/>
                </w:rPrChange>
              </w:rPr>
            </w:pPr>
            <w:r w:rsidRPr="00DD6B12">
              <w:rPr>
                <w:rFonts w:ascii="Times" w:hAnsi="Times"/>
                <w:b/>
                <w:rPrChange w:id="6320" w:author="Adriana  Casas" w:date="2015-07-08T15:43:00Z">
                  <w:rPr>
                    <w:b/>
                  </w:rPr>
                </w:rPrChange>
              </w:rPr>
              <w:t>Descripción</w:t>
            </w:r>
          </w:p>
        </w:tc>
        <w:tc>
          <w:tcPr>
            <w:tcW w:w="6711" w:type="dxa"/>
            <w:shd w:val="clear" w:color="auto" w:fill="auto"/>
          </w:tcPr>
          <w:p w14:paraId="6B3B4AEE" w14:textId="10255BA3" w:rsidR="006C5DB6" w:rsidRPr="00DD6B12" w:rsidRDefault="006C5DB6" w:rsidP="006E29D3">
            <w:pPr>
              <w:spacing w:before="100" w:beforeAutospacing="1" w:after="510" w:line="240" w:lineRule="auto"/>
              <w:rPr>
                <w:rFonts w:ascii="Times" w:eastAsia="Times New Roman" w:hAnsi="Times"/>
                <w:color w:val="0D3158"/>
                <w:rPrChange w:id="6321" w:author="Adriana  Casas" w:date="2015-07-08T15:43:00Z">
                  <w:rPr>
                    <w:rFonts w:eastAsia="Times New Roman"/>
                    <w:color w:val="0D3158"/>
                  </w:rPr>
                </w:rPrChange>
              </w:rPr>
            </w:pPr>
            <w:del w:id="6322" w:author="Adriana  Casas" w:date="2015-07-10T21:30:00Z">
              <w:r w:rsidRPr="00DD6B12" w:rsidDel="00F428EC">
                <w:rPr>
                  <w:rFonts w:ascii="Times" w:eastAsia="Times New Roman" w:hAnsi="Times"/>
                  <w:rPrChange w:id="6323" w:author="Adriana  Casas" w:date="2015-07-08T15:43:00Z">
                    <w:rPr>
                      <w:rFonts w:eastAsia="Times New Roman"/>
                    </w:rPr>
                  </w:rPrChange>
                </w:rPr>
                <w:delText>Actividad para</w:delText>
              </w:r>
              <w:r w:rsidR="004F6FFE" w:rsidRPr="00DD6B12" w:rsidDel="00F428EC">
                <w:rPr>
                  <w:rFonts w:ascii="Times" w:eastAsia="Times New Roman" w:hAnsi="Times"/>
                  <w:rPrChange w:id="6324" w:author="Adriana  Casas" w:date="2015-07-08T15:43:00Z">
                    <w:rPr>
                      <w:rFonts w:eastAsia="Times New Roman"/>
                    </w:rPr>
                  </w:rPrChange>
                </w:rPr>
                <w:delText xml:space="preserve"> identificar las repercusiones de la Revolución industrial.</w:delText>
              </w:r>
            </w:del>
          </w:p>
        </w:tc>
      </w:tr>
    </w:tbl>
    <w:p w14:paraId="5F7087D6" w14:textId="77777777" w:rsidR="006C738E" w:rsidRPr="00DD6B12" w:rsidRDefault="006C738E" w:rsidP="00DD6B12">
      <w:pPr>
        <w:tabs>
          <w:tab w:val="right" w:pos="8498"/>
        </w:tabs>
        <w:spacing w:line="240" w:lineRule="auto"/>
        <w:rPr>
          <w:rFonts w:ascii="Times" w:hAnsi="Times"/>
          <w:sz w:val="20"/>
          <w:szCs w:val="20"/>
          <w:rPrChange w:id="6325" w:author="Adriana  Casas" w:date="2015-07-08T15:43:00Z">
            <w:rPr>
              <w:sz w:val="20"/>
              <w:szCs w:val="20"/>
            </w:rPr>
          </w:rPrChange>
        </w:rPr>
        <w:pPrChange w:id="6326" w:author="Adriana  Casas" w:date="2015-07-08T15:43:00Z">
          <w:pPr>
            <w:tabs>
              <w:tab w:val="right" w:pos="8498"/>
            </w:tabs>
          </w:pPr>
        </w:pPrChange>
      </w:pPr>
    </w:p>
    <w:p w14:paraId="7B17F78D" w14:textId="3F5263AE" w:rsidR="00957B45" w:rsidRPr="00DD6B12" w:rsidDel="00F428EC" w:rsidRDefault="00957B45" w:rsidP="00DD6B12">
      <w:pPr>
        <w:tabs>
          <w:tab w:val="right" w:pos="8498"/>
        </w:tabs>
        <w:spacing w:line="240" w:lineRule="auto"/>
        <w:rPr>
          <w:del w:id="6327" w:author="Adriana  Casas" w:date="2015-07-10T21:31:00Z"/>
          <w:rFonts w:ascii="Times" w:hAnsi="Times"/>
          <w:rPrChange w:id="6328" w:author="Adriana  Casas" w:date="2015-07-08T15:43:00Z">
            <w:rPr>
              <w:del w:id="6329" w:author="Adriana  Casas" w:date="2015-07-10T21:31:00Z"/>
            </w:rPr>
          </w:rPrChange>
        </w:rPr>
        <w:pPrChange w:id="6330" w:author="Adriana  Casas" w:date="2015-07-08T15:43:00Z">
          <w:pPr>
            <w:tabs>
              <w:tab w:val="right" w:pos="8498"/>
            </w:tabs>
          </w:pPr>
        </w:pPrChange>
      </w:pPr>
    </w:p>
    <w:tbl>
      <w:tblPr>
        <w:tblStyle w:val="36"/>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F428EC" w14:paraId="286F8984" w14:textId="275E35F0" w:rsidTr="006C738E">
        <w:trPr>
          <w:del w:id="6331" w:author="Adriana  Casas" w:date="2015-07-10T21:31:00Z"/>
        </w:trPr>
        <w:tc>
          <w:tcPr>
            <w:tcW w:w="8840" w:type="dxa"/>
            <w:gridSpan w:val="2"/>
            <w:shd w:val="clear" w:color="auto" w:fill="0D0D0D"/>
          </w:tcPr>
          <w:p w14:paraId="6180E21E" w14:textId="56C6E579" w:rsidR="006C738E" w:rsidRPr="00DD6B12" w:rsidDel="00F428EC" w:rsidRDefault="006C738E" w:rsidP="00DD6B12">
            <w:pPr>
              <w:spacing w:line="240" w:lineRule="auto"/>
              <w:jc w:val="center"/>
              <w:rPr>
                <w:del w:id="6332" w:author="Adriana  Casas" w:date="2015-07-10T21:31:00Z"/>
                <w:rFonts w:ascii="Times" w:eastAsia="Calibri" w:hAnsi="Times"/>
                <w:b/>
                <w:color w:val="FFFFFF" w:themeColor="background1"/>
                <w:highlight w:val="none"/>
                <w:rPrChange w:id="6333" w:author="Adriana  Casas" w:date="2015-07-08T15:43:00Z">
                  <w:rPr>
                    <w:del w:id="6334" w:author="Adriana  Casas" w:date="2015-07-10T21:31:00Z"/>
                    <w:rFonts w:eastAsia="Calibri"/>
                    <w:b/>
                    <w:color w:val="FFFFFF" w:themeColor="background1"/>
                    <w:highlight w:val="none"/>
                  </w:rPr>
                </w:rPrChange>
              </w:rPr>
              <w:pPrChange w:id="6335" w:author="Adriana  Casas" w:date="2015-07-08T15:43:00Z">
                <w:pPr>
                  <w:jc w:val="center"/>
                </w:pPr>
              </w:pPrChange>
            </w:pPr>
            <w:del w:id="6336" w:author="Adriana  Casas" w:date="2015-07-10T21:31:00Z">
              <w:r w:rsidRPr="00DD6B12" w:rsidDel="00F428EC">
                <w:rPr>
                  <w:rFonts w:ascii="Times" w:eastAsia="Calibri" w:hAnsi="Times"/>
                  <w:b/>
                  <w:color w:val="FFFFFF" w:themeColor="background1"/>
                  <w:highlight w:val="none"/>
                  <w:rPrChange w:id="6337"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F428EC" w14:paraId="0A645EF0" w14:textId="7BF536C1" w:rsidTr="006C738E">
        <w:trPr>
          <w:del w:id="6338" w:author="Adriana  Casas" w:date="2015-07-10T21:31:00Z"/>
        </w:trPr>
        <w:tc>
          <w:tcPr>
            <w:tcW w:w="2460" w:type="dxa"/>
          </w:tcPr>
          <w:p w14:paraId="59FB6704" w14:textId="3B9ACBB5" w:rsidR="006C738E" w:rsidRPr="00DD6B12" w:rsidDel="00F428EC" w:rsidRDefault="006C738E" w:rsidP="00DD6B12">
            <w:pPr>
              <w:spacing w:line="240" w:lineRule="auto"/>
              <w:jc w:val="left"/>
              <w:rPr>
                <w:del w:id="6339" w:author="Adriana  Casas" w:date="2015-07-10T21:31:00Z"/>
                <w:rFonts w:ascii="Times" w:hAnsi="Times"/>
                <w:rPrChange w:id="6340" w:author="Adriana  Casas" w:date="2015-07-08T15:43:00Z">
                  <w:rPr>
                    <w:del w:id="6341" w:author="Adriana  Casas" w:date="2015-07-10T21:31:00Z"/>
                  </w:rPr>
                </w:rPrChange>
              </w:rPr>
              <w:pPrChange w:id="6342" w:author="Adriana  Casas" w:date="2015-07-08T15:43:00Z">
                <w:pPr>
                  <w:jc w:val="left"/>
                </w:pPr>
              </w:pPrChange>
            </w:pPr>
            <w:del w:id="6343" w:author="Adriana  Casas" w:date="2015-07-10T21:31:00Z">
              <w:r w:rsidRPr="00DD6B12" w:rsidDel="00F428EC">
                <w:rPr>
                  <w:rFonts w:ascii="Times" w:eastAsia="Calibri" w:hAnsi="Times" w:cs="Calibri"/>
                  <w:color w:val="000000"/>
                  <w:sz w:val="22"/>
                  <w:rPrChange w:id="6344" w:author="Adriana  Casas" w:date="2015-07-08T15:43:00Z">
                    <w:rPr>
                      <w:rFonts w:ascii="Calibri" w:eastAsia="Calibri" w:hAnsi="Calibri" w:cs="Calibri"/>
                      <w:color w:val="000000"/>
                      <w:sz w:val="22"/>
                    </w:rPr>
                  </w:rPrChange>
                </w:rPr>
                <w:delText>Código</w:delText>
              </w:r>
            </w:del>
          </w:p>
        </w:tc>
        <w:tc>
          <w:tcPr>
            <w:tcW w:w="6380" w:type="dxa"/>
          </w:tcPr>
          <w:p w14:paraId="1CABEB08" w14:textId="064ABB04" w:rsidR="006C738E" w:rsidRPr="00DD6B12" w:rsidDel="00F428EC" w:rsidRDefault="008B0ECB" w:rsidP="00DD6B12">
            <w:pPr>
              <w:spacing w:line="240" w:lineRule="auto"/>
              <w:jc w:val="left"/>
              <w:rPr>
                <w:del w:id="6345" w:author="Adriana  Casas" w:date="2015-07-10T21:31:00Z"/>
                <w:rFonts w:ascii="Times" w:hAnsi="Times"/>
                <w:rPrChange w:id="6346" w:author="Adriana  Casas" w:date="2015-07-08T15:43:00Z">
                  <w:rPr>
                    <w:del w:id="6347" w:author="Adriana  Casas" w:date="2015-07-10T21:31:00Z"/>
                  </w:rPr>
                </w:rPrChange>
              </w:rPr>
              <w:pPrChange w:id="6348" w:author="Adriana  Casas" w:date="2015-07-08T15:43:00Z">
                <w:pPr>
                  <w:jc w:val="left"/>
                </w:pPr>
              </w:pPrChange>
            </w:pPr>
            <w:del w:id="6349" w:author="Adriana  Casas" w:date="2015-07-10T21:31:00Z">
              <w:r w:rsidRPr="00DD6B12" w:rsidDel="00F428EC">
                <w:rPr>
                  <w:rFonts w:ascii="Times" w:eastAsia="Calibri" w:hAnsi="Times" w:cs="Calibri"/>
                  <w:color w:val="000000"/>
                  <w:sz w:val="22"/>
                  <w:rPrChange w:id="6350" w:author="Adriana  Casas" w:date="2015-07-08T15:43:00Z">
                    <w:rPr>
                      <w:rFonts w:ascii="Calibri" w:eastAsia="Calibri" w:hAnsi="Calibri" w:cs="Calibri"/>
                      <w:color w:val="000000"/>
                      <w:sz w:val="22"/>
                    </w:rPr>
                  </w:rPrChange>
                </w:rPr>
                <w:delText>CS_10_0</w:delText>
              </w:r>
              <w:r w:rsidR="00F41E25" w:rsidRPr="00DD6B12" w:rsidDel="00F428EC">
                <w:rPr>
                  <w:rFonts w:ascii="Times" w:eastAsia="Calibri" w:hAnsi="Times" w:cs="Calibri"/>
                  <w:color w:val="000000"/>
                  <w:sz w:val="22"/>
                  <w:rPrChange w:id="6351" w:author="Adriana  Casas" w:date="2015-07-08T15:43:00Z">
                    <w:rPr>
                      <w:rFonts w:ascii="Calibri" w:eastAsia="Calibri" w:hAnsi="Calibri" w:cs="Calibri"/>
                      <w:color w:val="000000"/>
                      <w:sz w:val="22"/>
                    </w:rPr>
                  </w:rPrChange>
                </w:rPr>
                <w:delText>5</w:delText>
              </w:r>
              <w:r w:rsidRPr="00DD6B12" w:rsidDel="00F428EC">
                <w:rPr>
                  <w:rFonts w:ascii="Times" w:eastAsia="Calibri" w:hAnsi="Times" w:cs="Calibri"/>
                  <w:color w:val="000000"/>
                  <w:sz w:val="22"/>
                  <w:rPrChange w:id="6352" w:author="Adriana  Casas" w:date="2015-07-08T15:43:00Z">
                    <w:rPr>
                      <w:rFonts w:ascii="Calibri" w:eastAsia="Calibri" w:hAnsi="Calibri" w:cs="Calibri"/>
                      <w:color w:val="000000"/>
                      <w:sz w:val="22"/>
                    </w:rPr>
                  </w:rPrChange>
                </w:rPr>
                <w:delText>_IMG28</w:delText>
              </w:r>
            </w:del>
          </w:p>
        </w:tc>
      </w:tr>
      <w:tr w:rsidR="006C738E" w:rsidRPr="00DD6B12" w:rsidDel="00F428EC" w14:paraId="0CC3FBA9" w14:textId="60E78000" w:rsidTr="006C738E">
        <w:trPr>
          <w:del w:id="6353" w:author="Adriana  Casas" w:date="2015-07-10T21:31:00Z"/>
        </w:trPr>
        <w:tc>
          <w:tcPr>
            <w:tcW w:w="2460" w:type="dxa"/>
          </w:tcPr>
          <w:p w14:paraId="479AC62C" w14:textId="5A36C65C" w:rsidR="006C738E" w:rsidRPr="00DD6B12" w:rsidDel="00F428EC" w:rsidRDefault="006C738E" w:rsidP="00DD6B12">
            <w:pPr>
              <w:spacing w:line="240" w:lineRule="auto"/>
              <w:jc w:val="left"/>
              <w:rPr>
                <w:del w:id="6354" w:author="Adriana  Casas" w:date="2015-07-10T21:31:00Z"/>
                <w:rFonts w:ascii="Times" w:hAnsi="Times"/>
                <w:rPrChange w:id="6355" w:author="Adriana  Casas" w:date="2015-07-08T15:43:00Z">
                  <w:rPr>
                    <w:del w:id="6356" w:author="Adriana  Casas" w:date="2015-07-10T21:31:00Z"/>
                  </w:rPr>
                </w:rPrChange>
              </w:rPr>
              <w:pPrChange w:id="6357" w:author="Adriana  Casas" w:date="2015-07-08T15:43:00Z">
                <w:pPr>
                  <w:jc w:val="left"/>
                </w:pPr>
              </w:pPrChange>
            </w:pPr>
            <w:del w:id="6358" w:author="Adriana  Casas" w:date="2015-07-10T21:31:00Z">
              <w:r w:rsidRPr="00DD6B12" w:rsidDel="00F428EC">
                <w:rPr>
                  <w:rFonts w:ascii="Times" w:eastAsia="Calibri" w:hAnsi="Times" w:cs="Calibri"/>
                  <w:color w:val="000000"/>
                  <w:sz w:val="22"/>
                  <w:rPrChange w:id="6359" w:author="Adriana  Casas" w:date="2015-07-08T15:43:00Z">
                    <w:rPr>
                      <w:rFonts w:ascii="Calibri" w:eastAsia="Calibri" w:hAnsi="Calibri" w:cs="Calibri"/>
                      <w:color w:val="000000"/>
                      <w:sz w:val="22"/>
                    </w:rPr>
                  </w:rPrChange>
                </w:rPr>
                <w:delText>Descripción</w:delText>
              </w:r>
            </w:del>
          </w:p>
        </w:tc>
        <w:tc>
          <w:tcPr>
            <w:tcW w:w="6380" w:type="dxa"/>
          </w:tcPr>
          <w:p w14:paraId="17B16D8A" w14:textId="68535B6E" w:rsidR="006C738E" w:rsidRPr="00DD6B12" w:rsidDel="00F428EC" w:rsidRDefault="006C738E" w:rsidP="00DD6B12">
            <w:pPr>
              <w:spacing w:line="240" w:lineRule="auto"/>
              <w:jc w:val="left"/>
              <w:rPr>
                <w:del w:id="6360" w:author="Adriana  Casas" w:date="2015-07-10T21:31:00Z"/>
                <w:rFonts w:ascii="Times" w:hAnsi="Times"/>
                <w:rPrChange w:id="6361" w:author="Adriana  Casas" w:date="2015-07-08T15:43:00Z">
                  <w:rPr>
                    <w:del w:id="6362" w:author="Adriana  Casas" w:date="2015-07-10T21:31:00Z"/>
                  </w:rPr>
                </w:rPrChange>
              </w:rPr>
              <w:pPrChange w:id="6363" w:author="Adriana  Casas" w:date="2015-07-08T15:43:00Z">
                <w:pPr>
                  <w:jc w:val="left"/>
                </w:pPr>
              </w:pPrChange>
            </w:pPr>
            <w:del w:id="6364" w:author="Adriana  Casas" w:date="2015-07-10T21:31:00Z">
              <w:r w:rsidRPr="00DD6B12" w:rsidDel="00F428EC">
                <w:rPr>
                  <w:rFonts w:ascii="Times" w:hAnsi="Times"/>
                  <w:noProof/>
                  <w:lang w:val="es-ES" w:eastAsia="es-ES"/>
                  <w:rPrChange w:id="6365" w:author="Adriana  Casas" w:date="2015-07-08T15:43:00Z">
                    <w:rPr>
                      <w:noProof/>
                      <w:lang w:val="es-ES" w:eastAsia="es-ES"/>
                    </w:rPr>
                  </w:rPrChange>
                </w:rPr>
                <w:drawing>
                  <wp:inline distT="114300" distB="114300" distL="114300" distR="114300" wp14:anchorId="2C4ECD98" wp14:editId="66321928">
                    <wp:extent cx="1971675" cy="1085850"/>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1971675" cy="1085850"/>
                            </a:xfrm>
                            <a:prstGeom prst="rect">
                              <a:avLst/>
                            </a:prstGeom>
                            <a:ln/>
                          </pic:spPr>
                        </pic:pic>
                      </a:graphicData>
                    </a:graphic>
                  </wp:inline>
                </w:drawing>
              </w:r>
            </w:del>
          </w:p>
        </w:tc>
      </w:tr>
      <w:tr w:rsidR="006C738E" w:rsidRPr="00DD6B12" w:rsidDel="00F428EC" w14:paraId="3E8B637C" w14:textId="74F5811E" w:rsidTr="006C738E">
        <w:trPr>
          <w:del w:id="6366" w:author="Adriana  Casas" w:date="2015-07-10T21:31:00Z"/>
        </w:trPr>
        <w:tc>
          <w:tcPr>
            <w:tcW w:w="2460" w:type="dxa"/>
          </w:tcPr>
          <w:p w14:paraId="559A4288" w14:textId="582BA970" w:rsidR="006C738E" w:rsidRPr="00DD6B12" w:rsidDel="00F428EC" w:rsidRDefault="006C738E" w:rsidP="00DD6B12">
            <w:pPr>
              <w:spacing w:line="240" w:lineRule="auto"/>
              <w:jc w:val="left"/>
              <w:rPr>
                <w:del w:id="6367" w:author="Adriana  Casas" w:date="2015-07-10T21:31:00Z"/>
                <w:rFonts w:ascii="Times" w:hAnsi="Times"/>
                <w:rPrChange w:id="6368" w:author="Adriana  Casas" w:date="2015-07-08T15:43:00Z">
                  <w:rPr>
                    <w:del w:id="6369" w:author="Adriana  Casas" w:date="2015-07-10T21:31:00Z"/>
                  </w:rPr>
                </w:rPrChange>
              </w:rPr>
              <w:pPrChange w:id="6370" w:author="Adriana  Casas" w:date="2015-07-08T15:43:00Z">
                <w:pPr>
                  <w:jc w:val="left"/>
                </w:pPr>
              </w:pPrChange>
            </w:pPr>
            <w:del w:id="6371" w:author="Adriana  Casas" w:date="2015-07-10T21:31:00Z">
              <w:r w:rsidRPr="00DD6B12" w:rsidDel="00F428EC">
                <w:rPr>
                  <w:rFonts w:ascii="Times" w:eastAsia="Calibri" w:hAnsi="Times" w:cs="Calibri"/>
                  <w:color w:val="000000"/>
                  <w:sz w:val="22"/>
                  <w:rPrChange w:id="6372"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19F747D5" w14:textId="7C055E09" w:rsidR="006C738E" w:rsidRPr="00DD6B12" w:rsidDel="00F428EC" w:rsidRDefault="009D3AFD" w:rsidP="00DD6B12">
            <w:pPr>
              <w:spacing w:line="240" w:lineRule="auto"/>
              <w:jc w:val="left"/>
              <w:rPr>
                <w:del w:id="6373" w:author="Adriana  Casas" w:date="2015-07-10T21:31:00Z"/>
                <w:rFonts w:ascii="Times" w:hAnsi="Times"/>
                <w:rPrChange w:id="6374" w:author="Adriana  Casas" w:date="2015-07-08T15:43:00Z">
                  <w:rPr>
                    <w:del w:id="6375" w:author="Adriana  Casas" w:date="2015-07-10T21:31:00Z"/>
                  </w:rPr>
                </w:rPrChange>
              </w:rPr>
              <w:pPrChange w:id="6376" w:author="Adriana  Casas" w:date="2015-07-08T15:43:00Z">
                <w:pPr>
                  <w:jc w:val="left"/>
                </w:pPr>
              </w:pPrChange>
            </w:pPr>
            <w:del w:id="6377" w:author="Adriana  Casas" w:date="2015-07-10T21:31:00Z">
              <w:r w:rsidRPr="00DD6B12" w:rsidDel="00F428EC">
                <w:rPr>
                  <w:rFonts w:ascii="Times" w:hAnsi="Times"/>
                  <w:rPrChange w:id="6378" w:author="Adriana  Casas" w:date="2015-07-08T15:43:00Z">
                    <w:rPr/>
                  </w:rPrChange>
                </w:rPr>
                <w:fldChar w:fldCharType="begin"/>
              </w:r>
              <w:r w:rsidRPr="00DD6B12" w:rsidDel="00F428EC">
                <w:rPr>
                  <w:rFonts w:ascii="Times" w:hAnsi="Times"/>
                  <w:rPrChange w:id="6379" w:author="Adriana  Casas" w:date="2015-07-08T15:43:00Z">
                    <w:rPr/>
                  </w:rPrChange>
                </w:rPr>
                <w:delInstrText xml:space="preserve"> HYPERLINK "http://thumb7.shutterstock.com/display_pic_with_logo/2733991/244389655/stock-photo-young-boys-and-girls-working-in-the-spinning-room-of-the-cornell-mill-in-fall-river-massachusetts-244389655.jpg" \h </w:delInstrText>
              </w:r>
              <w:r w:rsidRPr="00DD6B12" w:rsidDel="00F428EC">
                <w:rPr>
                  <w:rFonts w:ascii="Times" w:hAnsi="Times"/>
                  <w:rPrChange w:id="6380" w:author="Adriana  Casas" w:date="2015-07-08T15:43:00Z">
                    <w:rPr/>
                  </w:rPrChange>
                </w:rPr>
                <w:fldChar w:fldCharType="separate"/>
              </w:r>
              <w:r w:rsidR="006C738E" w:rsidRPr="00DD6B12" w:rsidDel="00F428EC">
                <w:rPr>
                  <w:rFonts w:ascii="Times" w:eastAsia="Calibri" w:hAnsi="Times" w:cs="Calibri"/>
                  <w:color w:val="000000"/>
                  <w:sz w:val="22"/>
                  <w:u w:val="single"/>
                  <w:rPrChange w:id="6381" w:author="Adriana  Casas" w:date="2015-07-08T15:43:00Z">
                    <w:rPr>
                      <w:rFonts w:ascii="Calibri" w:eastAsia="Calibri" w:hAnsi="Calibri" w:cs="Calibri"/>
                      <w:color w:val="000000"/>
                      <w:sz w:val="22"/>
                      <w:u w:val="single"/>
                    </w:rPr>
                  </w:rPrChange>
                </w:rPr>
                <w:delText>http://thumb7.shutterstock.com/display_pic_with_logo/2733991/244389655/stock-photo-young-boys-and-girls-working-in-the-spinning-room-of-the-cornell-mill-in-fall-river-massachusetts-244389655.jpg</w:delText>
              </w:r>
              <w:r w:rsidRPr="00DD6B12" w:rsidDel="00F428EC">
                <w:rPr>
                  <w:rFonts w:ascii="Times" w:eastAsia="Calibri" w:hAnsi="Times" w:cs="Calibri"/>
                  <w:color w:val="000000"/>
                  <w:sz w:val="22"/>
                  <w:u w:val="single"/>
                  <w:rPrChange w:id="6382" w:author="Adriana  Casas" w:date="2015-07-08T15:43:00Z">
                    <w:rPr>
                      <w:rFonts w:ascii="Calibri" w:eastAsia="Calibri" w:hAnsi="Calibri" w:cs="Calibri"/>
                      <w:color w:val="000000"/>
                      <w:sz w:val="22"/>
                      <w:u w:val="single"/>
                    </w:rPr>
                  </w:rPrChange>
                </w:rPr>
                <w:fldChar w:fldCharType="end"/>
              </w:r>
              <w:r w:rsidR="00A12AF7" w:rsidRPr="00DD6B12" w:rsidDel="00F428EC">
                <w:rPr>
                  <w:rFonts w:ascii="Times" w:eastAsia="Calibri" w:hAnsi="Times" w:cs="Calibri"/>
                  <w:color w:val="000000"/>
                  <w:sz w:val="22"/>
                  <w:u w:val="single"/>
                  <w:rPrChange w:id="6383" w:author="Adriana  Casas" w:date="2015-07-08T15:43:00Z">
                    <w:rPr>
                      <w:rFonts w:ascii="Calibri" w:eastAsia="Calibri" w:hAnsi="Calibri" w:cs="Calibri"/>
                      <w:color w:val="000000"/>
                      <w:sz w:val="22"/>
                      <w:u w:val="single"/>
                    </w:rPr>
                  </w:rPrChange>
                </w:rPr>
                <w:delText xml:space="preserve"> </w:delText>
              </w:r>
              <w:r w:rsidRPr="00DD6B12" w:rsidDel="00F428EC">
                <w:rPr>
                  <w:rFonts w:ascii="Times" w:hAnsi="Times"/>
                  <w:rPrChange w:id="6384" w:author="Adriana  Casas" w:date="2015-07-08T15:43:00Z">
                    <w:rPr/>
                  </w:rPrChange>
                </w:rPr>
                <w:fldChar w:fldCharType="begin"/>
              </w:r>
              <w:r w:rsidRPr="00DD6B12" w:rsidDel="00F428EC">
                <w:rPr>
                  <w:rFonts w:ascii="Times" w:hAnsi="Times"/>
                  <w:rPrChange w:id="6385" w:author="Adriana  Casas" w:date="2015-07-08T15:43:00Z">
                    <w:rPr/>
                  </w:rPrChange>
                </w:rPr>
                <w:delInstrText xml:space="preserve"> HYPERLINK "http://thumb7.shutterstock.com/display_pic_with_logo/2733991/244389655/stock-photo-young-boys-and-girls-working-in-the-spinning-room-of-the-cornell-mill-in-fall-river-massachusetts-244389655.jpg" \h </w:delInstrText>
              </w:r>
              <w:r w:rsidRPr="00DD6B12" w:rsidDel="00F428EC">
                <w:rPr>
                  <w:rFonts w:ascii="Times" w:hAnsi="Times"/>
                  <w:rPrChange w:id="6386" w:author="Adriana  Casas" w:date="2015-07-08T15:43:00Z">
                    <w:rPr/>
                  </w:rPrChange>
                </w:rPr>
                <w:fldChar w:fldCharType="separate"/>
              </w:r>
              <w:r w:rsidRPr="00DD6B12" w:rsidDel="00F428EC">
                <w:rPr>
                  <w:rFonts w:ascii="Times" w:hAnsi="Times"/>
                  <w:rPrChange w:id="6387" w:author="Adriana  Casas" w:date="2015-07-08T15:43:00Z">
                    <w:rPr/>
                  </w:rPrChange>
                </w:rPr>
                <w:fldChar w:fldCharType="end"/>
              </w:r>
            </w:del>
          </w:p>
        </w:tc>
      </w:tr>
      <w:tr w:rsidR="006C738E" w:rsidRPr="00DD6B12" w:rsidDel="00F428EC" w14:paraId="64C3C3A4" w14:textId="180B68BD" w:rsidTr="006C738E">
        <w:trPr>
          <w:del w:id="6388" w:author="Adriana  Casas" w:date="2015-07-10T21:31:00Z"/>
        </w:trPr>
        <w:tc>
          <w:tcPr>
            <w:tcW w:w="2460" w:type="dxa"/>
          </w:tcPr>
          <w:p w14:paraId="0474733A" w14:textId="5C08F16B" w:rsidR="006C738E" w:rsidRPr="00DD6B12" w:rsidDel="00F428EC" w:rsidRDefault="006C738E" w:rsidP="00DD6B12">
            <w:pPr>
              <w:spacing w:line="240" w:lineRule="auto"/>
              <w:jc w:val="left"/>
              <w:rPr>
                <w:del w:id="6389" w:author="Adriana  Casas" w:date="2015-07-10T21:31:00Z"/>
                <w:rFonts w:ascii="Times" w:hAnsi="Times"/>
                <w:rPrChange w:id="6390" w:author="Adriana  Casas" w:date="2015-07-08T15:43:00Z">
                  <w:rPr>
                    <w:del w:id="6391" w:author="Adriana  Casas" w:date="2015-07-10T21:31:00Z"/>
                  </w:rPr>
                </w:rPrChange>
              </w:rPr>
              <w:pPrChange w:id="6392" w:author="Adriana  Casas" w:date="2015-07-08T15:43:00Z">
                <w:pPr>
                  <w:jc w:val="left"/>
                </w:pPr>
              </w:pPrChange>
            </w:pPr>
            <w:del w:id="6393" w:author="Adriana  Casas" w:date="2015-07-10T21:31:00Z">
              <w:r w:rsidRPr="00DD6B12" w:rsidDel="00F428EC">
                <w:rPr>
                  <w:rFonts w:ascii="Times" w:eastAsia="Calibri" w:hAnsi="Times" w:cs="Calibri"/>
                  <w:color w:val="000000"/>
                  <w:sz w:val="22"/>
                  <w:rPrChange w:id="6394" w:author="Adriana  Casas" w:date="2015-07-08T15:43:00Z">
                    <w:rPr>
                      <w:rFonts w:ascii="Calibri" w:eastAsia="Calibri" w:hAnsi="Calibri" w:cs="Calibri"/>
                      <w:color w:val="000000"/>
                      <w:sz w:val="22"/>
                    </w:rPr>
                  </w:rPrChange>
                </w:rPr>
                <w:delText>Pie de imagen</w:delText>
              </w:r>
            </w:del>
          </w:p>
        </w:tc>
        <w:tc>
          <w:tcPr>
            <w:tcW w:w="6380" w:type="dxa"/>
          </w:tcPr>
          <w:p w14:paraId="0275301F" w14:textId="0E34BB8A" w:rsidR="006C738E" w:rsidRPr="00DD6B12" w:rsidDel="00F428EC" w:rsidRDefault="006C738E" w:rsidP="00DD6B12">
            <w:pPr>
              <w:spacing w:line="240" w:lineRule="auto"/>
              <w:jc w:val="left"/>
              <w:rPr>
                <w:del w:id="6395" w:author="Adriana  Casas" w:date="2015-07-10T21:31:00Z"/>
                <w:rFonts w:ascii="Times" w:hAnsi="Times"/>
                <w:rPrChange w:id="6396" w:author="Adriana  Casas" w:date="2015-07-08T15:43:00Z">
                  <w:rPr>
                    <w:del w:id="6397" w:author="Adriana  Casas" w:date="2015-07-10T21:31:00Z"/>
                  </w:rPr>
                </w:rPrChange>
              </w:rPr>
              <w:pPrChange w:id="6398" w:author="Adriana  Casas" w:date="2015-07-08T15:43:00Z">
                <w:pPr>
                  <w:jc w:val="left"/>
                </w:pPr>
              </w:pPrChange>
            </w:pPr>
            <w:del w:id="6399" w:author="Adriana  Casas" w:date="2015-07-10T21:31:00Z">
              <w:r w:rsidRPr="00DD6B12" w:rsidDel="00F428EC">
                <w:rPr>
                  <w:rFonts w:ascii="Times" w:eastAsia="Calibri" w:hAnsi="Times" w:cs="Calibri"/>
                  <w:color w:val="000000"/>
                  <w:sz w:val="22"/>
                  <w:rPrChange w:id="6400" w:author="Adriana  Casas" w:date="2015-07-08T15:43:00Z">
                    <w:rPr>
                      <w:rFonts w:ascii="Calibri" w:eastAsia="Calibri" w:hAnsi="Calibri" w:cs="Calibri"/>
                      <w:color w:val="000000"/>
                      <w:sz w:val="22"/>
                    </w:rPr>
                  </w:rPrChange>
                </w:rPr>
                <w:delText>La revolución industrial surgió en el Reino Unido a mediados del siglo XVIII hasta la primera década del siglo XX, desde donde se extendió al resto del mundo.</w:delText>
              </w:r>
            </w:del>
          </w:p>
        </w:tc>
      </w:tr>
    </w:tbl>
    <w:p w14:paraId="45355521" w14:textId="08BDD8B4" w:rsidR="00A12AF7" w:rsidRPr="00DD6B12" w:rsidDel="00F428EC" w:rsidRDefault="00A12AF7" w:rsidP="00DD6B12">
      <w:pPr>
        <w:spacing w:line="240" w:lineRule="auto"/>
        <w:rPr>
          <w:del w:id="6401" w:author="Adriana  Casas" w:date="2015-07-10T21:31:00Z"/>
          <w:rFonts w:ascii="Times" w:hAnsi="Times"/>
          <w:b/>
          <w:rPrChange w:id="6402" w:author="Adriana  Casas" w:date="2015-07-08T15:43:00Z">
            <w:rPr>
              <w:del w:id="6403" w:author="Adriana  Casas" w:date="2015-07-10T21:31:00Z"/>
              <w:b/>
            </w:rPr>
          </w:rPrChange>
        </w:rPr>
        <w:pPrChange w:id="6404" w:author="Adriana  Casas" w:date="2015-07-08T15:43:00Z">
          <w:pPr/>
        </w:pPrChange>
      </w:pPr>
    </w:p>
    <w:p w14:paraId="2A0FA8B5" w14:textId="619BDA63" w:rsidR="006C738E" w:rsidRPr="00DD6B12" w:rsidDel="00F428EC" w:rsidRDefault="006C738E" w:rsidP="00DD6B12">
      <w:pPr>
        <w:spacing w:line="240" w:lineRule="auto"/>
        <w:rPr>
          <w:del w:id="6405" w:author="Adriana  Casas" w:date="2015-07-10T21:30:00Z"/>
          <w:rFonts w:ascii="Times" w:hAnsi="Times"/>
          <w:rPrChange w:id="6406" w:author="Adriana  Casas" w:date="2015-07-08T15:43:00Z">
            <w:rPr>
              <w:del w:id="6407" w:author="Adriana  Casas" w:date="2015-07-10T21:30:00Z"/>
            </w:rPr>
          </w:rPrChange>
        </w:rPr>
        <w:pPrChange w:id="6408" w:author="Adriana  Casas" w:date="2015-07-08T15:43:00Z">
          <w:pPr/>
        </w:pPrChange>
      </w:pPr>
      <w:del w:id="6409" w:author="Adriana  Casas" w:date="2015-07-10T21:30:00Z">
        <w:r w:rsidRPr="00DD6B12" w:rsidDel="00F428EC">
          <w:rPr>
            <w:rFonts w:ascii="Times" w:hAnsi="Times"/>
            <w:b/>
            <w:rPrChange w:id="6410" w:author="Adriana  Casas" w:date="2015-07-08T15:43:00Z">
              <w:rPr>
                <w:b/>
              </w:rPr>
            </w:rPrChange>
          </w:rPr>
          <w:delText xml:space="preserve">[SECCIÓN 3] </w:delText>
        </w:r>
        <w:r w:rsidRPr="00DD6B12" w:rsidDel="00F428EC">
          <w:rPr>
            <w:rFonts w:ascii="Times" w:hAnsi="Times"/>
            <w:b/>
            <w:color w:val="000000"/>
            <w:rPrChange w:id="6411" w:author="Adriana  Casas" w:date="2015-07-08T15:43:00Z">
              <w:rPr>
                <w:b/>
                <w:color w:val="000000"/>
              </w:rPr>
            </w:rPrChange>
          </w:rPr>
          <w:delText>4.2.1 Materias primas</w:delText>
        </w:r>
      </w:del>
    </w:p>
    <w:p w14:paraId="35C7F9CD" w14:textId="6A14270A" w:rsidR="006C738E" w:rsidRPr="00DD6B12" w:rsidDel="00F428EC" w:rsidRDefault="006C738E" w:rsidP="00DD6B12">
      <w:pPr>
        <w:spacing w:line="240" w:lineRule="auto"/>
        <w:rPr>
          <w:del w:id="6412" w:author="Adriana  Casas" w:date="2015-07-10T21:30:00Z"/>
          <w:rFonts w:ascii="Times" w:hAnsi="Times"/>
          <w:rPrChange w:id="6413" w:author="Adriana  Casas" w:date="2015-07-08T15:43:00Z">
            <w:rPr>
              <w:del w:id="6414" w:author="Adriana  Casas" w:date="2015-07-10T21:30:00Z"/>
            </w:rPr>
          </w:rPrChange>
        </w:rPr>
        <w:pPrChange w:id="6415" w:author="Adriana  Casas" w:date="2015-07-08T15:43:00Z">
          <w:pPr/>
        </w:pPrChange>
      </w:pPr>
      <w:del w:id="6416" w:author="Adriana  Casas" w:date="2015-07-10T21:30:00Z">
        <w:r w:rsidRPr="00DD6B12" w:rsidDel="00F428EC">
          <w:rPr>
            <w:rFonts w:ascii="Times" w:hAnsi="Times"/>
            <w:color w:val="000000"/>
            <w:rPrChange w:id="6417" w:author="Adriana  Casas" w:date="2015-07-08T15:43:00Z">
              <w:rPr>
                <w:color w:val="000000"/>
              </w:rPr>
            </w:rPrChange>
          </w:rPr>
          <w:delText xml:space="preserve">Mediante un proceso industrial se transforman los recursos en productos elaborados o semielaborados, las materias primas pueden agruparse en: </w:delText>
        </w:r>
      </w:del>
    </w:p>
    <w:p w14:paraId="53C70357" w14:textId="266E5A0A" w:rsidR="006C738E" w:rsidRPr="00DD6B12" w:rsidDel="00F428EC" w:rsidRDefault="006C738E" w:rsidP="00DD6B12">
      <w:pPr>
        <w:numPr>
          <w:ilvl w:val="0"/>
          <w:numId w:val="8"/>
        </w:numPr>
        <w:spacing w:after="200" w:line="240" w:lineRule="auto"/>
        <w:contextualSpacing/>
        <w:rPr>
          <w:del w:id="6418" w:author="Adriana  Casas" w:date="2015-07-10T21:30:00Z"/>
          <w:rFonts w:ascii="Times" w:hAnsi="Times"/>
          <w:color w:val="000000"/>
          <w:rPrChange w:id="6419" w:author="Adriana  Casas" w:date="2015-07-08T15:43:00Z">
            <w:rPr>
              <w:del w:id="6420" w:author="Adriana  Casas" w:date="2015-07-10T21:30:00Z"/>
              <w:color w:val="000000"/>
            </w:rPr>
          </w:rPrChange>
        </w:rPr>
        <w:pPrChange w:id="6421" w:author="Adriana  Casas" w:date="2015-07-08T15:43:00Z">
          <w:pPr>
            <w:numPr>
              <w:numId w:val="8"/>
            </w:numPr>
            <w:spacing w:after="200"/>
            <w:ind w:left="720" w:firstLine="1080"/>
            <w:contextualSpacing/>
          </w:pPr>
        </w:pPrChange>
      </w:pPr>
      <w:del w:id="6422" w:author="Adriana  Casas" w:date="2015-07-10T21:30:00Z">
        <w:r w:rsidRPr="00DD6B12" w:rsidDel="00F428EC">
          <w:rPr>
            <w:rFonts w:ascii="Times" w:hAnsi="Times"/>
            <w:color w:val="000000"/>
            <w:rPrChange w:id="6423" w:author="Adriana  Casas" w:date="2015-07-08T15:43:00Z">
              <w:rPr>
                <w:color w:val="000000"/>
              </w:rPr>
            </w:rPrChange>
          </w:rPr>
          <w:delText xml:space="preserve">Los productos </w:delText>
        </w:r>
        <w:r w:rsidRPr="00DD6B12" w:rsidDel="00F428EC">
          <w:rPr>
            <w:rFonts w:ascii="Times" w:hAnsi="Times"/>
            <w:b/>
            <w:color w:val="000000"/>
            <w:rPrChange w:id="6424" w:author="Adriana  Casas" w:date="2015-07-08T15:43:00Z">
              <w:rPr>
                <w:b/>
                <w:color w:val="000000"/>
              </w:rPr>
            </w:rPrChange>
          </w:rPr>
          <w:delText>agropecuarios</w:delText>
        </w:r>
        <w:r w:rsidRPr="00DD6B12" w:rsidDel="00F428EC">
          <w:rPr>
            <w:rFonts w:ascii="Times" w:hAnsi="Times"/>
            <w:color w:val="000000"/>
            <w:rPrChange w:id="6425" w:author="Adriana  Casas" w:date="2015-07-08T15:43:00Z">
              <w:rPr>
                <w:color w:val="000000"/>
              </w:rPr>
            </w:rPrChange>
          </w:rPr>
          <w:delText>, transformados especialmente por la industria alimentaria, aunque también existen productos como el tabaco, el algodón o la madera utilizados como materia prima por otras industrias.</w:delText>
        </w:r>
      </w:del>
    </w:p>
    <w:p w14:paraId="14D80097" w14:textId="3A167905" w:rsidR="006C738E" w:rsidRPr="00DD6B12" w:rsidDel="00F428EC" w:rsidRDefault="006C738E" w:rsidP="00DD6B12">
      <w:pPr>
        <w:numPr>
          <w:ilvl w:val="0"/>
          <w:numId w:val="8"/>
        </w:numPr>
        <w:spacing w:after="200" w:line="240" w:lineRule="auto"/>
        <w:contextualSpacing/>
        <w:rPr>
          <w:del w:id="6426" w:author="Adriana  Casas" w:date="2015-07-10T21:30:00Z"/>
          <w:rFonts w:ascii="Times" w:hAnsi="Times"/>
          <w:color w:val="000000"/>
          <w:rPrChange w:id="6427" w:author="Adriana  Casas" w:date="2015-07-08T15:43:00Z">
            <w:rPr>
              <w:del w:id="6428" w:author="Adriana  Casas" w:date="2015-07-10T21:30:00Z"/>
              <w:color w:val="000000"/>
            </w:rPr>
          </w:rPrChange>
        </w:rPr>
        <w:pPrChange w:id="6429" w:author="Adriana  Casas" w:date="2015-07-08T15:43:00Z">
          <w:pPr>
            <w:numPr>
              <w:numId w:val="8"/>
            </w:numPr>
            <w:spacing w:after="200"/>
            <w:ind w:left="720" w:firstLine="1080"/>
            <w:contextualSpacing/>
          </w:pPr>
        </w:pPrChange>
      </w:pPr>
      <w:del w:id="6430" w:author="Adriana  Casas" w:date="2015-07-10T21:30:00Z">
        <w:r w:rsidRPr="00DD6B12" w:rsidDel="00F428EC">
          <w:rPr>
            <w:rFonts w:ascii="Times" w:hAnsi="Times"/>
            <w:color w:val="000000"/>
            <w:rPrChange w:id="6431" w:author="Adriana  Casas" w:date="2015-07-08T15:43:00Z">
              <w:rPr>
                <w:color w:val="000000"/>
              </w:rPr>
            </w:rPrChange>
          </w:rPr>
          <w:delText>Los</w:delText>
        </w:r>
        <w:r w:rsidRPr="00DD6B12" w:rsidDel="00F428EC">
          <w:rPr>
            <w:rFonts w:ascii="Times" w:hAnsi="Times"/>
            <w:b/>
            <w:color w:val="000000"/>
            <w:rPrChange w:id="6432" w:author="Adriana  Casas" w:date="2015-07-08T15:43:00Z">
              <w:rPr>
                <w:b/>
                <w:color w:val="000000"/>
              </w:rPr>
            </w:rPrChange>
          </w:rPr>
          <w:delText xml:space="preserve"> minerales y metales</w:delText>
        </w:r>
        <w:r w:rsidRPr="00DD6B12" w:rsidDel="00F428EC">
          <w:rPr>
            <w:rFonts w:ascii="Times" w:hAnsi="Times"/>
            <w:color w:val="000000"/>
            <w:rPrChange w:id="6433" w:author="Adriana  Casas" w:date="2015-07-08T15:43:00Z">
              <w:rPr>
                <w:color w:val="000000"/>
              </w:rPr>
            </w:rPrChange>
          </w:rPr>
          <w:delText>, proporcionados por las actividades mineras tras la explotación del subsuelo.</w:delText>
        </w:r>
      </w:del>
    </w:p>
    <w:p w14:paraId="3D9B6E7B" w14:textId="739B49E8" w:rsidR="006C738E" w:rsidRPr="00DD6B12" w:rsidDel="00F428EC" w:rsidRDefault="006C738E" w:rsidP="00DD6B12">
      <w:pPr>
        <w:numPr>
          <w:ilvl w:val="0"/>
          <w:numId w:val="8"/>
        </w:numPr>
        <w:spacing w:after="200" w:line="240" w:lineRule="auto"/>
        <w:contextualSpacing/>
        <w:rPr>
          <w:del w:id="6434" w:author="Adriana  Casas" w:date="2015-07-10T21:30:00Z"/>
          <w:rFonts w:ascii="Times" w:hAnsi="Times"/>
          <w:color w:val="000000"/>
          <w:rPrChange w:id="6435" w:author="Adriana  Casas" w:date="2015-07-08T15:43:00Z">
            <w:rPr>
              <w:del w:id="6436" w:author="Adriana  Casas" w:date="2015-07-10T21:30:00Z"/>
              <w:color w:val="000000"/>
            </w:rPr>
          </w:rPrChange>
        </w:rPr>
        <w:pPrChange w:id="6437" w:author="Adriana  Casas" w:date="2015-07-08T15:43:00Z">
          <w:pPr>
            <w:numPr>
              <w:numId w:val="8"/>
            </w:numPr>
            <w:spacing w:after="200"/>
            <w:ind w:left="720" w:firstLine="1080"/>
            <w:contextualSpacing/>
          </w:pPr>
        </w:pPrChange>
      </w:pPr>
      <w:del w:id="6438" w:author="Adriana  Casas" w:date="2015-07-10T21:30:00Z">
        <w:r w:rsidRPr="00DD6B12" w:rsidDel="00F428EC">
          <w:rPr>
            <w:rFonts w:ascii="Times" w:hAnsi="Times"/>
            <w:b/>
            <w:color w:val="000000"/>
            <w:rPrChange w:id="6439" w:author="Adriana  Casas" w:date="2015-07-08T15:43:00Z">
              <w:rPr>
                <w:b/>
                <w:color w:val="000000"/>
              </w:rPr>
            </w:rPrChange>
          </w:rPr>
          <w:delText>Los combustibles</w:delText>
        </w:r>
        <w:r w:rsidRPr="00DD6B12" w:rsidDel="00F428EC">
          <w:rPr>
            <w:rFonts w:ascii="Times" w:hAnsi="Times"/>
            <w:color w:val="000000"/>
            <w:rPrChange w:id="6440" w:author="Adriana  Casas" w:date="2015-07-08T15:43:00Z">
              <w:rPr>
                <w:color w:val="000000"/>
              </w:rPr>
            </w:rPrChange>
          </w:rPr>
          <w:delText xml:space="preserve">, utilizados por la industria energética. El más importante de ellos, a nivel económico, es el </w:delText>
        </w:r>
        <w:r w:rsidRPr="00DD6B12" w:rsidDel="00F428EC">
          <w:rPr>
            <w:rFonts w:ascii="Times" w:hAnsi="Times"/>
            <w:b/>
            <w:color w:val="000000"/>
            <w:rPrChange w:id="6441" w:author="Adriana  Casas" w:date="2015-07-08T15:43:00Z">
              <w:rPr>
                <w:b/>
                <w:color w:val="000000"/>
              </w:rPr>
            </w:rPrChange>
          </w:rPr>
          <w:delText>petróleo</w:delText>
        </w:r>
        <w:r w:rsidRPr="00DD6B12" w:rsidDel="00F428EC">
          <w:rPr>
            <w:rFonts w:ascii="Times" w:hAnsi="Times"/>
            <w:color w:val="000000"/>
            <w:rPrChange w:id="6442" w:author="Adriana  Casas" w:date="2015-07-08T15:43:00Z">
              <w:rPr>
                <w:color w:val="000000"/>
              </w:rPr>
            </w:rPrChange>
          </w:rPr>
          <w:delText>.</w:delText>
        </w:r>
      </w:del>
    </w:p>
    <w:p w14:paraId="0EEA456B" w14:textId="43D3D7B2" w:rsidR="006C738E" w:rsidRPr="00DD6B12" w:rsidDel="00F428EC" w:rsidRDefault="006C738E" w:rsidP="00DD6B12">
      <w:pPr>
        <w:spacing w:line="240" w:lineRule="auto"/>
        <w:rPr>
          <w:del w:id="6443" w:author="Adriana  Casas" w:date="2015-07-10T21:30:00Z"/>
          <w:rFonts w:ascii="Times" w:hAnsi="Times"/>
          <w:rPrChange w:id="6444" w:author="Adriana  Casas" w:date="2015-07-08T15:43:00Z">
            <w:rPr>
              <w:del w:id="6445" w:author="Adriana  Casas" w:date="2015-07-10T21:30:00Z"/>
            </w:rPr>
          </w:rPrChange>
        </w:rPr>
        <w:pPrChange w:id="6446" w:author="Adriana  Casas" w:date="2015-07-08T15:43:00Z">
          <w:pPr/>
        </w:pPrChange>
      </w:pPr>
      <w:del w:id="6447" w:author="Adriana  Casas" w:date="2015-07-10T21:30:00Z">
        <w:r w:rsidRPr="00DD6B12" w:rsidDel="00F428EC">
          <w:rPr>
            <w:rFonts w:ascii="Times" w:hAnsi="Times"/>
            <w:color w:val="000000"/>
            <w:rPrChange w:id="6448" w:author="Adriana  Casas" w:date="2015-07-08T15:43:00Z">
              <w:rPr>
                <w:color w:val="000000"/>
              </w:rPr>
            </w:rPrChange>
          </w:rPr>
          <w:delText xml:space="preserve">Muchas materias primas se producen de forma </w:delText>
        </w:r>
        <w:r w:rsidRPr="00DD6B12" w:rsidDel="00F428EC">
          <w:rPr>
            <w:rFonts w:ascii="Times" w:hAnsi="Times"/>
            <w:b/>
            <w:color w:val="000000"/>
            <w:rPrChange w:id="6449" w:author="Adriana  Casas" w:date="2015-07-08T15:43:00Z">
              <w:rPr>
                <w:b/>
                <w:color w:val="000000"/>
              </w:rPr>
            </w:rPrChange>
          </w:rPr>
          <w:delText>masiva</w:delText>
        </w:r>
        <w:r w:rsidRPr="00DD6B12" w:rsidDel="00F428EC">
          <w:rPr>
            <w:rFonts w:ascii="Times" w:hAnsi="Times"/>
            <w:color w:val="000000"/>
            <w:rPrChange w:id="6450" w:author="Adriana  Casas" w:date="2015-07-08T15:43:00Z">
              <w:rPr>
                <w:color w:val="000000"/>
              </w:rPr>
            </w:rPrChange>
          </w:rPr>
          <w:delText xml:space="preserve"> en países del </w:delText>
        </w:r>
        <w:r w:rsidRPr="00DD6B12" w:rsidDel="00F428EC">
          <w:rPr>
            <w:rFonts w:ascii="Times" w:hAnsi="Times"/>
            <w:b/>
            <w:color w:val="000000"/>
            <w:rPrChange w:id="6451" w:author="Adriana  Casas" w:date="2015-07-08T15:43:00Z">
              <w:rPr>
                <w:b/>
                <w:color w:val="000000"/>
              </w:rPr>
            </w:rPrChange>
          </w:rPr>
          <w:delText>Tercer Mundo</w:delText>
        </w:r>
        <w:r w:rsidRPr="00DD6B12" w:rsidDel="00F428EC">
          <w:rPr>
            <w:rFonts w:ascii="Times" w:hAnsi="Times"/>
            <w:color w:val="000000"/>
            <w:rPrChange w:id="6452" w:author="Adriana  Casas" w:date="2015-07-08T15:43:00Z">
              <w:rPr>
                <w:color w:val="000000"/>
              </w:rPr>
            </w:rPrChange>
          </w:rPr>
          <w:delText xml:space="preserve"> sin que el </w:delText>
        </w:r>
        <w:r w:rsidRPr="00DD6B12" w:rsidDel="00F428EC">
          <w:rPr>
            <w:rFonts w:ascii="Times" w:hAnsi="Times"/>
            <w:b/>
            <w:color w:val="000000"/>
            <w:rPrChange w:id="6453" w:author="Adriana  Casas" w:date="2015-07-08T15:43:00Z">
              <w:rPr>
                <w:b/>
                <w:color w:val="000000"/>
              </w:rPr>
            </w:rPrChange>
          </w:rPr>
          <w:delText>control de la producción</w:delText>
        </w:r>
        <w:r w:rsidRPr="00DD6B12" w:rsidDel="00F428EC">
          <w:rPr>
            <w:rFonts w:ascii="Times" w:hAnsi="Times"/>
            <w:color w:val="000000"/>
            <w:rPrChange w:id="6454" w:author="Adriana  Casas" w:date="2015-07-08T15:43:00Z">
              <w:rPr>
                <w:color w:val="000000"/>
              </w:rPr>
            </w:rPrChange>
          </w:rPr>
          <w:delText xml:space="preserve"> y el establecimiento de los precios deje de estar en manos de los países desarrollados o del </w:delText>
        </w:r>
        <w:r w:rsidRPr="00DD6B12" w:rsidDel="00F428EC">
          <w:rPr>
            <w:rFonts w:ascii="Times" w:hAnsi="Times"/>
            <w:b/>
            <w:color w:val="000000"/>
            <w:rPrChange w:id="6455" w:author="Adriana  Casas" w:date="2015-07-08T15:43:00Z">
              <w:rPr>
                <w:b/>
                <w:color w:val="000000"/>
              </w:rPr>
            </w:rPrChange>
          </w:rPr>
          <w:delText>primer mundo</w:delText>
        </w:r>
        <w:r w:rsidRPr="00DD6B12" w:rsidDel="00F428EC">
          <w:rPr>
            <w:rFonts w:ascii="Times" w:hAnsi="Times"/>
            <w:color w:val="000000"/>
            <w:rPrChange w:id="6456" w:author="Adriana  Casas" w:date="2015-07-08T15:43:00Z">
              <w:rPr>
                <w:color w:val="000000"/>
              </w:rPr>
            </w:rPrChange>
          </w:rPr>
          <w:delText>.</w:delText>
        </w:r>
      </w:del>
    </w:p>
    <w:p w14:paraId="4C75E074" w14:textId="68574D8C" w:rsidR="006C738E" w:rsidRPr="00DD6B12" w:rsidDel="00F428EC" w:rsidRDefault="006C738E" w:rsidP="00DD6B12">
      <w:pPr>
        <w:spacing w:line="240" w:lineRule="auto"/>
        <w:rPr>
          <w:del w:id="6457" w:author="Adriana  Casas" w:date="2015-07-10T21:30:00Z"/>
          <w:rFonts w:ascii="Times" w:hAnsi="Times"/>
          <w:rPrChange w:id="6458" w:author="Adriana  Casas" w:date="2015-07-08T15:43:00Z">
            <w:rPr>
              <w:del w:id="6459" w:author="Adriana  Casas" w:date="2015-07-10T21:30:00Z"/>
            </w:rPr>
          </w:rPrChange>
        </w:rPr>
        <w:pPrChange w:id="6460" w:author="Adriana  Casas" w:date="2015-07-08T15:43:00Z">
          <w:pPr/>
        </w:pPrChange>
      </w:pPr>
      <w:del w:id="6461" w:author="Adriana  Casas" w:date="2015-07-10T21:30:00Z">
        <w:r w:rsidRPr="00DD6B12" w:rsidDel="00F428EC">
          <w:rPr>
            <w:rFonts w:ascii="Times" w:hAnsi="Times"/>
            <w:color w:val="000000"/>
            <w:rPrChange w:id="6462" w:author="Adriana  Casas" w:date="2015-07-08T15:43:00Z">
              <w:rPr>
                <w:color w:val="000000"/>
              </w:rPr>
            </w:rPrChange>
          </w:rPr>
          <w:delText>Para hacer posible el proceso industrial, además de las materias primas, son necesarios algunos elementos clave:</w:delText>
        </w:r>
      </w:del>
    </w:p>
    <w:p w14:paraId="6130A006" w14:textId="394D174C" w:rsidR="006C738E" w:rsidRPr="00DD6B12" w:rsidDel="00F428EC" w:rsidRDefault="006C738E" w:rsidP="00DD6B12">
      <w:pPr>
        <w:numPr>
          <w:ilvl w:val="0"/>
          <w:numId w:val="9"/>
        </w:numPr>
        <w:spacing w:after="200" w:line="240" w:lineRule="auto"/>
        <w:contextualSpacing/>
        <w:rPr>
          <w:del w:id="6463" w:author="Adriana  Casas" w:date="2015-07-10T21:30:00Z"/>
          <w:rFonts w:ascii="Times" w:hAnsi="Times"/>
          <w:color w:val="000000"/>
          <w:rPrChange w:id="6464" w:author="Adriana  Casas" w:date="2015-07-08T15:43:00Z">
            <w:rPr>
              <w:del w:id="6465" w:author="Adriana  Casas" w:date="2015-07-10T21:30:00Z"/>
              <w:color w:val="000000"/>
            </w:rPr>
          </w:rPrChange>
        </w:rPr>
        <w:pPrChange w:id="6466" w:author="Adriana  Casas" w:date="2015-07-08T15:43:00Z">
          <w:pPr>
            <w:numPr>
              <w:numId w:val="9"/>
            </w:numPr>
            <w:spacing w:after="200"/>
            <w:ind w:left="720" w:firstLine="1080"/>
            <w:contextualSpacing/>
          </w:pPr>
        </w:pPrChange>
      </w:pPr>
      <w:del w:id="6467" w:author="Adriana  Casas" w:date="2015-07-10T21:30:00Z">
        <w:r w:rsidRPr="00DD6B12" w:rsidDel="00F428EC">
          <w:rPr>
            <w:rFonts w:ascii="Times" w:hAnsi="Times"/>
            <w:color w:val="000000"/>
            <w:rPrChange w:id="6468" w:author="Adriana  Casas" w:date="2015-07-08T15:43:00Z">
              <w:rPr>
                <w:color w:val="000000"/>
              </w:rPr>
            </w:rPrChange>
          </w:rPr>
          <w:delText xml:space="preserve">Las </w:delText>
        </w:r>
        <w:r w:rsidRPr="00DD6B12" w:rsidDel="00F428EC">
          <w:rPr>
            <w:rFonts w:ascii="Times" w:hAnsi="Times"/>
            <w:b/>
            <w:color w:val="000000"/>
            <w:rPrChange w:id="6469" w:author="Adriana  Casas" w:date="2015-07-08T15:43:00Z">
              <w:rPr>
                <w:b/>
                <w:color w:val="000000"/>
              </w:rPr>
            </w:rPrChange>
          </w:rPr>
          <w:delText>fuentes de energía</w:delText>
        </w:r>
        <w:r w:rsidRPr="00DD6B12" w:rsidDel="00F428EC">
          <w:rPr>
            <w:rFonts w:ascii="Times" w:hAnsi="Times"/>
            <w:color w:val="000000"/>
            <w:rPrChange w:id="6470" w:author="Adriana  Casas" w:date="2015-07-08T15:43:00Z">
              <w:rPr>
                <w:color w:val="000000"/>
              </w:rPr>
            </w:rPrChange>
          </w:rPr>
          <w:delText xml:space="preserve">: pueden ser </w:delText>
        </w:r>
        <w:r w:rsidRPr="00DD6B12" w:rsidDel="00F428EC">
          <w:rPr>
            <w:rFonts w:ascii="Times" w:hAnsi="Times"/>
            <w:b/>
            <w:color w:val="000000"/>
            <w:rPrChange w:id="6471" w:author="Adriana  Casas" w:date="2015-07-08T15:43:00Z">
              <w:rPr>
                <w:b/>
                <w:color w:val="000000"/>
              </w:rPr>
            </w:rPrChange>
          </w:rPr>
          <w:delText>renovables</w:delText>
        </w:r>
        <w:r w:rsidRPr="00DD6B12" w:rsidDel="00F428EC">
          <w:rPr>
            <w:rFonts w:ascii="Times" w:hAnsi="Times"/>
            <w:color w:val="000000"/>
            <w:rPrChange w:id="6472" w:author="Adriana  Casas" w:date="2015-07-08T15:43:00Z">
              <w:rPr>
                <w:color w:val="000000"/>
              </w:rPr>
            </w:rPrChange>
          </w:rPr>
          <w:delText xml:space="preserve"> (hidroeléctrica, eólica, solar, biomasa, geotérmica, mareomotriz, etc.) o </w:delText>
        </w:r>
        <w:r w:rsidRPr="00DD6B12" w:rsidDel="00F428EC">
          <w:rPr>
            <w:rFonts w:ascii="Times" w:hAnsi="Times"/>
            <w:b/>
            <w:color w:val="000000"/>
            <w:rPrChange w:id="6473" w:author="Adriana  Casas" w:date="2015-07-08T15:43:00Z">
              <w:rPr>
                <w:b/>
                <w:color w:val="000000"/>
              </w:rPr>
            </w:rPrChange>
          </w:rPr>
          <w:delText>no renovables</w:delText>
        </w:r>
        <w:r w:rsidRPr="00DD6B12" w:rsidDel="00F428EC">
          <w:rPr>
            <w:rFonts w:ascii="Times" w:hAnsi="Times"/>
            <w:color w:val="000000"/>
            <w:rPrChange w:id="6474" w:author="Adriana  Casas" w:date="2015-07-08T15:43:00Z">
              <w:rPr>
                <w:color w:val="000000"/>
              </w:rPr>
            </w:rPrChange>
          </w:rPr>
          <w:delText xml:space="preserve"> (gas, petróleo, carbón y uranio).</w:delText>
        </w:r>
      </w:del>
    </w:p>
    <w:p w14:paraId="2177F6E0" w14:textId="258DB423" w:rsidR="006C738E" w:rsidRPr="00DD6B12" w:rsidDel="00F428EC" w:rsidRDefault="006C738E" w:rsidP="00DD6B12">
      <w:pPr>
        <w:numPr>
          <w:ilvl w:val="0"/>
          <w:numId w:val="9"/>
        </w:numPr>
        <w:spacing w:after="200" w:line="240" w:lineRule="auto"/>
        <w:contextualSpacing/>
        <w:rPr>
          <w:del w:id="6475" w:author="Adriana  Casas" w:date="2015-07-10T21:30:00Z"/>
          <w:rFonts w:ascii="Times" w:hAnsi="Times"/>
          <w:color w:val="000000"/>
          <w:rPrChange w:id="6476" w:author="Adriana  Casas" w:date="2015-07-08T15:43:00Z">
            <w:rPr>
              <w:del w:id="6477" w:author="Adriana  Casas" w:date="2015-07-10T21:30:00Z"/>
              <w:color w:val="000000"/>
            </w:rPr>
          </w:rPrChange>
        </w:rPr>
        <w:pPrChange w:id="6478" w:author="Adriana  Casas" w:date="2015-07-08T15:43:00Z">
          <w:pPr>
            <w:numPr>
              <w:numId w:val="9"/>
            </w:numPr>
            <w:spacing w:after="200"/>
            <w:ind w:left="720" w:firstLine="1080"/>
            <w:contextualSpacing/>
          </w:pPr>
        </w:pPrChange>
      </w:pPr>
      <w:del w:id="6479" w:author="Adriana  Casas" w:date="2015-07-10T21:30:00Z">
        <w:r w:rsidRPr="00DD6B12" w:rsidDel="00F428EC">
          <w:rPr>
            <w:rFonts w:ascii="Times" w:hAnsi="Times"/>
            <w:color w:val="000000"/>
            <w:rPrChange w:id="6480" w:author="Adriana  Casas" w:date="2015-07-08T15:43:00Z">
              <w:rPr>
                <w:color w:val="000000"/>
              </w:rPr>
            </w:rPrChange>
          </w:rPr>
          <w:delText xml:space="preserve">El capital: comprende </w:delText>
        </w:r>
        <w:r w:rsidRPr="00DD6B12" w:rsidDel="00F428EC">
          <w:rPr>
            <w:rFonts w:ascii="Times" w:hAnsi="Times"/>
            <w:b/>
            <w:color w:val="000000"/>
            <w:rPrChange w:id="6481" w:author="Adriana  Casas" w:date="2015-07-08T15:43:00Z">
              <w:rPr>
                <w:b/>
                <w:color w:val="000000"/>
              </w:rPr>
            </w:rPrChange>
          </w:rPr>
          <w:delText>dinero</w:delText>
        </w:r>
        <w:r w:rsidRPr="00DD6B12" w:rsidDel="00F428EC">
          <w:rPr>
            <w:rFonts w:ascii="Times" w:hAnsi="Times"/>
            <w:color w:val="000000"/>
            <w:rPrChange w:id="6482" w:author="Adriana  Casas" w:date="2015-07-08T15:43:00Z">
              <w:rPr>
                <w:color w:val="000000"/>
              </w:rPr>
            </w:rPrChange>
          </w:rPr>
          <w:delText>, instalaciones y tecnología.</w:delText>
        </w:r>
      </w:del>
    </w:p>
    <w:p w14:paraId="1246AA0C" w14:textId="190098D8" w:rsidR="006C738E" w:rsidRPr="00DD6B12" w:rsidDel="00F428EC" w:rsidRDefault="006C738E" w:rsidP="00DD6B12">
      <w:pPr>
        <w:numPr>
          <w:ilvl w:val="0"/>
          <w:numId w:val="9"/>
        </w:numPr>
        <w:spacing w:after="200" w:line="240" w:lineRule="auto"/>
        <w:contextualSpacing/>
        <w:rPr>
          <w:del w:id="6483" w:author="Adriana  Casas" w:date="2015-07-10T21:30:00Z"/>
          <w:rFonts w:ascii="Times" w:hAnsi="Times"/>
          <w:color w:val="000000"/>
          <w:rPrChange w:id="6484" w:author="Adriana  Casas" w:date="2015-07-08T15:43:00Z">
            <w:rPr>
              <w:del w:id="6485" w:author="Adriana  Casas" w:date="2015-07-10T21:30:00Z"/>
              <w:color w:val="000000"/>
            </w:rPr>
          </w:rPrChange>
        </w:rPr>
        <w:pPrChange w:id="6486" w:author="Adriana  Casas" w:date="2015-07-08T15:43:00Z">
          <w:pPr>
            <w:numPr>
              <w:numId w:val="9"/>
            </w:numPr>
            <w:spacing w:after="200"/>
            <w:ind w:left="720" w:firstLine="1080"/>
            <w:contextualSpacing/>
          </w:pPr>
        </w:pPrChange>
      </w:pPr>
      <w:del w:id="6487" w:author="Adriana  Casas" w:date="2015-07-10T21:30:00Z">
        <w:r w:rsidRPr="00DD6B12" w:rsidDel="00F428EC">
          <w:rPr>
            <w:rFonts w:ascii="Times" w:hAnsi="Times"/>
            <w:color w:val="000000"/>
            <w:rPrChange w:id="6488" w:author="Adriana  Casas" w:date="2015-07-08T15:43:00Z">
              <w:rPr>
                <w:color w:val="000000"/>
              </w:rPr>
            </w:rPrChange>
          </w:rPr>
          <w:delText xml:space="preserve">La </w:delText>
        </w:r>
        <w:r w:rsidRPr="00DD6B12" w:rsidDel="00F428EC">
          <w:rPr>
            <w:rFonts w:ascii="Times" w:hAnsi="Times"/>
            <w:b/>
            <w:color w:val="000000"/>
            <w:rPrChange w:id="6489" w:author="Adriana  Casas" w:date="2015-07-08T15:43:00Z">
              <w:rPr>
                <w:b/>
                <w:color w:val="000000"/>
              </w:rPr>
            </w:rPrChange>
          </w:rPr>
          <w:delText>fuerza de trabajo</w:delText>
        </w:r>
        <w:r w:rsidRPr="00DD6B12" w:rsidDel="00F428EC">
          <w:rPr>
            <w:rFonts w:ascii="Times" w:hAnsi="Times"/>
            <w:color w:val="000000"/>
            <w:rPrChange w:id="6490" w:author="Adriana  Casas" w:date="2015-07-08T15:43:00Z">
              <w:rPr>
                <w:color w:val="000000"/>
              </w:rPr>
            </w:rPrChange>
          </w:rPr>
          <w:delText xml:space="preserve">: está formada por los </w:delText>
        </w:r>
        <w:r w:rsidRPr="00DD6B12" w:rsidDel="00F428EC">
          <w:rPr>
            <w:rFonts w:ascii="Times" w:hAnsi="Times"/>
            <w:b/>
            <w:color w:val="000000"/>
            <w:rPrChange w:id="6491" w:author="Adriana  Casas" w:date="2015-07-08T15:43:00Z">
              <w:rPr>
                <w:b/>
                <w:color w:val="000000"/>
              </w:rPr>
            </w:rPrChange>
          </w:rPr>
          <w:delText>trabajadores</w:delText>
        </w:r>
        <w:r w:rsidRPr="00DD6B12" w:rsidDel="00F428EC">
          <w:rPr>
            <w:rFonts w:ascii="Times" w:hAnsi="Times"/>
            <w:color w:val="000000"/>
            <w:rPrChange w:id="6492" w:author="Adriana  Casas" w:date="2015-07-08T15:43:00Z">
              <w:rPr>
                <w:color w:val="000000"/>
              </w:rPr>
            </w:rPrChange>
          </w:rPr>
          <w:delText xml:space="preserve">, que reciben una retribución a cambio de su labor. Se canaliza a través de la división del trabajo, basada en la </w:delText>
        </w:r>
        <w:r w:rsidRPr="00DD6B12" w:rsidDel="00F428EC">
          <w:rPr>
            <w:rFonts w:ascii="Times" w:hAnsi="Times"/>
            <w:b/>
            <w:color w:val="000000"/>
            <w:rPrChange w:id="6493" w:author="Adriana  Casas" w:date="2015-07-08T15:43:00Z">
              <w:rPr>
                <w:b/>
                <w:color w:val="000000"/>
              </w:rPr>
            </w:rPrChange>
          </w:rPr>
          <w:delText>especialización</w:delText>
        </w:r>
        <w:r w:rsidRPr="00DD6B12" w:rsidDel="00F428EC">
          <w:rPr>
            <w:rFonts w:ascii="Times" w:hAnsi="Times"/>
            <w:color w:val="000000"/>
            <w:rPrChange w:id="6494" w:author="Adriana  Casas" w:date="2015-07-08T15:43:00Z">
              <w:rPr>
                <w:color w:val="000000"/>
              </w:rPr>
            </w:rPrChange>
          </w:rPr>
          <w:delText>.</w:delText>
        </w:r>
      </w:del>
    </w:p>
    <w:p w14:paraId="3BF64A74" w14:textId="6D548E09" w:rsidR="006C738E" w:rsidRPr="00DD6B12" w:rsidDel="00F428EC" w:rsidRDefault="006C738E" w:rsidP="00DD6B12">
      <w:pPr>
        <w:spacing w:after="200" w:line="240" w:lineRule="auto"/>
        <w:rPr>
          <w:del w:id="6495" w:author="Adriana  Casas" w:date="2015-07-10T21:30:00Z"/>
          <w:rFonts w:ascii="Times" w:hAnsi="Times"/>
          <w:rPrChange w:id="6496" w:author="Adriana  Casas" w:date="2015-07-08T15:43:00Z">
            <w:rPr>
              <w:del w:id="6497" w:author="Adriana  Casas" w:date="2015-07-10T21:30:00Z"/>
            </w:rPr>
          </w:rPrChange>
        </w:rPr>
        <w:pPrChange w:id="6498" w:author="Adriana  Casas" w:date="2015-07-08T15:43:00Z">
          <w:pPr>
            <w:spacing w:after="200"/>
          </w:pPr>
        </w:pPrChange>
      </w:pPr>
      <w:del w:id="6499" w:author="Adriana  Casas" w:date="2015-07-10T21:30:00Z">
        <w:r w:rsidRPr="00DD6B12" w:rsidDel="00F428EC">
          <w:rPr>
            <w:rFonts w:ascii="Times" w:hAnsi="Times"/>
            <w:color w:val="000000"/>
            <w:rPrChange w:id="6500" w:author="Adriana  Casas" w:date="2015-07-08T15:43:00Z">
              <w:rPr>
                <w:color w:val="000000"/>
              </w:rPr>
            </w:rPrChange>
          </w:rPr>
          <w:delText>Analizando el Producto Interno Bruto por sectores de la economía se pueden resaltar los que más aportan en su conformación, en el sector secundario tienen tendencia de crecimiento la industria manufacturera especialmente bebidas, alimentos, textiles y productos químicos.</w:delText>
        </w:r>
      </w:del>
    </w:p>
    <w:p w14:paraId="7293118A" w14:textId="2C10E196" w:rsidR="006C738E" w:rsidRPr="00DD6B12" w:rsidDel="00F428EC" w:rsidRDefault="006C738E" w:rsidP="00DD6B12">
      <w:pPr>
        <w:spacing w:line="240" w:lineRule="auto"/>
        <w:rPr>
          <w:del w:id="6501" w:author="Adriana  Casas" w:date="2015-07-10T21:30:00Z"/>
          <w:rFonts w:ascii="Times" w:hAnsi="Times"/>
          <w:rPrChange w:id="6502" w:author="Adriana  Casas" w:date="2015-07-08T15:43:00Z">
            <w:rPr>
              <w:del w:id="6503" w:author="Adriana  Casas" w:date="2015-07-10T21:30:00Z"/>
            </w:rPr>
          </w:rPrChange>
        </w:rPr>
        <w:pPrChange w:id="6504" w:author="Adriana  Casas" w:date="2015-07-08T15:43:00Z">
          <w:pPr/>
        </w:pPrChange>
      </w:pPr>
      <w:del w:id="6505" w:author="Adriana  Casas" w:date="2015-07-10T21:30:00Z">
        <w:r w:rsidRPr="00DD6B12" w:rsidDel="00F428EC">
          <w:rPr>
            <w:rFonts w:ascii="Times" w:hAnsi="Times"/>
            <w:color w:val="000000"/>
            <w:rPrChange w:id="6506" w:author="Adriana  Casas" w:date="2015-07-08T15:43:00Z">
              <w:rPr>
                <w:color w:val="000000"/>
              </w:rPr>
            </w:rPrChange>
          </w:rPr>
          <w:delText xml:space="preserve">El desarrollo del sector secundario en Colombia ha sido </w:delText>
        </w:r>
        <w:r w:rsidRPr="00DD6B12" w:rsidDel="00F428EC">
          <w:rPr>
            <w:rFonts w:ascii="Times" w:hAnsi="Times"/>
            <w:b/>
            <w:color w:val="000000"/>
            <w:rPrChange w:id="6507" w:author="Adriana  Casas" w:date="2015-07-08T15:43:00Z">
              <w:rPr>
                <w:b/>
                <w:color w:val="000000"/>
              </w:rPr>
            </w:rPrChange>
          </w:rPr>
          <w:delText>desigual</w:delText>
        </w:r>
        <w:r w:rsidRPr="00DD6B12" w:rsidDel="00F428EC">
          <w:rPr>
            <w:rFonts w:ascii="Times" w:hAnsi="Times"/>
            <w:color w:val="000000"/>
            <w:rPrChange w:id="6508" w:author="Adriana  Casas" w:date="2015-07-08T15:43:00Z">
              <w:rPr>
                <w:color w:val="000000"/>
              </w:rPr>
            </w:rPrChange>
          </w:rPr>
          <w:delText xml:space="preserve"> en tiempo y espacio, algunas ciudades han concentrado históricamente actividades productivas convirtiéndose en centros industriales destacados por el país, es el caso de Bogotá, Medellín y Calí, Barranquilla, obedeciendo a factores geográficos, políticos, culturales y de inversión privada.  </w:delText>
        </w:r>
      </w:del>
    </w:p>
    <w:p w14:paraId="0F14CD54" w14:textId="762F3426" w:rsidR="006C738E" w:rsidRPr="00DD6B12" w:rsidDel="00F428EC" w:rsidRDefault="006C738E" w:rsidP="00DD6B12">
      <w:pPr>
        <w:spacing w:line="240" w:lineRule="auto"/>
        <w:rPr>
          <w:del w:id="6509" w:author="Adriana  Casas" w:date="2015-07-10T21:31:00Z"/>
          <w:rFonts w:ascii="Times" w:hAnsi="Times"/>
          <w:rPrChange w:id="6510" w:author="Adriana  Casas" w:date="2015-07-08T15:43:00Z">
            <w:rPr>
              <w:del w:id="6511" w:author="Adriana  Casas" w:date="2015-07-10T21:31:00Z"/>
            </w:rPr>
          </w:rPrChange>
        </w:rPr>
        <w:pPrChange w:id="6512" w:author="Adriana  Casas" w:date="2015-07-08T15:43:00Z">
          <w:pPr/>
        </w:pPrChange>
      </w:pPr>
    </w:p>
    <w:p w14:paraId="2C15BC19" w14:textId="0BF08FF1" w:rsidR="00F40493" w:rsidRPr="00DD6B12" w:rsidDel="00F428EC" w:rsidRDefault="00F40493" w:rsidP="00DD6B12">
      <w:pPr>
        <w:spacing w:line="240" w:lineRule="auto"/>
        <w:rPr>
          <w:del w:id="6513" w:author="Adriana  Casas" w:date="2015-07-10T21:31:00Z"/>
          <w:rFonts w:ascii="Times" w:hAnsi="Times"/>
          <w:rPrChange w:id="6514" w:author="Adriana  Casas" w:date="2015-07-08T15:43:00Z">
            <w:rPr>
              <w:del w:id="6515" w:author="Adriana  Casas" w:date="2015-07-10T21:31:00Z"/>
            </w:rPr>
          </w:rPrChange>
        </w:rPr>
        <w:pPrChange w:id="6516" w:author="Adriana  Casas" w:date="2015-07-08T15:43:00Z">
          <w:pPr/>
        </w:pPrChange>
      </w:pPr>
    </w:p>
    <w:tbl>
      <w:tblPr>
        <w:tblStyle w:val="34"/>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F428EC" w14:paraId="54141E5D" w14:textId="141F2D00" w:rsidTr="006C738E">
        <w:trPr>
          <w:del w:id="6517" w:author="Adriana  Casas" w:date="2015-07-10T21:31:00Z"/>
        </w:trPr>
        <w:tc>
          <w:tcPr>
            <w:tcW w:w="8840" w:type="dxa"/>
            <w:gridSpan w:val="2"/>
            <w:shd w:val="clear" w:color="auto" w:fill="0D0D0D"/>
          </w:tcPr>
          <w:p w14:paraId="58DDE7D8" w14:textId="65B60D0A" w:rsidR="006C738E" w:rsidRPr="00DD6B12" w:rsidDel="00F428EC" w:rsidRDefault="006C738E" w:rsidP="00DD6B12">
            <w:pPr>
              <w:spacing w:line="240" w:lineRule="auto"/>
              <w:jc w:val="center"/>
              <w:rPr>
                <w:del w:id="6518" w:author="Adriana  Casas" w:date="2015-07-10T21:31:00Z"/>
                <w:rFonts w:ascii="Times" w:eastAsia="Calibri" w:hAnsi="Times"/>
                <w:b/>
                <w:color w:val="FFFFFF" w:themeColor="background1"/>
                <w:highlight w:val="none"/>
                <w:rPrChange w:id="6519" w:author="Adriana  Casas" w:date="2015-07-08T15:43:00Z">
                  <w:rPr>
                    <w:del w:id="6520" w:author="Adriana  Casas" w:date="2015-07-10T21:31:00Z"/>
                    <w:rFonts w:eastAsia="Calibri"/>
                    <w:b/>
                    <w:color w:val="FFFFFF" w:themeColor="background1"/>
                    <w:highlight w:val="none"/>
                  </w:rPr>
                </w:rPrChange>
              </w:rPr>
              <w:pPrChange w:id="6521" w:author="Adriana  Casas" w:date="2015-07-08T15:43:00Z">
                <w:pPr>
                  <w:jc w:val="center"/>
                </w:pPr>
              </w:pPrChange>
            </w:pPr>
            <w:del w:id="6522" w:author="Adriana  Casas" w:date="2015-07-10T21:31:00Z">
              <w:r w:rsidRPr="00DD6B12" w:rsidDel="00F428EC">
                <w:rPr>
                  <w:rFonts w:ascii="Times" w:eastAsia="Calibri" w:hAnsi="Times"/>
                  <w:b/>
                  <w:color w:val="FFFFFF" w:themeColor="background1"/>
                  <w:highlight w:val="none"/>
                  <w:rPrChange w:id="6523" w:author="Adriana  Casas" w:date="2015-07-08T15:43:00Z">
                    <w:rPr>
                      <w:rFonts w:eastAsia="Calibri"/>
                      <w:b/>
                      <w:color w:val="FFFFFF" w:themeColor="background1"/>
                      <w:highlight w:val="none"/>
                    </w:rPr>
                  </w:rPrChange>
                </w:rPr>
                <w:delText>Imagen (fotografía, gráfica o ilustración) Recurso nuevo</w:delText>
              </w:r>
            </w:del>
          </w:p>
        </w:tc>
      </w:tr>
      <w:tr w:rsidR="006C738E" w:rsidRPr="00DD6B12" w:rsidDel="00F428EC" w14:paraId="2A97F6C3" w14:textId="6EA39100" w:rsidTr="006C738E">
        <w:trPr>
          <w:del w:id="6524" w:author="Adriana  Casas" w:date="2015-07-10T21:31:00Z"/>
        </w:trPr>
        <w:tc>
          <w:tcPr>
            <w:tcW w:w="2460" w:type="dxa"/>
          </w:tcPr>
          <w:p w14:paraId="22DDA7E9" w14:textId="3582D02C" w:rsidR="006C738E" w:rsidRPr="00DD6B12" w:rsidDel="00F428EC" w:rsidRDefault="006C738E" w:rsidP="00DD6B12">
            <w:pPr>
              <w:spacing w:line="240" w:lineRule="auto"/>
              <w:jc w:val="left"/>
              <w:rPr>
                <w:del w:id="6525" w:author="Adriana  Casas" w:date="2015-07-10T21:31:00Z"/>
                <w:rFonts w:ascii="Times" w:hAnsi="Times"/>
                <w:rPrChange w:id="6526" w:author="Adriana  Casas" w:date="2015-07-08T15:43:00Z">
                  <w:rPr>
                    <w:del w:id="6527" w:author="Adriana  Casas" w:date="2015-07-10T21:31:00Z"/>
                  </w:rPr>
                </w:rPrChange>
              </w:rPr>
              <w:pPrChange w:id="6528" w:author="Adriana  Casas" w:date="2015-07-08T15:43:00Z">
                <w:pPr>
                  <w:jc w:val="left"/>
                </w:pPr>
              </w:pPrChange>
            </w:pPr>
            <w:del w:id="6529" w:author="Adriana  Casas" w:date="2015-07-10T21:31:00Z">
              <w:r w:rsidRPr="00DD6B12" w:rsidDel="00F428EC">
                <w:rPr>
                  <w:rFonts w:ascii="Times" w:eastAsia="Calibri" w:hAnsi="Times" w:cs="Calibri"/>
                  <w:b/>
                  <w:color w:val="000000"/>
                  <w:sz w:val="22"/>
                  <w:rPrChange w:id="6530" w:author="Adriana  Casas" w:date="2015-07-08T15:43:00Z">
                    <w:rPr>
                      <w:rFonts w:ascii="Calibri" w:eastAsia="Calibri" w:hAnsi="Calibri" w:cs="Calibri"/>
                      <w:b/>
                      <w:color w:val="000000"/>
                      <w:sz w:val="22"/>
                    </w:rPr>
                  </w:rPrChange>
                </w:rPr>
                <w:delText>Código</w:delText>
              </w:r>
            </w:del>
          </w:p>
        </w:tc>
        <w:tc>
          <w:tcPr>
            <w:tcW w:w="6380" w:type="dxa"/>
          </w:tcPr>
          <w:p w14:paraId="2C7F4C1E" w14:textId="196FBC9D" w:rsidR="006C738E" w:rsidRPr="00DD6B12" w:rsidDel="00F428EC" w:rsidRDefault="008B0ECB" w:rsidP="00DD6B12">
            <w:pPr>
              <w:spacing w:line="240" w:lineRule="auto"/>
              <w:jc w:val="left"/>
              <w:rPr>
                <w:del w:id="6531" w:author="Adriana  Casas" w:date="2015-07-10T21:31:00Z"/>
                <w:rFonts w:ascii="Times" w:hAnsi="Times"/>
                <w:rPrChange w:id="6532" w:author="Adriana  Casas" w:date="2015-07-08T15:43:00Z">
                  <w:rPr>
                    <w:del w:id="6533" w:author="Adriana  Casas" w:date="2015-07-10T21:31:00Z"/>
                  </w:rPr>
                </w:rPrChange>
              </w:rPr>
              <w:pPrChange w:id="6534" w:author="Adriana  Casas" w:date="2015-07-08T15:43:00Z">
                <w:pPr>
                  <w:jc w:val="left"/>
                </w:pPr>
              </w:pPrChange>
            </w:pPr>
            <w:del w:id="6535" w:author="Adriana  Casas" w:date="2015-07-10T21:31:00Z">
              <w:r w:rsidRPr="00DD6B12" w:rsidDel="00F428EC">
                <w:rPr>
                  <w:rFonts w:ascii="Times" w:eastAsia="Calibri" w:hAnsi="Times" w:cs="Calibri"/>
                  <w:color w:val="000000"/>
                  <w:sz w:val="22"/>
                  <w:rPrChange w:id="6536" w:author="Adriana  Casas" w:date="2015-07-08T15:43:00Z">
                    <w:rPr>
                      <w:rFonts w:ascii="Calibri" w:eastAsia="Calibri" w:hAnsi="Calibri" w:cs="Calibri"/>
                      <w:color w:val="000000"/>
                      <w:sz w:val="22"/>
                    </w:rPr>
                  </w:rPrChange>
                </w:rPr>
                <w:delText>CS_10_0</w:delText>
              </w:r>
              <w:r w:rsidR="00F41E25" w:rsidRPr="00DD6B12" w:rsidDel="00F428EC">
                <w:rPr>
                  <w:rFonts w:ascii="Times" w:eastAsia="Calibri" w:hAnsi="Times" w:cs="Calibri"/>
                  <w:color w:val="000000"/>
                  <w:sz w:val="22"/>
                  <w:rPrChange w:id="6537" w:author="Adriana  Casas" w:date="2015-07-08T15:43:00Z">
                    <w:rPr>
                      <w:rFonts w:ascii="Calibri" w:eastAsia="Calibri" w:hAnsi="Calibri" w:cs="Calibri"/>
                      <w:color w:val="000000"/>
                      <w:sz w:val="22"/>
                    </w:rPr>
                  </w:rPrChange>
                </w:rPr>
                <w:delText>5</w:delText>
              </w:r>
              <w:r w:rsidRPr="00DD6B12" w:rsidDel="00F428EC">
                <w:rPr>
                  <w:rFonts w:ascii="Times" w:eastAsia="Calibri" w:hAnsi="Times" w:cs="Calibri"/>
                  <w:color w:val="000000"/>
                  <w:sz w:val="22"/>
                  <w:rPrChange w:id="6538" w:author="Adriana  Casas" w:date="2015-07-08T15:43:00Z">
                    <w:rPr>
                      <w:rFonts w:ascii="Calibri" w:eastAsia="Calibri" w:hAnsi="Calibri" w:cs="Calibri"/>
                      <w:color w:val="000000"/>
                      <w:sz w:val="22"/>
                    </w:rPr>
                  </w:rPrChange>
                </w:rPr>
                <w:delText>_IMG29</w:delText>
              </w:r>
            </w:del>
          </w:p>
        </w:tc>
      </w:tr>
      <w:tr w:rsidR="006C738E" w:rsidRPr="00DD6B12" w:rsidDel="00F428EC" w14:paraId="4F2C20C4" w14:textId="3016E797" w:rsidTr="006C738E">
        <w:trPr>
          <w:del w:id="6539" w:author="Adriana  Casas" w:date="2015-07-10T21:31:00Z"/>
        </w:trPr>
        <w:tc>
          <w:tcPr>
            <w:tcW w:w="2460" w:type="dxa"/>
          </w:tcPr>
          <w:p w14:paraId="22E264D8" w14:textId="27C6C993" w:rsidR="006C738E" w:rsidRPr="00DD6B12" w:rsidDel="00F428EC" w:rsidRDefault="006C738E" w:rsidP="00DD6B12">
            <w:pPr>
              <w:spacing w:line="240" w:lineRule="auto"/>
              <w:jc w:val="left"/>
              <w:rPr>
                <w:del w:id="6540" w:author="Adriana  Casas" w:date="2015-07-10T21:31:00Z"/>
                <w:rFonts w:ascii="Times" w:hAnsi="Times"/>
                <w:rPrChange w:id="6541" w:author="Adriana  Casas" w:date="2015-07-08T15:43:00Z">
                  <w:rPr>
                    <w:del w:id="6542" w:author="Adriana  Casas" w:date="2015-07-10T21:31:00Z"/>
                  </w:rPr>
                </w:rPrChange>
              </w:rPr>
              <w:pPrChange w:id="6543" w:author="Adriana  Casas" w:date="2015-07-08T15:43:00Z">
                <w:pPr>
                  <w:jc w:val="left"/>
                </w:pPr>
              </w:pPrChange>
            </w:pPr>
            <w:del w:id="6544" w:author="Adriana  Casas" w:date="2015-07-10T21:31:00Z">
              <w:r w:rsidRPr="00DD6B12" w:rsidDel="00F428EC">
                <w:rPr>
                  <w:rFonts w:ascii="Times" w:eastAsia="Calibri" w:hAnsi="Times" w:cs="Calibri"/>
                  <w:b/>
                  <w:color w:val="000000"/>
                  <w:sz w:val="22"/>
                  <w:rPrChange w:id="6545" w:author="Adriana  Casas" w:date="2015-07-08T15:43:00Z">
                    <w:rPr>
                      <w:rFonts w:ascii="Calibri" w:eastAsia="Calibri" w:hAnsi="Calibri" w:cs="Calibri"/>
                      <w:b/>
                      <w:color w:val="000000"/>
                      <w:sz w:val="22"/>
                    </w:rPr>
                  </w:rPrChange>
                </w:rPr>
                <w:delText>Descripción</w:delText>
              </w:r>
            </w:del>
          </w:p>
        </w:tc>
        <w:tc>
          <w:tcPr>
            <w:tcW w:w="6380" w:type="dxa"/>
          </w:tcPr>
          <w:p w14:paraId="62436951" w14:textId="15567017" w:rsidR="006C738E" w:rsidRPr="00DD6B12" w:rsidDel="00F428EC" w:rsidRDefault="006C738E" w:rsidP="00DD6B12">
            <w:pPr>
              <w:spacing w:line="240" w:lineRule="auto"/>
              <w:jc w:val="left"/>
              <w:rPr>
                <w:del w:id="6546" w:author="Adriana  Casas" w:date="2015-07-10T21:31:00Z"/>
                <w:rFonts w:ascii="Times" w:hAnsi="Times"/>
                <w:rPrChange w:id="6547" w:author="Adriana  Casas" w:date="2015-07-08T15:43:00Z">
                  <w:rPr>
                    <w:del w:id="6548" w:author="Adriana  Casas" w:date="2015-07-10T21:31:00Z"/>
                  </w:rPr>
                </w:rPrChange>
              </w:rPr>
              <w:pPrChange w:id="6549" w:author="Adriana  Casas" w:date="2015-07-08T15:43:00Z">
                <w:pPr>
                  <w:jc w:val="left"/>
                </w:pPr>
              </w:pPrChange>
            </w:pPr>
            <w:del w:id="6550" w:author="Adriana  Casas" w:date="2015-07-10T21:31:00Z">
              <w:r w:rsidRPr="00DD6B12" w:rsidDel="00F428EC">
                <w:rPr>
                  <w:rFonts w:ascii="Times" w:hAnsi="Times"/>
                  <w:noProof/>
                  <w:lang w:val="es-ES" w:eastAsia="es-ES"/>
                  <w:rPrChange w:id="6551" w:author="Adriana  Casas" w:date="2015-07-08T15:43:00Z">
                    <w:rPr>
                      <w:noProof/>
                      <w:lang w:val="es-ES" w:eastAsia="es-ES"/>
                    </w:rPr>
                  </w:rPrChange>
                </w:rPr>
                <w:drawing>
                  <wp:inline distT="114300" distB="114300" distL="114300" distR="114300" wp14:anchorId="2AFC04AD" wp14:editId="214C1EF7">
                    <wp:extent cx="1716450" cy="905904"/>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1716450" cy="905904"/>
                            </a:xfrm>
                            <a:prstGeom prst="rect">
                              <a:avLst/>
                            </a:prstGeom>
                            <a:ln/>
                          </pic:spPr>
                        </pic:pic>
                      </a:graphicData>
                    </a:graphic>
                  </wp:inline>
                </w:drawing>
              </w:r>
            </w:del>
          </w:p>
        </w:tc>
      </w:tr>
      <w:tr w:rsidR="006C738E" w:rsidRPr="00DD6B12" w:rsidDel="00F428EC" w14:paraId="08E4C2F4" w14:textId="03284543" w:rsidTr="006C738E">
        <w:trPr>
          <w:del w:id="6552" w:author="Adriana  Casas" w:date="2015-07-10T21:31:00Z"/>
        </w:trPr>
        <w:tc>
          <w:tcPr>
            <w:tcW w:w="2460" w:type="dxa"/>
          </w:tcPr>
          <w:p w14:paraId="6AF1DEF6" w14:textId="3DBBBA33" w:rsidR="006C738E" w:rsidRPr="00DD6B12" w:rsidDel="00F428EC" w:rsidRDefault="006C738E" w:rsidP="00DD6B12">
            <w:pPr>
              <w:spacing w:line="240" w:lineRule="auto"/>
              <w:jc w:val="left"/>
              <w:rPr>
                <w:del w:id="6553" w:author="Adriana  Casas" w:date="2015-07-10T21:31:00Z"/>
                <w:rFonts w:ascii="Times" w:hAnsi="Times"/>
                <w:rPrChange w:id="6554" w:author="Adriana  Casas" w:date="2015-07-08T15:43:00Z">
                  <w:rPr>
                    <w:del w:id="6555" w:author="Adriana  Casas" w:date="2015-07-10T21:31:00Z"/>
                  </w:rPr>
                </w:rPrChange>
              </w:rPr>
              <w:pPrChange w:id="6556" w:author="Adriana  Casas" w:date="2015-07-08T15:43:00Z">
                <w:pPr>
                  <w:jc w:val="left"/>
                </w:pPr>
              </w:pPrChange>
            </w:pPr>
            <w:del w:id="6557" w:author="Adriana  Casas" w:date="2015-07-10T21:31:00Z">
              <w:r w:rsidRPr="00DD6B12" w:rsidDel="00F428EC">
                <w:rPr>
                  <w:rFonts w:ascii="Times" w:eastAsia="Calibri" w:hAnsi="Times" w:cs="Calibri"/>
                  <w:b/>
                  <w:color w:val="000000"/>
                  <w:sz w:val="22"/>
                  <w:rPrChange w:id="6558" w:author="Adriana  Casas" w:date="2015-07-08T15:43:00Z">
                    <w:rPr>
                      <w:rFonts w:ascii="Calibri" w:eastAsia="Calibri" w:hAnsi="Calibri" w:cs="Calibri"/>
                      <w:b/>
                      <w:color w:val="000000"/>
                      <w:sz w:val="22"/>
                    </w:rPr>
                  </w:rPrChange>
                </w:rPr>
                <w:delText>Código Shutterstock (o URL o la ruta en AulaPlaneta)</w:delText>
              </w:r>
            </w:del>
          </w:p>
        </w:tc>
        <w:tc>
          <w:tcPr>
            <w:tcW w:w="6380" w:type="dxa"/>
          </w:tcPr>
          <w:p w14:paraId="5C036273" w14:textId="1ECB9538" w:rsidR="006C738E" w:rsidRPr="00DD6B12" w:rsidDel="00F428EC" w:rsidRDefault="009D3AFD" w:rsidP="00DD6B12">
            <w:pPr>
              <w:spacing w:line="240" w:lineRule="auto"/>
              <w:jc w:val="left"/>
              <w:rPr>
                <w:del w:id="6559" w:author="Adriana  Casas" w:date="2015-07-10T21:31:00Z"/>
                <w:rFonts w:ascii="Times" w:hAnsi="Times"/>
                <w:rPrChange w:id="6560" w:author="Adriana  Casas" w:date="2015-07-08T15:43:00Z">
                  <w:rPr>
                    <w:del w:id="6561" w:author="Adriana  Casas" w:date="2015-07-10T21:31:00Z"/>
                  </w:rPr>
                </w:rPrChange>
              </w:rPr>
              <w:pPrChange w:id="6562" w:author="Adriana  Casas" w:date="2015-07-08T15:43:00Z">
                <w:pPr>
                  <w:jc w:val="left"/>
                </w:pPr>
              </w:pPrChange>
            </w:pPr>
            <w:del w:id="6563" w:author="Adriana  Casas" w:date="2015-07-10T21:31:00Z">
              <w:r w:rsidRPr="00DD6B12" w:rsidDel="00F428EC">
                <w:rPr>
                  <w:rFonts w:ascii="Times" w:hAnsi="Times"/>
                  <w:rPrChange w:id="6564" w:author="Adriana  Casas" w:date="2015-07-08T15:43:00Z">
                    <w:rPr/>
                  </w:rPrChange>
                </w:rPr>
                <w:fldChar w:fldCharType="begin"/>
              </w:r>
              <w:r w:rsidRPr="00DD6B12" w:rsidDel="00F428EC">
                <w:rPr>
                  <w:rFonts w:ascii="Times" w:hAnsi="Times"/>
                  <w:rPrChange w:id="6565" w:author="Adriana  Casas" w:date="2015-07-08T15:43:00Z">
                    <w:rPr/>
                  </w:rPrChange>
                </w:rPr>
                <w:delInstrText xml:space="preserve"> HYPERLINK "http://thumb1.shutterstock.com/display_pic_with_logo/1312441/252070024/stock-vector-stock-market-data-illustration-252070024.jpg" \h </w:delInstrText>
              </w:r>
              <w:r w:rsidRPr="00DD6B12" w:rsidDel="00F428EC">
                <w:rPr>
                  <w:rFonts w:ascii="Times" w:hAnsi="Times"/>
                  <w:rPrChange w:id="6566" w:author="Adriana  Casas" w:date="2015-07-08T15:43:00Z">
                    <w:rPr/>
                  </w:rPrChange>
                </w:rPr>
                <w:fldChar w:fldCharType="separate"/>
              </w:r>
              <w:r w:rsidR="006C738E" w:rsidRPr="00DD6B12" w:rsidDel="00F428EC">
                <w:rPr>
                  <w:rFonts w:ascii="Times" w:eastAsia="Calibri" w:hAnsi="Times" w:cs="Calibri"/>
                  <w:color w:val="000000"/>
                  <w:sz w:val="22"/>
                  <w:u w:val="single"/>
                  <w:rPrChange w:id="6567" w:author="Adriana  Casas" w:date="2015-07-08T15:43:00Z">
                    <w:rPr>
                      <w:rFonts w:ascii="Calibri" w:eastAsia="Calibri" w:hAnsi="Calibri" w:cs="Calibri"/>
                      <w:color w:val="000000"/>
                      <w:sz w:val="22"/>
                      <w:u w:val="single"/>
                    </w:rPr>
                  </w:rPrChange>
                </w:rPr>
                <w:delText>http://thumb1.shutterstock.com/display_pic_with_logo/1312441/252070024/stock-vector-stock-market-data-illustration-252070024.jpg</w:delText>
              </w:r>
              <w:r w:rsidRPr="00DD6B12" w:rsidDel="00F428EC">
                <w:rPr>
                  <w:rFonts w:ascii="Times" w:eastAsia="Calibri" w:hAnsi="Times" w:cs="Calibri"/>
                  <w:color w:val="000000"/>
                  <w:sz w:val="22"/>
                  <w:u w:val="single"/>
                  <w:rPrChange w:id="6568" w:author="Adriana  Casas" w:date="2015-07-08T15:43:00Z">
                    <w:rPr>
                      <w:rFonts w:ascii="Calibri" w:eastAsia="Calibri" w:hAnsi="Calibri" w:cs="Calibri"/>
                      <w:color w:val="000000"/>
                      <w:sz w:val="22"/>
                      <w:u w:val="single"/>
                    </w:rPr>
                  </w:rPrChange>
                </w:rPr>
                <w:fldChar w:fldCharType="end"/>
              </w:r>
              <w:r w:rsidRPr="00DD6B12" w:rsidDel="00F428EC">
                <w:rPr>
                  <w:rFonts w:ascii="Times" w:hAnsi="Times"/>
                  <w:rPrChange w:id="6569" w:author="Adriana  Casas" w:date="2015-07-08T15:43:00Z">
                    <w:rPr/>
                  </w:rPrChange>
                </w:rPr>
                <w:fldChar w:fldCharType="begin"/>
              </w:r>
              <w:r w:rsidRPr="00DD6B12" w:rsidDel="00F428EC">
                <w:rPr>
                  <w:rFonts w:ascii="Times" w:hAnsi="Times"/>
                  <w:rPrChange w:id="6570" w:author="Adriana  Casas" w:date="2015-07-08T15:43:00Z">
                    <w:rPr/>
                  </w:rPrChange>
                </w:rPr>
                <w:delInstrText xml:space="preserve"> HYPERLINK "http://thumb1.shutterstock.com/display_pic_with_logo/1312441/252070024/stock-vector-stock-market-data-illustration-252070024.jpg" \h </w:delInstrText>
              </w:r>
              <w:r w:rsidRPr="00DD6B12" w:rsidDel="00F428EC">
                <w:rPr>
                  <w:rFonts w:ascii="Times" w:hAnsi="Times"/>
                  <w:rPrChange w:id="6571" w:author="Adriana  Casas" w:date="2015-07-08T15:43:00Z">
                    <w:rPr/>
                  </w:rPrChange>
                </w:rPr>
                <w:fldChar w:fldCharType="separate"/>
              </w:r>
              <w:r w:rsidRPr="00DD6B12" w:rsidDel="00F428EC">
                <w:rPr>
                  <w:rFonts w:ascii="Times" w:hAnsi="Times"/>
                  <w:rPrChange w:id="6572" w:author="Adriana  Casas" w:date="2015-07-08T15:43:00Z">
                    <w:rPr/>
                  </w:rPrChange>
                </w:rPr>
                <w:fldChar w:fldCharType="end"/>
              </w:r>
            </w:del>
          </w:p>
        </w:tc>
      </w:tr>
      <w:tr w:rsidR="006C738E" w:rsidRPr="00DD6B12" w:rsidDel="00F428EC" w14:paraId="25FAEE00" w14:textId="74CF3D52" w:rsidTr="006C738E">
        <w:trPr>
          <w:del w:id="6573" w:author="Adriana  Casas" w:date="2015-07-10T21:31:00Z"/>
        </w:trPr>
        <w:tc>
          <w:tcPr>
            <w:tcW w:w="2460" w:type="dxa"/>
          </w:tcPr>
          <w:p w14:paraId="4B17B0B4" w14:textId="02B2DD9D" w:rsidR="006C738E" w:rsidRPr="00DD6B12" w:rsidDel="00F428EC" w:rsidRDefault="006C738E" w:rsidP="00DD6B12">
            <w:pPr>
              <w:spacing w:line="240" w:lineRule="auto"/>
              <w:jc w:val="left"/>
              <w:rPr>
                <w:del w:id="6574" w:author="Adriana  Casas" w:date="2015-07-10T21:31:00Z"/>
                <w:rFonts w:ascii="Times" w:hAnsi="Times"/>
                <w:rPrChange w:id="6575" w:author="Adriana  Casas" w:date="2015-07-08T15:43:00Z">
                  <w:rPr>
                    <w:del w:id="6576" w:author="Adriana  Casas" w:date="2015-07-10T21:31:00Z"/>
                  </w:rPr>
                </w:rPrChange>
              </w:rPr>
              <w:pPrChange w:id="6577" w:author="Adriana  Casas" w:date="2015-07-08T15:43:00Z">
                <w:pPr>
                  <w:jc w:val="left"/>
                </w:pPr>
              </w:pPrChange>
            </w:pPr>
            <w:del w:id="6578" w:author="Adriana  Casas" w:date="2015-07-10T21:31:00Z">
              <w:r w:rsidRPr="00DD6B12" w:rsidDel="00F428EC">
                <w:rPr>
                  <w:rFonts w:ascii="Times" w:eastAsia="Calibri" w:hAnsi="Times" w:cs="Calibri"/>
                  <w:b/>
                  <w:color w:val="000000"/>
                  <w:sz w:val="22"/>
                  <w:rPrChange w:id="6579" w:author="Adriana  Casas" w:date="2015-07-08T15:43:00Z">
                    <w:rPr>
                      <w:rFonts w:ascii="Calibri" w:eastAsia="Calibri" w:hAnsi="Calibri" w:cs="Calibri"/>
                      <w:b/>
                      <w:color w:val="000000"/>
                      <w:sz w:val="22"/>
                    </w:rPr>
                  </w:rPrChange>
                </w:rPr>
                <w:delText>Pie de imagen</w:delText>
              </w:r>
            </w:del>
          </w:p>
        </w:tc>
        <w:tc>
          <w:tcPr>
            <w:tcW w:w="6380" w:type="dxa"/>
          </w:tcPr>
          <w:p w14:paraId="66E2CDB8" w14:textId="66054FB2" w:rsidR="006C738E" w:rsidRPr="00DD6B12" w:rsidDel="00F428EC" w:rsidRDefault="006C738E" w:rsidP="00DD6B12">
            <w:pPr>
              <w:spacing w:line="240" w:lineRule="auto"/>
              <w:jc w:val="left"/>
              <w:rPr>
                <w:del w:id="6580" w:author="Adriana  Casas" w:date="2015-07-10T21:31:00Z"/>
                <w:rFonts w:ascii="Times" w:hAnsi="Times"/>
                <w:rPrChange w:id="6581" w:author="Adriana  Casas" w:date="2015-07-08T15:43:00Z">
                  <w:rPr>
                    <w:del w:id="6582" w:author="Adriana  Casas" w:date="2015-07-10T21:31:00Z"/>
                  </w:rPr>
                </w:rPrChange>
              </w:rPr>
              <w:pPrChange w:id="6583" w:author="Adriana  Casas" w:date="2015-07-08T15:43:00Z">
                <w:pPr>
                  <w:jc w:val="left"/>
                </w:pPr>
              </w:pPrChange>
            </w:pPr>
            <w:del w:id="6584" w:author="Adriana  Casas" w:date="2015-07-10T21:31:00Z">
              <w:r w:rsidRPr="00DD6B12" w:rsidDel="00F428EC">
                <w:rPr>
                  <w:rFonts w:ascii="Times" w:eastAsia="Calibri" w:hAnsi="Times" w:cs="Calibri"/>
                  <w:color w:val="000000"/>
                  <w:sz w:val="22"/>
                  <w:rPrChange w:id="6585" w:author="Adriana  Casas" w:date="2015-07-08T15:43:00Z">
                    <w:rPr>
                      <w:rFonts w:ascii="Calibri" w:eastAsia="Calibri" w:hAnsi="Calibri" w:cs="Calibri"/>
                      <w:color w:val="000000"/>
                      <w:sz w:val="22"/>
                    </w:rPr>
                  </w:rPrChange>
                </w:rPr>
                <w:delText>La importancia de las materias primas para la economía es de tal magnitud que existen bolsas de valores que regulan el precio de algunos productos.</w:delText>
              </w:r>
            </w:del>
          </w:p>
        </w:tc>
      </w:tr>
    </w:tbl>
    <w:p w14:paraId="26894DE5" w14:textId="77777777" w:rsidR="006C738E" w:rsidRPr="00DD6B12" w:rsidRDefault="006C738E" w:rsidP="006E29D3">
      <w:pPr>
        <w:spacing w:line="240" w:lineRule="auto"/>
        <w:jc w:val="left"/>
        <w:rPr>
          <w:rFonts w:ascii="Times" w:hAnsi="Times"/>
          <w:rPrChange w:id="6586" w:author="Adriana  Casas" w:date="2015-07-08T15:43:00Z">
            <w:rPr/>
          </w:rPrChange>
        </w:rPr>
      </w:pP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rsidDel="00F55EFB" w14:paraId="08D83687" w14:textId="616B1B57" w:rsidTr="006C738E">
        <w:trPr>
          <w:trHeight w:val="168"/>
          <w:del w:id="6587" w:author="Adriana  Casas" w:date="2015-07-10T21:32:00Z"/>
        </w:trPr>
        <w:tc>
          <w:tcPr>
            <w:tcW w:w="8979" w:type="dxa"/>
            <w:gridSpan w:val="2"/>
            <w:shd w:val="clear" w:color="auto" w:fill="000000"/>
          </w:tcPr>
          <w:p w14:paraId="7C7E0023" w14:textId="1912CFA5" w:rsidR="006C738E" w:rsidRPr="00DD6B12" w:rsidDel="00F55EFB" w:rsidRDefault="00F55EFB" w:rsidP="006E29D3">
            <w:pPr>
              <w:pStyle w:val="Prrafodelista"/>
              <w:spacing w:after="0" w:line="240" w:lineRule="auto"/>
              <w:ind w:left="0"/>
              <w:rPr>
                <w:del w:id="6588" w:author="Adriana  Casas" w:date="2015-07-10T21:32:00Z"/>
                <w:rFonts w:ascii="Times" w:hAnsi="Times" w:cs="Arial"/>
                <w:b/>
                <w:sz w:val="18"/>
                <w:szCs w:val="18"/>
                <w:rPrChange w:id="6589" w:author="Adriana  Casas" w:date="2015-07-08T15:43:00Z">
                  <w:rPr>
                    <w:del w:id="6590" w:author="Adriana  Casas" w:date="2015-07-10T21:32:00Z"/>
                    <w:rFonts w:ascii="Arial" w:hAnsi="Arial" w:cs="Arial"/>
                    <w:b/>
                    <w:sz w:val="18"/>
                    <w:szCs w:val="18"/>
                  </w:rPr>
                </w:rPrChange>
              </w:rPr>
            </w:pPr>
            <w:ins w:id="6591" w:author="Adriana  Casas" w:date="2015-07-10T21:32:00Z">
              <w:r w:rsidRPr="002B7D0E" w:rsidDel="00F55EFB">
                <w:rPr>
                  <w:rFonts w:ascii="Times" w:hAnsi="Times"/>
                  <w:b/>
                  <w:sz w:val="18"/>
                  <w:szCs w:val="18"/>
                </w:rPr>
                <w:t xml:space="preserve"> </w:t>
              </w:r>
            </w:ins>
            <w:del w:id="6592" w:author="Adriana  Casas" w:date="2015-07-10T21:32:00Z">
              <w:r w:rsidR="006C738E" w:rsidRPr="00DD6B12" w:rsidDel="00F55EFB">
                <w:rPr>
                  <w:rFonts w:ascii="Times" w:hAnsi="Times" w:cs="Arial"/>
                  <w:b/>
                  <w:sz w:val="18"/>
                  <w:szCs w:val="18"/>
                  <w:rPrChange w:id="6593" w:author="Adriana  Casas" w:date="2015-07-08T15:43:00Z">
                    <w:rPr>
                      <w:rFonts w:ascii="Arial" w:hAnsi="Arial" w:cs="Arial"/>
                      <w:b/>
                      <w:sz w:val="18"/>
                      <w:szCs w:val="18"/>
                    </w:rPr>
                  </w:rPrChange>
                </w:rPr>
                <w:delText xml:space="preserve">                                                   </w:delText>
              </w:r>
              <w:r w:rsidR="003D22FC" w:rsidRPr="00DD6B12" w:rsidDel="00F55EFB">
                <w:rPr>
                  <w:rFonts w:ascii="Times" w:hAnsi="Times" w:cs="Arial"/>
                  <w:b/>
                  <w:sz w:val="18"/>
                  <w:szCs w:val="18"/>
                  <w:shd w:val="solid" w:color="auto" w:fill="auto"/>
                  <w:rPrChange w:id="6594" w:author="Adriana  Casas" w:date="2015-07-08T15:43:00Z">
                    <w:rPr>
                      <w:rFonts w:ascii="Arial" w:hAnsi="Arial" w:cs="Arial"/>
                      <w:b/>
                      <w:sz w:val="18"/>
                      <w:szCs w:val="18"/>
                      <w:shd w:val="solid" w:color="auto" w:fill="auto"/>
                    </w:rPr>
                  </w:rPrChange>
                </w:rPr>
                <w:delText>Profundiza</w:delText>
              </w:r>
              <w:r w:rsidR="006C738E" w:rsidRPr="00DD6B12" w:rsidDel="00F55EFB">
                <w:rPr>
                  <w:rFonts w:ascii="Times" w:hAnsi="Times" w:cs="Arial"/>
                  <w:b/>
                  <w:sz w:val="18"/>
                  <w:szCs w:val="18"/>
                  <w:shd w:val="solid" w:color="auto" w:fill="auto"/>
                  <w:rPrChange w:id="6595" w:author="Adriana  Casas" w:date="2015-07-08T15:43:00Z">
                    <w:rPr>
                      <w:rFonts w:ascii="Arial" w:hAnsi="Arial" w:cs="Arial"/>
                      <w:b/>
                      <w:sz w:val="18"/>
                      <w:szCs w:val="18"/>
                      <w:shd w:val="solid" w:color="auto" w:fill="auto"/>
                    </w:rPr>
                  </w:rPrChange>
                </w:rPr>
                <w:delText>: Recurso aprovechado</w:delText>
              </w:r>
            </w:del>
          </w:p>
        </w:tc>
      </w:tr>
      <w:tr w:rsidR="006C738E" w:rsidRPr="00DD6B12" w:rsidDel="00F55EFB" w14:paraId="5022615F" w14:textId="22C3FAEA" w:rsidTr="006C738E">
        <w:trPr>
          <w:trHeight w:val="183"/>
          <w:del w:id="6596" w:author="Adriana  Casas" w:date="2015-07-10T21:32:00Z"/>
        </w:trPr>
        <w:tc>
          <w:tcPr>
            <w:tcW w:w="2268" w:type="dxa"/>
            <w:shd w:val="clear" w:color="auto" w:fill="auto"/>
          </w:tcPr>
          <w:p w14:paraId="69B09D9A" w14:textId="5DBAC0B0" w:rsidR="006C738E" w:rsidRPr="00DD6B12" w:rsidDel="00F55EFB" w:rsidRDefault="006C738E" w:rsidP="006E29D3">
            <w:pPr>
              <w:pStyle w:val="Prrafodelista"/>
              <w:spacing w:after="0" w:line="240" w:lineRule="auto"/>
              <w:ind w:left="0"/>
              <w:rPr>
                <w:del w:id="6597" w:author="Adriana  Casas" w:date="2015-07-10T21:32:00Z"/>
                <w:rFonts w:ascii="Times" w:hAnsi="Times" w:cs="Arial"/>
                <w:b/>
                <w:sz w:val="18"/>
                <w:szCs w:val="18"/>
                <w:rPrChange w:id="6598" w:author="Adriana  Casas" w:date="2015-07-08T15:43:00Z">
                  <w:rPr>
                    <w:del w:id="6599" w:author="Adriana  Casas" w:date="2015-07-10T21:32:00Z"/>
                    <w:rFonts w:ascii="Arial" w:hAnsi="Arial" w:cs="Arial"/>
                    <w:b/>
                    <w:sz w:val="18"/>
                    <w:szCs w:val="18"/>
                  </w:rPr>
                </w:rPrChange>
              </w:rPr>
            </w:pPr>
            <w:del w:id="6600" w:author="Adriana  Casas" w:date="2015-07-10T21:32:00Z">
              <w:r w:rsidRPr="00DD6B12" w:rsidDel="00F55EFB">
                <w:rPr>
                  <w:rFonts w:ascii="Times" w:hAnsi="Times" w:cs="Arial"/>
                  <w:b/>
                  <w:sz w:val="18"/>
                  <w:szCs w:val="18"/>
                  <w:rPrChange w:id="6601" w:author="Adriana  Casas" w:date="2015-07-08T15:43:00Z">
                    <w:rPr>
                      <w:rFonts w:ascii="Arial" w:hAnsi="Arial" w:cs="Arial"/>
                      <w:b/>
                      <w:sz w:val="18"/>
                      <w:szCs w:val="18"/>
                    </w:rPr>
                  </w:rPrChange>
                </w:rPr>
                <w:delText>Código</w:delText>
              </w:r>
            </w:del>
          </w:p>
        </w:tc>
        <w:tc>
          <w:tcPr>
            <w:tcW w:w="6711" w:type="dxa"/>
            <w:shd w:val="clear" w:color="auto" w:fill="auto"/>
          </w:tcPr>
          <w:p w14:paraId="379AFE81" w14:textId="6BA7E333" w:rsidR="006C738E" w:rsidRPr="00DD6B12" w:rsidDel="00F55EFB" w:rsidRDefault="00F41E25" w:rsidP="006E29D3">
            <w:pPr>
              <w:pStyle w:val="Prrafodelista"/>
              <w:spacing w:after="0" w:line="240" w:lineRule="auto"/>
              <w:ind w:left="0"/>
              <w:rPr>
                <w:del w:id="6602" w:author="Adriana  Casas" w:date="2015-07-10T21:32:00Z"/>
                <w:rFonts w:ascii="Times" w:hAnsi="Times" w:cs="Arial"/>
                <w:b/>
                <w:sz w:val="18"/>
                <w:szCs w:val="18"/>
                <w:rPrChange w:id="6603" w:author="Adriana  Casas" w:date="2015-07-08T15:43:00Z">
                  <w:rPr>
                    <w:del w:id="6604" w:author="Adriana  Casas" w:date="2015-07-10T21:32:00Z"/>
                    <w:rFonts w:ascii="Arial" w:hAnsi="Arial" w:cs="Arial"/>
                    <w:b/>
                    <w:sz w:val="18"/>
                    <w:szCs w:val="18"/>
                  </w:rPr>
                </w:rPrChange>
              </w:rPr>
            </w:pPr>
            <w:del w:id="6605" w:author="Adriana  Casas" w:date="2015-07-10T21:32:00Z">
              <w:r w:rsidRPr="00DD6B12" w:rsidDel="00F55EFB">
                <w:rPr>
                  <w:rFonts w:ascii="Times" w:hAnsi="Times" w:cs="Arial"/>
                  <w:b/>
                  <w:sz w:val="18"/>
                  <w:szCs w:val="18"/>
                  <w:rPrChange w:id="6606" w:author="Adriana  Casas" w:date="2015-07-08T15:43:00Z">
                    <w:rPr>
                      <w:rFonts w:ascii="Arial" w:hAnsi="Arial" w:cs="Arial"/>
                      <w:b/>
                      <w:sz w:val="18"/>
                      <w:szCs w:val="18"/>
                    </w:rPr>
                  </w:rPrChange>
                </w:rPr>
                <w:delText>CS_10</w:delText>
              </w:r>
              <w:r w:rsidR="006016BF" w:rsidRPr="00DD6B12" w:rsidDel="00F55EFB">
                <w:rPr>
                  <w:rFonts w:ascii="Times" w:hAnsi="Times" w:cs="Arial"/>
                  <w:b/>
                  <w:sz w:val="18"/>
                  <w:szCs w:val="18"/>
                  <w:rPrChange w:id="6607" w:author="Adriana  Casas" w:date="2015-07-08T15:43:00Z">
                    <w:rPr>
                      <w:rFonts w:ascii="Arial" w:hAnsi="Arial" w:cs="Arial"/>
                      <w:b/>
                      <w:sz w:val="18"/>
                      <w:szCs w:val="18"/>
                    </w:rPr>
                  </w:rPrChange>
                </w:rPr>
                <w:delText>_0</w:delText>
              </w:r>
              <w:r w:rsidRPr="00DD6B12" w:rsidDel="00F55EFB">
                <w:rPr>
                  <w:rFonts w:ascii="Times" w:hAnsi="Times" w:cs="Arial"/>
                  <w:b/>
                  <w:sz w:val="18"/>
                  <w:szCs w:val="18"/>
                  <w:rPrChange w:id="6608" w:author="Adriana  Casas" w:date="2015-07-08T15:43:00Z">
                    <w:rPr>
                      <w:rFonts w:ascii="Arial" w:hAnsi="Arial" w:cs="Arial"/>
                      <w:b/>
                      <w:sz w:val="18"/>
                      <w:szCs w:val="18"/>
                    </w:rPr>
                  </w:rPrChange>
                </w:rPr>
                <w:delText>5</w:delText>
              </w:r>
              <w:r w:rsidR="006016BF" w:rsidRPr="00DD6B12" w:rsidDel="00F55EFB">
                <w:rPr>
                  <w:rFonts w:ascii="Times" w:hAnsi="Times" w:cs="Arial"/>
                  <w:b/>
                  <w:sz w:val="18"/>
                  <w:szCs w:val="18"/>
                  <w:rPrChange w:id="6609" w:author="Adriana  Casas" w:date="2015-07-08T15:43:00Z">
                    <w:rPr>
                      <w:rFonts w:ascii="Arial" w:hAnsi="Arial" w:cs="Arial"/>
                      <w:b/>
                      <w:sz w:val="18"/>
                      <w:szCs w:val="18"/>
                    </w:rPr>
                  </w:rPrChange>
                </w:rPr>
                <w:delText>_CO_REC23</w:delText>
              </w:r>
              <w:r w:rsidR="006C738E" w:rsidRPr="00DD6B12" w:rsidDel="00F55EFB">
                <w:rPr>
                  <w:rFonts w:ascii="Times" w:hAnsi="Times" w:cs="Arial"/>
                  <w:b/>
                  <w:sz w:val="18"/>
                  <w:szCs w:val="18"/>
                  <w:rPrChange w:id="6610" w:author="Adriana  Casas" w:date="2015-07-08T15:43:00Z">
                    <w:rPr>
                      <w:rFonts w:ascii="Arial" w:hAnsi="Arial" w:cs="Arial"/>
                      <w:b/>
                      <w:sz w:val="18"/>
                      <w:szCs w:val="18"/>
                    </w:rPr>
                  </w:rPrChange>
                </w:rPr>
                <w:delText>0</w:delText>
              </w:r>
            </w:del>
          </w:p>
        </w:tc>
      </w:tr>
      <w:tr w:rsidR="006C738E" w:rsidRPr="00DD6B12" w:rsidDel="00F55EFB" w14:paraId="1F794ECE" w14:textId="0D0B537A" w:rsidTr="006C738E">
        <w:trPr>
          <w:trHeight w:val="168"/>
          <w:del w:id="6611" w:author="Adriana  Casas" w:date="2015-07-10T21:32:00Z"/>
        </w:trPr>
        <w:tc>
          <w:tcPr>
            <w:tcW w:w="2268" w:type="dxa"/>
            <w:shd w:val="clear" w:color="auto" w:fill="auto"/>
          </w:tcPr>
          <w:p w14:paraId="51FE506E" w14:textId="537D9F53" w:rsidR="006C738E" w:rsidRPr="00DD6B12" w:rsidDel="00F55EFB" w:rsidRDefault="006C738E" w:rsidP="006E29D3">
            <w:pPr>
              <w:spacing w:line="240" w:lineRule="auto"/>
              <w:rPr>
                <w:del w:id="6612" w:author="Adriana  Casas" w:date="2015-07-10T21:32:00Z"/>
                <w:rFonts w:ascii="Times" w:hAnsi="Times"/>
                <w:b/>
                <w:sz w:val="18"/>
                <w:szCs w:val="18"/>
                <w:rPrChange w:id="6613" w:author="Adriana  Casas" w:date="2015-07-08T15:43:00Z">
                  <w:rPr>
                    <w:del w:id="6614" w:author="Adriana  Casas" w:date="2015-07-10T21:32:00Z"/>
                    <w:b/>
                    <w:sz w:val="18"/>
                    <w:szCs w:val="18"/>
                  </w:rPr>
                </w:rPrChange>
              </w:rPr>
            </w:pPr>
            <w:del w:id="6615" w:author="Adriana  Casas" w:date="2015-07-10T21:32:00Z">
              <w:r w:rsidRPr="00DD6B12" w:rsidDel="00F55EFB">
                <w:rPr>
                  <w:rFonts w:ascii="Times" w:hAnsi="Times"/>
                  <w:b/>
                  <w:sz w:val="18"/>
                  <w:szCs w:val="18"/>
                  <w:rPrChange w:id="6616" w:author="Adriana  Casas" w:date="2015-07-08T15:43:00Z">
                    <w:rPr>
                      <w:b/>
                      <w:sz w:val="18"/>
                      <w:szCs w:val="18"/>
                    </w:rPr>
                  </w:rPrChange>
                </w:rPr>
                <w:delText>Ubicación en Aula Planeta</w:delText>
              </w:r>
            </w:del>
          </w:p>
        </w:tc>
        <w:tc>
          <w:tcPr>
            <w:tcW w:w="6711" w:type="dxa"/>
            <w:shd w:val="clear" w:color="auto" w:fill="auto"/>
          </w:tcPr>
          <w:p w14:paraId="24605A6A" w14:textId="729303F2" w:rsidR="006C738E" w:rsidRPr="00DD6B12" w:rsidDel="00F55EFB" w:rsidRDefault="006C738E" w:rsidP="00F55EFB">
            <w:pPr>
              <w:spacing w:line="240" w:lineRule="auto"/>
              <w:jc w:val="left"/>
              <w:rPr>
                <w:del w:id="6617" w:author="Adriana  Casas" w:date="2015-07-10T21:32:00Z"/>
                <w:rFonts w:ascii="Times" w:hAnsi="Times"/>
                <w:b/>
                <w:sz w:val="18"/>
                <w:szCs w:val="18"/>
                <w:rPrChange w:id="6618" w:author="Adriana  Casas" w:date="2015-07-08T15:43:00Z">
                  <w:rPr>
                    <w:del w:id="6619" w:author="Adriana  Casas" w:date="2015-07-10T21:32:00Z"/>
                    <w:b/>
                    <w:sz w:val="18"/>
                    <w:szCs w:val="18"/>
                  </w:rPr>
                </w:rPrChange>
              </w:rPr>
              <w:pPrChange w:id="6620" w:author="Adriana  Casas" w:date="2015-07-10T21:32:00Z">
                <w:pPr>
                  <w:numPr>
                    <w:numId w:val="25"/>
                  </w:numPr>
                  <w:tabs>
                    <w:tab w:val="num" w:pos="720"/>
                  </w:tabs>
                  <w:spacing w:line="240" w:lineRule="auto"/>
                  <w:ind w:left="720" w:hanging="360"/>
                  <w:jc w:val="left"/>
                </w:pPr>
              </w:pPrChange>
            </w:pPr>
            <w:del w:id="6621" w:author="Adriana  Casas" w:date="2015-07-10T21:32:00Z">
              <w:r w:rsidRPr="00DD6B12" w:rsidDel="00F55EFB">
                <w:rPr>
                  <w:rFonts w:ascii="Times" w:hAnsi="Times"/>
                  <w:b/>
                  <w:sz w:val="18"/>
                  <w:szCs w:val="18"/>
                  <w:rPrChange w:id="6622" w:author="Adriana  Casas" w:date="2015-07-08T15:43:00Z">
                    <w:rPr>
                      <w:b/>
                      <w:sz w:val="18"/>
                      <w:szCs w:val="18"/>
                    </w:rPr>
                  </w:rPrChange>
                </w:rPr>
                <w:delText>3ESO</w:delText>
              </w:r>
              <w:r w:rsidRPr="00DD6B12" w:rsidDel="00F55EFB">
                <w:rPr>
                  <w:rFonts w:ascii="Times" w:hAnsi="Times"/>
                  <w:color w:val="000000"/>
                  <w:rPrChange w:id="6623" w:author="Adriana  Casas" w:date="2015-07-08T15:43:00Z">
                    <w:rPr>
                      <w:color w:val="000000"/>
                    </w:rPr>
                  </w:rPrChange>
                </w:rPr>
                <w:delText>/Ciencias sociales/El sector secundario/Las materias primas.</w:delText>
              </w:r>
            </w:del>
          </w:p>
        </w:tc>
      </w:tr>
      <w:tr w:rsidR="006C738E" w:rsidRPr="00DD6B12" w:rsidDel="00F55EFB" w14:paraId="372271CA" w14:textId="28AF0167" w:rsidTr="006C738E">
        <w:trPr>
          <w:trHeight w:val="380"/>
          <w:del w:id="6624" w:author="Adriana  Casas" w:date="2015-07-10T21:32:00Z"/>
        </w:trPr>
        <w:tc>
          <w:tcPr>
            <w:tcW w:w="2268" w:type="dxa"/>
            <w:shd w:val="clear" w:color="auto" w:fill="auto"/>
          </w:tcPr>
          <w:p w14:paraId="0BD0F474" w14:textId="068E2CD7" w:rsidR="006C738E" w:rsidRPr="00DD6B12" w:rsidDel="00F55EFB" w:rsidRDefault="006C738E" w:rsidP="006E29D3">
            <w:pPr>
              <w:pStyle w:val="Prrafodelista"/>
              <w:spacing w:after="0" w:line="240" w:lineRule="auto"/>
              <w:ind w:left="0"/>
              <w:rPr>
                <w:del w:id="6625" w:author="Adriana  Casas" w:date="2015-07-10T21:32:00Z"/>
                <w:rFonts w:ascii="Times" w:hAnsi="Times" w:cs="Arial"/>
                <w:b/>
                <w:sz w:val="18"/>
                <w:szCs w:val="18"/>
                <w:rPrChange w:id="6626" w:author="Adriana  Casas" w:date="2015-07-08T15:43:00Z">
                  <w:rPr>
                    <w:del w:id="6627" w:author="Adriana  Casas" w:date="2015-07-10T21:32:00Z"/>
                    <w:rFonts w:ascii="Arial" w:hAnsi="Arial" w:cs="Arial"/>
                    <w:b/>
                    <w:sz w:val="18"/>
                    <w:szCs w:val="18"/>
                  </w:rPr>
                </w:rPrChange>
              </w:rPr>
            </w:pPr>
            <w:del w:id="6628" w:author="Adriana  Casas" w:date="2015-07-10T21:32:00Z">
              <w:r w:rsidRPr="00DD6B12" w:rsidDel="00F55EFB">
                <w:rPr>
                  <w:rFonts w:ascii="Times" w:hAnsi="Times" w:cs="Arial"/>
                  <w:b/>
                  <w:sz w:val="18"/>
                  <w:szCs w:val="18"/>
                  <w:rPrChange w:id="6629" w:author="Adriana  Casas" w:date="2015-07-08T15:43:00Z">
                    <w:rPr>
                      <w:rFonts w:ascii="Arial" w:hAnsi="Arial" w:cs="Arial"/>
                      <w:b/>
                      <w:sz w:val="18"/>
                      <w:szCs w:val="18"/>
                    </w:rPr>
                  </w:rPrChange>
                </w:rPr>
                <w:delText>Título</w:delText>
              </w:r>
            </w:del>
          </w:p>
          <w:p w14:paraId="6A3EC1C8" w14:textId="175AEC74" w:rsidR="006C738E" w:rsidRPr="00DD6B12" w:rsidDel="00F55EFB" w:rsidRDefault="006C738E" w:rsidP="006E29D3">
            <w:pPr>
              <w:pStyle w:val="Prrafodelista"/>
              <w:spacing w:after="0" w:line="240" w:lineRule="auto"/>
              <w:ind w:left="0"/>
              <w:rPr>
                <w:del w:id="6630" w:author="Adriana  Casas" w:date="2015-07-10T21:32:00Z"/>
                <w:rFonts w:ascii="Times" w:hAnsi="Times" w:cs="Arial"/>
                <w:b/>
                <w:sz w:val="18"/>
                <w:szCs w:val="18"/>
                <w:rPrChange w:id="6631" w:author="Adriana  Casas" w:date="2015-07-08T15:43:00Z">
                  <w:rPr>
                    <w:del w:id="6632" w:author="Adriana  Casas" w:date="2015-07-10T21:32:00Z"/>
                    <w:rFonts w:ascii="Arial" w:hAnsi="Arial" w:cs="Arial"/>
                    <w:b/>
                    <w:sz w:val="18"/>
                    <w:szCs w:val="18"/>
                  </w:rPr>
                </w:rPrChange>
              </w:rPr>
            </w:pPr>
          </w:p>
          <w:p w14:paraId="049D05FA" w14:textId="162DE866" w:rsidR="006C738E" w:rsidRPr="00DD6B12" w:rsidDel="00F55EFB" w:rsidRDefault="006C738E" w:rsidP="006E29D3">
            <w:pPr>
              <w:pStyle w:val="Prrafodelista"/>
              <w:spacing w:after="0" w:line="240" w:lineRule="auto"/>
              <w:ind w:left="0"/>
              <w:rPr>
                <w:del w:id="6633" w:author="Adriana  Casas" w:date="2015-07-10T21:32:00Z"/>
                <w:rFonts w:ascii="Times" w:hAnsi="Times" w:cs="Arial"/>
                <w:b/>
                <w:sz w:val="18"/>
                <w:szCs w:val="18"/>
                <w:rPrChange w:id="6634" w:author="Adriana  Casas" w:date="2015-07-08T15:43:00Z">
                  <w:rPr>
                    <w:del w:id="6635" w:author="Adriana  Casas" w:date="2015-07-10T21:32:00Z"/>
                    <w:rFonts w:ascii="Arial" w:hAnsi="Arial" w:cs="Arial"/>
                    <w:b/>
                    <w:sz w:val="18"/>
                    <w:szCs w:val="18"/>
                  </w:rPr>
                </w:rPrChange>
              </w:rPr>
            </w:pPr>
          </w:p>
        </w:tc>
        <w:tc>
          <w:tcPr>
            <w:tcW w:w="6711" w:type="dxa"/>
            <w:shd w:val="clear" w:color="auto" w:fill="auto"/>
          </w:tcPr>
          <w:p w14:paraId="16FB0603" w14:textId="020F86B2" w:rsidR="006C738E" w:rsidRPr="00DD6B12" w:rsidDel="00F55EFB" w:rsidRDefault="006C738E" w:rsidP="006E29D3">
            <w:pPr>
              <w:spacing w:before="100" w:beforeAutospacing="1" w:after="510" w:line="240" w:lineRule="auto"/>
              <w:rPr>
                <w:del w:id="6636" w:author="Adriana  Casas" w:date="2015-07-10T21:32:00Z"/>
                <w:rFonts w:ascii="Times" w:eastAsia="Times New Roman" w:hAnsi="Times"/>
                <w:sz w:val="20"/>
                <w:szCs w:val="20"/>
                <w:rPrChange w:id="6637" w:author="Adriana  Casas" w:date="2015-07-08T15:43:00Z">
                  <w:rPr>
                    <w:del w:id="6638" w:author="Adriana  Casas" w:date="2015-07-10T21:32:00Z"/>
                    <w:rFonts w:eastAsia="Times New Roman"/>
                    <w:sz w:val="20"/>
                    <w:szCs w:val="20"/>
                  </w:rPr>
                </w:rPrChange>
              </w:rPr>
            </w:pPr>
            <w:del w:id="6639" w:author="Adriana  Casas" w:date="2015-07-10T21:32:00Z">
              <w:r w:rsidRPr="00DD6B12" w:rsidDel="00F55EFB">
                <w:rPr>
                  <w:rFonts w:ascii="Times" w:hAnsi="Times"/>
                  <w:sz w:val="26"/>
                  <w:szCs w:val="26"/>
                  <w:rPrChange w:id="6640" w:author="Adriana  Casas" w:date="2015-07-08T15:43:00Z">
                    <w:rPr>
                      <w:rFonts w:ascii="Georgia" w:hAnsi="Georgia"/>
                      <w:sz w:val="26"/>
                      <w:szCs w:val="26"/>
                    </w:rPr>
                  </w:rPrChange>
                </w:rPr>
                <w:delText>Las materias primas y las fuentes de energía</w:delText>
              </w:r>
            </w:del>
          </w:p>
        </w:tc>
      </w:tr>
      <w:tr w:rsidR="006C738E" w:rsidRPr="00DD6B12" w:rsidDel="00F55EFB" w14:paraId="1522BEA7" w14:textId="7C77E505" w:rsidTr="006C738E">
        <w:trPr>
          <w:trHeight w:val="641"/>
          <w:del w:id="6641" w:author="Adriana  Casas" w:date="2015-07-10T21:32:00Z"/>
        </w:trPr>
        <w:tc>
          <w:tcPr>
            <w:tcW w:w="2268" w:type="dxa"/>
            <w:shd w:val="clear" w:color="auto" w:fill="auto"/>
          </w:tcPr>
          <w:p w14:paraId="3F741DE9" w14:textId="0AD100BC" w:rsidR="006C738E" w:rsidRPr="00DD6B12" w:rsidDel="00F55EFB" w:rsidRDefault="006C738E" w:rsidP="006E29D3">
            <w:pPr>
              <w:spacing w:line="240" w:lineRule="auto"/>
              <w:rPr>
                <w:del w:id="6642" w:author="Adriana  Casas" w:date="2015-07-10T21:32:00Z"/>
                <w:rFonts w:ascii="Times" w:hAnsi="Times"/>
                <w:rPrChange w:id="6643" w:author="Adriana  Casas" w:date="2015-07-08T15:43:00Z">
                  <w:rPr>
                    <w:del w:id="6644" w:author="Adriana  Casas" w:date="2015-07-10T21:32:00Z"/>
                  </w:rPr>
                </w:rPrChange>
              </w:rPr>
            </w:pPr>
            <w:del w:id="6645" w:author="Adriana  Casas" w:date="2015-07-10T21:32:00Z">
              <w:r w:rsidRPr="00DD6B12" w:rsidDel="00F55EFB">
                <w:rPr>
                  <w:rFonts w:ascii="Times" w:hAnsi="Times"/>
                  <w:b/>
                  <w:sz w:val="18"/>
                  <w:szCs w:val="18"/>
                  <w:rPrChange w:id="6646" w:author="Adriana  Casas" w:date="2015-07-08T15:43:00Z">
                    <w:rPr>
                      <w:b/>
                      <w:sz w:val="18"/>
                      <w:szCs w:val="18"/>
                    </w:rPr>
                  </w:rPrChange>
                </w:rPr>
                <w:delText>Descripción</w:delText>
              </w:r>
            </w:del>
          </w:p>
        </w:tc>
        <w:tc>
          <w:tcPr>
            <w:tcW w:w="6711" w:type="dxa"/>
            <w:shd w:val="clear" w:color="auto" w:fill="auto"/>
          </w:tcPr>
          <w:p w14:paraId="64AC5114" w14:textId="54114DCB" w:rsidR="006C738E" w:rsidRPr="00DD6B12" w:rsidDel="00F55EFB" w:rsidRDefault="006C738E" w:rsidP="006E29D3">
            <w:pPr>
              <w:spacing w:before="100" w:beforeAutospacing="1" w:after="510" w:line="240" w:lineRule="auto"/>
              <w:rPr>
                <w:del w:id="6647" w:author="Adriana  Casas" w:date="2015-07-10T21:32:00Z"/>
                <w:rFonts w:ascii="Times" w:hAnsi="Times"/>
                <w:sz w:val="23"/>
                <w:szCs w:val="23"/>
                <w:rPrChange w:id="6648" w:author="Adriana  Casas" w:date="2015-07-08T15:43:00Z">
                  <w:rPr>
                    <w:del w:id="6649" w:author="Adriana  Casas" w:date="2015-07-10T21:32:00Z"/>
                    <w:rFonts w:ascii="Georgia" w:hAnsi="Georgia"/>
                    <w:sz w:val="23"/>
                    <w:szCs w:val="23"/>
                  </w:rPr>
                </w:rPrChange>
              </w:rPr>
            </w:pPr>
            <w:del w:id="6650" w:author="Adriana  Casas" w:date="2015-07-10T21:32:00Z">
              <w:r w:rsidRPr="00DD6B12" w:rsidDel="00F55EFB">
                <w:rPr>
                  <w:rFonts w:ascii="Times" w:hAnsi="Times"/>
                  <w:sz w:val="23"/>
                  <w:szCs w:val="23"/>
                  <w:rPrChange w:id="6651" w:author="Adriana  Casas" w:date="2015-07-08T15:43:00Z">
                    <w:rPr>
                      <w:rFonts w:ascii="Georgia" w:hAnsi="Georgia"/>
                      <w:sz w:val="23"/>
                      <w:szCs w:val="23"/>
                    </w:rPr>
                  </w:rPrChange>
                </w:rPr>
                <w:delText>Interactivo para conocer qué se entiende por materia prima y fuente de energía, y qué relación tienen estas con las actividades económicas del sector secundario.</w:delText>
              </w:r>
            </w:del>
          </w:p>
          <w:p w14:paraId="41AF5983" w14:textId="36E23C7D" w:rsidR="006C738E" w:rsidRPr="00DD6B12" w:rsidDel="00F55EFB" w:rsidRDefault="006C738E" w:rsidP="00DD6B12">
            <w:pPr>
              <w:shd w:val="clear" w:color="auto" w:fill="FFFFFF"/>
              <w:spacing w:after="150" w:line="240" w:lineRule="auto"/>
              <w:jc w:val="left"/>
              <w:rPr>
                <w:del w:id="6652" w:author="Adriana  Casas" w:date="2015-07-10T21:32:00Z"/>
                <w:rFonts w:ascii="Times" w:eastAsia="Times New Roman" w:hAnsi="Times"/>
                <w:sz w:val="29"/>
                <w:szCs w:val="29"/>
                <w:rPrChange w:id="6653" w:author="Adriana  Casas" w:date="2015-07-08T15:43:00Z">
                  <w:rPr>
                    <w:del w:id="6654" w:author="Adriana  Casas" w:date="2015-07-10T21:32:00Z"/>
                    <w:rFonts w:ascii="Georgia" w:eastAsia="Times New Roman" w:hAnsi="Georgia"/>
                    <w:sz w:val="29"/>
                    <w:szCs w:val="29"/>
                  </w:rPr>
                </w:rPrChange>
              </w:rPr>
              <w:pPrChange w:id="6655" w:author="Adriana  Casas" w:date="2015-07-08T15:43:00Z">
                <w:pPr>
                  <w:shd w:val="clear" w:color="auto" w:fill="FFFFFF"/>
                  <w:spacing w:after="150" w:line="270" w:lineRule="atLeast"/>
                  <w:jc w:val="left"/>
                </w:pPr>
              </w:pPrChange>
            </w:pPr>
            <w:del w:id="6656" w:author="Adriana  Casas" w:date="2015-07-10T21:32:00Z">
              <w:r w:rsidRPr="00DD6B12" w:rsidDel="00F55EFB">
                <w:rPr>
                  <w:rFonts w:ascii="Times" w:eastAsia="Times New Roman" w:hAnsi="Times"/>
                  <w:sz w:val="29"/>
                  <w:szCs w:val="29"/>
                  <w:rPrChange w:id="6657" w:author="Adriana  Casas" w:date="2015-07-08T15:43:00Z">
                    <w:rPr>
                      <w:rFonts w:ascii="Georgia" w:eastAsia="Times New Roman" w:hAnsi="Georgia"/>
                      <w:sz w:val="29"/>
                      <w:szCs w:val="29"/>
                    </w:rPr>
                  </w:rPrChange>
                </w:rPr>
                <w:delText>Los recursos naturales y la industria</w:delText>
              </w:r>
            </w:del>
          </w:p>
          <w:p w14:paraId="7F09C9FB" w14:textId="6A6032D3" w:rsidR="006C738E" w:rsidRPr="00DD6B12" w:rsidDel="00F55EFB" w:rsidRDefault="006C738E" w:rsidP="00DD6B12">
            <w:pPr>
              <w:shd w:val="clear" w:color="auto" w:fill="FFFFFF"/>
              <w:spacing w:before="150" w:after="150" w:line="240" w:lineRule="auto"/>
              <w:jc w:val="left"/>
              <w:rPr>
                <w:del w:id="6658" w:author="Adriana  Casas" w:date="2015-07-10T21:32:00Z"/>
                <w:rFonts w:ascii="Times" w:eastAsia="Times New Roman" w:hAnsi="Times"/>
                <w:color w:val="333333"/>
                <w:sz w:val="21"/>
                <w:szCs w:val="21"/>
                <w:rPrChange w:id="6659" w:author="Adriana  Casas" w:date="2015-07-08T15:43:00Z">
                  <w:rPr>
                    <w:del w:id="6660" w:author="Adriana  Casas" w:date="2015-07-10T21:32:00Z"/>
                    <w:rFonts w:eastAsia="Times New Roman"/>
                    <w:color w:val="333333"/>
                    <w:sz w:val="21"/>
                    <w:szCs w:val="21"/>
                  </w:rPr>
                </w:rPrChange>
              </w:rPr>
              <w:pPrChange w:id="6661" w:author="Adriana  Casas" w:date="2015-07-08T15:43:00Z">
                <w:pPr>
                  <w:shd w:val="clear" w:color="auto" w:fill="FFFFFF"/>
                  <w:spacing w:before="150" w:after="150" w:line="270" w:lineRule="atLeast"/>
                  <w:jc w:val="left"/>
                </w:pPr>
              </w:pPrChange>
            </w:pPr>
            <w:del w:id="6662" w:author="Adriana  Casas" w:date="2015-07-10T21:32:00Z">
              <w:r w:rsidRPr="00DD6B12" w:rsidDel="00F55EFB">
                <w:rPr>
                  <w:rFonts w:ascii="Times" w:eastAsia="Times New Roman" w:hAnsi="Times"/>
                  <w:color w:val="333333"/>
                  <w:sz w:val="21"/>
                  <w:szCs w:val="21"/>
                  <w:rPrChange w:id="6663" w:author="Adriana  Casas" w:date="2015-07-08T15:43:00Z">
                    <w:rPr>
                      <w:rFonts w:eastAsia="Times New Roman"/>
                      <w:color w:val="333333"/>
                      <w:sz w:val="21"/>
                      <w:szCs w:val="21"/>
                    </w:rPr>
                  </w:rPrChange>
                </w:rPr>
                <w:delText xml:space="preserve">Las </w:delText>
              </w:r>
              <w:r w:rsidRPr="00DD6B12" w:rsidDel="00F55EFB">
                <w:rPr>
                  <w:rFonts w:ascii="Times" w:eastAsia="Times New Roman" w:hAnsi="Times"/>
                  <w:b/>
                  <w:bCs/>
                  <w:color w:val="333333"/>
                  <w:sz w:val="21"/>
                  <w:szCs w:val="21"/>
                  <w:rPrChange w:id="6664" w:author="Adriana  Casas" w:date="2015-07-08T15:43:00Z">
                    <w:rPr>
                      <w:rFonts w:eastAsia="Times New Roman"/>
                      <w:b/>
                      <w:bCs/>
                      <w:color w:val="333333"/>
                      <w:sz w:val="21"/>
                      <w:szCs w:val="21"/>
                    </w:rPr>
                  </w:rPrChange>
                </w:rPr>
                <w:delText xml:space="preserve">materias primas </w:delText>
              </w:r>
              <w:r w:rsidRPr="00DD6B12" w:rsidDel="00F55EFB">
                <w:rPr>
                  <w:rFonts w:ascii="Times" w:eastAsia="Times New Roman" w:hAnsi="Times"/>
                  <w:color w:val="333333"/>
                  <w:sz w:val="21"/>
                  <w:szCs w:val="21"/>
                  <w:rPrChange w:id="6665" w:author="Adriana  Casas" w:date="2015-07-08T15:43:00Z">
                    <w:rPr>
                      <w:rFonts w:eastAsia="Times New Roman"/>
                      <w:color w:val="333333"/>
                      <w:sz w:val="21"/>
                      <w:szCs w:val="21"/>
                    </w:rPr>
                  </w:rPrChange>
                </w:rPr>
                <w:delText>son recursos naturales que constituyen la base de la industria, donde se transforman y convierten en productos semielaborados o elaborados para su consumo. Según su origen, se clasifican en:</w:delText>
              </w:r>
            </w:del>
          </w:p>
          <w:p w14:paraId="3596A8C1" w14:textId="355F19C1" w:rsidR="006C738E" w:rsidRPr="00DD6B12" w:rsidDel="00F55EFB" w:rsidRDefault="006C738E" w:rsidP="00DD6B12">
            <w:pPr>
              <w:shd w:val="clear" w:color="auto" w:fill="FFFFFF"/>
              <w:spacing w:before="150" w:after="150" w:line="240" w:lineRule="auto"/>
              <w:jc w:val="left"/>
              <w:rPr>
                <w:del w:id="6666" w:author="Adriana  Casas" w:date="2015-07-10T21:32:00Z"/>
                <w:rFonts w:ascii="Times" w:eastAsia="Times New Roman" w:hAnsi="Times"/>
                <w:color w:val="333333"/>
                <w:sz w:val="21"/>
                <w:szCs w:val="21"/>
                <w:rPrChange w:id="6667" w:author="Adriana  Casas" w:date="2015-07-08T15:43:00Z">
                  <w:rPr>
                    <w:del w:id="6668" w:author="Adriana  Casas" w:date="2015-07-10T21:32:00Z"/>
                    <w:rFonts w:eastAsia="Times New Roman"/>
                    <w:color w:val="333333"/>
                    <w:sz w:val="21"/>
                    <w:szCs w:val="21"/>
                  </w:rPr>
                </w:rPrChange>
              </w:rPr>
              <w:pPrChange w:id="6669" w:author="Adriana  Casas" w:date="2015-07-08T15:43:00Z">
                <w:pPr>
                  <w:shd w:val="clear" w:color="auto" w:fill="FFFFFF"/>
                  <w:spacing w:before="150" w:after="150" w:line="270" w:lineRule="atLeast"/>
                  <w:jc w:val="left"/>
                </w:pPr>
              </w:pPrChange>
            </w:pPr>
            <w:del w:id="6670" w:author="Adriana  Casas" w:date="2015-07-10T21:32:00Z">
              <w:r w:rsidRPr="00DD6B12" w:rsidDel="00F55EFB">
                <w:rPr>
                  <w:rFonts w:ascii="Times" w:eastAsia="Times New Roman" w:hAnsi="Times"/>
                  <w:color w:val="333333"/>
                  <w:sz w:val="21"/>
                  <w:szCs w:val="21"/>
                  <w:rPrChange w:id="6671"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672" w:author="Adriana  Casas" w:date="2015-07-08T15:43:00Z">
                    <w:rPr>
                      <w:rFonts w:eastAsia="Times New Roman"/>
                      <w:b/>
                      <w:bCs/>
                      <w:color w:val="333333"/>
                      <w:sz w:val="21"/>
                      <w:szCs w:val="21"/>
                    </w:rPr>
                  </w:rPrChange>
                </w:rPr>
                <w:delText>Materias primas de origen vegetal</w:delText>
              </w:r>
              <w:r w:rsidRPr="00DD6B12" w:rsidDel="00F55EFB">
                <w:rPr>
                  <w:rFonts w:ascii="Times" w:eastAsia="Times New Roman" w:hAnsi="Times"/>
                  <w:color w:val="333333"/>
                  <w:sz w:val="21"/>
                  <w:szCs w:val="21"/>
                  <w:rPrChange w:id="6673" w:author="Adriana  Casas" w:date="2015-07-08T15:43:00Z">
                    <w:rPr>
                      <w:rFonts w:eastAsia="Times New Roman"/>
                      <w:color w:val="333333"/>
                      <w:sz w:val="21"/>
                      <w:szCs w:val="21"/>
                    </w:rPr>
                  </w:rPrChange>
                </w:rPr>
                <w:delText>: proceden de la agricultura, la silvicultura, etc.</w:delText>
              </w:r>
            </w:del>
          </w:p>
          <w:p w14:paraId="6FD4D6A4" w14:textId="335ACC95" w:rsidR="006C738E" w:rsidRPr="00DD6B12" w:rsidDel="00F55EFB" w:rsidRDefault="006C738E" w:rsidP="00DD6B12">
            <w:pPr>
              <w:shd w:val="clear" w:color="auto" w:fill="FFFFFF"/>
              <w:spacing w:before="150" w:after="150" w:line="240" w:lineRule="auto"/>
              <w:jc w:val="left"/>
              <w:rPr>
                <w:del w:id="6674" w:author="Adriana  Casas" w:date="2015-07-10T21:32:00Z"/>
                <w:rFonts w:ascii="Times" w:eastAsia="Times New Roman" w:hAnsi="Times"/>
                <w:color w:val="333333"/>
                <w:sz w:val="21"/>
                <w:szCs w:val="21"/>
                <w:rPrChange w:id="6675" w:author="Adriana  Casas" w:date="2015-07-08T15:43:00Z">
                  <w:rPr>
                    <w:del w:id="6676" w:author="Adriana  Casas" w:date="2015-07-10T21:32:00Z"/>
                    <w:rFonts w:eastAsia="Times New Roman"/>
                    <w:color w:val="333333"/>
                    <w:sz w:val="21"/>
                    <w:szCs w:val="21"/>
                  </w:rPr>
                </w:rPrChange>
              </w:rPr>
              <w:pPrChange w:id="6677" w:author="Adriana  Casas" w:date="2015-07-08T15:43:00Z">
                <w:pPr>
                  <w:shd w:val="clear" w:color="auto" w:fill="FFFFFF"/>
                  <w:spacing w:before="150" w:after="150" w:line="270" w:lineRule="atLeast"/>
                  <w:jc w:val="left"/>
                </w:pPr>
              </w:pPrChange>
            </w:pPr>
            <w:del w:id="6678" w:author="Adriana  Casas" w:date="2015-07-10T21:32:00Z">
              <w:r w:rsidRPr="00DD6B12" w:rsidDel="00F55EFB">
                <w:rPr>
                  <w:rFonts w:ascii="Times" w:eastAsia="Times New Roman" w:hAnsi="Times"/>
                  <w:color w:val="333333"/>
                  <w:sz w:val="21"/>
                  <w:szCs w:val="21"/>
                  <w:rPrChange w:id="6679"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680" w:author="Adriana  Casas" w:date="2015-07-08T15:43:00Z">
                    <w:rPr>
                      <w:rFonts w:eastAsia="Times New Roman"/>
                      <w:b/>
                      <w:bCs/>
                      <w:color w:val="333333"/>
                      <w:sz w:val="21"/>
                      <w:szCs w:val="21"/>
                    </w:rPr>
                  </w:rPrChange>
                </w:rPr>
                <w:delText>Materias primas de origen animal</w:delText>
              </w:r>
              <w:r w:rsidRPr="00DD6B12" w:rsidDel="00F55EFB">
                <w:rPr>
                  <w:rFonts w:ascii="Times" w:eastAsia="Times New Roman" w:hAnsi="Times"/>
                  <w:color w:val="333333"/>
                  <w:sz w:val="21"/>
                  <w:szCs w:val="21"/>
                  <w:rPrChange w:id="6681" w:author="Adriana  Casas" w:date="2015-07-08T15:43:00Z">
                    <w:rPr>
                      <w:rFonts w:eastAsia="Times New Roman"/>
                      <w:color w:val="333333"/>
                      <w:sz w:val="21"/>
                      <w:szCs w:val="21"/>
                    </w:rPr>
                  </w:rPrChange>
                </w:rPr>
                <w:delText>: proceden de la ganadería, la pesca, la acuicultura o la caza.</w:delText>
              </w:r>
            </w:del>
          </w:p>
          <w:p w14:paraId="533B4C4F" w14:textId="40A5EBE4" w:rsidR="006C738E" w:rsidRPr="00DD6B12" w:rsidDel="00F55EFB" w:rsidRDefault="006C738E" w:rsidP="00DD6B12">
            <w:pPr>
              <w:shd w:val="clear" w:color="auto" w:fill="FFFFFF"/>
              <w:spacing w:before="150" w:after="150" w:line="240" w:lineRule="auto"/>
              <w:jc w:val="left"/>
              <w:rPr>
                <w:del w:id="6682" w:author="Adriana  Casas" w:date="2015-07-10T21:32:00Z"/>
                <w:rFonts w:ascii="Times" w:eastAsia="Times New Roman" w:hAnsi="Times"/>
                <w:color w:val="333333"/>
                <w:sz w:val="21"/>
                <w:szCs w:val="21"/>
                <w:rPrChange w:id="6683" w:author="Adriana  Casas" w:date="2015-07-08T15:43:00Z">
                  <w:rPr>
                    <w:del w:id="6684" w:author="Adriana  Casas" w:date="2015-07-10T21:32:00Z"/>
                    <w:rFonts w:eastAsia="Times New Roman"/>
                    <w:color w:val="333333"/>
                    <w:sz w:val="21"/>
                    <w:szCs w:val="21"/>
                  </w:rPr>
                </w:rPrChange>
              </w:rPr>
              <w:pPrChange w:id="6685" w:author="Adriana  Casas" w:date="2015-07-08T15:43:00Z">
                <w:pPr>
                  <w:shd w:val="clear" w:color="auto" w:fill="FFFFFF"/>
                  <w:spacing w:before="150" w:after="150" w:line="270" w:lineRule="atLeast"/>
                  <w:jc w:val="left"/>
                </w:pPr>
              </w:pPrChange>
            </w:pPr>
            <w:del w:id="6686" w:author="Adriana  Casas" w:date="2015-07-10T21:32:00Z">
              <w:r w:rsidRPr="00DD6B12" w:rsidDel="00F55EFB">
                <w:rPr>
                  <w:rFonts w:ascii="Times" w:eastAsia="Times New Roman" w:hAnsi="Times"/>
                  <w:color w:val="333333"/>
                  <w:sz w:val="21"/>
                  <w:szCs w:val="21"/>
                  <w:rPrChange w:id="6687"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688" w:author="Adriana  Casas" w:date="2015-07-08T15:43:00Z">
                    <w:rPr>
                      <w:rFonts w:eastAsia="Times New Roman"/>
                      <w:b/>
                      <w:bCs/>
                      <w:color w:val="333333"/>
                      <w:sz w:val="21"/>
                      <w:szCs w:val="21"/>
                    </w:rPr>
                  </w:rPrChange>
                </w:rPr>
                <w:delText>Materias primas de origen mineral</w:delText>
              </w:r>
              <w:r w:rsidRPr="00DD6B12" w:rsidDel="00F55EFB">
                <w:rPr>
                  <w:rFonts w:ascii="Times" w:eastAsia="Times New Roman" w:hAnsi="Times"/>
                  <w:color w:val="333333"/>
                  <w:sz w:val="21"/>
                  <w:szCs w:val="21"/>
                  <w:rPrChange w:id="6689" w:author="Adriana  Casas" w:date="2015-07-08T15:43:00Z">
                    <w:rPr>
                      <w:rFonts w:eastAsia="Times New Roman"/>
                      <w:color w:val="333333"/>
                      <w:sz w:val="21"/>
                      <w:szCs w:val="21"/>
                    </w:rPr>
                  </w:rPrChange>
                </w:rPr>
                <w:delText>: proceden de la explotación minera del subsuelo (minas subterráneas y a cielo abierto). Se distinguen tres tipos de minerales:</w:delText>
              </w:r>
            </w:del>
          </w:p>
          <w:p w14:paraId="24EB60EC" w14:textId="50AE10A6" w:rsidR="006C738E" w:rsidRPr="00DD6B12" w:rsidDel="00F55EFB" w:rsidRDefault="006C738E" w:rsidP="00DD6B12">
            <w:pPr>
              <w:shd w:val="clear" w:color="auto" w:fill="FFFFFF"/>
              <w:spacing w:before="150" w:after="150" w:line="240" w:lineRule="auto"/>
              <w:jc w:val="left"/>
              <w:rPr>
                <w:del w:id="6690" w:author="Adriana  Casas" w:date="2015-07-10T21:32:00Z"/>
                <w:rFonts w:ascii="Times" w:eastAsia="Times New Roman" w:hAnsi="Times"/>
                <w:color w:val="333333"/>
                <w:sz w:val="21"/>
                <w:szCs w:val="21"/>
                <w:rPrChange w:id="6691" w:author="Adriana  Casas" w:date="2015-07-08T15:43:00Z">
                  <w:rPr>
                    <w:del w:id="6692" w:author="Adriana  Casas" w:date="2015-07-10T21:32:00Z"/>
                    <w:rFonts w:eastAsia="Times New Roman"/>
                    <w:color w:val="333333"/>
                    <w:sz w:val="21"/>
                    <w:szCs w:val="21"/>
                  </w:rPr>
                </w:rPrChange>
              </w:rPr>
              <w:pPrChange w:id="6693" w:author="Adriana  Casas" w:date="2015-07-08T15:43:00Z">
                <w:pPr>
                  <w:shd w:val="clear" w:color="auto" w:fill="FFFFFF"/>
                  <w:spacing w:before="150" w:after="150" w:line="270" w:lineRule="atLeast"/>
                  <w:jc w:val="left"/>
                </w:pPr>
              </w:pPrChange>
            </w:pPr>
            <w:del w:id="6694" w:author="Adriana  Casas" w:date="2015-07-10T21:32:00Z">
              <w:r w:rsidRPr="00DD6B12" w:rsidDel="00F55EFB">
                <w:rPr>
                  <w:rFonts w:ascii="Times" w:eastAsia="Times New Roman" w:hAnsi="Times"/>
                  <w:color w:val="333333"/>
                  <w:sz w:val="21"/>
                  <w:szCs w:val="21"/>
                  <w:rPrChange w:id="6695"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696" w:author="Adriana  Casas" w:date="2015-07-08T15:43:00Z">
                    <w:rPr>
                      <w:rFonts w:eastAsia="Times New Roman"/>
                      <w:b/>
                      <w:bCs/>
                      <w:color w:val="333333"/>
                      <w:sz w:val="21"/>
                      <w:szCs w:val="21"/>
                    </w:rPr>
                  </w:rPrChange>
                </w:rPr>
                <w:delText>Metálicos</w:delText>
              </w:r>
              <w:r w:rsidRPr="00DD6B12" w:rsidDel="00F55EFB">
                <w:rPr>
                  <w:rFonts w:ascii="Times" w:eastAsia="Times New Roman" w:hAnsi="Times"/>
                  <w:color w:val="333333"/>
                  <w:sz w:val="21"/>
                  <w:szCs w:val="21"/>
                  <w:rPrChange w:id="6697" w:author="Adriana  Casas" w:date="2015-07-08T15:43:00Z">
                    <w:rPr>
                      <w:rFonts w:eastAsia="Times New Roman"/>
                      <w:color w:val="333333"/>
                      <w:sz w:val="21"/>
                      <w:szCs w:val="21"/>
                    </w:rPr>
                  </w:rPrChange>
                </w:rPr>
                <w:delText>: hierro, cobre, plomo, etc.</w:delText>
              </w:r>
            </w:del>
          </w:p>
          <w:p w14:paraId="74F1F8A0" w14:textId="65206681" w:rsidR="006C738E" w:rsidRPr="00DD6B12" w:rsidDel="00F55EFB" w:rsidRDefault="006C738E" w:rsidP="00DD6B12">
            <w:pPr>
              <w:shd w:val="clear" w:color="auto" w:fill="FFFFFF"/>
              <w:spacing w:before="150" w:after="150" w:line="240" w:lineRule="auto"/>
              <w:jc w:val="left"/>
              <w:rPr>
                <w:del w:id="6698" w:author="Adriana  Casas" w:date="2015-07-10T21:32:00Z"/>
                <w:rFonts w:ascii="Times" w:eastAsia="Times New Roman" w:hAnsi="Times"/>
                <w:color w:val="333333"/>
                <w:sz w:val="21"/>
                <w:szCs w:val="21"/>
                <w:rPrChange w:id="6699" w:author="Adriana  Casas" w:date="2015-07-08T15:43:00Z">
                  <w:rPr>
                    <w:del w:id="6700" w:author="Adriana  Casas" w:date="2015-07-10T21:32:00Z"/>
                    <w:rFonts w:eastAsia="Times New Roman"/>
                    <w:color w:val="333333"/>
                    <w:sz w:val="21"/>
                    <w:szCs w:val="21"/>
                  </w:rPr>
                </w:rPrChange>
              </w:rPr>
              <w:pPrChange w:id="6701" w:author="Adriana  Casas" w:date="2015-07-08T15:43:00Z">
                <w:pPr>
                  <w:shd w:val="clear" w:color="auto" w:fill="FFFFFF"/>
                  <w:spacing w:before="150" w:after="150" w:line="270" w:lineRule="atLeast"/>
                  <w:jc w:val="left"/>
                </w:pPr>
              </w:pPrChange>
            </w:pPr>
            <w:del w:id="6702" w:author="Adriana  Casas" w:date="2015-07-10T21:32:00Z">
              <w:r w:rsidRPr="00DD6B12" w:rsidDel="00F55EFB">
                <w:rPr>
                  <w:rFonts w:ascii="Times" w:eastAsia="Times New Roman" w:hAnsi="Times"/>
                  <w:color w:val="333333"/>
                  <w:sz w:val="21"/>
                  <w:szCs w:val="21"/>
                  <w:rPrChange w:id="6703"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704" w:author="Adriana  Casas" w:date="2015-07-08T15:43:00Z">
                    <w:rPr>
                      <w:rFonts w:eastAsia="Times New Roman"/>
                      <w:b/>
                      <w:bCs/>
                      <w:color w:val="333333"/>
                      <w:sz w:val="21"/>
                      <w:szCs w:val="21"/>
                    </w:rPr>
                  </w:rPrChange>
                </w:rPr>
                <w:delText>No metálicos</w:delText>
              </w:r>
              <w:r w:rsidRPr="00DD6B12" w:rsidDel="00F55EFB">
                <w:rPr>
                  <w:rFonts w:ascii="Times" w:eastAsia="Times New Roman" w:hAnsi="Times"/>
                  <w:color w:val="333333"/>
                  <w:sz w:val="21"/>
                  <w:szCs w:val="21"/>
                  <w:rPrChange w:id="6705" w:author="Adriana  Casas" w:date="2015-07-08T15:43:00Z">
                    <w:rPr>
                      <w:rFonts w:eastAsia="Times New Roman"/>
                      <w:color w:val="333333"/>
                      <w:sz w:val="21"/>
                      <w:szCs w:val="21"/>
                    </w:rPr>
                  </w:rPrChange>
                </w:rPr>
                <w:delText>: mármol, pizarra, granito, etc.</w:delText>
              </w:r>
            </w:del>
          </w:p>
          <w:p w14:paraId="01DC097D" w14:textId="0605C852" w:rsidR="006C738E" w:rsidRPr="00DD6B12" w:rsidDel="00F55EFB" w:rsidRDefault="006C738E" w:rsidP="00DD6B12">
            <w:pPr>
              <w:shd w:val="clear" w:color="auto" w:fill="FFFFFF"/>
              <w:spacing w:before="150" w:after="150" w:line="240" w:lineRule="auto"/>
              <w:jc w:val="left"/>
              <w:rPr>
                <w:del w:id="6706" w:author="Adriana  Casas" w:date="2015-07-10T21:32:00Z"/>
                <w:rFonts w:ascii="Times" w:eastAsia="Times New Roman" w:hAnsi="Times"/>
                <w:color w:val="333333"/>
                <w:sz w:val="21"/>
                <w:szCs w:val="21"/>
                <w:rPrChange w:id="6707" w:author="Adriana  Casas" w:date="2015-07-08T15:43:00Z">
                  <w:rPr>
                    <w:del w:id="6708" w:author="Adriana  Casas" w:date="2015-07-10T21:32:00Z"/>
                    <w:rFonts w:eastAsia="Times New Roman"/>
                    <w:color w:val="333333"/>
                    <w:sz w:val="21"/>
                    <w:szCs w:val="21"/>
                  </w:rPr>
                </w:rPrChange>
              </w:rPr>
              <w:pPrChange w:id="6709" w:author="Adriana  Casas" w:date="2015-07-08T15:43:00Z">
                <w:pPr>
                  <w:shd w:val="clear" w:color="auto" w:fill="FFFFFF"/>
                  <w:spacing w:before="150" w:after="150" w:line="270" w:lineRule="atLeast"/>
                  <w:jc w:val="left"/>
                </w:pPr>
              </w:pPrChange>
            </w:pPr>
            <w:del w:id="6710" w:author="Adriana  Casas" w:date="2015-07-10T21:32:00Z">
              <w:r w:rsidRPr="00DD6B12" w:rsidDel="00F55EFB">
                <w:rPr>
                  <w:rFonts w:ascii="Times" w:eastAsia="Times New Roman" w:hAnsi="Times"/>
                  <w:color w:val="333333"/>
                  <w:sz w:val="21"/>
                  <w:szCs w:val="21"/>
                  <w:rPrChange w:id="6711"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712" w:author="Adriana  Casas" w:date="2015-07-08T15:43:00Z">
                    <w:rPr>
                      <w:rFonts w:eastAsia="Times New Roman"/>
                      <w:b/>
                      <w:bCs/>
                      <w:color w:val="333333"/>
                      <w:sz w:val="21"/>
                      <w:szCs w:val="21"/>
                    </w:rPr>
                  </w:rPrChange>
                </w:rPr>
                <w:delText>Energéticos</w:delText>
              </w:r>
              <w:r w:rsidRPr="00DD6B12" w:rsidDel="00F55EFB">
                <w:rPr>
                  <w:rFonts w:ascii="Times" w:eastAsia="Times New Roman" w:hAnsi="Times"/>
                  <w:color w:val="333333"/>
                  <w:sz w:val="21"/>
                  <w:szCs w:val="21"/>
                  <w:rPrChange w:id="6713" w:author="Adriana  Casas" w:date="2015-07-08T15:43:00Z">
                    <w:rPr>
                      <w:rFonts w:eastAsia="Times New Roman"/>
                      <w:color w:val="333333"/>
                      <w:sz w:val="21"/>
                      <w:szCs w:val="21"/>
                    </w:rPr>
                  </w:rPrChange>
                </w:rPr>
                <w:delText xml:space="preserve">: se distinguen las </w:delText>
              </w:r>
              <w:r w:rsidRPr="00DD6B12" w:rsidDel="00F55EFB">
                <w:rPr>
                  <w:rFonts w:ascii="Times" w:eastAsia="Times New Roman" w:hAnsi="Times"/>
                  <w:b/>
                  <w:bCs/>
                  <w:color w:val="333333"/>
                  <w:sz w:val="21"/>
                  <w:szCs w:val="21"/>
                  <w:rPrChange w:id="6714" w:author="Adriana  Casas" w:date="2015-07-08T15:43:00Z">
                    <w:rPr>
                      <w:rFonts w:eastAsia="Times New Roman"/>
                      <w:b/>
                      <w:bCs/>
                      <w:color w:val="333333"/>
                      <w:sz w:val="21"/>
                      <w:szCs w:val="21"/>
                    </w:rPr>
                  </w:rPrChange>
                </w:rPr>
                <w:delText xml:space="preserve">rocas energéticas </w:delText>
              </w:r>
              <w:r w:rsidRPr="00DD6B12" w:rsidDel="00F55EFB">
                <w:rPr>
                  <w:rFonts w:ascii="Times" w:eastAsia="Times New Roman" w:hAnsi="Times"/>
                  <w:color w:val="333333"/>
                  <w:sz w:val="21"/>
                  <w:szCs w:val="21"/>
                  <w:rPrChange w:id="6715" w:author="Adriana  Casas" w:date="2015-07-08T15:43:00Z">
                    <w:rPr>
                      <w:rFonts w:eastAsia="Times New Roman"/>
                      <w:color w:val="333333"/>
                      <w:sz w:val="21"/>
                      <w:szCs w:val="21"/>
                    </w:rPr>
                  </w:rPrChange>
                </w:rPr>
                <w:delText xml:space="preserve">(carbón y petróleo) y los </w:delText>
              </w:r>
              <w:r w:rsidRPr="00DD6B12" w:rsidDel="00F55EFB">
                <w:rPr>
                  <w:rFonts w:ascii="Times" w:eastAsia="Times New Roman" w:hAnsi="Times"/>
                  <w:b/>
                  <w:bCs/>
                  <w:color w:val="333333"/>
                  <w:sz w:val="21"/>
                  <w:szCs w:val="21"/>
                  <w:rPrChange w:id="6716" w:author="Adriana  Casas" w:date="2015-07-08T15:43:00Z">
                    <w:rPr>
                      <w:rFonts w:eastAsia="Times New Roman"/>
                      <w:b/>
                      <w:bCs/>
                      <w:color w:val="333333"/>
                      <w:sz w:val="21"/>
                      <w:szCs w:val="21"/>
                    </w:rPr>
                  </w:rPrChange>
                </w:rPr>
                <w:delText xml:space="preserve">minerales energéticos </w:delText>
              </w:r>
              <w:r w:rsidRPr="00DD6B12" w:rsidDel="00F55EFB">
                <w:rPr>
                  <w:rFonts w:ascii="Times" w:eastAsia="Times New Roman" w:hAnsi="Times"/>
                  <w:color w:val="333333"/>
                  <w:sz w:val="21"/>
                  <w:szCs w:val="21"/>
                  <w:rPrChange w:id="6717" w:author="Adriana  Casas" w:date="2015-07-08T15:43:00Z">
                    <w:rPr>
                      <w:rFonts w:eastAsia="Times New Roman"/>
                      <w:color w:val="333333"/>
                      <w:sz w:val="21"/>
                      <w:szCs w:val="21"/>
                    </w:rPr>
                  </w:rPrChange>
                </w:rPr>
                <w:delText>(uranio). Tampoco puede perderse de vista el gas natural.</w:delText>
              </w:r>
            </w:del>
          </w:p>
          <w:p w14:paraId="7164C185" w14:textId="26E2935C" w:rsidR="006C738E" w:rsidRPr="00DD6B12" w:rsidDel="00F55EFB" w:rsidRDefault="006C738E" w:rsidP="00DD6B12">
            <w:pPr>
              <w:shd w:val="clear" w:color="auto" w:fill="FFFFFF"/>
              <w:spacing w:before="150" w:after="150" w:line="240" w:lineRule="auto"/>
              <w:jc w:val="left"/>
              <w:rPr>
                <w:del w:id="6718" w:author="Adriana  Casas" w:date="2015-07-10T21:32:00Z"/>
                <w:rFonts w:ascii="Times" w:eastAsia="Times New Roman" w:hAnsi="Times"/>
                <w:sz w:val="29"/>
                <w:szCs w:val="29"/>
                <w:rPrChange w:id="6719" w:author="Adriana  Casas" w:date="2015-07-08T15:43:00Z">
                  <w:rPr>
                    <w:del w:id="6720" w:author="Adriana  Casas" w:date="2015-07-10T21:32:00Z"/>
                    <w:rFonts w:ascii="Georgia" w:eastAsia="Times New Roman" w:hAnsi="Georgia"/>
                    <w:sz w:val="29"/>
                    <w:szCs w:val="29"/>
                  </w:rPr>
                </w:rPrChange>
              </w:rPr>
              <w:pPrChange w:id="6721" w:author="Adriana  Casas" w:date="2015-07-08T15:43:00Z">
                <w:pPr>
                  <w:shd w:val="clear" w:color="auto" w:fill="FFFFFF"/>
                  <w:spacing w:before="150" w:after="150" w:line="270" w:lineRule="atLeast"/>
                  <w:jc w:val="left"/>
                </w:pPr>
              </w:pPrChange>
            </w:pPr>
            <w:del w:id="6722" w:author="Adriana  Casas" w:date="2015-07-10T21:32:00Z">
              <w:r w:rsidRPr="00DD6B12" w:rsidDel="00F55EFB">
                <w:rPr>
                  <w:rFonts w:ascii="Times" w:eastAsia="Times New Roman" w:hAnsi="Times"/>
                  <w:sz w:val="29"/>
                  <w:szCs w:val="29"/>
                  <w:rPrChange w:id="6723" w:author="Adriana  Casas" w:date="2015-07-08T15:43:00Z">
                    <w:rPr>
                      <w:rFonts w:ascii="Georgia" w:eastAsia="Times New Roman" w:hAnsi="Georgia"/>
                      <w:sz w:val="29"/>
                      <w:szCs w:val="29"/>
                    </w:rPr>
                  </w:rPrChange>
                </w:rPr>
                <w:delText>Las fuentes de energía</w:delText>
              </w:r>
            </w:del>
          </w:p>
          <w:p w14:paraId="4161059A" w14:textId="6DE5475C" w:rsidR="006C738E" w:rsidRPr="00DD6B12" w:rsidDel="00F55EFB" w:rsidRDefault="006C738E" w:rsidP="00DD6B12">
            <w:pPr>
              <w:shd w:val="clear" w:color="auto" w:fill="FFFFFF"/>
              <w:spacing w:before="150" w:after="150" w:line="240" w:lineRule="auto"/>
              <w:jc w:val="left"/>
              <w:rPr>
                <w:del w:id="6724" w:author="Adriana  Casas" w:date="2015-07-10T21:32:00Z"/>
                <w:rFonts w:ascii="Times" w:eastAsia="Times New Roman" w:hAnsi="Times"/>
                <w:color w:val="333333"/>
                <w:sz w:val="21"/>
                <w:szCs w:val="21"/>
                <w:rPrChange w:id="6725" w:author="Adriana  Casas" w:date="2015-07-08T15:43:00Z">
                  <w:rPr>
                    <w:del w:id="6726" w:author="Adriana  Casas" w:date="2015-07-10T21:32:00Z"/>
                    <w:rFonts w:eastAsia="Times New Roman"/>
                    <w:color w:val="333333"/>
                    <w:sz w:val="21"/>
                    <w:szCs w:val="21"/>
                  </w:rPr>
                </w:rPrChange>
              </w:rPr>
              <w:pPrChange w:id="6727" w:author="Adriana  Casas" w:date="2015-07-08T15:43:00Z">
                <w:pPr>
                  <w:shd w:val="clear" w:color="auto" w:fill="FFFFFF"/>
                  <w:spacing w:before="150" w:after="150" w:line="270" w:lineRule="atLeast"/>
                  <w:jc w:val="left"/>
                </w:pPr>
              </w:pPrChange>
            </w:pPr>
            <w:del w:id="6728" w:author="Adriana  Casas" w:date="2015-07-10T21:32:00Z">
              <w:r w:rsidRPr="00DD6B12" w:rsidDel="00F55EFB">
                <w:rPr>
                  <w:rFonts w:ascii="Times" w:eastAsia="Times New Roman" w:hAnsi="Times"/>
                  <w:color w:val="333333"/>
                  <w:sz w:val="21"/>
                  <w:szCs w:val="21"/>
                  <w:rPrChange w:id="6729" w:author="Adriana  Casas" w:date="2015-07-08T15:43:00Z">
                    <w:rPr>
                      <w:rFonts w:eastAsia="Times New Roman"/>
                      <w:color w:val="333333"/>
                      <w:sz w:val="21"/>
                      <w:szCs w:val="21"/>
                    </w:rPr>
                  </w:rPrChange>
                </w:rPr>
                <w:delText xml:space="preserve">Son aquellos recursos cuya explotación permite obtener la energía necesaria para hacer funcionar la industria, mover los distintos medios de transporte, calentar nuestros hogares, etc. Según la relación entre el tiempo que tardan en formarse y la velocidad a la que son explotados, se pueden distinguir dos grandes tipos de fuentes: las </w:delText>
              </w:r>
              <w:r w:rsidRPr="00DD6B12" w:rsidDel="00F55EFB">
                <w:rPr>
                  <w:rFonts w:ascii="Times" w:eastAsia="Times New Roman" w:hAnsi="Times"/>
                  <w:b/>
                  <w:bCs/>
                  <w:color w:val="333333"/>
                  <w:sz w:val="21"/>
                  <w:szCs w:val="21"/>
                  <w:rPrChange w:id="6730" w:author="Adriana  Casas" w:date="2015-07-08T15:43:00Z">
                    <w:rPr>
                      <w:rFonts w:eastAsia="Times New Roman"/>
                      <w:b/>
                      <w:bCs/>
                      <w:color w:val="333333"/>
                      <w:sz w:val="21"/>
                      <w:szCs w:val="21"/>
                    </w:rPr>
                  </w:rPrChange>
                </w:rPr>
                <w:delText xml:space="preserve">energías no renovables </w:delText>
              </w:r>
              <w:r w:rsidRPr="00DD6B12" w:rsidDel="00F55EFB">
                <w:rPr>
                  <w:rFonts w:ascii="Times" w:eastAsia="Times New Roman" w:hAnsi="Times"/>
                  <w:color w:val="333333"/>
                  <w:sz w:val="21"/>
                  <w:szCs w:val="21"/>
                  <w:rPrChange w:id="6731" w:author="Adriana  Casas" w:date="2015-07-08T15:43:00Z">
                    <w:rPr>
                      <w:rFonts w:eastAsia="Times New Roman"/>
                      <w:color w:val="333333"/>
                      <w:sz w:val="21"/>
                      <w:szCs w:val="21"/>
                    </w:rPr>
                  </w:rPrChange>
                </w:rPr>
                <w:delText xml:space="preserve">y las </w:delText>
              </w:r>
              <w:r w:rsidRPr="00DD6B12" w:rsidDel="00F55EFB">
                <w:rPr>
                  <w:rFonts w:ascii="Times" w:eastAsia="Times New Roman" w:hAnsi="Times"/>
                  <w:b/>
                  <w:bCs/>
                  <w:color w:val="333333"/>
                  <w:sz w:val="21"/>
                  <w:szCs w:val="21"/>
                  <w:rPrChange w:id="6732" w:author="Adriana  Casas" w:date="2015-07-08T15:43:00Z">
                    <w:rPr>
                      <w:rFonts w:eastAsia="Times New Roman"/>
                      <w:b/>
                      <w:bCs/>
                      <w:color w:val="333333"/>
                      <w:sz w:val="21"/>
                      <w:szCs w:val="21"/>
                    </w:rPr>
                  </w:rPrChange>
                </w:rPr>
                <w:delText>renovables</w:delText>
              </w:r>
              <w:r w:rsidRPr="00DD6B12" w:rsidDel="00F55EFB">
                <w:rPr>
                  <w:rFonts w:ascii="Times" w:eastAsia="Times New Roman" w:hAnsi="Times"/>
                  <w:color w:val="333333"/>
                  <w:sz w:val="21"/>
                  <w:szCs w:val="21"/>
                  <w:rPrChange w:id="6733" w:author="Adriana  Casas" w:date="2015-07-08T15:43:00Z">
                    <w:rPr>
                      <w:rFonts w:eastAsia="Times New Roman"/>
                      <w:color w:val="333333"/>
                      <w:sz w:val="21"/>
                      <w:szCs w:val="21"/>
                    </w:rPr>
                  </w:rPrChange>
                </w:rPr>
                <w:delText>.</w:delText>
              </w:r>
            </w:del>
          </w:p>
          <w:p w14:paraId="4220C048" w14:textId="0FEF8A83" w:rsidR="006C738E" w:rsidRPr="00DD6B12" w:rsidDel="00F55EFB" w:rsidRDefault="006C738E" w:rsidP="00DD6B12">
            <w:pPr>
              <w:shd w:val="clear" w:color="auto" w:fill="FFFFFF"/>
              <w:spacing w:before="300" w:after="150" w:line="240" w:lineRule="auto"/>
              <w:jc w:val="left"/>
              <w:rPr>
                <w:del w:id="6734" w:author="Adriana  Casas" w:date="2015-07-10T21:32:00Z"/>
                <w:rFonts w:ascii="Times" w:eastAsia="Times New Roman" w:hAnsi="Times"/>
                <w:sz w:val="29"/>
                <w:szCs w:val="29"/>
                <w:rPrChange w:id="6735" w:author="Adriana  Casas" w:date="2015-07-08T15:43:00Z">
                  <w:rPr>
                    <w:del w:id="6736" w:author="Adriana  Casas" w:date="2015-07-10T21:32:00Z"/>
                    <w:rFonts w:ascii="Georgia" w:eastAsia="Times New Roman" w:hAnsi="Georgia"/>
                    <w:sz w:val="29"/>
                    <w:szCs w:val="29"/>
                  </w:rPr>
                </w:rPrChange>
              </w:rPr>
              <w:pPrChange w:id="6737" w:author="Adriana  Casas" w:date="2015-07-08T15:43:00Z">
                <w:pPr>
                  <w:shd w:val="clear" w:color="auto" w:fill="FFFFFF"/>
                  <w:spacing w:before="300" w:after="150" w:line="270" w:lineRule="atLeast"/>
                  <w:jc w:val="left"/>
                </w:pPr>
              </w:pPrChange>
            </w:pPr>
            <w:del w:id="6738" w:author="Adriana  Casas" w:date="2015-07-10T21:32:00Z">
              <w:r w:rsidRPr="00DD6B12" w:rsidDel="00F55EFB">
                <w:rPr>
                  <w:rFonts w:ascii="Times" w:eastAsia="Times New Roman" w:hAnsi="Times"/>
                  <w:sz w:val="29"/>
                  <w:szCs w:val="29"/>
                  <w:rPrChange w:id="6739" w:author="Adriana  Casas" w:date="2015-07-08T15:43:00Z">
                    <w:rPr>
                      <w:rFonts w:ascii="Georgia" w:eastAsia="Times New Roman" w:hAnsi="Georgia"/>
                      <w:sz w:val="29"/>
                      <w:szCs w:val="29"/>
                    </w:rPr>
                  </w:rPrChange>
                </w:rPr>
                <w:delText>Las energías no renovables</w:delText>
              </w:r>
            </w:del>
          </w:p>
          <w:p w14:paraId="7D7D741A" w14:textId="4AD3FE0C" w:rsidR="006C738E" w:rsidRPr="00DD6B12" w:rsidDel="00F55EFB" w:rsidRDefault="006C738E" w:rsidP="00DD6B12">
            <w:pPr>
              <w:shd w:val="clear" w:color="auto" w:fill="FFFFFF"/>
              <w:spacing w:before="150" w:after="150" w:line="240" w:lineRule="auto"/>
              <w:jc w:val="left"/>
              <w:rPr>
                <w:del w:id="6740" w:author="Adriana  Casas" w:date="2015-07-10T21:32:00Z"/>
                <w:rFonts w:ascii="Times" w:eastAsia="Times New Roman" w:hAnsi="Times"/>
                <w:color w:val="333333"/>
                <w:sz w:val="21"/>
                <w:szCs w:val="21"/>
                <w:rPrChange w:id="6741" w:author="Adriana  Casas" w:date="2015-07-08T15:43:00Z">
                  <w:rPr>
                    <w:del w:id="6742" w:author="Adriana  Casas" w:date="2015-07-10T21:32:00Z"/>
                    <w:rFonts w:eastAsia="Times New Roman"/>
                    <w:color w:val="333333"/>
                    <w:sz w:val="21"/>
                    <w:szCs w:val="21"/>
                  </w:rPr>
                </w:rPrChange>
              </w:rPr>
              <w:pPrChange w:id="6743" w:author="Adriana  Casas" w:date="2015-07-08T15:43:00Z">
                <w:pPr>
                  <w:shd w:val="clear" w:color="auto" w:fill="FFFFFF"/>
                  <w:spacing w:before="150" w:after="150" w:line="270" w:lineRule="atLeast"/>
                  <w:jc w:val="left"/>
                </w:pPr>
              </w:pPrChange>
            </w:pPr>
            <w:del w:id="6744" w:author="Adriana  Casas" w:date="2015-07-10T21:32:00Z">
              <w:r w:rsidRPr="00DD6B12" w:rsidDel="00F55EFB">
                <w:rPr>
                  <w:rFonts w:ascii="Times" w:eastAsia="Times New Roman" w:hAnsi="Times"/>
                  <w:color w:val="333333"/>
                  <w:sz w:val="21"/>
                  <w:szCs w:val="21"/>
                  <w:rPrChange w:id="6745" w:author="Adriana  Casas" w:date="2015-07-08T15:43:00Z">
                    <w:rPr>
                      <w:rFonts w:eastAsia="Times New Roman"/>
                      <w:color w:val="333333"/>
                      <w:sz w:val="21"/>
                      <w:szCs w:val="21"/>
                    </w:rPr>
                  </w:rPrChange>
                </w:rPr>
                <w:delText xml:space="preserve">Constituyen las </w:delText>
              </w:r>
              <w:r w:rsidRPr="00DD6B12" w:rsidDel="00F55EFB">
                <w:rPr>
                  <w:rFonts w:ascii="Times" w:eastAsia="Times New Roman" w:hAnsi="Times"/>
                  <w:b/>
                  <w:bCs/>
                  <w:color w:val="333333"/>
                  <w:sz w:val="21"/>
                  <w:szCs w:val="21"/>
                  <w:rPrChange w:id="6746" w:author="Adriana  Casas" w:date="2015-07-08T15:43:00Z">
                    <w:rPr>
                      <w:rFonts w:eastAsia="Times New Roman"/>
                      <w:b/>
                      <w:bCs/>
                      <w:color w:val="333333"/>
                      <w:sz w:val="21"/>
                      <w:szCs w:val="21"/>
                    </w:rPr>
                  </w:rPrChange>
                </w:rPr>
                <w:delText>fuentes de energía tradicionales</w:delText>
              </w:r>
              <w:r w:rsidRPr="00DD6B12" w:rsidDel="00F55EFB">
                <w:rPr>
                  <w:rFonts w:ascii="Times" w:eastAsia="Times New Roman" w:hAnsi="Times"/>
                  <w:color w:val="333333"/>
                  <w:sz w:val="21"/>
                  <w:szCs w:val="21"/>
                  <w:rPrChange w:id="6747" w:author="Adriana  Casas" w:date="2015-07-08T15:43:00Z">
                    <w:rPr>
                      <w:rFonts w:eastAsia="Times New Roman"/>
                      <w:color w:val="333333"/>
                      <w:sz w:val="21"/>
                      <w:szCs w:val="21"/>
                    </w:rPr>
                  </w:rPrChange>
                </w:rPr>
                <w:delText xml:space="preserve">. Son </w:delText>
              </w:r>
              <w:r w:rsidRPr="00DD6B12" w:rsidDel="00F55EFB">
                <w:rPr>
                  <w:rFonts w:ascii="Times" w:eastAsia="Times New Roman" w:hAnsi="Times"/>
                  <w:b/>
                  <w:bCs/>
                  <w:color w:val="333333"/>
                  <w:sz w:val="21"/>
                  <w:szCs w:val="21"/>
                  <w:rPrChange w:id="6748" w:author="Adriana  Casas" w:date="2015-07-08T15:43:00Z">
                    <w:rPr>
                      <w:rFonts w:eastAsia="Times New Roman"/>
                      <w:b/>
                      <w:bCs/>
                      <w:color w:val="333333"/>
                      <w:sz w:val="21"/>
                      <w:szCs w:val="21"/>
                    </w:rPr>
                  </w:rPrChange>
                </w:rPr>
                <w:delText>recursos finitos</w:delText>
              </w:r>
              <w:r w:rsidRPr="00DD6B12" w:rsidDel="00F55EFB">
                <w:rPr>
                  <w:rFonts w:ascii="Times" w:eastAsia="Times New Roman" w:hAnsi="Times"/>
                  <w:color w:val="333333"/>
                  <w:sz w:val="21"/>
                  <w:szCs w:val="21"/>
                  <w:rPrChange w:id="6749" w:author="Adriana  Casas" w:date="2015-07-08T15:43:00Z">
                    <w:rPr>
                      <w:rFonts w:eastAsia="Times New Roman"/>
                      <w:color w:val="333333"/>
                      <w:sz w:val="21"/>
                      <w:szCs w:val="21"/>
                    </w:rPr>
                  </w:rPrChange>
                </w:rPr>
                <w:delText xml:space="preserve">, entre los que sobresalen los </w:delText>
              </w:r>
              <w:r w:rsidRPr="00DD6B12" w:rsidDel="00F55EFB">
                <w:rPr>
                  <w:rFonts w:ascii="Times" w:eastAsia="Times New Roman" w:hAnsi="Times"/>
                  <w:b/>
                  <w:bCs/>
                  <w:color w:val="333333"/>
                  <w:sz w:val="21"/>
                  <w:szCs w:val="21"/>
                  <w:rPrChange w:id="6750" w:author="Adriana  Casas" w:date="2015-07-08T15:43:00Z">
                    <w:rPr>
                      <w:rFonts w:eastAsia="Times New Roman"/>
                      <w:b/>
                      <w:bCs/>
                      <w:color w:val="333333"/>
                      <w:sz w:val="21"/>
                      <w:szCs w:val="21"/>
                    </w:rPr>
                  </w:rPrChange>
                </w:rPr>
                <w:delText xml:space="preserve">combustibles fósiles </w:delText>
              </w:r>
              <w:r w:rsidRPr="00DD6B12" w:rsidDel="00F55EFB">
                <w:rPr>
                  <w:rFonts w:ascii="Times" w:eastAsia="Times New Roman" w:hAnsi="Times"/>
                  <w:color w:val="333333"/>
                  <w:sz w:val="21"/>
                  <w:szCs w:val="21"/>
                  <w:rPrChange w:id="6751" w:author="Adriana  Casas" w:date="2015-07-08T15:43:00Z">
                    <w:rPr>
                      <w:rFonts w:eastAsia="Times New Roman"/>
                      <w:color w:val="333333"/>
                      <w:sz w:val="21"/>
                      <w:szCs w:val="21"/>
                    </w:rPr>
                  </w:rPrChange>
                </w:rPr>
                <w:delText>como el carbón, el petróleo y el gas natural. Junto a estos, también se explota un mineral energético fundamental: el uranio.</w:delText>
              </w:r>
            </w:del>
          </w:p>
          <w:p w14:paraId="50DC0381" w14:textId="286A1888" w:rsidR="006C738E" w:rsidRPr="00DD6B12" w:rsidDel="00F55EFB" w:rsidRDefault="006C738E" w:rsidP="00DD6B12">
            <w:pPr>
              <w:shd w:val="clear" w:color="auto" w:fill="FFFFFF"/>
              <w:spacing w:before="150" w:after="150" w:line="240" w:lineRule="auto"/>
              <w:jc w:val="left"/>
              <w:rPr>
                <w:del w:id="6752" w:author="Adriana  Casas" w:date="2015-07-10T21:32:00Z"/>
                <w:rFonts w:ascii="Times" w:eastAsia="Times New Roman" w:hAnsi="Times"/>
                <w:color w:val="333333"/>
                <w:sz w:val="21"/>
                <w:szCs w:val="21"/>
                <w:rPrChange w:id="6753" w:author="Adriana  Casas" w:date="2015-07-08T15:43:00Z">
                  <w:rPr>
                    <w:del w:id="6754" w:author="Adriana  Casas" w:date="2015-07-10T21:32:00Z"/>
                    <w:rFonts w:eastAsia="Times New Roman"/>
                    <w:color w:val="333333"/>
                    <w:sz w:val="21"/>
                    <w:szCs w:val="21"/>
                  </w:rPr>
                </w:rPrChange>
              </w:rPr>
              <w:pPrChange w:id="6755" w:author="Adriana  Casas" w:date="2015-07-08T15:43:00Z">
                <w:pPr>
                  <w:shd w:val="clear" w:color="auto" w:fill="FFFFFF"/>
                  <w:spacing w:before="150" w:after="150" w:line="270" w:lineRule="atLeast"/>
                  <w:jc w:val="left"/>
                </w:pPr>
              </w:pPrChange>
            </w:pPr>
            <w:del w:id="6756" w:author="Adriana  Casas" w:date="2015-07-10T21:32:00Z">
              <w:r w:rsidRPr="00DD6B12" w:rsidDel="00F55EFB">
                <w:rPr>
                  <w:rFonts w:ascii="Times" w:eastAsia="Times New Roman" w:hAnsi="Times"/>
                  <w:color w:val="333333"/>
                  <w:sz w:val="21"/>
                  <w:szCs w:val="21"/>
                  <w:rPrChange w:id="6757" w:author="Adriana  Casas" w:date="2015-07-08T15:43:00Z">
                    <w:rPr>
                      <w:rFonts w:eastAsia="Times New Roman"/>
                      <w:color w:val="333333"/>
                      <w:sz w:val="21"/>
                      <w:szCs w:val="21"/>
                    </w:rPr>
                  </w:rPrChange>
                </w:rPr>
                <w:delText xml:space="preserve">Los </w:delText>
              </w:r>
              <w:r w:rsidRPr="00DD6B12" w:rsidDel="00F55EFB">
                <w:rPr>
                  <w:rFonts w:ascii="Times" w:eastAsia="Times New Roman" w:hAnsi="Times"/>
                  <w:b/>
                  <w:bCs/>
                  <w:color w:val="333333"/>
                  <w:sz w:val="21"/>
                  <w:szCs w:val="21"/>
                  <w:rPrChange w:id="6758" w:author="Adriana  Casas" w:date="2015-07-08T15:43:00Z">
                    <w:rPr>
                      <w:rFonts w:eastAsia="Times New Roman"/>
                      <w:b/>
                      <w:bCs/>
                      <w:color w:val="333333"/>
                      <w:sz w:val="21"/>
                      <w:szCs w:val="21"/>
                    </w:rPr>
                  </w:rPrChange>
                </w:rPr>
                <w:delText>conflictos bélicos</w:delText>
              </w:r>
              <w:r w:rsidRPr="00DD6B12" w:rsidDel="00F55EFB">
                <w:rPr>
                  <w:rFonts w:ascii="Times" w:eastAsia="Times New Roman" w:hAnsi="Times"/>
                  <w:color w:val="333333"/>
                  <w:sz w:val="21"/>
                  <w:szCs w:val="21"/>
                  <w:rPrChange w:id="6759" w:author="Adriana  Casas" w:date="2015-07-08T15:43:00Z">
                    <w:rPr>
                      <w:rFonts w:eastAsia="Times New Roman"/>
                      <w:color w:val="333333"/>
                      <w:sz w:val="21"/>
                      <w:szCs w:val="21"/>
                    </w:rPr>
                  </w:rPrChange>
                </w:rPr>
                <w:delText xml:space="preserve">, el conocimiento de que las </w:delText>
              </w:r>
              <w:r w:rsidRPr="00DD6B12" w:rsidDel="00F55EFB">
                <w:rPr>
                  <w:rFonts w:ascii="Times" w:eastAsia="Times New Roman" w:hAnsi="Times"/>
                  <w:b/>
                  <w:bCs/>
                  <w:color w:val="333333"/>
                  <w:sz w:val="21"/>
                  <w:szCs w:val="21"/>
                  <w:rPrChange w:id="6760" w:author="Adriana  Casas" w:date="2015-07-08T15:43:00Z">
                    <w:rPr>
                      <w:rFonts w:eastAsia="Times New Roman"/>
                      <w:b/>
                      <w:bCs/>
                      <w:color w:val="333333"/>
                      <w:sz w:val="21"/>
                      <w:szCs w:val="21"/>
                    </w:rPr>
                  </w:rPrChange>
                </w:rPr>
                <w:delText xml:space="preserve">reservas son limitadas </w:delText>
              </w:r>
              <w:r w:rsidRPr="00DD6B12" w:rsidDel="00F55EFB">
                <w:rPr>
                  <w:rFonts w:ascii="Times" w:eastAsia="Times New Roman" w:hAnsi="Times"/>
                  <w:color w:val="333333"/>
                  <w:sz w:val="21"/>
                  <w:szCs w:val="21"/>
                  <w:rPrChange w:id="6761" w:author="Adriana  Casas" w:date="2015-07-08T15:43:00Z">
                    <w:rPr>
                      <w:rFonts w:eastAsia="Times New Roman"/>
                      <w:color w:val="333333"/>
                      <w:sz w:val="21"/>
                      <w:szCs w:val="21"/>
                    </w:rPr>
                  </w:rPrChange>
                </w:rPr>
                <w:delText xml:space="preserve">y una mayor </w:delText>
              </w:r>
              <w:r w:rsidRPr="00DD6B12" w:rsidDel="00F55EFB">
                <w:rPr>
                  <w:rFonts w:ascii="Times" w:eastAsia="Times New Roman" w:hAnsi="Times"/>
                  <w:b/>
                  <w:bCs/>
                  <w:color w:val="333333"/>
                  <w:sz w:val="21"/>
                  <w:szCs w:val="21"/>
                  <w:rPrChange w:id="6762" w:author="Adriana  Casas" w:date="2015-07-08T15:43:00Z">
                    <w:rPr>
                      <w:rFonts w:eastAsia="Times New Roman"/>
                      <w:b/>
                      <w:bCs/>
                      <w:color w:val="333333"/>
                      <w:sz w:val="21"/>
                      <w:szCs w:val="21"/>
                    </w:rPr>
                  </w:rPrChange>
                </w:rPr>
                <w:delText>conciencia ambiental</w:delText>
              </w:r>
              <w:r w:rsidRPr="00DD6B12" w:rsidDel="00F55EFB">
                <w:rPr>
                  <w:rFonts w:ascii="Times" w:eastAsia="Times New Roman" w:hAnsi="Times"/>
                  <w:color w:val="333333"/>
                  <w:sz w:val="21"/>
                  <w:szCs w:val="21"/>
                  <w:rPrChange w:id="6763" w:author="Adriana  Casas" w:date="2015-07-08T15:43:00Z">
                    <w:rPr>
                      <w:rFonts w:eastAsia="Times New Roman"/>
                      <w:color w:val="333333"/>
                      <w:sz w:val="21"/>
                      <w:szCs w:val="21"/>
                    </w:rPr>
                  </w:rPrChange>
                </w:rPr>
                <w:delText xml:space="preserve">, han llevado a desarrollar otro tipo de fuentes de energía más limpias a partir de la explotación de </w:delText>
              </w:r>
              <w:r w:rsidRPr="00DD6B12" w:rsidDel="00F55EFB">
                <w:rPr>
                  <w:rFonts w:ascii="Times" w:eastAsia="Times New Roman" w:hAnsi="Times"/>
                  <w:b/>
                  <w:bCs/>
                  <w:color w:val="333333"/>
                  <w:sz w:val="21"/>
                  <w:szCs w:val="21"/>
                  <w:rPrChange w:id="6764" w:author="Adriana  Casas" w:date="2015-07-08T15:43:00Z">
                    <w:rPr>
                      <w:rFonts w:eastAsia="Times New Roman"/>
                      <w:b/>
                      <w:bCs/>
                      <w:color w:val="333333"/>
                      <w:sz w:val="21"/>
                      <w:szCs w:val="21"/>
                    </w:rPr>
                  </w:rPrChange>
                </w:rPr>
                <w:delText>recursos renovables</w:delText>
              </w:r>
              <w:r w:rsidRPr="00DD6B12" w:rsidDel="00F55EFB">
                <w:rPr>
                  <w:rFonts w:ascii="Times" w:eastAsia="Times New Roman" w:hAnsi="Times"/>
                  <w:color w:val="333333"/>
                  <w:sz w:val="21"/>
                  <w:szCs w:val="21"/>
                  <w:rPrChange w:id="6765" w:author="Adriana  Casas" w:date="2015-07-08T15:43:00Z">
                    <w:rPr>
                      <w:rFonts w:eastAsia="Times New Roman"/>
                      <w:color w:val="333333"/>
                      <w:sz w:val="21"/>
                      <w:szCs w:val="21"/>
                    </w:rPr>
                  </w:rPrChange>
                </w:rPr>
                <w:delText>.</w:delText>
              </w:r>
            </w:del>
          </w:p>
          <w:p w14:paraId="237F41A9" w14:textId="093BDC05" w:rsidR="006C738E" w:rsidRPr="00DD6B12" w:rsidDel="00F55EFB" w:rsidRDefault="006C738E" w:rsidP="00DD6B12">
            <w:pPr>
              <w:shd w:val="clear" w:color="auto" w:fill="FFFFFF"/>
              <w:spacing w:before="300" w:after="150" w:line="240" w:lineRule="auto"/>
              <w:jc w:val="left"/>
              <w:rPr>
                <w:del w:id="6766" w:author="Adriana  Casas" w:date="2015-07-10T21:32:00Z"/>
                <w:rFonts w:ascii="Times" w:eastAsia="Times New Roman" w:hAnsi="Times"/>
                <w:sz w:val="29"/>
                <w:szCs w:val="29"/>
                <w:rPrChange w:id="6767" w:author="Adriana  Casas" w:date="2015-07-08T15:43:00Z">
                  <w:rPr>
                    <w:del w:id="6768" w:author="Adriana  Casas" w:date="2015-07-10T21:32:00Z"/>
                    <w:rFonts w:ascii="Georgia" w:eastAsia="Times New Roman" w:hAnsi="Georgia"/>
                    <w:sz w:val="29"/>
                    <w:szCs w:val="29"/>
                  </w:rPr>
                </w:rPrChange>
              </w:rPr>
              <w:pPrChange w:id="6769" w:author="Adriana  Casas" w:date="2015-07-08T15:43:00Z">
                <w:pPr>
                  <w:shd w:val="clear" w:color="auto" w:fill="FFFFFF"/>
                  <w:spacing w:before="300" w:after="150" w:line="270" w:lineRule="atLeast"/>
                  <w:jc w:val="left"/>
                </w:pPr>
              </w:pPrChange>
            </w:pPr>
            <w:del w:id="6770" w:author="Adriana  Casas" w:date="2015-07-10T21:32:00Z">
              <w:r w:rsidRPr="00DD6B12" w:rsidDel="00F55EFB">
                <w:rPr>
                  <w:rFonts w:ascii="Times" w:eastAsia="Times New Roman" w:hAnsi="Times"/>
                  <w:sz w:val="29"/>
                  <w:szCs w:val="29"/>
                  <w:rPrChange w:id="6771" w:author="Adriana  Casas" w:date="2015-07-08T15:43:00Z">
                    <w:rPr>
                      <w:rFonts w:ascii="Georgia" w:eastAsia="Times New Roman" w:hAnsi="Georgia"/>
                      <w:sz w:val="29"/>
                      <w:szCs w:val="29"/>
                    </w:rPr>
                  </w:rPrChange>
                </w:rPr>
                <w:delText>Las energías renovables</w:delText>
              </w:r>
            </w:del>
          </w:p>
          <w:p w14:paraId="6406A30B" w14:textId="50EB4984" w:rsidR="006C738E" w:rsidRPr="00DD6B12" w:rsidDel="00F55EFB" w:rsidRDefault="006C738E" w:rsidP="00DD6B12">
            <w:pPr>
              <w:shd w:val="clear" w:color="auto" w:fill="FFFFFF"/>
              <w:spacing w:before="150" w:after="150" w:line="240" w:lineRule="auto"/>
              <w:jc w:val="left"/>
              <w:rPr>
                <w:del w:id="6772" w:author="Adriana  Casas" w:date="2015-07-10T21:32:00Z"/>
                <w:rFonts w:ascii="Times" w:eastAsia="Times New Roman" w:hAnsi="Times"/>
                <w:color w:val="333333"/>
                <w:sz w:val="21"/>
                <w:szCs w:val="21"/>
                <w:rPrChange w:id="6773" w:author="Adriana  Casas" w:date="2015-07-08T15:43:00Z">
                  <w:rPr>
                    <w:del w:id="6774" w:author="Adriana  Casas" w:date="2015-07-10T21:32:00Z"/>
                    <w:rFonts w:eastAsia="Times New Roman"/>
                    <w:color w:val="333333"/>
                    <w:sz w:val="21"/>
                    <w:szCs w:val="21"/>
                  </w:rPr>
                </w:rPrChange>
              </w:rPr>
              <w:pPrChange w:id="6775" w:author="Adriana  Casas" w:date="2015-07-08T15:43:00Z">
                <w:pPr>
                  <w:shd w:val="clear" w:color="auto" w:fill="FFFFFF"/>
                  <w:spacing w:before="150" w:after="150" w:line="270" w:lineRule="atLeast"/>
                  <w:jc w:val="left"/>
                </w:pPr>
              </w:pPrChange>
            </w:pPr>
            <w:del w:id="6776" w:author="Adriana  Casas" w:date="2015-07-10T21:32:00Z">
              <w:r w:rsidRPr="00DD6B12" w:rsidDel="00F55EFB">
                <w:rPr>
                  <w:rFonts w:ascii="Times" w:eastAsia="Times New Roman" w:hAnsi="Times"/>
                  <w:color w:val="333333"/>
                  <w:sz w:val="21"/>
                  <w:szCs w:val="21"/>
                  <w:rPrChange w:id="6777" w:author="Adriana  Casas" w:date="2015-07-08T15:43:00Z">
                    <w:rPr>
                      <w:rFonts w:eastAsia="Times New Roman"/>
                      <w:color w:val="333333"/>
                      <w:sz w:val="21"/>
                      <w:szCs w:val="21"/>
                    </w:rPr>
                  </w:rPrChange>
                </w:rPr>
                <w:delText xml:space="preserve">Se presentan como </w:delText>
              </w:r>
              <w:r w:rsidRPr="00DD6B12" w:rsidDel="00F55EFB">
                <w:rPr>
                  <w:rFonts w:ascii="Times" w:eastAsia="Times New Roman" w:hAnsi="Times"/>
                  <w:b/>
                  <w:bCs/>
                  <w:color w:val="333333"/>
                  <w:sz w:val="21"/>
                  <w:szCs w:val="21"/>
                  <w:rPrChange w:id="6778" w:author="Adriana  Casas" w:date="2015-07-08T15:43:00Z">
                    <w:rPr>
                      <w:rFonts w:eastAsia="Times New Roman"/>
                      <w:b/>
                      <w:bCs/>
                      <w:color w:val="333333"/>
                      <w:sz w:val="21"/>
                      <w:szCs w:val="21"/>
                    </w:rPr>
                  </w:rPrChange>
                </w:rPr>
                <w:delText xml:space="preserve">fuentes de energía alternativa </w:delText>
              </w:r>
              <w:r w:rsidRPr="00DD6B12" w:rsidDel="00F55EFB">
                <w:rPr>
                  <w:rFonts w:ascii="Times" w:eastAsia="Times New Roman" w:hAnsi="Times"/>
                  <w:color w:val="333333"/>
                  <w:sz w:val="21"/>
                  <w:szCs w:val="21"/>
                  <w:rPrChange w:id="6779" w:author="Adriana  Casas" w:date="2015-07-08T15:43:00Z">
                    <w:rPr>
                      <w:rFonts w:eastAsia="Times New Roman"/>
                      <w:color w:val="333333"/>
                      <w:sz w:val="21"/>
                      <w:szCs w:val="21"/>
                    </w:rPr>
                  </w:rPrChange>
                </w:rPr>
                <w:delText xml:space="preserve">a las energías tradicionales y se caracterizan porque su explotación puede ser permanente, pues no se agotarán. Además, contribuyen a conservar el medio ambiente, dado que también son </w:delText>
              </w:r>
              <w:r w:rsidRPr="00DD6B12" w:rsidDel="00F55EFB">
                <w:rPr>
                  <w:rFonts w:ascii="Times" w:eastAsia="Times New Roman" w:hAnsi="Times"/>
                  <w:b/>
                  <w:bCs/>
                  <w:color w:val="333333"/>
                  <w:sz w:val="21"/>
                  <w:szCs w:val="21"/>
                  <w:rPrChange w:id="6780" w:author="Adriana  Casas" w:date="2015-07-08T15:43:00Z">
                    <w:rPr>
                      <w:rFonts w:eastAsia="Times New Roman"/>
                      <w:b/>
                      <w:bCs/>
                      <w:color w:val="333333"/>
                      <w:sz w:val="21"/>
                      <w:szCs w:val="21"/>
                    </w:rPr>
                  </w:rPrChange>
                </w:rPr>
                <w:delText>fuentes de energía limpias</w:delText>
              </w:r>
              <w:r w:rsidRPr="00DD6B12" w:rsidDel="00F55EFB">
                <w:rPr>
                  <w:rFonts w:ascii="Times" w:eastAsia="Times New Roman" w:hAnsi="Times"/>
                  <w:color w:val="333333"/>
                  <w:sz w:val="21"/>
                  <w:szCs w:val="21"/>
                  <w:rPrChange w:id="6781" w:author="Adriana  Casas" w:date="2015-07-08T15:43:00Z">
                    <w:rPr>
                      <w:rFonts w:eastAsia="Times New Roman"/>
                      <w:color w:val="333333"/>
                      <w:sz w:val="21"/>
                      <w:szCs w:val="21"/>
                    </w:rPr>
                  </w:rPrChange>
                </w:rPr>
                <w:delText>. Destacan:</w:delText>
              </w:r>
            </w:del>
          </w:p>
          <w:p w14:paraId="6DA9D51B" w14:textId="6D702C69" w:rsidR="006C738E" w:rsidRPr="00DD6B12" w:rsidDel="00F55EFB" w:rsidRDefault="006C738E" w:rsidP="00DD6B12">
            <w:pPr>
              <w:shd w:val="clear" w:color="auto" w:fill="FFFFFF"/>
              <w:spacing w:before="150" w:after="150" w:line="240" w:lineRule="auto"/>
              <w:jc w:val="left"/>
              <w:rPr>
                <w:del w:id="6782" w:author="Adriana  Casas" w:date="2015-07-10T21:32:00Z"/>
                <w:rFonts w:ascii="Times" w:eastAsia="Times New Roman" w:hAnsi="Times"/>
                <w:color w:val="333333"/>
                <w:sz w:val="21"/>
                <w:szCs w:val="21"/>
                <w:rPrChange w:id="6783" w:author="Adriana  Casas" w:date="2015-07-08T15:43:00Z">
                  <w:rPr>
                    <w:del w:id="6784" w:author="Adriana  Casas" w:date="2015-07-10T21:32:00Z"/>
                    <w:rFonts w:eastAsia="Times New Roman"/>
                    <w:color w:val="333333"/>
                    <w:sz w:val="21"/>
                    <w:szCs w:val="21"/>
                  </w:rPr>
                </w:rPrChange>
              </w:rPr>
              <w:pPrChange w:id="6785" w:author="Adriana  Casas" w:date="2015-07-08T15:43:00Z">
                <w:pPr>
                  <w:shd w:val="clear" w:color="auto" w:fill="FFFFFF"/>
                  <w:spacing w:before="150" w:after="150" w:line="270" w:lineRule="atLeast"/>
                  <w:jc w:val="left"/>
                </w:pPr>
              </w:pPrChange>
            </w:pPr>
            <w:del w:id="6786" w:author="Adriana  Casas" w:date="2015-07-10T21:32:00Z">
              <w:r w:rsidRPr="00DD6B12" w:rsidDel="00F55EFB">
                <w:rPr>
                  <w:rFonts w:ascii="Times" w:eastAsia="Times New Roman" w:hAnsi="Times"/>
                  <w:color w:val="333333"/>
                  <w:sz w:val="21"/>
                  <w:szCs w:val="21"/>
                  <w:rPrChange w:id="6787" w:author="Adriana  Casas" w:date="2015-07-08T15:43:00Z">
                    <w:rPr>
                      <w:rFonts w:eastAsia="Times New Roman"/>
                      <w:color w:val="333333"/>
                      <w:sz w:val="21"/>
                      <w:szCs w:val="21"/>
                    </w:rPr>
                  </w:rPrChange>
                </w:rPr>
                <w:delText>- Energía solar.</w:delText>
              </w:r>
            </w:del>
          </w:p>
          <w:p w14:paraId="27614D2B" w14:textId="0364A1B9" w:rsidR="006C738E" w:rsidRPr="00DD6B12" w:rsidDel="00F55EFB" w:rsidRDefault="006C738E" w:rsidP="00DD6B12">
            <w:pPr>
              <w:shd w:val="clear" w:color="auto" w:fill="FFFFFF"/>
              <w:spacing w:before="150" w:after="150" w:line="240" w:lineRule="auto"/>
              <w:jc w:val="left"/>
              <w:rPr>
                <w:del w:id="6788" w:author="Adriana  Casas" w:date="2015-07-10T21:32:00Z"/>
                <w:rFonts w:ascii="Times" w:eastAsia="Times New Roman" w:hAnsi="Times"/>
                <w:color w:val="333333"/>
                <w:sz w:val="21"/>
                <w:szCs w:val="21"/>
                <w:rPrChange w:id="6789" w:author="Adriana  Casas" w:date="2015-07-08T15:43:00Z">
                  <w:rPr>
                    <w:del w:id="6790" w:author="Adriana  Casas" w:date="2015-07-10T21:32:00Z"/>
                    <w:rFonts w:eastAsia="Times New Roman"/>
                    <w:color w:val="333333"/>
                    <w:sz w:val="21"/>
                    <w:szCs w:val="21"/>
                  </w:rPr>
                </w:rPrChange>
              </w:rPr>
              <w:pPrChange w:id="6791" w:author="Adriana  Casas" w:date="2015-07-08T15:43:00Z">
                <w:pPr>
                  <w:shd w:val="clear" w:color="auto" w:fill="FFFFFF"/>
                  <w:spacing w:before="150" w:after="150" w:line="270" w:lineRule="atLeast"/>
                  <w:jc w:val="left"/>
                </w:pPr>
              </w:pPrChange>
            </w:pPr>
            <w:del w:id="6792" w:author="Adriana  Casas" w:date="2015-07-10T21:32:00Z">
              <w:r w:rsidRPr="00DD6B12" w:rsidDel="00F55EFB">
                <w:rPr>
                  <w:rFonts w:ascii="Times" w:eastAsia="Times New Roman" w:hAnsi="Times"/>
                  <w:color w:val="333333"/>
                  <w:sz w:val="21"/>
                  <w:szCs w:val="21"/>
                  <w:rPrChange w:id="6793" w:author="Adriana  Casas" w:date="2015-07-08T15:43:00Z">
                    <w:rPr>
                      <w:rFonts w:eastAsia="Times New Roman"/>
                      <w:color w:val="333333"/>
                      <w:sz w:val="21"/>
                      <w:szCs w:val="21"/>
                    </w:rPr>
                  </w:rPrChange>
                </w:rPr>
                <w:delText>- Energía eólica.</w:delText>
              </w:r>
            </w:del>
          </w:p>
          <w:p w14:paraId="5ADA34E0" w14:textId="469CE723" w:rsidR="006C738E" w:rsidRPr="00DD6B12" w:rsidDel="00F55EFB" w:rsidRDefault="006C738E" w:rsidP="00DD6B12">
            <w:pPr>
              <w:shd w:val="clear" w:color="auto" w:fill="FFFFFF"/>
              <w:spacing w:before="150" w:after="150" w:line="240" w:lineRule="auto"/>
              <w:jc w:val="left"/>
              <w:rPr>
                <w:del w:id="6794" w:author="Adriana  Casas" w:date="2015-07-10T21:32:00Z"/>
                <w:rFonts w:ascii="Times" w:eastAsia="Times New Roman" w:hAnsi="Times"/>
                <w:color w:val="333333"/>
                <w:sz w:val="21"/>
                <w:szCs w:val="21"/>
                <w:rPrChange w:id="6795" w:author="Adriana  Casas" w:date="2015-07-08T15:43:00Z">
                  <w:rPr>
                    <w:del w:id="6796" w:author="Adriana  Casas" w:date="2015-07-10T21:32:00Z"/>
                    <w:rFonts w:eastAsia="Times New Roman"/>
                    <w:color w:val="333333"/>
                    <w:sz w:val="21"/>
                    <w:szCs w:val="21"/>
                  </w:rPr>
                </w:rPrChange>
              </w:rPr>
              <w:pPrChange w:id="6797" w:author="Adriana  Casas" w:date="2015-07-08T15:43:00Z">
                <w:pPr>
                  <w:shd w:val="clear" w:color="auto" w:fill="FFFFFF"/>
                  <w:spacing w:before="150" w:after="150" w:line="270" w:lineRule="atLeast"/>
                  <w:jc w:val="left"/>
                </w:pPr>
              </w:pPrChange>
            </w:pPr>
            <w:del w:id="6798" w:author="Adriana  Casas" w:date="2015-07-10T21:32:00Z">
              <w:r w:rsidRPr="00DD6B12" w:rsidDel="00F55EFB">
                <w:rPr>
                  <w:rFonts w:ascii="Times" w:eastAsia="Times New Roman" w:hAnsi="Times"/>
                  <w:color w:val="333333"/>
                  <w:sz w:val="21"/>
                  <w:szCs w:val="21"/>
                  <w:rPrChange w:id="6799" w:author="Adriana  Casas" w:date="2015-07-08T15:43:00Z">
                    <w:rPr>
                      <w:rFonts w:eastAsia="Times New Roman"/>
                      <w:color w:val="333333"/>
                      <w:sz w:val="21"/>
                      <w:szCs w:val="21"/>
                    </w:rPr>
                  </w:rPrChange>
                </w:rPr>
                <w:delText>- Energía hidroeléctrica.</w:delText>
              </w:r>
            </w:del>
          </w:p>
          <w:p w14:paraId="002B4F71" w14:textId="0C5BF4A6" w:rsidR="006C738E" w:rsidRPr="00DD6B12" w:rsidDel="00F55EFB" w:rsidRDefault="006C738E" w:rsidP="00DD6B12">
            <w:pPr>
              <w:shd w:val="clear" w:color="auto" w:fill="FFFFFF"/>
              <w:spacing w:before="150" w:after="150" w:line="240" w:lineRule="auto"/>
              <w:jc w:val="left"/>
              <w:rPr>
                <w:del w:id="6800" w:author="Adriana  Casas" w:date="2015-07-10T21:32:00Z"/>
                <w:rFonts w:ascii="Times" w:eastAsia="Times New Roman" w:hAnsi="Times"/>
                <w:color w:val="333333"/>
                <w:sz w:val="21"/>
                <w:szCs w:val="21"/>
                <w:rPrChange w:id="6801" w:author="Adriana  Casas" w:date="2015-07-08T15:43:00Z">
                  <w:rPr>
                    <w:del w:id="6802" w:author="Adriana  Casas" w:date="2015-07-10T21:32:00Z"/>
                    <w:rFonts w:eastAsia="Times New Roman"/>
                    <w:color w:val="333333"/>
                    <w:sz w:val="21"/>
                    <w:szCs w:val="21"/>
                  </w:rPr>
                </w:rPrChange>
              </w:rPr>
              <w:pPrChange w:id="6803" w:author="Adriana  Casas" w:date="2015-07-08T15:43:00Z">
                <w:pPr>
                  <w:shd w:val="clear" w:color="auto" w:fill="FFFFFF"/>
                  <w:spacing w:before="150" w:after="150" w:line="270" w:lineRule="atLeast"/>
                  <w:jc w:val="left"/>
                </w:pPr>
              </w:pPrChange>
            </w:pPr>
            <w:del w:id="6804" w:author="Adriana  Casas" w:date="2015-07-10T21:32:00Z">
              <w:r w:rsidRPr="00DD6B12" w:rsidDel="00F55EFB">
                <w:rPr>
                  <w:rFonts w:ascii="Times" w:eastAsia="Times New Roman" w:hAnsi="Times"/>
                  <w:color w:val="333333"/>
                  <w:sz w:val="21"/>
                  <w:szCs w:val="21"/>
                  <w:rPrChange w:id="6805" w:author="Adriana  Casas" w:date="2015-07-08T15:43:00Z">
                    <w:rPr>
                      <w:rFonts w:eastAsia="Times New Roman"/>
                      <w:color w:val="333333"/>
                      <w:sz w:val="21"/>
                      <w:szCs w:val="21"/>
                    </w:rPr>
                  </w:rPrChange>
                </w:rPr>
                <w:delText>- Energía de fusión nuclear.</w:delText>
              </w:r>
            </w:del>
          </w:p>
          <w:p w14:paraId="18936244" w14:textId="3EC529FE" w:rsidR="006C738E" w:rsidRPr="00DD6B12" w:rsidDel="00F55EFB" w:rsidRDefault="006C738E" w:rsidP="00DD6B12">
            <w:pPr>
              <w:shd w:val="clear" w:color="auto" w:fill="FFFFFF"/>
              <w:spacing w:before="150" w:after="150" w:line="240" w:lineRule="auto"/>
              <w:jc w:val="left"/>
              <w:rPr>
                <w:del w:id="6806" w:author="Adriana  Casas" w:date="2015-07-10T21:32:00Z"/>
                <w:rFonts w:ascii="Times" w:eastAsia="Times New Roman" w:hAnsi="Times"/>
                <w:color w:val="333333"/>
                <w:sz w:val="21"/>
                <w:szCs w:val="21"/>
                <w:rPrChange w:id="6807" w:author="Adriana  Casas" w:date="2015-07-08T15:43:00Z">
                  <w:rPr>
                    <w:del w:id="6808" w:author="Adriana  Casas" w:date="2015-07-10T21:32:00Z"/>
                    <w:rFonts w:eastAsia="Times New Roman"/>
                    <w:color w:val="333333"/>
                    <w:sz w:val="21"/>
                    <w:szCs w:val="21"/>
                  </w:rPr>
                </w:rPrChange>
              </w:rPr>
              <w:pPrChange w:id="6809" w:author="Adriana  Casas" w:date="2015-07-08T15:43:00Z">
                <w:pPr>
                  <w:shd w:val="clear" w:color="auto" w:fill="FFFFFF"/>
                  <w:spacing w:before="150" w:after="150" w:line="270" w:lineRule="atLeast"/>
                  <w:jc w:val="left"/>
                </w:pPr>
              </w:pPrChange>
            </w:pPr>
            <w:del w:id="6810" w:author="Adriana  Casas" w:date="2015-07-10T21:32:00Z">
              <w:r w:rsidRPr="00DD6B12" w:rsidDel="00F55EFB">
                <w:rPr>
                  <w:rFonts w:ascii="Times" w:eastAsia="Times New Roman" w:hAnsi="Times"/>
                  <w:color w:val="333333"/>
                  <w:sz w:val="21"/>
                  <w:szCs w:val="21"/>
                  <w:rPrChange w:id="6811" w:author="Adriana  Casas" w:date="2015-07-08T15:43:00Z">
                    <w:rPr>
                      <w:rFonts w:eastAsia="Times New Roman"/>
                      <w:color w:val="333333"/>
                      <w:sz w:val="21"/>
                      <w:szCs w:val="21"/>
                    </w:rPr>
                  </w:rPrChange>
                </w:rPr>
                <w:delText>- Energía geotérmica.</w:delText>
              </w:r>
            </w:del>
          </w:p>
          <w:p w14:paraId="692D97BB" w14:textId="2CE8DD20" w:rsidR="006C738E" w:rsidRPr="00DD6B12" w:rsidDel="00F55EFB" w:rsidRDefault="006C738E" w:rsidP="00DD6B12">
            <w:pPr>
              <w:shd w:val="clear" w:color="auto" w:fill="FFFFFF"/>
              <w:spacing w:before="150" w:after="150" w:line="240" w:lineRule="auto"/>
              <w:jc w:val="left"/>
              <w:rPr>
                <w:del w:id="6812" w:author="Adriana  Casas" w:date="2015-07-10T21:32:00Z"/>
                <w:rFonts w:ascii="Times" w:eastAsia="Times New Roman" w:hAnsi="Times"/>
                <w:color w:val="333333"/>
                <w:sz w:val="21"/>
                <w:szCs w:val="21"/>
                <w:rPrChange w:id="6813" w:author="Adriana  Casas" w:date="2015-07-08T15:43:00Z">
                  <w:rPr>
                    <w:del w:id="6814" w:author="Adriana  Casas" w:date="2015-07-10T21:32:00Z"/>
                    <w:rFonts w:eastAsia="Times New Roman"/>
                    <w:color w:val="333333"/>
                    <w:sz w:val="21"/>
                    <w:szCs w:val="21"/>
                  </w:rPr>
                </w:rPrChange>
              </w:rPr>
              <w:pPrChange w:id="6815" w:author="Adriana  Casas" w:date="2015-07-08T15:43:00Z">
                <w:pPr>
                  <w:shd w:val="clear" w:color="auto" w:fill="FFFFFF"/>
                  <w:spacing w:before="150" w:after="150" w:line="270" w:lineRule="atLeast"/>
                  <w:jc w:val="left"/>
                </w:pPr>
              </w:pPrChange>
            </w:pPr>
            <w:del w:id="6816" w:author="Adriana  Casas" w:date="2015-07-10T21:32:00Z">
              <w:r w:rsidRPr="00DD6B12" w:rsidDel="00F55EFB">
                <w:rPr>
                  <w:rFonts w:ascii="Times" w:eastAsia="Times New Roman" w:hAnsi="Times"/>
                  <w:color w:val="333333"/>
                  <w:sz w:val="21"/>
                  <w:szCs w:val="21"/>
                  <w:rPrChange w:id="6817" w:author="Adriana  Casas" w:date="2015-07-08T15:43:00Z">
                    <w:rPr>
                      <w:rFonts w:eastAsia="Times New Roman"/>
                      <w:color w:val="333333"/>
                      <w:sz w:val="21"/>
                      <w:szCs w:val="21"/>
                    </w:rPr>
                  </w:rPrChange>
                </w:rPr>
                <w:delText>- Energía mareomotriz.</w:delText>
              </w:r>
            </w:del>
          </w:p>
        </w:tc>
      </w:tr>
    </w:tbl>
    <w:p w14:paraId="70F8D0ED" w14:textId="1E99ED33" w:rsidR="006C738E" w:rsidRPr="00DD6B12" w:rsidDel="00F55EFB" w:rsidRDefault="006C738E" w:rsidP="006E29D3">
      <w:pPr>
        <w:spacing w:line="240" w:lineRule="auto"/>
        <w:jc w:val="left"/>
        <w:rPr>
          <w:del w:id="6818" w:author="Adriana  Casas" w:date="2015-07-10T21:32:00Z"/>
          <w:rFonts w:ascii="Times" w:hAnsi="Times"/>
          <w:rPrChange w:id="6819" w:author="Adriana  Casas" w:date="2015-07-08T15:43:00Z">
            <w:rPr>
              <w:del w:id="6820" w:author="Adriana  Casas" w:date="2015-07-10T21:32:00Z"/>
            </w:rPr>
          </w:rPrChange>
        </w:rPr>
      </w:pPr>
    </w:p>
    <w:p w14:paraId="14740026" w14:textId="122D8516" w:rsidR="00E83A15" w:rsidRPr="00DD6B12" w:rsidDel="00F55EFB" w:rsidRDefault="00E83A15" w:rsidP="006E29D3">
      <w:pPr>
        <w:spacing w:line="240" w:lineRule="auto"/>
        <w:jc w:val="left"/>
        <w:rPr>
          <w:del w:id="6821" w:author="Adriana  Casas" w:date="2015-07-10T21:32:00Z"/>
          <w:rFonts w:ascii="Times" w:hAnsi="Times"/>
          <w:rPrChange w:id="6822" w:author="Adriana  Casas" w:date="2015-07-08T15:43:00Z">
            <w:rPr>
              <w:del w:id="6823" w:author="Adriana  Casas" w:date="2015-07-10T21:32:00Z"/>
            </w:rPr>
          </w:rPrChange>
        </w:rPr>
      </w:pPr>
    </w:p>
    <w:p w14:paraId="41366295" w14:textId="7757625F" w:rsidR="00E83A15" w:rsidRPr="00DD6B12" w:rsidDel="00F55EFB" w:rsidRDefault="00E83A15" w:rsidP="006E29D3">
      <w:pPr>
        <w:spacing w:line="240" w:lineRule="auto"/>
        <w:jc w:val="left"/>
        <w:rPr>
          <w:del w:id="6824" w:author="Adriana  Casas" w:date="2015-07-10T21:32:00Z"/>
          <w:rFonts w:ascii="Times" w:hAnsi="Times"/>
          <w:rPrChange w:id="6825" w:author="Adriana  Casas" w:date="2015-07-08T15:43:00Z">
            <w:rPr>
              <w:del w:id="6826" w:author="Adriana  Casas" w:date="2015-07-10T21:32:00Z"/>
            </w:rPr>
          </w:rPrChange>
        </w:rPr>
      </w:pPr>
    </w:p>
    <w:p w14:paraId="5E70D17B" w14:textId="2E797D2C" w:rsidR="00E83A15" w:rsidRPr="00DD6B12" w:rsidDel="00F55EFB" w:rsidRDefault="00E83A15" w:rsidP="006E29D3">
      <w:pPr>
        <w:spacing w:line="240" w:lineRule="auto"/>
        <w:jc w:val="left"/>
        <w:rPr>
          <w:del w:id="6827" w:author="Adriana  Casas" w:date="2015-07-10T21:32:00Z"/>
          <w:rFonts w:ascii="Times" w:hAnsi="Times"/>
          <w:rPrChange w:id="6828" w:author="Adriana  Casas" w:date="2015-07-08T15:43:00Z">
            <w:rPr>
              <w:del w:id="6829" w:author="Adriana  Casas" w:date="2015-07-10T21:32:00Z"/>
            </w:rPr>
          </w:rPrChange>
        </w:rPr>
      </w:pPr>
    </w:p>
    <w:p w14:paraId="29215658" w14:textId="05C3DA87" w:rsidR="00E83A15" w:rsidRPr="00DD6B12" w:rsidDel="00F55EFB" w:rsidRDefault="00E83A15" w:rsidP="006E29D3">
      <w:pPr>
        <w:spacing w:line="240" w:lineRule="auto"/>
        <w:jc w:val="left"/>
        <w:rPr>
          <w:del w:id="6830" w:author="Adriana  Casas" w:date="2015-07-10T21:32:00Z"/>
          <w:rFonts w:ascii="Times" w:hAnsi="Times"/>
          <w:rPrChange w:id="6831" w:author="Adriana  Casas" w:date="2015-07-08T15:43:00Z">
            <w:rPr>
              <w:del w:id="6832" w:author="Adriana  Casas" w:date="2015-07-10T21:32:00Z"/>
            </w:rPr>
          </w:rPrChange>
        </w:rPr>
      </w:pPr>
    </w:p>
    <w:p w14:paraId="7EFA2EB4" w14:textId="13A17C7D" w:rsidR="006C738E" w:rsidRPr="00DD6B12" w:rsidDel="00F55EFB" w:rsidRDefault="006C738E" w:rsidP="00DD6B12">
      <w:pPr>
        <w:spacing w:line="240" w:lineRule="auto"/>
        <w:rPr>
          <w:del w:id="6833" w:author="Adriana  Casas" w:date="2015-07-10T21:32:00Z"/>
          <w:rFonts w:ascii="Times" w:hAnsi="Times"/>
          <w:rPrChange w:id="6834" w:author="Adriana  Casas" w:date="2015-07-08T15:43:00Z">
            <w:rPr>
              <w:del w:id="6835" w:author="Adriana  Casas" w:date="2015-07-10T21:32:00Z"/>
            </w:rPr>
          </w:rPrChange>
        </w:rPr>
        <w:pPrChange w:id="6836" w:author="Adriana  Casas" w:date="2015-07-08T15:43:00Z">
          <w:pPr/>
        </w:pPrChange>
      </w:pPr>
      <w:del w:id="6837" w:author="Adriana  Casas" w:date="2015-07-10T21:32:00Z">
        <w:r w:rsidRPr="00DD6B12" w:rsidDel="00F55EFB">
          <w:rPr>
            <w:rFonts w:ascii="Times" w:hAnsi="Times"/>
            <w:b/>
            <w:rPrChange w:id="6838" w:author="Adriana  Casas" w:date="2015-07-08T15:43:00Z">
              <w:rPr>
                <w:b/>
              </w:rPr>
            </w:rPrChange>
          </w:rPr>
          <w:delText xml:space="preserve">[SECCIÓN 3] </w:delText>
        </w:r>
        <w:r w:rsidRPr="00DD6B12" w:rsidDel="00F55EFB">
          <w:rPr>
            <w:rFonts w:ascii="Times" w:hAnsi="Times"/>
            <w:b/>
            <w:color w:val="000000"/>
            <w:rPrChange w:id="6839" w:author="Adriana  Casas" w:date="2015-07-08T15:43:00Z">
              <w:rPr>
                <w:b/>
                <w:color w:val="000000"/>
              </w:rPr>
            </w:rPrChange>
          </w:rPr>
          <w:delText xml:space="preserve">4.2.2 Clasificación de industrias </w:delText>
        </w:r>
      </w:del>
    </w:p>
    <w:p w14:paraId="5EDEAD32" w14:textId="4828F05B" w:rsidR="006C738E" w:rsidRPr="00DD6B12" w:rsidDel="00F55EFB" w:rsidRDefault="006C738E" w:rsidP="00DD6B12">
      <w:pPr>
        <w:spacing w:line="240" w:lineRule="auto"/>
        <w:rPr>
          <w:del w:id="6840" w:author="Adriana  Casas" w:date="2015-07-10T21:32:00Z"/>
          <w:rFonts w:ascii="Times" w:hAnsi="Times"/>
          <w:rPrChange w:id="6841" w:author="Adriana  Casas" w:date="2015-07-08T15:43:00Z">
            <w:rPr>
              <w:del w:id="6842" w:author="Adriana  Casas" w:date="2015-07-10T21:32:00Z"/>
            </w:rPr>
          </w:rPrChange>
        </w:rPr>
        <w:pPrChange w:id="6843" w:author="Adriana  Casas" w:date="2015-07-08T15:43:00Z">
          <w:pPr/>
        </w:pPrChange>
      </w:pPr>
      <w:del w:id="6844" w:author="Adriana  Casas" w:date="2015-07-10T21:32:00Z">
        <w:r w:rsidRPr="00DD6B12" w:rsidDel="00F55EFB">
          <w:rPr>
            <w:rFonts w:ascii="Times" w:hAnsi="Times"/>
            <w:color w:val="000000"/>
            <w:rPrChange w:id="6845" w:author="Adriana  Casas" w:date="2015-07-08T15:43:00Z">
              <w:rPr>
                <w:color w:val="000000"/>
              </w:rPr>
            </w:rPrChange>
          </w:rPr>
          <w:delText xml:space="preserve">En función de los medios utilizados y del tipo de producto fabricado, las industrias se pueden clasificar en dos grandes grupos: la industria </w:delText>
        </w:r>
        <w:r w:rsidRPr="00DD6B12" w:rsidDel="00F55EFB">
          <w:rPr>
            <w:rFonts w:ascii="Times" w:hAnsi="Times"/>
            <w:b/>
            <w:color w:val="000000"/>
            <w:rPrChange w:id="6846" w:author="Adriana  Casas" w:date="2015-07-08T15:43:00Z">
              <w:rPr>
                <w:b/>
                <w:color w:val="000000"/>
              </w:rPr>
            </w:rPrChange>
          </w:rPr>
          <w:delText>pesada</w:delText>
        </w:r>
        <w:r w:rsidRPr="00DD6B12" w:rsidDel="00F55EFB">
          <w:rPr>
            <w:rFonts w:ascii="Times" w:hAnsi="Times"/>
            <w:color w:val="000000"/>
            <w:rPrChange w:id="6847" w:author="Adriana  Casas" w:date="2015-07-08T15:43:00Z">
              <w:rPr>
                <w:color w:val="000000"/>
              </w:rPr>
            </w:rPrChange>
          </w:rPr>
          <w:delText xml:space="preserve"> y la </w:delText>
        </w:r>
        <w:r w:rsidRPr="00DD6B12" w:rsidDel="00F55EFB">
          <w:rPr>
            <w:rFonts w:ascii="Times" w:hAnsi="Times"/>
            <w:b/>
            <w:color w:val="000000"/>
            <w:rPrChange w:id="6848" w:author="Adriana  Casas" w:date="2015-07-08T15:43:00Z">
              <w:rPr>
                <w:b/>
                <w:color w:val="000000"/>
              </w:rPr>
            </w:rPrChange>
          </w:rPr>
          <w:delText>ligera</w:delText>
        </w:r>
        <w:r w:rsidRPr="00DD6B12" w:rsidDel="00F55EFB">
          <w:rPr>
            <w:rFonts w:ascii="Times" w:hAnsi="Times"/>
            <w:color w:val="000000"/>
            <w:rPrChange w:id="6849" w:author="Adriana  Casas" w:date="2015-07-08T15:43:00Z">
              <w:rPr>
                <w:color w:val="000000"/>
              </w:rPr>
            </w:rPrChange>
          </w:rPr>
          <w:delText>.</w:delText>
        </w:r>
      </w:del>
    </w:p>
    <w:p w14:paraId="1FA7301B" w14:textId="40A90DB2" w:rsidR="006C738E" w:rsidRPr="00DD6B12" w:rsidDel="00F55EFB" w:rsidRDefault="006C738E" w:rsidP="00DD6B12">
      <w:pPr>
        <w:spacing w:line="240" w:lineRule="auto"/>
        <w:rPr>
          <w:del w:id="6850" w:author="Adriana  Casas" w:date="2015-07-10T21:32:00Z"/>
          <w:rFonts w:ascii="Times" w:hAnsi="Times"/>
          <w:rPrChange w:id="6851" w:author="Adriana  Casas" w:date="2015-07-08T15:43:00Z">
            <w:rPr>
              <w:del w:id="6852" w:author="Adriana  Casas" w:date="2015-07-10T21:32:00Z"/>
            </w:rPr>
          </w:rPrChange>
        </w:rPr>
        <w:pPrChange w:id="6853" w:author="Adriana  Casas" w:date="2015-07-08T15:43:00Z">
          <w:pPr/>
        </w:pPrChange>
      </w:pPr>
      <w:del w:id="6854" w:author="Adriana  Casas" w:date="2015-07-10T21:32:00Z">
        <w:r w:rsidRPr="00DD6B12" w:rsidDel="00F55EFB">
          <w:rPr>
            <w:rFonts w:ascii="Times" w:hAnsi="Times"/>
            <w:b/>
            <w:color w:val="000000"/>
            <w:rPrChange w:id="6855" w:author="Adriana  Casas" w:date="2015-07-08T15:43:00Z">
              <w:rPr>
                <w:b/>
                <w:color w:val="000000"/>
              </w:rPr>
            </w:rPrChange>
          </w:rPr>
          <w:delText>La industria pesada</w:delText>
        </w:r>
        <w:r w:rsidRPr="00DD6B12" w:rsidDel="00F55EFB">
          <w:rPr>
            <w:rFonts w:ascii="Times" w:hAnsi="Times"/>
            <w:color w:val="000000"/>
            <w:rPrChange w:id="6856" w:author="Adriana  Casas" w:date="2015-07-08T15:43:00Z">
              <w:rPr>
                <w:color w:val="000000"/>
              </w:rPr>
            </w:rPrChange>
          </w:rPr>
          <w:delText xml:space="preserve"> también recibe el nombre de industria de bienes de producción, dedicada a la transformación de materias como los minerales usados en la siderurgia, el petróleo, química. </w:delText>
        </w:r>
      </w:del>
    </w:p>
    <w:tbl>
      <w:tblPr>
        <w:tblStyle w:val="3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F55EFB" w14:paraId="08B9CCFA" w14:textId="1D943F73" w:rsidTr="006C738E">
        <w:trPr>
          <w:del w:id="6857" w:author="Adriana  Casas" w:date="2015-07-10T21:32:00Z"/>
        </w:trPr>
        <w:tc>
          <w:tcPr>
            <w:tcW w:w="8840" w:type="dxa"/>
            <w:gridSpan w:val="2"/>
            <w:shd w:val="clear" w:color="auto" w:fill="0D0D0D"/>
          </w:tcPr>
          <w:p w14:paraId="6BED4696" w14:textId="307F4559" w:rsidR="006C738E" w:rsidRPr="00DD6B12" w:rsidDel="00F55EFB" w:rsidRDefault="006C738E" w:rsidP="00DD6B12">
            <w:pPr>
              <w:spacing w:line="240" w:lineRule="auto"/>
              <w:jc w:val="center"/>
              <w:rPr>
                <w:del w:id="6858" w:author="Adriana  Casas" w:date="2015-07-10T21:32:00Z"/>
                <w:rFonts w:ascii="Times" w:eastAsia="Calibri" w:hAnsi="Times"/>
                <w:b/>
                <w:color w:val="FFFFFF" w:themeColor="background1"/>
                <w:highlight w:val="none"/>
                <w:rPrChange w:id="6859" w:author="Adriana  Casas" w:date="2015-07-08T15:43:00Z">
                  <w:rPr>
                    <w:del w:id="6860" w:author="Adriana  Casas" w:date="2015-07-10T21:32:00Z"/>
                    <w:rFonts w:eastAsia="Calibri"/>
                    <w:b/>
                    <w:color w:val="FFFFFF" w:themeColor="background1"/>
                    <w:highlight w:val="none"/>
                  </w:rPr>
                </w:rPrChange>
              </w:rPr>
              <w:pPrChange w:id="6861" w:author="Adriana  Casas" w:date="2015-07-08T15:43:00Z">
                <w:pPr>
                  <w:jc w:val="center"/>
                </w:pPr>
              </w:pPrChange>
            </w:pPr>
            <w:del w:id="6862" w:author="Adriana  Casas" w:date="2015-07-10T21:32:00Z">
              <w:r w:rsidRPr="00DD6B12" w:rsidDel="00F55EFB">
                <w:rPr>
                  <w:rFonts w:ascii="Times" w:eastAsia="Calibri" w:hAnsi="Times"/>
                  <w:b/>
                  <w:color w:val="FFFFFF" w:themeColor="background1"/>
                  <w:highlight w:val="none"/>
                  <w:rPrChange w:id="6863" w:author="Adriana  Casas" w:date="2015-07-08T15:43:00Z">
                    <w:rPr>
                      <w:rFonts w:eastAsia="Calibri"/>
                      <w:b/>
                      <w:color w:val="FFFFFF" w:themeColor="background1"/>
                      <w:highlight w:val="none"/>
                    </w:rPr>
                  </w:rPrChange>
                </w:rPr>
                <w:delText>Imagen (fotografía, gráfica o ilustración) Recurso nuevo</w:delText>
              </w:r>
            </w:del>
          </w:p>
        </w:tc>
      </w:tr>
      <w:tr w:rsidR="006C738E" w:rsidRPr="00DD6B12" w:rsidDel="00F55EFB" w14:paraId="0C4A55F3" w14:textId="6758E839" w:rsidTr="006C738E">
        <w:trPr>
          <w:del w:id="6864" w:author="Adriana  Casas" w:date="2015-07-10T21:32:00Z"/>
        </w:trPr>
        <w:tc>
          <w:tcPr>
            <w:tcW w:w="2460" w:type="dxa"/>
          </w:tcPr>
          <w:p w14:paraId="5AF93643" w14:textId="16D9B0F0" w:rsidR="006C738E" w:rsidRPr="00DD6B12" w:rsidDel="00F55EFB" w:rsidRDefault="006C738E" w:rsidP="00DD6B12">
            <w:pPr>
              <w:spacing w:line="240" w:lineRule="auto"/>
              <w:jc w:val="left"/>
              <w:rPr>
                <w:del w:id="6865" w:author="Adriana  Casas" w:date="2015-07-10T21:32:00Z"/>
                <w:rFonts w:ascii="Times" w:hAnsi="Times"/>
                <w:rPrChange w:id="6866" w:author="Adriana  Casas" w:date="2015-07-08T15:43:00Z">
                  <w:rPr>
                    <w:del w:id="6867" w:author="Adriana  Casas" w:date="2015-07-10T21:32:00Z"/>
                  </w:rPr>
                </w:rPrChange>
              </w:rPr>
              <w:pPrChange w:id="6868" w:author="Adriana  Casas" w:date="2015-07-08T15:43:00Z">
                <w:pPr>
                  <w:jc w:val="left"/>
                </w:pPr>
              </w:pPrChange>
            </w:pPr>
            <w:del w:id="6869" w:author="Adriana  Casas" w:date="2015-07-10T21:32:00Z">
              <w:r w:rsidRPr="00DD6B12" w:rsidDel="00F55EFB">
                <w:rPr>
                  <w:rFonts w:ascii="Times" w:eastAsia="Calibri" w:hAnsi="Times" w:cs="Calibri"/>
                  <w:b/>
                  <w:color w:val="000000"/>
                  <w:sz w:val="22"/>
                  <w:rPrChange w:id="6870" w:author="Adriana  Casas" w:date="2015-07-08T15:43:00Z">
                    <w:rPr>
                      <w:rFonts w:ascii="Calibri" w:eastAsia="Calibri" w:hAnsi="Calibri" w:cs="Calibri"/>
                      <w:b/>
                      <w:color w:val="000000"/>
                      <w:sz w:val="22"/>
                    </w:rPr>
                  </w:rPrChange>
                </w:rPr>
                <w:delText>Código</w:delText>
              </w:r>
            </w:del>
          </w:p>
        </w:tc>
        <w:tc>
          <w:tcPr>
            <w:tcW w:w="6380" w:type="dxa"/>
          </w:tcPr>
          <w:p w14:paraId="25A37EF5" w14:textId="6B383BBE" w:rsidR="006C738E" w:rsidRPr="00DD6B12" w:rsidDel="00F55EFB" w:rsidRDefault="006C738E" w:rsidP="00DD6B12">
            <w:pPr>
              <w:spacing w:line="240" w:lineRule="auto"/>
              <w:jc w:val="left"/>
              <w:rPr>
                <w:del w:id="6871" w:author="Adriana  Casas" w:date="2015-07-10T21:32:00Z"/>
                <w:rFonts w:ascii="Times" w:hAnsi="Times"/>
                <w:rPrChange w:id="6872" w:author="Adriana  Casas" w:date="2015-07-08T15:43:00Z">
                  <w:rPr>
                    <w:del w:id="6873" w:author="Adriana  Casas" w:date="2015-07-10T21:32:00Z"/>
                  </w:rPr>
                </w:rPrChange>
              </w:rPr>
              <w:pPrChange w:id="6874" w:author="Adriana  Casas" w:date="2015-07-08T15:43:00Z">
                <w:pPr>
                  <w:jc w:val="left"/>
                </w:pPr>
              </w:pPrChange>
            </w:pPr>
            <w:del w:id="6875" w:author="Adriana  Casas" w:date="2015-07-10T21:32:00Z">
              <w:r w:rsidRPr="00DD6B12" w:rsidDel="00F55EFB">
                <w:rPr>
                  <w:rFonts w:ascii="Times" w:eastAsia="Calibri" w:hAnsi="Times" w:cs="Calibri"/>
                  <w:color w:val="000000"/>
                  <w:sz w:val="22"/>
                  <w:rPrChange w:id="6876" w:author="Adriana  Casas" w:date="2015-07-08T15:43:00Z">
                    <w:rPr>
                      <w:rFonts w:ascii="Calibri" w:eastAsia="Calibri" w:hAnsi="Calibri" w:cs="Calibri"/>
                      <w:color w:val="000000"/>
                      <w:sz w:val="22"/>
                    </w:rPr>
                  </w:rPrChange>
                </w:rPr>
                <w:delText>CS_10_0</w:delText>
              </w:r>
              <w:r w:rsidR="00F41E25" w:rsidRPr="00DD6B12" w:rsidDel="00F55EFB">
                <w:rPr>
                  <w:rFonts w:ascii="Times" w:eastAsia="Calibri" w:hAnsi="Times" w:cs="Calibri"/>
                  <w:color w:val="000000"/>
                  <w:sz w:val="22"/>
                  <w:rPrChange w:id="6877" w:author="Adriana  Casas" w:date="2015-07-08T15:43:00Z">
                    <w:rPr>
                      <w:rFonts w:ascii="Calibri" w:eastAsia="Calibri" w:hAnsi="Calibri" w:cs="Calibri"/>
                      <w:color w:val="000000"/>
                      <w:sz w:val="22"/>
                    </w:rPr>
                  </w:rPrChange>
                </w:rPr>
                <w:delText>5</w:delText>
              </w:r>
              <w:r w:rsidRPr="00DD6B12" w:rsidDel="00F55EFB">
                <w:rPr>
                  <w:rFonts w:ascii="Times" w:eastAsia="Calibri" w:hAnsi="Times" w:cs="Calibri"/>
                  <w:color w:val="000000"/>
                  <w:sz w:val="22"/>
                  <w:rPrChange w:id="6878" w:author="Adriana  Casas" w:date="2015-07-08T15:43:00Z">
                    <w:rPr>
                      <w:rFonts w:ascii="Calibri" w:eastAsia="Calibri" w:hAnsi="Calibri" w:cs="Calibri"/>
                      <w:color w:val="000000"/>
                      <w:sz w:val="22"/>
                    </w:rPr>
                  </w:rPrChange>
                </w:rPr>
                <w:delText>_</w:delText>
              </w:r>
              <w:r w:rsidR="00F579AE" w:rsidRPr="00DD6B12" w:rsidDel="00F55EFB">
                <w:rPr>
                  <w:rFonts w:ascii="Times" w:eastAsia="Calibri" w:hAnsi="Times" w:cs="Calibri"/>
                  <w:color w:val="000000"/>
                  <w:sz w:val="22"/>
                  <w:rPrChange w:id="6879" w:author="Adriana  Casas" w:date="2015-07-08T15:43:00Z">
                    <w:rPr>
                      <w:rFonts w:ascii="Calibri" w:eastAsia="Calibri" w:hAnsi="Calibri" w:cs="Calibri"/>
                      <w:color w:val="000000"/>
                      <w:sz w:val="22"/>
                    </w:rPr>
                  </w:rPrChange>
                </w:rPr>
                <w:delText xml:space="preserve"> </w:delText>
              </w:r>
              <w:r w:rsidR="008B0ECB" w:rsidRPr="00DD6B12" w:rsidDel="00F55EFB">
                <w:rPr>
                  <w:rFonts w:ascii="Times" w:eastAsia="Calibri" w:hAnsi="Times" w:cs="Calibri"/>
                  <w:color w:val="000000"/>
                  <w:sz w:val="22"/>
                  <w:rPrChange w:id="6880" w:author="Adriana  Casas" w:date="2015-07-08T15:43:00Z">
                    <w:rPr>
                      <w:rFonts w:ascii="Calibri" w:eastAsia="Calibri" w:hAnsi="Calibri" w:cs="Calibri"/>
                      <w:color w:val="000000"/>
                      <w:sz w:val="22"/>
                    </w:rPr>
                  </w:rPrChange>
                </w:rPr>
                <w:delText>IMG30</w:delText>
              </w:r>
            </w:del>
          </w:p>
        </w:tc>
      </w:tr>
      <w:tr w:rsidR="006C738E" w:rsidRPr="00DD6B12" w:rsidDel="00F55EFB" w14:paraId="33EDEB63" w14:textId="6D426211" w:rsidTr="006C738E">
        <w:trPr>
          <w:del w:id="6881" w:author="Adriana  Casas" w:date="2015-07-10T21:32:00Z"/>
        </w:trPr>
        <w:tc>
          <w:tcPr>
            <w:tcW w:w="2460" w:type="dxa"/>
          </w:tcPr>
          <w:p w14:paraId="1ACFEFB2" w14:textId="035E944A" w:rsidR="006C738E" w:rsidRPr="00DD6B12" w:rsidDel="00F55EFB" w:rsidRDefault="006C738E" w:rsidP="00DD6B12">
            <w:pPr>
              <w:spacing w:line="240" w:lineRule="auto"/>
              <w:jc w:val="left"/>
              <w:rPr>
                <w:del w:id="6882" w:author="Adriana  Casas" w:date="2015-07-10T21:32:00Z"/>
                <w:rFonts w:ascii="Times" w:hAnsi="Times"/>
                <w:rPrChange w:id="6883" w:author="Adriana  Casas" w:date="2015-07-08T15:43:00Z">
                  <w:rPr>
                    <w:del w:id="6884" w:author="Adriana  Casas" w:date="2015-07-10T21:32:00Z"/>
                  </w:rPr>
                </w:rPrChange>
              </w:rPr>
              <w:pPrChange w:id="6885" w:author="Adriana  Casas" w:date="2015-07-08T15:43:00Z">
                <w:pPr>
                  <w:jc w:val="left"/>
                </w:pPr>
              </w:pPrChange>
            </w:pPr>
            <w:del w:id="6886" w:author="Adriana  Casas" w:date="2015-07-10T21:32:00Z">
              <w:r w:rsidRPr="00DD6B12" w:rsidDel="00F55EFB">
                <w:rPr>
                  <w:rFonts w:ascii="Times" w:eastAsia="Calibri" w:hAnsi="Times" w:cs="Calibri"/>
                  <w:b/>
                  <w:color w:val="000000"/>
                  <w:sz w:val="22"/>
                  <w:rPrChange w:id="6887" w:author="Adriana  Casas" w:date="2015-07-08T15:43:00Z">
                    <w:rPr>
                      <w:rFonts w:ascii="Calibri" w:eastAsia="Calibri" w:hAnsi="Calibri" w:cs="Calibri"/>
                      <w:b/>
                      <w:color w:val="000000"/>
                      <w:sz w:val="22"/>
                    </w:rPr>
                  </w:rPrChange>
                </w:rPr>
                <w:delText>Descripción</w:delText>
              </w:r>
            </w:del>
          </w:p>
        </w:tc>
        <w:tc>
          <w:tcPr>
            <w:tcW w:w="6380" w:type="dxa"/>
          </w:tcPr>
          <w:p w14:paraId="362B3DC8" w14:textId="5CE58C40" w:rsidR="006C738E" w:rsidRPr="00DD6B12" w:rsidDel="00F55EFB" w:rsidRDefault="006C738E" w:rsidP="00DD6B12">
            <w:pPr>
              <w:spacing w:line="240" w:lineRule="auto"/>
              <w:jc w:val="left"/>
              <w:rPr>
                <w:del w:id="6888" w:author="Adriana  Casas" w:date="2015-07-10T21:32:00Z"/>
                <w:rFonts w:ascii="Times" w:hAnsi="Times"/>
                <w:rPrChange w:id="6889" w:author="Adriana  Casas" w:date="2015-07-08T15:43:00Z">
                  <w:rPr>
                    <w:del w:id="6890" w:author="Adriana  Casas" w:date="2015-07-10T21:32:00Z"/>
                  </w:rPr>
                </w:rPrChange>
              </w:rPr>
              <w:pPrChange w:id="6891" w:author="Adriana  Casas" w:date="2015-07-08T15:43:00Z">
                <w:pPr>
                  <w:jc w:val="left"/>
                </w:pPr>
              </w:pPrChange>
            </w:pPr>
            <w:del w:id="6892" w:author="Adriana  Casas" w:date="2015-07-10T21:32:00Z">
              <w:r w:rsidRPr="00DD6B12" w:rsidDel="00F55EFB">
                <w:rPr>
                  <w:rFonts w:ascii="Times" w:hAnsi="Times"/>
                  <w:noProof/>
                  <w:lang w:val="es-ES" w:eastAsia="es-ES"/>
                  <w:rPrChange w:id="6893" w:author="Adriana  Casas" w:date="2015-07-08T15:43:00Z">
                    <w:rPr>
                      <w:noProof/>
                      <w:lang w:val="es-ES" w:eastAsia="es-ES"/>
                    </w:rPr>
                  </w:rPrChange>
                </w:rPr>
                <w:drawing>
                  <wp:inline distT="114300" distB="114300" distL="114300" distR="114300" wp14:anchorId="004CB377" wp14:editId="198D8585">
                    <wp:extent cx="1468519" cy="915440"/>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1468519" cy="915440"/>
                            </a:xfrm>
                            <a:prstGeom prst="rect">
                              <a:avLst/>
                            </a:prstGeom>
                            <a:ln/>
                          </pic:spPr>
                        </pic:pic>
                      </a:graphicData>
                    </a:graphic>
                  </wp:inline>
                </w:drawing>
              </w:r>
            </w:del>
          </w:p>
        </w:tc>
      </w:tr>
      <w:tr w:rsidR="006C738E" w:rsidRPr="00DD6B12" w:rsidDel="00F55EFB" w14:paraId="3EE4017C" w14:textId="3935CFF5" w:rsidTr="006C738E">
        <w:trPr>
          <w:del w:id="6894" w:author="Adriana  Casas" w:date="2015-07-10T21:32:00Z"/>
        </w:trPr>
        <w:tc>
          <w:tcPr>
            <w:tcW w:w="2460" w:type="dxa"/>
          </w:tcPr>
          <w:p w14:paraId="496C049D" w14:textId="7E252D90" w:rsidR="006C738E" w:rsidRPr="00DD6B12" w:rsidDel="00F55EFB" w:rsidRDefault="006C738E" w:rsidP="00DD6B12">
            <w:pPr>
              <w:spacing w:line="240" w:lineRule="auto"/>
              <w:jc w:val="left"/>
              <w:rPr>
                <w:del w:id="6895" w:author="Adriana  Casas" w:date="2015-07-10T21:32:00Z"/>
                <w:rFonts w:ascii="Times" w:hAnsi="Times"/>
                <w:rPrChange w:id="6896" w:author="Adriana  Casas" w:date="2015-07-08T15:43:00Z">
                  <w:rPr>
                    <w:del w:id="6897" w:author="Adriana  Casas" w:date="2015-07-10T21:32:00Z"/>
                  </w:rPr>
                </w:rPrChange>
              </w:rPr>
              <w:pPrChange w:id="6898" w:author="Adriana  Casas" w:date="2015-07-08T15:43:00Z">
                <w:pPr>
                  <w:jc w:val="left"/>
                </w:pPr>
              </w:pPrChange>
            </w:pPr>
            <w:del w:id="6899" w:author="Adriana  Casas" w:date="2015-07-10T21:32:00Z">
              <w:r w:rsidRPr="00DD6B12" w:rsidDel="00F55EFB">
                <w:rPr>
                  <w:rFonts w:ascii="Times" w:eastAsia="Calibri" w:hAnsi="Times" w:cs="Calibri"/>
                  <w:b/>
                  <w:color w:val="000000"/>
                  <w:sz w:val="22"/>
                  <w:rPrChange w:id="6900" w:author="Adriana  Casas" w:date="2015-07-08T15:43:00Z">
                    <w:rPr>
                      <w:rFonts w:ascii="Calibri" w:eastAsia="Calibri" w:hAnsi="Calibri" w:cs="Calibri"/>
                      <w:b/>
                      <w:color w:val="000000"/>
                      <w:sz w:val="22"/>
                    </w:rPr>
                  </w:rPrChange>
                </w:rPr>
                <w:delText>Código Shutterstock (o URL o la ruta en AulaPlaneta)</w:delText>
              </w:r>
            </w:del>
          </w:p>
        </w:tc>
        <w:tc>
          <w:tcPr>
            <w:tcW w:w="6380" w:type="dxa"/>
          </w:tcPr>
          <w:p w14:paraId="4FF9D818" w14:textId="344E418F" w:rsidR="006C738E" w:rsidRPr="00DD6B12" w:rsidDel="00F55EFB" w:rsidRDefault="009D3AFD" w:rsidP="00DD6B12">
            <w:pPr>
              <w:spacing w:line="240" w:lineRule="auto"/>
              <w:jc w:val="left"/>
              <w:rPr>
                <w:del w:id="6901" w:author="Adriana  Casas" w:date="2015-07-10T21:32:00Z"/>
                <w:rFonts w:ascii="Times" w:hAnsi="Times"/>
                <w:rPrChange w:id="6902" w:author="Adriana  Casas" w:date="2015-07-08T15:43:00Z">
                  <w:rPr>
                    <w:del w:id="6903" w:author="Adriana  Casas" w:date="2015-07-10T21:32:00Z"/>
                  </w:rPr>
                </w:rPrChange>
              </w:rPr>
              <w:pPrChange w:id="6904" w:author="Adriana  Casas" w:date="2015-07-08T15:43:00Z">
                <w:pPr>
                  <w:jc w:val="left"/>
                </w:pPr>
              </w:pPrChange>
            </w:pPr>
            <w:del w:id="6905" w:author="Adriana  Casas" w:date="2015-07-10T21:32:00Z">
              <w:r w:rsidRPr="00DD6B12" w:rsidDel="00F55EFB">
                <w:rPr>
                  <w:rFonts w:ascii="Times" w:hAnsi="Times"/>
                  <w:rPrChange w:id="6906" w:author="Adriana  Casas" w:date="2015-07-08T15:43:00Z">
                    <w:rPr/>
                  </w:rPrChange>
                </w:rPr>
                <w:fldChar w:fldCharType="begin"/>
              </w:r>
              <w:r w:rsidRPr="00DD6B12" w:rsidDel="00F55EFB">
                <w:rPr>
                  <w:rFonts w:ascii="Times" w:hAnsi="Times"/>
                  <w:rPrChange w:id="6907" w:author="Adriana  Casas" w:date="2015-07-08T15:43:00Z">
                    <w:rPr/>
                  </w:rPrChange>
                </w:rPr>
                <w:delInstrText xml:space="preserve"> HYPERLINK "http://thumb1.shutterstock.com/display_pic_with_logo/1026907/116796700/stock-photo-oil-pump-jack-in-operation-116796700.jpg" \h </w:delInstrText>
              </w:r>
              <w:r w:rsidRPr="00DD6B12" w:rsidDel="00F55EFB">
                <w:rPr>
                  <w:rFonts w:ascii="Times" w:hAnsi="Times"/>
                  <w:rPrChange w:id="6908" w:author="Adriana  Casas" w:date="2015-07-08T15:43:00Z">
                    <w:rPr/>
                  </w:rPrChange>
                </w:rPr>
                <w:fldChar w:fldCharType="separate"/>
              </w:r>
              <w:r w:rsidR="006C738E" w:rsidRPr="00DD6B12" w:rsidDel="00F55EFB">
                <w:rPr>
                  <w:rFonts w:ascii="Times" w:eastAsia="Calibri" w:hAnsi="Times" w:cs="Calibri"/>
                  <w:color w:val="000000"/>
                  <w:sz w:val="22"/>
                  <w:u w:val="single"/>
                  <w:rPrChange w:id="6909" w:author="Adriana  Casas" w:date="2015-07-08T15:43:00Z">
                    <w:rPr>
                      <w:rFonts w:ascii="Calibri" w:eastAsia="Calibri" w:hAnsi="Calibri" w:cs="Calibri"/>
                      <w:color w:val="000000"/>
                      <w:sz w:val="22"/>
                      <w:u w:val="single"/>
                    </w:rPr>
                  </w:rPrChange>
                </w:rPr>
                <w:delText>http://thumb1.shutterstock.com/display_pic_with_logo/1026907/116796700/stock-photo-oil-pump-jack-in-operation-116796700.jpg</w:delText>
              </w:r>
              <w:r w:rsidRPr="00DD6B12" w:rsidDel="00F55EFB">
                <w:rPr>
                  <w:rFonts w:ascii="Times" w:eastAsia="Calibri" w:hAnsi="Times" w:cs="Calibri"/>
                  <w:color w:val="000000"/>
                  <w:sz w:val="22"/>
                  <w:u w:val="single"/>
                  <w:rPrChange w:id="6910" w:author="Adriana  Casas" w:date="2015-07-08T15:43:00Z">
                    <w:rPr>
                      <w:rFonts w:ascii="Calibri" w:eastAsia="Calibri" w:hAnsi="Calibri" w:cs="Calibri"/>
                      <w:color w:val="000000"/>
                      <w:sz w:val="22"/>
                      <w:u w:val="single"/>
                    </w:rPr>
                  </w:rPrChange>
                </w:rPr>
                <w:fldChar w:fldCharType="end"/>
              </w:r>
              <w:r w:rsidRPr="00DD6B12" w:rsidDel="00F55EFB">
                <w:rPr>
                  <w:rFonts w:ascii="Times" w:hAnsi="Times"/>
                  <w:rPrChange w:id="6911" w:author="Adriana  Casas" w:date="2015-07-08T15:43:00Z">
                    <w:rPr/>
                  </w:rPrChange>
                </w:rPr>
                <w:fldChar w:fldCharType="begin"/>
              </w:r>
              <w:r w:rsidRPr="00DD6B12" w:rsidDel="00F55EFB">
                <w:rPr>
                  <w:rFonts w:ascii="Times" w:hAnsi="Times"/>
                  <w:rPrChange w:id="6912" w:author="Adriana  Casas" w:date="2015-07-08T15:43:00Z">
                    <w:rPr/>
                  </w:rPrChange>
                </w:rPr>
                <w:delInstrText xml:space="preserve"> HYPERLINK "http://thumb1.shutterstock.com/display_pic_with_logo/1026907/116796700/stock-photo-oil-pump-jack-in-operation-116796700.jpg" \h </w:delInstrText>
              </w:r>
              <w:r w:rsidRPr="00DD6B12" w:rsidDel="00F55EFB">
                <w:rPr>
                  <w:rFonts w:ascii="Times" w:hAnsi="Times"/>
                  <w:rPrChange w:id="6913" w:author="Adriana  Casas" w:date="2015-07-08T15:43:00Z">
                    <w:rPr/>
                  </w:rPrChange>
                </w:rPr>
                <w:fldChar w:fldCharType="separate"/>
              </w:r>
              <w:r w:rsidRPr="00DD6B12" w:rsidDel="00F55EFB">
                <w:rPr>
                  <w:rFonts w:ascii="Times" w:hAnsi="Times"/>
                  <w:rPrChange w:id="6914" w:author="Adriana  Casas" w:date="2015-07-08T15:43:00Z">
                    <w:rPr/>
                  </w:rPrChange>
                </w:rPr>
                <w:fldChar w:fldCharType="end"/>
              </w:r>
            </w:del>
          </w:p>
        </w:tc>
      </w:tr>
      <w:tr w:rsidR="006C738E" w:rsidRPr="00DD6B12" w:rsidDel="00F55EFB" w14:paraId="18F56671" w14:textId="148A33C4" w:rsidTr="006C738E">
        <w:trPr>
          <w:del w:id="6915" w:author="Adriana  Casas" w:date="2015-07-10T21:32:00Z"/>
        </w:trPr>
        <w:tc>
          <w:tcPr>
            <w:tcW w:w="2460" w:type="dxa"/>
          </w:tcPr>
          <w:p w14:paraId="4C19DA0C" w14:textId="6F4D53DE" w:rsidR="006C738E" w:rsidRPr="00DD6B12" w:rsidDel="00F55EFB" w:rsidRDefault="006C738E" w:rsidP="00DD6B12">
            <w:pPr>
              <w:spacing w:line="240" w:lineRule="auto"/>
              <w:jc w:val="left"/>
              <w:rPr>
                <w:del w:id="6916" w:author="Adriana  Casas" w:date="2015-07-10T21:32:00Z"/>
                <w:rFonts w:ascii="Times" w:hAnsi="Times"/>
                <w:rPrChange w:id="6917" w:author="Adriana  Casas" w:date="2015-07-08T15:43:00Z">
                  <w:rPr>
                    <w:del w:id="6918" w:author="Adriana  Casas" w:date="2015-07-10T21:32:00Z"/>
                  </w:rPr>
                </w:rPrChange>
              </w:rPr>
              <w:pPrChange w:id="6919" w:author="Adriana  Casas" w:date="2015-07-08T15:43:00Z">
                <w:pPr>
                  <w:jc w:val="left"/>
                </w:pPr>
              </w:pPrChange>
            </w:pPr>
            <w:del w:id="6920" w:author="Adriana  Casas" w:date="2015-07-10T21:32:00Z">
              <w:r w:rsidRPr="00DD6B12" w:rsidDel="00F55EFB">
                <w:rPr>
                  <w:rFonts w:ascii="Times" w:eastAsia="Calibri" w:hAnsi="Times" w:cs="Calibri"/>
                  <w:b/>
                  <w:color w:val="000000"/>
                  <w:sz w:val="22"/>
                  <w:rPrChange w:id="6921" w:author="Adriana  Casas" w:date="2015-07-08T15:43:00Z">
                    <w:rPr>
                      <w:rFonts w:ascii="Calibri" w:eastAsia="Calibri" w:hAnsi="Calibri" w:cs="Calibri"/>
                      <w:b/>
                      <w:color w:val="000000"/>
                      <w:sz w:val="22"/>
                    </w:rPr>
                  </w:rPrChange>
                </w:rPr>
                <w:delText>Pie de imagen</w:delText>
              </w:r>
            </w:del>
          </w:p>
        </w:tc>
        <w:tc>
          <w:tcPr>
            <w:tcW w:w="6380" w:type="dxa"/>
          </w:tcPr>
          <w:p w14:paraId="16CEDCB2" w14:textId="3FF77D2E" w:rsidR="006C738E" w:rsidRPr="00DD6B12" w:rsidDel="00F55EFB" w:rsidRDefault="006C738E" w:rsidP="00DD6B12">
            <w:pPr>
              <w:spacing w:line="240" w:lineRule="auto"/>
              <w:jc w:val="left"/>
              <w:rPr>
                <w:del w:id="6922" w:author="Adriana  Casas" w:date="2015-07-10T21:32:00Z"/>
                <w:rFonts w:ascii="Times" w:hAnsi="Times"/>
                <w:rPrChange w:id="6923" w:author="Adriana  Casas" w:date="2015-07-08T15:43:00Z">
                  <w:rPr>
                    <w:del w:id="6924" w:author="Adriana  Casas" w:date="2015-07-10T21:32:00Z"/>
                  </w:rPr>
                </w:rPrChange>
              </w:rPr>
              <w:pPrChange w:id="6925" w:author="Adriana  Casas" w:date="2015-07-08T15:43:00Z">
                <w:pPr>
                  <w:jc w:val="left"/>
                </w:pPr>
              </w:pPrChange>
            </w:pPr>
            <w:del w:id="6926" w:author="Adriana  Casas" w:date="2015-07-10T21:32:00Z">
              <w:r w:rsidRPr="00DD6B12" w:rsidDel="00F55EFB">
                <w:rPr>
                  <w:rFonts w:ascii="Times" w:eastAsia="Calibri" w:hAnsi="Times" w:cs="Calibri"/>
                  <w:color w:val="000000"/>
                  <w:sz w:val="22"/>
                  <w:rPrChange w:id="6927" w:author="Adriana  Casas" w:date="2015-07-08T15:43:00Z">
                    <w:rPr>
                      <w:rFonts w:ascii="Calibri" w:eastAsia="Calibri" w:hAnsi="Calibri" w:cs="Calibri"/>
                      <w:color w:val="000000"/>
                      <w:sz w:val="22"/>
                    </w:rPr>
                  </w:rPrChange>
                </w:rPr>
                <w:delText>Siderurgia Vs Petróleo</w:delText>
              </w:r>
            </w:del>
          </w:p>
        </w:tc>
      </w:tr>
    </w:tbl>
    <w:p w14:paraId="1967C55C" w14:textId="14F0A8D1" w:rsidR="006C738E" w:rsidRPr="00DD6B12" w:rsidDel="00F55EFB" w:rsidRDefault="006C738E" w:rsidP="006E29D3">
      <w:pPr>
        <w:spacing w:line="240" w:lineRule="auto"/>
        <w:jc w:val="left"/>
        <w:rPr>
          <w:del w:id="6928" w:author="Adriana  Casas" w:date="2015-07-10T21:32:00Z"/>
          <w:rFonts w:ascii="Times" w:hAnsi="Times"/>
          <w:rPrChange w:id="6929" w:author="Adriana  Casas" w:date="2015-07-08T15:43:00Z">
            <w:rPr>
              <w:del w:id="6930" w:author="Adriana  Casas" w:date="2015-07-10T21:32:00Z"/>
            </w:rPr>
          </w:rPrChange>
        </w:rPr>
      </w:pPr>
    </w:p>
    <w:p w14:paraId="3D0B18C3" w14:textId="4A6514B8" w:rsidR="006C738E" w:rsidRPr="00DD6B12" w:rsidDel="00F55EFB" w:rsidRDefault="006C738E" w:rsidP="00DD6B12">
      <w:pPr>
        <w:spacing w:line="240" w:lineRule="auto"/>
        <w:rPr>
          <w:del w:id="6931" w:author="Adriana  Casas" w:date="2015-07-10T21:32:00Z"/>
          <w:rFonts w:ascii="Times" w:hAnsi="Times"/>
          <w:rPrChange w:id="6932" w:author="Adriana  Casas" w:date="2015-07-08T15:43:00Z">
            <w:rPr>
              <w:del w:id="6933" w:author="Adriana  Casas" w:date="2015-07-10T21:32:00Z"/>
            </w:rPr>
          </w:rPrChange>
        </w:rPr>
        <w:pPrChange w:id="6934" w:author="Adriana  Casas" w:date="2015-07-08T15:43:00Z">
          <w:pPr/>
        </w:pPrChange>
      </w:pPr>
      <w:del w:id="6935" w:author="Adriana  Casas" w:date="2015-07-10T21:32:00Z">
        <w:r w:rsidRPr="00DD6B12" w:rsidDel="00F55EFB">
          <w:rPr>
            <w:rFonts w:ascii="Times" w:hAnsi="Times"/>
            <w:color w:val="000000"/>
            <w:rPrChange w:id="6936" w:author="Adriana  Casas" w:date="2015-07-08T15:43:00Z">
              <w:rPr>
                <w:color w:val="000000"/>
              </w:rPr>
            </w:rPrChange>
          </w:rPr>
          <w:delText xml:space="preserve">A su vez, la industria pesada puede dividirse en </w:delText>
        </w:r>
        <w:r w:rsidRPr="00DD6B12" w:rsidDel="00F55EFB">
          <w:rPr>
            <w:rFonts w:ascii="Times" w:hAnsi="Times"/>
            <w:b/>
            <w:color w:val="000000"/>
            <w:rPrChange w:id="6937" w:author="Adriana  Casas" w:date="2015-07-08T15:43:00Z">
              <w:rPr>
                <w:b/>
                <w:color w:val="000000"/>
              </w:rPr>
            </w:rPrChange>
          </w:rPr>
          <w:delText>industrias de base</w:delText>
        </w:r>
        <w:r w:rsidRPr="00DD6B12" w:rsidDel="00F55EFB">
          <w:rPr>
            <w:rFonts w:ascii="Times" w:hAnsi="Times"/>
            <w:color w:val="000000"/>
            <w:rPrChange w:id="6938" w:author="Adriana  Casas" w:date="2015-07-08T15:43:00Z">
              <w:rPr>
                <w:color w:val="000000"/>
              </w:rPr>
            </w:rPrChange>
          </w:rPr>
          <w:delText xml:space="preserve"> e </w:delText>
        </w:r>
        <w:r w:rsidRPr="00DD6B12" w:rsidDel="00F55EFB">
          <w:rPr>
            <w:rFonts w:ascii="Times" w:hAnsi="Times"/>
            <w:b/>
            <w:color w:val="000000"/>
            <w:rPrChange w:id="6939" w:author="Adriana  Casas" w:date="2015-07-08T15:43:00Z">
              <w:rPr>
                <w:b/>
                <w:color w:val="000000"/>
              </w:rPr>
            </w:rPrChange>
          </w:rPr>
          <w:delText>industrias de bienes de equipo</w:delText>
        </w:r>
        <w:r w:rsidRPr="00DD6B12" w:rsidDel="00F55EFB">
          <w:rPr>
            <w:rFonts w:ascii="Times" w:hAnsi="Times"/>
            <w:color w:val="000000"/>
            <w:rPrChange w:id="6940" w:author="Adriana  Casas" w:date="2015-07-08T15:43:00Z">
              <w:rPr>
                <w:color w:val="000000"/>
              </w:rPr>
            </w:rPrChange>
          </w:rPr>
          <w:delText>:</w:delText>
        </w:r>
      </w:del>
    </w:p>
    <w:p w14:paraId="6DC1CF79" w14:textId="6CBD09BA" w:rsidR="006C738E" w:rsidRPr="00DD6B12" w:rsidDel="00F55EFB" w:rsidRDefault="006C738E" w:rsidP="00DD6B12">
      <w:pPr>
        <w:numPr>
          <w:ilvl w:val="0"/>
          <w:numId w:val="15"/>
        </w:numPr>
        <w:spacing w:after="200" w:line="240" w:lineRule="auto"/>
        <w:contextualSpacing/>
        <w:rPr>
          <w:del w:id="6941" w:author="Adriana  Casas" w:date="2015-07-10T21:32:00Z"/>
          <w:rFonts w:ascii="Times" w:hAnsi="Times"/>
          <w:color w:val="000000"/>
          <w:rPrChange w:id="6942" w:author="Adriana  Casas" w:date="2015-07-08T15:43:00Z">
            <w:rPr>
              <w:del w:id="6943" w:author="Adriana  Casas" w:date="2015-07-10T21:32:00Z"/>
              <w:color w:val="000000"/>
            </w:rPr>
          </w:rPrChange>
        </w:rPr>
        <w:pPrChange w:id="6944" w:author="Adriana  Casas" w:date="2015-07-08T15:43:00Z">
          <w:pPr>
            <w:numPr>
              <w:numId w:val="15"/>
            </w:numPr>
            <w:spacing w:after="200"/>
            <w:ind w:left="720" w:firstLine="1080"/>
            <w:contextualSpacing/>
          </w:pPr>
        </w:pPrChange>
      </w:pPr>
      <w:del w:id="6945" w:author="Adriana  Casas" w:date="2015-07-10T21:32:00Z">
        <w:r w:rsidRPr="00DD6B12" w:rsidDel="00F55EFB">
          <w:rPr>
            <w:rFonts w:ascii="Times" w:hAnsi="Times"/>
            <w:b/>
            <w:color w:val="000000"/>
            <w:rPrChange w:id="6946" w:author="Adriana  Casas" w:date="2015-07-08T15:43:00Z">
              <w:rPr>
                <w:b/>
                <w:color w:val="000000"/>
              </w:rPr>
            </w:rPrChange>
          </w:rPr>
          <w:delText>Industria de base</w:delText>
        </w:r>
        <w:r w:rsidRPr="00DD6B12" w:rsidDel="00F55EFB">
          <w:rPr>
            <w:rFonts w:ascii="Times" w:hAnsi="Times"/>
            <w:color w:val="000000"/>
            <w:rPrChange w:id="6947" w:author="Adriana  Casas" w:date="2015-07-08T15:43:00Z">
              <w:rPr>
                <w:color w:val="000000"/>
              </w:rPr>
            </w:rPrChange>
          </w:rPr>
          <w:delText>. Transforma materias primas en producto semielaborados, por ejemplo:</w:delText>
        </w:r>
      </w:del>
    </w:p>
    <w:p w14:paraId="3F413E9B" w14:textId="2B2B2586" w:rsidR="006C738E" w:rsidRPr="00DD6B12" w:rsidDel="00F55EFB" w:rsidRDefault="006C738E" w:rsidP="00DD6B12">
      <w:pPr>
        <w:numPr>
          <w:ilvl w:val="0"/>
          <w:numId w:val="5"/>
        </w:numPr>
        <w:spacing w:after="200" w:line="240" w:lineRule="auto"/>
        <w:contextualSpacing/>
        <w:rPr>
          <w:del w:id="6948" w:author="Adriana  Casas" w:date="2015-07-10T21:32:00Z"/>
          <w:rFonts w:ascii="Times" w:hAnsi="Times"/>
          <w:color w:val="000000"/>
          <w:rPrChange w:id="6949" w:author="Adriana  Casas" w:date="2015-07-08T15:43:00Z">
            <w:rPr>
              <w:del w:id="6950" w:author="Adriana  Casas" w:date="2015-07-10T21:32:00Z"/>
              <w:color w:val="000000"/>
            </w:rPr>
          </w:rPrChange>
        </w:rPr>
        <w:pPrChange w:id="6951" w:author="Adriana  Casas" w:date="2015-07-08T15:43:00Z">
          <w:pPr>
            <w:numPr>
              <w:numId w:val="5"/>
            </w:numPr>
            <w:spacing w:after="200"/>
            <w:ind w:left="720" w:firstLine="1080"/>
            <w:contextualSpacing/>
          </w:pPr>
        </w:pPrChange>
      </w:pPr>
      <w:del w:id="6952" w:author="Adriana  Casas" w:date="2015-07-10T21:32:00Z">
        <w:r w:rsidRPr="00DD6B12" w:rsidDel="00F55EFB">
          <w:rPr>
            <w:rFonts w:ascii="Times" w:hAnsi="Times"/>
            <w:color w:val="000000"/>
            <w:rPrChange w:id="6953" w:author="Adriana  Casas" w:date="2015-07-08T15:43:00Z">
              <w:rPr>
                <w:color w:val="000000"/>
              </w:rPr>
            </w:rPrChange>
          </w:rPr>
          <w:delText>La industria metalúrgica.</w:delText>
        </w:r>
      </w:del>
    </w:p>
    <w:p w14:paraId="450B9EA5" w14:textId="314B5062" w:rsidR="006C738E" w:rsidRPr="00DD6B12" w:rsidDel="00F55EFB" w:rsidRDefault="006C738E" w:rsidP="00DD6B12">
      <w:pPr>
        <w:numPr>
          <w:ilvl w:val="0"/>
          <w:numId w:val="5"/>
        </w:numPr>
        <w:spacing w:after="200" w:line="240" w:lineRule="auto"/>
        <w:contextualSpacing/>
        <w:rPr>
          <w:del w:id="6954" w:author="Adriana  Casas" w:date="2015-07-10T21:32:00Z"/>
          <w:rFonts w:ascii="Times" w:hAnsi="Times"/>
          <w:color w:val="000000"/>
          <w:rPrChange w:id="6955" w:author="Adriana  Casas" w:date="2015-07-08T15:43:00Z">
            <w:rPr>
              <w:del w:id="6956" w:author="Adriana  Casas" w:date="2015-07-10T21:32:00Z"/>
              <w:color w:val="000000"/>
            </w:rPr>
          </w:rPrChange>
        </w:rPr>
        <w:pPrChange w:id="6957" w:author="Adriana  Casas" w:date="2015-07-08T15:43:00Z">
          <w:pPr>
            <w:numPr>
              <w:numId w:val="5"/>
            </w:numPr>
            <w:spacing w:after="200"/>
            <w:ind w:left="720" w:firstLine="1080"/>
            <w:contextualSpacing/>
          </w:pPr>
        </w:pPrChange>
      </w:pPr>
      <w:del w:id="6958" w:author="Adriana  Casas" w:date="2015-07-10T21:32:00Z">
        <w:r w:rsidRPr="00DD6B12" w:rsidDel="00F55EFB">
          <w:rPr>
            <w:rFonts w:ascii="Times" w:hAnsi="Times"/>
            <w:color w:val="000000"/>
            <w:rPrChange w:id="6959" w:author="Adriana  Casas" w:date="2015-07-08T15:43:00Z">
              <w:rPr>
                <w:color w:val="000000"/>
              </w:rPr>
            </w:rPrChange>
          </w:rPr>
          <w:delText>La industria siderúrgica.</w:delText>
        </w:r>
      </w:del>
    </w:p>
    <w:p w14:paraId="69D1EDB7" w14:textId="31579D1D" w:rsidR="006C738E" w:rsidRPr="00DD6B12" w:rsidDel="00F55EFB" w:rsidRDefault="006C738E" w:rsidP="00DD6B12">
      <w:pPr>
        <w:numPr>
          <w:ilvl w:val="0"/>
          <w:numId w:val="5"/>
        </w:numPr>
        <w:spacing w:after="200" w:line="240" w:lineRule="auto"/>
        <w:contextualSpacing/>
        <w:rPr>
          <w:del w:id="6960" w:author="Adriana  Casas" w:date="2015-07-10T21:32:00Z"/>
          <w:rFonts w:ascii="Times" w:hAnsi="Times"/>
          <w:color w:val="000000"/>
          <w:rPrChange w:id="6961" w:author="Adriana  Casas" w:date="2015-07-08T15:43:00Z">
            <w:rPr>
              <w:del w:id="6962" w:author="Adriana  Casas" w:date="2015-07-10T21:32:00Z"/>
              <w:color w:val="000000"/>
            </w:rPr>
          </w:rPrChange>
        </w:rPr>
        <w:pPrChange w:id="6963" w:author="Adriana  Casas" w:date="2015-07-08T15:43:00Z">
          <w:pPr>
            <w:numPr>
              <w:numId w:val="5"/>
            </w:numPr>
            <w:spacing w:after="200"/>
            <w:ind w:left="720" w:firstLine="1080"/>
            <w:contextualSpacing/>
          </w:pPr>
        </w:pPrChange>
      </w:pPr>
      <w:del w:id="6964" w:author="Adriana  Casas" w:date="2015-07-10T21:32:00Z">
        <w:r w:rsidRPr="00DD6B12" w:rsidDel="00F55EFB">
          <w:rPr>
            <w:rFonts w:ascii="Times" w:hAnsi="Times"/>
            <w:color w:val="000000"/>
            <w:rPrChange w:id="6965" w:author="Adriana  Casas" w:date="2015-07-08T15:43:00Z">
              <w:rPr>
                <w:color w:val="000000"/>
              </w:rPr>
            </w:rPrChange>
          </w:rPr>
          <w:delText>La industria química.</w:delText>
        </w:r>
      </w:del>
    </w:p>
    <w:p w14:paraId="35997427" w14:textId="09332F64" w:rsidR="006C738E" w:rsidRPr="00DD6B12" w:rsidDel="00F55EFB" w:rsidRDefault="006C738E" w:rsidP="00DD6B12">
      <w:pPr>
        <w:numPr>
          <w:ilvl w:val="0"/>
          <w:numId w:val="5"/>
        </w:numPr>
        <w:spacing w:after="200" w:line="240" w:lineRule="auto"/>
        <w:contextualSpacing/>
        <w:rPr>
          <w:del w:id="6966" w:author="Adriana  Casas" w:date="2015-07-10T21:32:00Z"/>
          <w:rFonts w:ascii="Times" w:hAnsi="Times"/>
          <w:color w:val="000000"/>
          <w:rPrChange w:id="6967" w:author="Adriana  Casas" w:date="2015-07-08T15:43:00Z">
            <w:rPr>
              <w:del w:id="6968" w:author="Adriana  Casas" w:date="2015-07-10T21:32:00Z"/>
              <w:color w:val="000000"/>
            </w:rPr>
          </w:rPrChange>
        </w:rPr>
        <w:pPrChange w:id="6969" w:author="Adriana  Casas" w:date="2015-07-08T15:43:00Z">
          <w:pPr>
            <w:numPr>
              <w:numId w:val="5"/>
            </w:numPr>
            <w:spacing w:after="200"/>
            <w:ind w:left="720" w:firstLine="1080"/>
            <w:contextualSpacing/>
          </w:pPr>
        </w:pPrChange>
      </w:pPr>
      <w:del w:id="6970" w:author="Adriana  Casas" w:date="2015-07-10T21:32:00Z">
        <w:r w:rsidRPr="00DD6B12" w:rsidDel="00F55EFB">
          <w:rPr>
            <w:rFonts w:ascii="Times" w:hAnsi="Times"/>
            <w:color w:val="000000"/>
            <w:rPrChange w:id="6971" w:author="Adriana  Casas" w:date="2015-07-08T15:43:00Z">
              <w:rPr>
                <w:color w:val="000000"/>
              </w:rPr>
            </w:rPrChange>
          </w:rPr>
          <w:delText>La industria petroquímica.</w:delText>
        </w:r>
      </w:del>
    </w:p>
    <w:p w14:paraId="5B09BA82" w14:textId="6AFE4408" w:rsidR="006C738E" w:rsidRPr="00DD6B12" w:rsidDel="00F55EFB" w:rsidRDefault="006C738E" w:rsidP="00DD6B12">
      <w:pPr>
        <w:numPr>
          <w:ilvl w:val="0"/>
          <w:numId w:val="15"/>
        </w:numPr>
        <w:spacing w:after="200" w:line="240" w:lineRule="auto"/>
        <w:contextualSpacing/>
        <w:rPr>
          <w:del w:id="6972" w:author="Adriana  Casas" w:date="2015-07-10T21:32:00Z"/>
          <w:rFonts w:ascii="Times" w:hAnsi="Times"/>
          <w:color w:val="000000"/>
          <w:rPrChange w:id="6973" w:author="Adriana  Casas" w:date="2015-07-08T15:43:00Z">
            <w:rPr>
              <w:del w:id="6974" w:author="Adriana  Casas" w:date="2015-07-10T21:32:00Z"/>
              <w:color w:val="000000"/>
            </w:rPr>
          </w:rPrChange>
        </w:rPr>
        <w:pPrChange w:id="6975" w:author="Adriana  Casas" w:date="2015-07-08T15:43:00Z">
          <w:pPr>
            <w:numPr>
              <w:numId w:val="15"/>
            </w:numPr>
            <w:spacing w:after="200"/>
            <w:ind w:left="720" w:firstLine="1080"/>
            <w:contextualSpacing/>
          </w:pPr>
        </w:pPrChange>
      </w:pPr>
      <w:del w:id="6976" w:author="Adriana  Casas" w:date="2015-07-10T21:32:00Z">
        <w:r w:rsidRPr="00DD6B12" w:rsidDel="00F55EFB">
          <w:rPr>
            <w:rFonts w:ascii="Times" w:hAnsi="Times"/>
            <w:b/>
            <w:color w:val="000000"/>
            <w:rPrChange w:id="6977" w:author="Adriana  Casas" w:date="2015-07-08T15:43:00Z">
              <w:rPr>
                <w:b/>
                <w:color w:val="000000"/>
              </w:rPr>
            </w:rPrChange>
          </w:rPr>
          <w:delText xml:space="preserve">Industria de bienes de equipo. </w:delText>
        </w:r>
        <w:r w:rsidRPr="00DD6B12" w:rsidDel="00F55EFB">
          <w:rPr>
            <w:rFonts w:ascii="Times" w:hAnsi="Times"/>
            <w:color w:val="000000"/>
            <w:rPrChange w:id="6978" w:author="Adriana  Casas" w:date="2015-07-08T15:43:00Z">
              <w:rPr>
                <w:color w:val="000000"/>
              </w:rPr>
            </w:rPrChange>
          </w:rPr>
          <w:delText>Utiliza productos acabados o semielaborados por otras industrias, por ejemplo:</w:delText>
        </w:r>
      </w:del>
    </w:p>
    <w:p w14:paraId="1F44EBDD" w14:textId="3784CD09" w:rsidR="006C738E" w:rsidRPr="00DD6B12" w:rsidDel="00F55EFB" w:rsidRDefault="006C738E" w:rsidP="00DD6B12">
      <w:pPr>
        <w:numPr>
          <w:ilvl w:val="0"/>
          <w:numId w:val="17"/>
        </w:numPr>
        <w:spacing w:after="200" w:line="240" w:lineRule="auto"/>
        <w:contextualSpacing/>
        <w:rPr>
          <w:del w:id="6979" w:author="Adriana  Casas" w:date="2015-07-10T21:32:00Z"/>
          <w:rFonts w:ascii="Times" w:hAnsi="Times"/>
          <w:color w:val="000000"/>
          <w:rPrChange w:id="6980" w:author="Adriana  Casas" w:date="2015-07-08T15:43:00Z">
            <w:rPr>
              <w:del w:id="6981" w:author="Adriana  Casas" w:date="2015-07-10T21:32:00Z"/>
              <w:color w:val="000000"/>
            </w:rPr>
          </w:rPrChange>
        </w:rPr>
        <w:pPrChange w:id="6982" w:author="Adriana  Casas" w:date="2015-07-08T15:43:00Z">
          <w:pPr>
            <w:numPr>
              <w:numId w:val="17"/>
            </w:numPr>
            <w:spacing w:after="200"/>
            <w:ind w:left="720" w:firstLine="1080"/>
            <w:contextualSpacing/>
          </w:pPr>
        </w:pPrChange>
      </w:pPr>
      <w:del w:id="6983" w:author="Adriana  Casas" w:date="2015-07-10T21:32:00Z">
        <w:r w:rsidRPr="00DD6B12" w:rsidDel="00F55EFB">
          <w:rPr>
            <w:rFonts w:ascii="Times" w:hAnsi="Times"/>
            <w:color w:val="000000"/>
            <w:rPrChange w:id="6984" w:author="Adriana  Casas" w:date="2015-07-08T15:43:00Z">
              <w:rPr>
                <w:color w:val="000000"/>
              </w:rPr>
            </w:rPrChange>
          </w:rPr>
          <w:delText>La construcción.</w:delText>
        </w:r>
      </w:del>
    </w:p>
    <w:p w14:paraId="32194092" w14:textId="7CBA9BEC" w:rsidR="006C738E" w:rsidRPr="00DD6B12" w:rsidDel="00F55EFB" w:rsidRDefault="006C738E" w:rsidP="00DD6B12">
      <w:pPr>
        <w:numPr>
          <w:ilvl w:val="0"/>
          <w:numId w:val="17"/>
        </w:numPr>
        <w:spacing w:after="200" w:line="240" w:lineRule="auto"/>
        <w:contextualSpacing/>
        <w:rPr>
          <w:del w:id="6985" w:author="Adriana  Casas" w:date="2015-07-10T21:32:00Z"/>
          <w:rFonts w:ascii="Times" w:hAnsi="Times"/>
          <w:color w:val="000000"/>
          <w:rPrChange w:id="6986" w:author="Adriana  Casas" w:date="2015-07-08T15:43:00Z">
            <w:rPr>
              <w:del w:id="6987" w:author="Adriana  Casas" w:date="2015-07-10T21:32:00Z"/>
              <w:color w:val="000000"/>
            </w:rPr>
          </w:rPrChange>
        </w:rPr>
        <w:pPrChange w:id="6988" w:author="Adriana  Casas" w:date="2015-07-08T15:43:00Z">
          <w:pPr>
            <w:numPr>
              <w:numId w:val="17"/>
            </w:numPr>
            <w:spacing w:after="200"/>
            <w:ind w:left="720" w:firstLine="1080"/>
            <w:contextualSpacing/>
          </w:pPr>
        </w:pPrChange>
      </w:pPr>
      <w:del w:id="6989" w:author="Adriana  Casas" w:date="2015-07-10T21:32:00Z">
        <w:r w:rsidRPr="00DD6B12" w:rsidDel="00F55EFB">
          <w:rPr>
            <w:rFonts w:ascii="Times" w:hAnsi="Times"/>
            <w:color w:val="000000"/>
            <w:rPrChange w:id="6990" w:author="Adriana  Casas" w:date="2015-07-08T15:43:00Z">
              <w:rPr>
                <w:color w:val="000000"/>
              </w:rPr>
            </w:rPrChange>
          </w:rPr>
          <w:delText>La industria mecánica.</w:delText>
        </w:r>
      </w:del>
    </w:p>
    <w:p w14:paraId="0DCEFF3A" w14:textId="065131CA" w:rsidR="006C738E" w:rsidRPr="00DD6B12" w:rsidDel="00F55EFB" w:rsidRDefault="006C738E" w:rsidP="00DD6B12">
      <w:pPr>
        <w:spacing w:line="240" w:lineRule="auto"/>
        <w:rPr>
          <w:del w:id="6991" w:author="Adriana  Casas" w:date="2015-07-10T21:32:00Z"/>
          <w:rFonts w:ascii="Times" w:hAnsi="Times"/>
          <w:rPrChange w:id="6992" w:author="Adriana  Casas" w:date="2015-07-08T15:43:00Z">
            <w:rPr>
              <w:del w:id="6993" w:author="Adriana  Casas" w:date="2015-07-10T21:32:00Z"/>
            </w:rPr>
          </w:rPrChange>
        </w:rPr>
        <w:pPrChange w:id="6994" w:author="Adriana  Casas" w:date="2015-07-08T15:43:00Z">
          <w:pPr/>
        </w:pPrChange>
      </w:pPr>
      <w:del w:id="6995" w:author="Adriana  Casas" w:date="2015-07-10T21:32:00Z">
        <w:r w:rsidRPr="00DD6B12" w:rsidDel="00F55EFB">
          <w:rPr>
            <w:rFonts w:ascii="Times" w:hAnsi="Times"/>
            <w:color w:val="000000"/>
            <w:rPrChange w:id="6996" w:author="Adriana  Casas" w:date="2015-07-08T15:43:00Z">
              <w:rPr>
                <w:color w:val="000000"/>
              </w:rPr>
            </w:rPrChange>
          </w:rPr>
          <w:delText xml:space="preserve">Algunas empresas en Colombia dedicadas a la industrias pesada de la siderurgia es el complejo industrial que fabrica productos como rieles, láminas de acero, clavos, varillas entre otros productos transforma el hierro para dar vida a productos utilizados en otras industrias (fabricación de vehículos, maquinaria), históricamente ligado al centro Paz del Río instalado en el municipio de Sogamoso, departamento de Boyacá. </w:delText>
        </w:r>
      </w:del>
    </w:p>
    <w:p w14:paraId="592213E8" w14:textId="6A4E029E" w:rsidR="006C738E" w:rsidRPr="00DD6B12" w:rsidDel="00F55EFB" w:rsidRDefault="006C738E" w:rsidP="00DD6B12">
      <w:pPr>
        <w:spacing w:line="240" w:lineRule="auto"/>
        <w:rPr>
          <w:del w:id="6997" w:author="Adriana  Casas" w:date="2015-07-10T21:32:00Z"/>
          <w:rFonts w:ascii="Times" w:hAnsi="Times"/>
          <w:rPrChange w:id="6998" w:author="Adriana  Casas" w:date="2015-07-08T15:43:00Z">
            <w:rPr>
              <w:del w:id="6999" w:author="Adriana  Casas" w:date="2015-07-10T21:32:00Z"/>
            </w:rPr>
          </w:rPrChange>
        </w:rPr>
        <w:pPrChange w:id="7000" w:author="Adriana  Casas" w:date="2015-07-08T15:43:00Z">
          <w:pPr/>
        </w:pPrChange>
      </w:pPr>
      <w:del w:id="7001" w:author="Adriana  Casas" w:date="2015-07-10T21:32:00Z">
        <w:r w:rsidRPr="00DD6B12" w:rsidDel="00F55EFB">
          <w:rPr>
            <w:rFonts w:ascii="Times" w:hAnsi="Times"/>
            <w:b/>
            <w:color w:val="000000"/>
            <w:rPrChange w:id="7002" w:author="Adriana  Casas" w:date="2015-07-08T15:43:00Z">
              <w:rPr>
                <w:b/>
                <w:color w:val="000000"/>
              </w:rPr>
            </w:rPrChange>
          </w:rPr>
          <w:delText>La industria ligera</w:delText>
        </w:r>
        <w:r w:rsidRPr="00DD6B12" w:rsidDel="00F55EFB">
          <w:rPr>
            <w:rFonts w:ascii="Times" w:hAnsi="Times"/>
            <w:color w:val="000000"/>
            <w:rPrChange w:id="7003" w:author="Adriana  Casas" w:date="2015-07-08T15:43:00Z">
              <w:rPr>
                <w:color w:val="000000"/>
              </w:rPr>
            </w:rPrChange>
          </w:rPr>
          <w:delText xml:space="preserve"> también recibe el nombre de indu</w:delText>
        </w:r>
        <w:r w:rsidRPr="00DD6B12" w:rsidDel="00F55EFB">
          <w:rPr>
            <w:rFonts w:ascii="Times" w:hAnsi="Times"/>
            <w:b/>
            <w:color w:val="000000"/>
            <w:rPrChange w:id="7004" w:author="Adriana  Casas" w:date="2015-07-08T15:43:00Z">
              <w:rPr>
                <w:b/>
                <w:color w:val="000000"/>
              </w:rPr>
            </w:rPrChange>
          </w:rPr>
          <w:delText>stria de bienes de uso y de consumo</w:delText>
        </w:r>
        <w:r w:rsidRPr="00DD6B12" w:rsidDel="00F55EFB">
          <w:rPr>
            <w:rFonts w:ascii="Times" w:hAnsi="Times"/>
            <w:color w:val="000000"/>
            <w:rPrChange w:id="7005" w:author="Adriana  Casas" w:date="2015-07-08T15:43:00Z">
              <w:rPr>
                <w:color w:val="000000"/>
              </w:rPr>
            </w:rPrChange>
          </w:rPr>
          <w:delText>. Algunos ejemplos de este tipo de industria son:</w:delText>
        </w:r>
      </w:del>
    </w:p>
    <w:p w14:paraId="0B62A232" w14:textId="4DC74BF4" w:rsidR="006C738E" w:rsidRPr="00DD6B12" w:rsidDel="00F55EFB" w:rsidRDefault="006C738E" w:rsidP="00DD6B12">
      <w:pPr>
        <w:numPr>
          <w:ilvl w:val="0"/>
          <w:numId w:val="18"/>
        </w:numPr>
        <w:spacing w:after="200" w:line="240" w:lineRule="auto"/>
        <w:contextualSpacing/>
        <w:rPr>
          <w:del w:id="7006" w:author="Adriana  Casas" w:date="2015-07-10T21:32:00Z"/>
          <w:rFonts w:ascii="Times" w:hAnsi="Times"/>
          <w:color w:val="000000"/>
          <w:rPrChange w:id="7007" w:author="Adriana  Casas" w:date="2015-07-08T15:43:00Z">
            <w:rPr>
              <w:del w:id="7008" w:author="Adriana  Casas" w:date="2015-07-10T21:32:00Z"/>
              <w:color w:val="000000"/>
            </w:rPr>
          </w:rPrChange>
        </w:rPr>
        <w:pPrChange w:id="7009" w:author="Adriana  Casas" w:date="2015-07-08T15:43:00Z">
          <w:pPr>
            <w:numPr>
              <w:numId w:val="18"/>
            </w:numPr>
            <w:spacing w:after="200"/>
            <w:ind w:left="720" w:firstLine="1080"/>
            <w:contextualSpacing/>
          </w:pPr>
        </w:pPrChange>
      </w:pPr>
      <w:del w:id="7010" w:author="Adriana  Casas" w:date="2015-07-10T21:32:00Z">
        <w:r w:rsidRPr="00DD6B12" w:rsidDel="00F55EFB">
          <w:rPr>
            <w:rFonts w:ascii="Times" w:hAnsi="Times"/>
            <w:color w:val="000000"/>
            <w:rPrChange w:id="7011" w:author="Adriana  Casas" w:date="2015-07-08T15:43:00Z">
              <w:rPr>
                <w:color w:val="000000"/>
              </w:rPr>
            </w:rPrChange>
          </w:rPr>
          <w:delText>La industria alimentaria.</w:delText>
        </w:r>
      </w:del>
    </w:p>
    <w:p w14:paraId="61F515C1" w14:textId="71B9A056" w:rsidR="006C738E" w:rsidRPr="00DD6B12" w:rsidDel="00F55EFB" w:rsidRDefault="006C738E" w:rsidP="00DD6B12">
      <w:pPr>
        <w:numPr>
          <w:ilvl w:val="0"/>
          <w:numId w:val="18"/>
        </w:numPr>
        <w:spacing w:after="200" w:line="240" w:lineRule="auto"/>
        <w:contextualSpacing/>
        <w:rPr>
          <w:del w:id="7012" w:author="Adriana  Casas" w:date="2015-07-10T21:32:00Z"/>
          <w:rFonts w:ascii="Times" w:hAnsi="Times"/>
          <w:color w:val="000000"/>
          <w:rPrChange w:id="7013" w:author="Adriana  Casas" w:date="2015-07-08T15:43:00Z">
            <w:rPr>
              <w:del w:id="7014" w:author="Adriana  Casas" w:date="2015-07-10T21:32:00Z"/>
              <w:color w:val="000000"/>
            </w:rPr>
          </w:rPrChange>
        </w:rPr>
        <w:pPrChange w:id="7015" w:author="Adriana  Casas" w:date="2015-07-08T15:43:00Z">
          <w:pPr>
            <w:numPr>
              <w:numId w:val="18"/>
            </w:numPr>
            <w:spacing w:after="200"/>
            <w:ind w:left="720" w:firstLine="1080"/>
            <w:contextualSpacing/>
          </w:pPr>
        </w:pPrChange>
      </w:pPr>
      <w:del w:id="7016" w:author="Adriana  Casas" w:date="2015-07-10T21:32:00Z">
        <w:r w:rsidRPr="00DD6B12" w:rsidDel="00F55EFB">
          <w:rPr>
            <w:rFonts w:ascii="Times" w:hAnsi="Times"/>
            <w:color w:val="000000"/>
            <w:rPrChange w:id="7017" w:author="Adriana  Casas" w:date="2015-07-08T15:43:00Z">
              <w:rPr>
                <w:color w:val="000000"/>
              </w:rPr>
            </w:rPrChange>
          </w:rPr>
          <w:delText>La industria textil.</w:delText>
        </w:r>
      </w:del>
    </w:p>
    <w:p w14:paraId="125072CB" w14:textId="7EF0F6C9" w:rsidR="006C738E" w:rsidRPr="00DD6B12" w:rsidDel="00F55EFB" w:rsidRDefault="006C738E" w:rsidP="00DD6B12">
      <w:pPr>
        <w:numPr>
          <w:ilvl w:val="0"/>
          <w:numId w:val="18"/>
        </w:numPr>
        <w:spacing w:after="200" w:line="240" w:lineRule="auto"/>
        <w:contextualSpacing/>
        <w:rPr>
          <w:del w:id="7018" w:author="Adriana  Casas" w:date="2015-07-10T21:32:00Z"/>
          <w:rFonts w:ascii="Times" w:hAnsi="Times"/>
          <w:color w:val="000000"/>
          <w:rPrChange w:id="7019" w:author="Adriana  Casas" w:date="2015-07-08T15:43:00Z">
            <w:rPr>
              <w:del w:id="7020" w:author="Adriana  Casas" w:date="2015-07-10T21:32:00Z"/>
              <w:color w:val="000000"/>
            </w:rPr>
          </w:rPrChange>
        </w:rPr>
        <w:pPrChange w:id="7021" w:author="Adriana  Casas" w:date="2015-07-08T15:43:00Z">
          <w:pPr>
            <w:numPr>
              <w:numId w:val="18"/>
            </w:numPr>
            <w:spacing w:after="200"/>
            <w:ind w:left="720" w:firstLine="1080"/>
            <w:contextualSpacing/>
          </w:pPr>
        </w:pPrChange>
      </w:pPr>
      <w:del w:id="7022" w:author="Adriana  Casas" w:date="2015-07-10T21:32:00Z">
        <w:r w:rsidRPr="00DD6B12" w:rsidDel="00F55EFB">
          <w:rPr>
            <w:rFonts w:ascii="Times" w:hAnsi="Times"/>
            <w:color w:val="000000"/>
            <w:rPrChange w:id="7023" w:author="Adriana  Casas" w:date="2015-07-08T15:43:00Z">
              <w:rPr>
                <w:color w:val="000000"/>
              </w:rPr>
            </w:rPrChange>
          </w:rPr>
          <w:delText>La industria del mueble.</w:delText>
        </w:r>
      </w:del>
    </w:p>
    <w:p w14:paraId="33509BE1" w14:textId="7D386A56" w:rsidR="006C738E" w:rsidRPr="00DD6B12" w:rsidDel="00F55EFB" w:rsidRDefault="006C738E" w:rsidP="00DD6B12">
      <w:pPr>
        <w:numPr>
          <w:ilvl w:val="0"/>
          <w:numId w:val="18"/>
        </w:numPr>
        <w:spacing w:after="200" w:line="240" w:lineRule="auto"/>
        <w:contextualSpacing/>
        <w:rPr>
          <w:del w:id="7024" w:author="Adriana  Casas" w:date="2015-07-10T21:32:00Z"/>
          <w:rFonts w:ascii="Times" w:hAnsi="Times"/>
          <w:color w:val="000000"/>
          <w:rPrChange w:id="7025" w:author="Adriana  Casas" w:date="2015-07-08T15:43:00Z">
            <w:rPr>
              <w:del w:id="7026" w:author="Adriana  Casas" w:date="2015-07-10T21:32:00Z"/>
              <w:color w:val="000000"/>
            </w:rPr>
          </w:rPrChange>
        </w:rPr>
        <w:pPrChange w:id="7027" w:author="Adriana  Casas" w:date="2015-07-08T15:43:00Z">
          <w:pPr>
            <w:numPr>
              <w:numId w:val="18"/>
            </w:numPr>
            <w:spacing w:after="200"/>
            <w:ind w:left="720" w:firstLine="1080"/>
            <w:contextualSpacing/>
          </w:pPr>
        </w:pPrChange>
      </w:pPr>
      <w:del w:id="7028" w:author="Adriana  Casas" w:date="2015-07-10T21:32:00Z">
        <w:r w:rsidRPr="00DD6B12" w:rsidDel="00F55EFB">
          <w:rPr>
            <w:rFonts w:ascii="Times" w:hAnsi="Times"/>
            <w:color w:val="000000"/>
            <w:rPrChange w:id="7029" w:author="Adriana  Casas" w:date="2015-07-08T15:43:00Z">
              <w:rPr>
                <w:color w:val="000000"/>
              </w:rPr>
            </w:rPrChange>
          </w:rPr>
          <w:delText>La industria electrónica.</w:delText>
        </w:r>
      </w:del>
    </w:p>
    <w:tbl>
      <w:tblPr>
        <w:tblStyle w:val="3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F55EFB" w14:paraId="56635E67" w14:textId="58DB9720" w:rsidTr="006C738E">
        <w:trPr>
          <w:del w:id="7030" w:author="Adriana  Casas" w:date="2015-07-10T21:32:00Z"/>
        </w:trPr>
        <w:tc>
          <w:tcPr>
            <w:tcW w:w="8840" w:type="dxa"/>
            <w:gridSpan w:val="2"/>
            <w:shd w:val="clear" w:color="auto" w:fill="0D0D0D"/>
          </w:tcPr>
          <w:p w14:paraId="3678E12D" w14:textId="7854660A" w:rsidR="006C738E" w:rsidRPr="00DD6B12" w:rsidDel="00F55EFB" w:rsidRDefault="006C738E" w:rsidP="00DD6B12">
            <w:pPr>
              <w:spacing w:line="240" w:lineRule="auto"/>
              <w:jc w:val="center"/>
              <w:rPr>
                <w:del w:id="7031" w:author="Adriana  Casas" w:date="2015-07-10T21:32:00Z"/>
                <w:rFonts w:ascii="Times" w:eastAsia="Calibri" w:hAnsi="Times"/>
                <w:b/>
                <w:color w:val="FFFFFF" w:themeColor="background1"/>
                <w:highlight w:val="none"/>
                <w:rPrChange w:id="7032" w:author="Adriana  Casas" w:date="2015-07-08T15:43:00Z">
                  <w:rPr>
                    <w:del w:id="7033" w:author="Adriana  Casas" w:date="2015-07-10T21:32:00Z"/>
                    <w:rFonts w:eastAsia="Calibri"/>
                    <w:b/>
                    <w:color w:val="FFFFFF" w:themeColor="background1"/>
                    <w:highlight w:val="none"/>
                  </w:rPr>
                </w:rPrChange>
              </w:rPr>
              <w:pPrChange w:id="7034" w:author="Adriana  Casas" w:date="2015-07-08T15:43:00Z">
                <w:pPr>
                  <w:jc w:val="center"/>
                </w:pPr>
              </w:pPrChange>
            </w:pPr>
            <w:del w:id="7035" w:author="Adriana  Casas" w:date="2015-07-10T21:32:00Z">
              <w:r w:rsidRPr="00DD6B12" w:rsidDel="00F55EFB">
                <w:rPr>
                  <w:rFonts w:ascii="Times" w:eastAsia="Calibri" w:hAnsi="Times"/>
                  <w:b/>
                  <w:color w:val="FFFFFF" w:themeColor="background1"/>
                  <w:highlight w:val="none"/>
                  <w:rPrChange w:id="7036"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F55EFB" w14:paraId="2CE5EE7B" w14:textId="79A8EB2F" w:rsidTr="006C738E">
        <w:trPr>
          <w:del w:id="7037" w:author="Adriana  Casas" w:date="2015-07-10T21:32:00Z"/>
        </w:trPr>
        <w:tc>
          <w:tcPr>
            <w:tcW w:w="2460" w:type="dxa"/>
          </w:tcPr>
          <w:p w14:paraId="3D297434" w14:textId="1CB61236" w:rsidR="006C738E" w:rsidRPr="00DD6B12" w:rsidDel="00F55EFB" w:rsidRDefault="006C738E" w:rsidP="00DD6B12">
            <w:pPr>
              <w:spacing w:line="240" w:lineRule="auto"/>
              <w:jc w:val="left"/>
              <w:rPr>
                <w:del w:id="7038" w:author="Adriana  Casas" w:date="2015-07-10T21:32:00Z"/>
                <w:rFonts w:ascii="Times" w:hAnsi="Times"/>
                <w:rPrChange w:id="7039" w:author="Adriana  Casas" w:date="2015-07-08T15:43:00Z">
                  <w:rPr>
                    <w:del w:id="7040" w:author="Adriana  Casas" w:date="2015-07-10T21:32:00Z"/>
                  </w:rPr>
                </w:rPrChange>
              </w:rPr>
              <w:pPrChange w:id="7041" w:author="Adriana  Casas" w:date="2015-07-08T15:43:00Z">
                <w:pPr>
                  <w:jc w:val="left"/>
                </w:pPr>
              </w:pPrChange>
            </w:pPr>
            <w:del w:id="7042" w:author="Adriana  Casas" w:date="2015-07-10T21:32:00Z">
              <w:r w:rsidRPr="00DD6B12" w:rsidDel="00F55EFB">
                <w:rPr>
                  <w:rFonts w:ascii="Times" w:eastAsia="Calibri" w:hAnsi="Times" w:cs="Calibri"/>
                  <w:color w:val="000000"/>
                  <w:sz w:val="22"/>
                  <w:rPrChange w:id="7043" w:author="Adriana  Casas" w:date="2015-07-08T15:43:00Z">
                    <w:rPr>
                      <w:rFonts w:ascii="Calibri" w:eastAsia="Calibri" w:hAnsi="Calibri" w:cs="Calibri"/>
                      <w:color w:val="000000"/>
                      <w:sz w:val="22"/>
                    </w:rPr>
                  </w:rPrChange>
                </w:rPr>
                <w:delText>Código</w:delText>
              </w:r>
            </w:del>
          </w:p>
        </w:tc>
        <w:tc>
          <w:tcPr>
            <w:tcW w:w="6380" w:type="dxa"/>
          </w:tcPr>
          <w:p w14:paraId="7A5BC01C" w14:textId="61BBB8AF" w:rsidR="006C738E" w:rsidRPr="00DD6B12" w:rsidDel="00F55EFB" w:rsidRDefault="008B0ECB" w:rsidP="00DD6B12">
            <w:pPr>
              <w:spacing w:line="240" w:lineRule="auto"/>
              <w:jc w:val="left"/>
              <w:rPr>
                <w:del w:id="7044" w:author="Adriana  Casas" w:date="2015-07-10T21:32:00Z"/>
                <w:rFonts w:ascii="Times" w:hAnsi="Times"/>
                <w:rPrChange w:id="7045" w:author="Adriana  Casas" w:date="2015-07-08T15:43:00Z">
                  <w:rPr>
                    <w:del w:id="7046" w:author="Adriana  Casas" w:date="2015-07-10T21:32:00Z"/>
                  </w:rPr>
                </w:rPrChange>
              </w:rPr>
              <w:pPrChange w:id="7047" w:author="Adriana  Casas" w:date="2015-07-08T15:43:00Z">
                <w:pPr>
                  <w:jc w:val="left"/>
                </w:pPr>
              </w:pPrChange>
            </w:pPr>
            <w:del w:id="7048" w:author="Adriana  Casas" w:date="2015-07-10T21:32:00Z">
              <w:r w:rsidRPr="00DD6B12" w:rsidDel="00F55EFB">
                <w:rPr>
                  <w:rFonts w:ascii="Times" w:eastAsia="Calibri" w:hAnsi="Times" w:cs="Calibri"/>
                  <w:color w:val="000000"/>
                  <w:sz w:val="22"/>
                  <w:rPrChange w:id="7049" w:author="Adriana  Casas" w:date="2015-07-08T15:43:00Z">
                    <w:rPr>
                      <w:rFonts w:ascii="Calibri" w:eastAsia="Calibri" w:hAnsi="Calibri" w:cs="Calibri"/>
                      <w:color w:val="000000"/>
                      <w:sz w:val="22"/>
                    </w:rPr>
                  </w:rPrChange>
                </w:rPr>
                <w:delText>CS_10_0</w:delText>
              </w:r>
              <w:r w:rsidR="00F41E25" w:rsidRPr="00DD6B12" w:rsidDel="00F55EFB">
                <w:rPr>
                  <w:rFonts w:ascii="Times" w:eastAsia="Calibri" w:hAnsi="Times" w:cs="Calibri"/>
                  <w:color w:val="000000"/>
                  <w:sz w:val="22"/>
                  <w:rPrChange w:id="7050" w:author="Adriana  Casas" w:date="2015-07-08T15:43:00Z">
                    <w:rPr>
                      <w:rFonts w:ascii="Calibri" w:eastAsia="Calibri" w:hAnsi="Calibri" w:cs="Calibri"/>
                      <w:color w:val="000000"/>
                      <w:sz w:val="22"/>
                    </w:rPr>
                  </w:rPrChange>
                </w:rPr>
                <w:delText>5</w:delText>
              </w:r>
              <w:r w:rsidRPr="00DD6B12" w:rsidDel="00F55EFB">
                <w:rPr>
                  <w:rFonts w:ascii="Times" w:eastAsia="Calibri" w:hAnsi="Times" w:cs="Calibri"/>
                  <w:color w:val="000000"/>
                  <w:sz w:val="22"/>
                  <w:rPrChange w:id="7051" w:author="Adriana  Casas" w:date="2015-07-08T15:43:00Z">
                    <w:rPr>
                      <w:rFonts w:ascii="Calibri" w:eastAsia="Calibri" w:hAnsi="Calibri" w:cs="Calibri"/>
                      <w:color w:val="000000"/>
                      <w:sz w:val="22"/>
                    </w:rPr>
                  </w:rPrChange>
                </w:rPr>
                <w:delText>_IMG31</w:delText>
              </w:r>
            </w:del>
          </w:p>
        </w:tc>
      </w:tr>
      <w:tr w:rsidR="006C738E" w:rsidRPr="00DD6B12" w:rsidDel="00F55EFB" w14:paraId="63EC16D2" w14:textId="21CB055D" w:rsidTr="006C738E">
        <w:trPr>
          <w:del w:id="7052" w:author="Adriana  Casas" w:date="2015-07-10T21:32:00Z"/>
        </w:trPr>
        <w:tc>
          <w:tcPr>
            <w:tcW w:w="2460" w:type="dxa"/>
          </w:tcPr>
          <w:p w14:paraId="0BFAA55A" w14:textId="7C856780" w:rsidR="006C738E" w:rsidRPr="00DD6B12" w:rsidDel="00F55EFB" w:rsidRDefault="006C738E" w:rsidP="00DD6B12">
            <w:pPr>
              <w:spacing w:line="240" w:lineRule="auto"/>
              <w:jc w:val="left"/>
              <w:rPr>
                <w:del w:id="7053" w:author="Adriana  Casas" w:date="2015-07-10T21:32:00Z"/>
                <w:rFonts w:ascii="Times" w:hAnsi="Times"/>
                <w:rPrChange w:id="7054" w:author="Adriana  Casas" w:date="2015-07-08T15:43:00Z">
                  <w:rPr>
                    <w:del w:id="7055" w:author="Adriana  Casas" w:date="2015-07-10T21:32:00Z"/>
                  </w:rPr>
                </w:rPrChange>
              </w:rPr>
              <w:pPrChange w:id="7056" w:author="Adriana  Casas" w:date="2015-07-08T15:43:00Z">
                <w:pPr>
                  <w:jc w:val="left"/>
                </w:pPr>
              </w:pPrChange>
            </w:pPr>
            <w:del w:id="7057" w:author="Adriana  Casas" w:date="2015-07-10T21:32:00Z">
              <w:r w:rsidRPr="00DD6B12" w:rsidDel="00F55EFB">
                <w:rPr>
                  <w:rFonts w:ascii="Times" w:eastAsia="Calibri" w:hAnsi="Times" w:cs="Calibri"/>
                  <w:color w:val="000000"/>
                  <w:sz w:val="22"/>
                  <w:rPrChange w:id="7058" w:author="Adriana  Casas" w:date="2015-07-08T15:43:00Z">
                    <w:rPr>
                      <w:rFonts w:ascii="Calibri" w:eastAsia="Calibri" w:hAnsi="Calibri" w:cs="Calibri"/>
                      <w:color w:val="000000"/>
                      <w:sz w:val="22"/>
                    </w:rPr>
                  </w:rPrChange>
                </w:rPr>
                <w:delText>Descripción</w:delText>
              </w:r>
            </w:del>
          </w:p>
        </w:tc>
        <w:tc>
          <w:tcPr>
            <w:tcW w:w="6380" w:type="dxa"/>
          </w:tcPr>
          <w:p w14:paraId="29A617CF" w14:textId="56980A2B" w:rsidR="006C738E" w:rsidRPr="00DD6B12" w:rsidDel="00F55EFB" w:rsidRDefault="006C738E" w:rsidP="00DD6B12">
            <w:pPr>
              <w:spacing w:line="240" w:lineRule="auto"/>
              <w:jc w:val="left"/>
              <w:rPr>
                <w:del w:id="7059" w:author="Adriana  Casas" w:date="2015-07-10T21:32:00Z"/>
                <w:rFonts w:ascii="Times" w:hAnsi="Times"/>
                <w:rPrChange w:id="7060" w:author="Adriana  Casas" w:date="2015-07-08T15:43:00Z">
                  <w:rPr>
                    <w:del w:id="7061" w:author="Adriana  Casas" w:date="2015-07-10T21:32:00Z"/>
                  </w:rPr>
                </w:rPrChange>
              </w:rPr>
              <w:pPrChange w:id="7062" w:author="Adriana  Casas" w:date="2015-07-08T15:43:00Z">
                <w:pPr>
                  <w:jc w:val="left"/>
                </w:pPr>
              </w:pPrChange>
            </w:pPr>
            <w:del w:id="7063" w:author="Adriana  Casas" w:date="2015-07-10T21:32:00Z">
              <w:r w:rsidRPr="00DD6B12" w:rsidDel="00F55EFB">
                <w:rPr>
                  <w:rFonts w:ascii="Times" w:hAnsi="Times"/>
                  <w:noProof/>
                  <w:lang w:val="es-ES" w:eastAsia="es-ES"/>
                  <w:rPrChange w:id="7064" w:author="Adriana  Casas" w:date="2015-07-08T15:43:00Z">
                    <w:rPr>
                      <w:noProof/>
                      <w:lang w:val="es-ES" w:eastAsia="es-ES"/>
                    </w:rPr>
                  </w:rPrChange>
                </w:rPr>
                <w:drawing>
                  <wp:inline distT="114300" distB="114300" distL="114300" distR="114300" wp14:anchorId="6547F603" wp14:editId="14B5D03A">
                    <wp:extent cx="1047750" cy="6096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1047750" cy="609600"/>
                            </a:xfrm>
                            <a:prstGeom prst="rect">
                              <a:avLst/>
                            </a:prstGeom>
                            <a:ln/>
                          </pic:spPr>
                        </pic:pic>
                      </a:graphicData>
                    </a:graphic>
                  </wp:inline>
                </w:drawing>
              </w:r>
            </w:del>
          </w:p>
        </w:tc>
      </w:tr>
      <w:tr w:rsidR="006C738E" w:rsidRPr="00DD6B12" w:rsidDel="00F55EFB" w14:paraId="1744EE93" w14:textId="7CD92D6D" w:rsidTr="006C738E">
        <w:trPr>
          <w:del w:id="7065" w:author="Adriana  Casas" w:date="2015-07-10T21:32:00Z"/>
        </w:trPr>
        <w:tc>
          <w:tcPr>
            <w:tcW w:w="2460" w:type="dxa"/>
          </w:tcPr>
          <w:p w14:paraId="73346016" w14:textId="12410FA6" w:rsidR="006C738E" w:rsidRPr="00DD6B12" w:rsidDel="00F55EFB" w:rsidRDefault="006C738E" w:rsidP="00DD6B12">
            <w:pPr>
              <w:spacing w:line="240" w:lineRule="auto"/>
              <w:jc w:val="left"/>
              <w:rPr>
                <w:del w:id="7066" w:author="Adriana  Casas" w:date="2015-07-10T21:32:00Z"/>
                <w:rFonts w:ascii="Times" w:hAnsi="Times"/>
                <w:rPrChange w:id="7067" w:author="Adriana  Casas" w:date="2015-07-08T15:43:00Z">
                  <w:rPr>
                    <w:del w:id="7068" w:author="Adriana  Casas" w:date="2015-07-10T21:32:00Z"/>
                  </w:rPr>
                </w:rPrChange>
              </w:rPr>
              <w:pPrChange w:id="7069" w:author="Adriana  Casas" w:date="2015-07-08T15:43:00Z">
                <w:pPr>
                  <w:jc w:val="left"/>
                </w:pPr>
              </w:pPrChange>
            </w:pPr>
            <w:del w:id="7070" w:author="Adriana  Casas" w:date="2015-07-10T21:32:00Z">
              <w:r w:rsidRPr="00DD6B12" w:rsidDel="00F55EFB">
                <w:rPr>
                  <w:rFonts w:ascii="Times" w:eastAsia="Calibri" w:hAnsi="Times" w:cs="Calibri"/>
                  <w:color w:val="000000"/>
                  <w:sz w:val="22"/>
                  <w:rPrChange w:id="7071"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3B57181D" w14:textId="32D3A7CD" w:rsidR="006C738E" w:rsidRPr="00DD6B12" w:rsidDel="00F55EFB" w:rsidRDefault="009D3AFD" w:rsidP="00DD6B12">
            <w:pPr>
              <w:spacing w:line="240" w:lineRule="auto"/>
              <w:jc w:val="left"/>
              <w:rPr>
                <w:del w:id="7072" w:author="Adriana  Casas" w:date="2015-07-10T21:32:00Z"/>
                <w:rFonts w:ascii="Times" w:hAnsi="Times"/>
                <w:rPrChange w:id="7073" w:author="Adriana  Casas" w:date="2015-07-08T15:43:00Z">
                  <w:rPr>
                    <w:del w:id="7074" w:author="Adriana  Casas" w:date="2015-07-10T21:32:00Z"/>
                  </w:rPr>
                </w:rPrChange>
              </w:rPr>
              <w:pPrChange w:id="7075" w:author="Adriana  Casas" w:date="2015-07-08T15:43:00Z">
                <w:pPr>
                  <w:jc w:val="left"/>
                </w:pPr>
              </w:pPrChange>
            </w:pPr>
            <w:del w:id="7076" w:author="Adriana  Casas" w:date="2015-07-10T21:32:00Z">
              <w:r w:rsidRPr="00DD6B12" w:rsidDel="00F55EFB">
                <w:rPr>
                  <w:rFonts w:ascii="Times" w:hAnsi="Times"/>
                  <w:rPrChange w:id="7077" w:author="Adriana  Casas" w:date="2015-07-08T15:43:00Z">
                    <w:rPr/>
                  </w:rPrChange>
                </w:rPr>
                <w:fldChar w:fldCharType="begin"/>
              </w:r>
              <w:r w:rsidRPr="00DD6B12" w:rsidDel="00F55EFB">
                <w:rPr>
                  <w:rFonts w:ascii="Times" w:hAnsi="Times"/>
                  <w:rPrChange w:id="7078" w:author="Adriana  Casas" w:date="2015-07-08T15:43:00Z">
                    <w:rPr/>
                  </w:rPrChange>
                </w:rPr>
                <w:delInstrText xml:space="preserve"> HYPERLINK "http://thumb1.shutterstock.com/display_pic_with_logo/355627/130314980/stock-photo-construction-site-with-cranes-on-sky-background-130314980.jpg" \h </w:delInstrText>
              </w:r>
              <w:r w:rsidRPr="00DD6B12" w:rsidDel="00F55EFB">
                <w:rPr>
                  <w:rFonts w:ascii="Times" w:hAnsi="Times"/>
                  <w:rPrChange w:id="7079" w:author="Adriana  Casas" w:date="2015-07-08T15:43:00Z">
                    <w:rPr/>
                  </w:rPrChange>
                </w:rPr>
                <w:fldChar w:fldCharType="separate"/>
              </w:r>
              <w:r w:rsidR="006C738E" w:rsidRPr="00DD6B12" w:rsidDel="00F55EFB">
                <w:rPr>
                  <w:rFonts w:ascii="Times" w:eastAsia="Calibri" w:hAnsi="Times" w:cs="Calibri"/>
                  <w:color w:val="000000"/>
                  <w:sz w:val="22"/>
                  <w:u w:val="single"/>
                  <w:rPrChange w:id="7080" w:author="Adriana  Casas" w:date="2015-07-08T15:43:00Z">
                    <w:rPr>
                      <w:rFonts w:ascii="Calibri" w:eastAsia="Calibri" w:hAnsi="Calibri" w:cs="Calibri"/>
                      <w:color w:val="000000"/>
                      <w:sz w:val="22"/>
                      <w:u w:val="single"/>
                    </w:rPr>
                  </w:rPrChange>
                </w:rPr>
                <w:delText>http://thumb1.shutterstock.com/display_pic_with_logo/355627/130314980/stock-photo-construction-site-with-cranes-on-sky-background-130314980.jpg</w:delText>
              </w:r>
              <w:r w:rsidRPr="00DD6B12" w:rsidDel="00F55EFB">
                <w:rPr>
                  <w:rFonts w:ascii="Times" w:eastAsia="Calibri" w:hAnsi="Times" w:cs="Calibri"/>
                  <w:color w:val="000000"/>
                  <w:sz w:val="22"/>
                  <w:u w:val="single"/>
                  <w:rPrChange w:id="7081" w:author="Adriana  Casas" w:date="2015-07-08T15:43:00Z">
                    <w:rPr>
                      <w:rFonts w:ascii="Calibri" w:eastAsia="Calibri" w:hAnsi="Calibri" w:cs="Calibri"/>
                      <w:color w:val="000000"/>
                      <w:sz w:val="22"/>
                      <w:u w:val="single"/>
                    </w:rPr>
                  </w:rPrChange>
                </w:rPr>
                <w:fldChar w:fldCharType="end"/>
              </w:r>
              <w:r w:rsidRPr="00DD6B12" w:rsidDel="00F55EFB">
                <w:rPr>
                  <w:rFonts w:ascii="Times" w:hAnsi="Times"/>
                  <w:rPrChange w:id="7082" w:author="Adriana  Casas" w:date="2015-07-08T15:43:00Z">
                    <w:rPr/>
                  </w:rPrChange>
                </w:rPr>
                <w:fldChar w:fldCharType="begin"/>
              </w:r>
              <w:r w:rsidRPr="00DD6B12" w:rsidDel="00F55EFB">
                <w:rPr>
                  <w:rFonts w:ascii="Times" w:hAnsi="Times"/>
                  <w:rPrChange w:id="7083" w:author="Adriana  Casas" w:date="2015-07-08T15:43:00Z">
                    <w:rPr/>
                  </w:rPrChange>
                </w:rPr>
                <w:delInstrText xml:space="preserve"> HYPERLINK "http://thumb1.shutterstock.com/display_pic_with_logo/355627/130314980/stock-photo-construction-site-with-cranes-on-sky-background-130314980.jpg" \h </w:delInstrText>
              </w:r>
              <w:r w:rsidRPr="00DD6B12" w:rsidDel="00F55EFB">
                <w:rPr>
                  <w:rFonts w:ascii="Times" w:hAnsi="Times"/>
                  <w:rPrChange w:id="7084" w:author="Adriana  Casas" w:date="2015-07-08T15:43:00Z">
                    <w:rPr/>
                  </w:rPrChange>
                </w:rPr>
                <w:fldChar w:fldCharType="separate"/>
              </w:r>
              <w:r w:rsidRPr="00DD6B12" w:rsidDel="00F55EFB">
                <w:rPr>
                  <w:rFonts w:ascii="Times" w:hAnsi="Times"/>
                  <w:rPrChange w:id="7085" w:author="Adriana  Casas" w:date="2015-07-08T15:43:00Z">
                    <w:rPr/>
                  </w:rPrChange>
                </w:rPr>
                <w:fldChar w:fldCharType="end"/>
              </w:r>
            </w:del>
          </w:p>
        </w:tc>
      </w:tr>
      <w:tr w:rsidR="006C738E" w:rsidRPr="00DD6B12" w:rsidDel="00F55EFB" w14:paraId="07725AD5" w14:textId="657EF7F5" w:rsidTr="006C738E">
        <w:trPr>
          <w:del w:id="7086" w:author="Adriana  Casas" w:date="2015-07-10T21:32:00Z"/>
        </w:trPr>
        <w:tc>
          <w:tcPr>
            <w:tcW w:w="2460" w:type="dxa"/>
          </w:tcPr>
          <w:p w14:paraId="4A812F4E" w14:textId="3E7C883D" w:rsidR="006C738E" w:rsidRPr="00DD6B12" w:rsidDel="00F55EFB" w:rsidRDefault="006C738E" w:rsidP="00DD6B12">
            <w:pPr>
              <w:spacing w:line="240" w:lineRule="auto"/>
              <w:jc w:val="left"/>
              <w:rPr>
                <w:del w:id="7087" w:author="Adriana  Casas" w:date="2015-07-10T21:32:00Z"/>
                <w:rFonts w:ascii="Times" w:hAnsi="Times"/>
                <w:rPrChange w:id="7088" w:author="Adriana  Casas" w:date="2015-07-08T15:43:00Z">
                  <w:rPr>
                    <w:del w:id="7089" w:author="Adriana  Casas" w:date="2015-07-10T21:32:00Z"/>
                  </w:rPr>
                </w:rPrChange>
              </w:rPr>
              <w:pPrChange w:id="7090" w:author="Adriana  Casas" w:date="2015-07-08T15:43:00Z">
                <w:pPr>
                  <w:jc w:val="left"/>
                </w:pPr>
              </w:pPrChange>
            </w:pPr>
            <w:del w:id="7091" w:author="Adriana  Casas" w:date="2015-07-10T21:32:00Z">
              <w:r w:rsidRPr="00DD6B12" w:rsidDel="00F55EFB">
                <w:rPr>
                  <w:rFonts w:ascii="Times" w:eastAsia="Calibri" w:hAnsi="Times" w:cs="Calibri"/>
                  <w:color w:val="000000"/>
                  <w:sz w:val="22"/>
                  <w:rPrChange w:id="7092" w:author="Adriana  Casas" w:date="2015-07-08T15:43:00Z">
                    <w:rPr>
                      <w:rFonts w:ascii="Calibri" w:eastAsia="Calibri" w:hAnsi="Calibri" w:cs="Calibri"/>
                      <w:color w:val="000000"/>
                      <w:sz w:val="22"/>
                    </w:rPr>
                  </w:rPrChange>
                </w:rPr>
                <w:delText>Pie de imagen</w:delText>
              </w:r>
            </w:del>
          </w:p>
        </w:tc>
        <w:tc>
          <w:tcPr>
            <w:tcW w:w="6380" w:type="dxa"/>
          </w:tcPr>
          <w:p w14:paraId="59009C20" w14:textId="795FA662" w:rsidR="006C738E" w:rsidRPr="00DD6B12" w:rsidDel="00F55EFB" w:rsidRDefault="006C738E" w:rsidP="00DD6B12">
            <w:pPr>
              <w:spacing w:line="240" w:lineRule="auto"/>
              <w:jc w:val="left"/>
              <w:rPr>
                <w:del w:id="7093" w:author="Adriana  Casas" w:date="2015-07-10T21:32:00Z"/>
                <w:rFonts w:ascii="Times" w:hAnsi="Times"/>
                <w:rPrChange w:id="7094" w:author="Adriana  Casas" w:date="2015-07-08T15:43:00Z">
                  <w:rPr>
                    <w:del w:id="7095" w:author="Adriana  Casas" w:date="2015-07-10T21:32:00Z"/>
                  </w:rPr>
                </w:rPrChange>
              </w:rPr>
              <w:pPrChange w:id="7096" w:author="Adriana  Casas" w:date="2015-07-08T15:43:00Z">
                <w:pPr>
                  <w:jc w:val="left"/>
                </w:pPr>
              </w:pPrChange>
            </w:pPr>
            <w:del w:id="7097" w:author="Adriana  Casas" w:date="2015-07-10T21:32:00Z">
              <w:r w:rsidRPr="00DD6B12" w:rsidDel="00F55EFB">
                <w:rPr>
                  <w:rFonts w:ascii="Times" w:eastAsia="Calibri" w:hAnsi="Times" w:cs="Calibri"/>
                  <w:color w:val="000000"/>
                  <w:sz w:val="22"/>
                  <w:rPrChange w:id="7098" w:author="Adriana  Casas" w:date="2015-07-08T15:43:00Z">
                    <w:rPr>
                      <w:rFonts w:ascii="Calibri" w:eastAsia="Calibri" w:hAnsi="Calibri" w:cs="Calibri"/>
                      <w:color w:val="000000"/>
                      <w:sz w:val="22"/>
                    </w:rPr>
                  </w:rPrChange>
                </w:rPr>
                <w:delText>Una de las actividades más importantes del sector secundario es la construcción, la cual engloba la edificación de obras residenciales (viviendas), no residenciales (hospitales, naves industriales, etc.) y obras de ingeniería civil (carreteras, ferrocarriles, aeropuertos, etc.).</w:delText>
              </w:r>
            </w:del>
          </w:p>
        </w:tc>
      </w:tr>
    </w:tbl>
    <w:p w14:paraId="491363BD" w14:textId="52FB63AB" w:rsidR="006C738E" w:rsidRPr="00DD6B12" w:rsidDel="00F55EFB" w:rsidRDefault="006C738E" w:rsidP="00DD6B12">
      <w:pPr>
        <w:tabs>
          <w:tab w:val="right" w:pos="8498"/>
        </w:tabs>
        <w:spacing w:line="240" w:lineRule="auto"/>
        <w:rPr>
          <w:del w:id="7099" w:author="Adriana  Casas" w:date="2015-07-10T21:32:00Z"/>
          <w:rFonts w:ascii="Times" w:hAnsi="Times"/>
          <w:rPrChange w:id="7100" w:author="Adriana  Casas" w:date="2015-07-08T15:43:00Z">
            <w:rPr>
              <w:del w:id="7101" w:author="Adriana  Casas" w:date="2015-07-10T21:32:00Z"/>
            </w:rPr>
          </w:rPrChange>
        </w:rPr>
        <w:pPrChange w:id="7102" w:author="Adriana  Casas" w:date="2015-07-08T15:43:00Z">
          <w:pPr>
            <w:tabs>
              <w:tab w:val="right" w:pos="8498"/>
            </w:tabs>
          </w:pPr>
        </w:pPrChange>
      </w:pPr>
    </w:p>
    <w:p w14:paraId="07E612A5" w14:textId="112B8605" w:rsidR="00A12AF7" w:rsidRPr="00DD6B12" w:rsidDel="00F55EFB" w:rsidRDefault="00A12AF7" w:rsidP="00DD6B12">
      <w:pPr>
        <w:tabs>
          <w:tab w:val="right" w:pos="8498"/>
        </w:tabs>
        <w:spacing w:line="240" w:lineRule="auto"/>
        <w:rPr>
          <w:del w:id="7103" w:author="Adriana  Casas" w:date="2015-07-10T21:32:00Z"/>
          <w:rFonts w:ascii="Times" w:hAnsi="Times"/>
          <w:rPrChange w:id="7104" w:author="Adriana  Casas" w:date="2015-07-08T15:43:00Z">
            <w:rPr>
              <w:del w:id="7105" w:author="Adriana  Casas" w:date="2015-07-10T21:32:00Z"/>
            </w:rPr>
          </w:rPrChange>
        </w:rPr>
        <w:pPrChange w:id="7106" w:author="Adriana  Casas" w:date="2015-07-08T15:43:00Z">
          <w:pPr>
            <w:tabs>
              <w:tab w:val="right" w:pos="8498"/>
            </w:tabs>
          </w:pPr>
        </w:pPrChange>
      </w:pPr>
    </w:p>
    <w:p w14:paraId="2065F446" w14:textId="0F8AE83A" w:rsidR="00897763" w:rsidRPr="00DD6B12" w:rsidDel="00F55EFB" w:rsidRDefault="00A12AF7" w:rsidP="00DD6B12">
      <w:pPr>
        <w:spacing w:line="240" w:lineRule="auto"/>
        <w:rPr>
          <w:del w:id="7107" w:author="Adriana  Casas" w:date="2015-07-10T21:32:00Z"/>
          <w:rFonts w:ascii="Times" w:hAnsi="Times"/>
          <w:rPrChange w:id="7108" w:author="Adriana  Casas" w:date="2015-07-08T15:43:00Z">
            <w:rPr>
              <w:del w:id="7109" w:author="Adriana  Casas" w:date="2015-07-10T21:32:00Z"/>
            </w:rPr>
          </w:rPrChange>
        </w:rPr>
        <w:pPrChange w:id="7110" w:author="Adriana  Casas" w:date="2015-07-08T15:43:00Z">
          <w:pPr/>
        </w:pPrChange>
      </w:pPr>
      <w:del w:id="7111" w:author="Adriana  Casas" w:date="2015-07-10T21:32:00Z">
        <w:r w:rsidRPr="00DD6B12" w:rsidDel="00F55EFB">
          <w:rPr>
            <w:rFonts w:ascii="Times" w:hAnsi="Times"/>
            <w:color w:val="000000"/>
            <w:rPrChange w:id="7112" w:author="Adriana  Casas" w:date="2015-07-08T15:43:00Z">
              <w:rPr>
                <w:color w:val="000000"/>
              </w:rPr>
            </w:rPrChange>
          </w:rPr>
          <w:delText xml:space="preserve">El sector secundario se ve influenciado profundamente con las nuevas tecnologías que aumentan la productividad en la industria, los robots, las tareas automatizadas modifican los agentes industriales, los tiempos de elaboración, así como la conformación de nuevas industrias y puestos de trabajo. Otro impacto en el sector lo constituye el proceso de globalización y la deslocalización industrial es decir el traslado de los centros fabriles o centros de trabajo en países desarrollados a países con menores costes. </w:delText>
        </w:r>
      </w:del>
    </w:p>
    <w:p w14:paraId="0258DAFB" w14:textId="5EFBA175" w:rsidR="00897763" w:rsidRPr="00DD6B12" w:rsidDel="00F55EFB" w:rsidRDefault="00897763" w:rsidP="00DD6B12">
      <w:pPr>
        <w:tabs>
          <w:tab w:val="right" w:pos="8498"/>
        </w:tabs>
        <w:spacing w:line="240" w:lineRule="auto"/>
        <w:rPr>
          <w:del w:id="7113" w:author="Adriana  Casas" w:date="2015-07-10T21:32:00Z"/>
          <w:rFonts w:ascii="Times" w:hAnsi="Times"/>
          <w:rPrChange w:id="7114" w:author="Adriana  Casas" w:date="2015-07-08T15:43:00Z">
            <w:rPr>
              <w:del w:id="7115" w:author="Adriana  Casas" w:date="2015-07-10T21:32:00Z"/>
            </w:rPr>
          </w:rPrChange>
        </w:rPr>
        <w:pPrChange w:id="7116" w:author="Adriana  Casas" w:date="2015-07-08T15:43:00Z">
          <w:pPr>
            <w:tabs>
              <w:tab w:val="right" w:pos="8498"/>
            </w:tabs>
          </w:pPr>
        </w:pPrChange>
      </w:pPr>
    </w:p>
    <w:tbl>
      <w:tblPr>
        <w:tblStyle w:val="31"/>
        <w:tblW w:w="8506"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2"/>
        <w:gridCol w:w="6954"/>
      </w:tblGrid>
      <w:tr w:rsidR="00F41E25" w:rsidRPr="00DD6B12" w:rsidDel="00F55EFB" w14:paraId="0822802E" w14:textId="2F2A9C67" w:rsidTr="00177A54">
        <w:trPr>
          <w:del w:id="7117" w:author="Adriana  Casas" w:date="2015-07-10T21:32:00Z"/>
        </w:trPr>
        <w:tc>
          <w:tcPr>
            <w:tcW w:w="8506" w:type="dxa"/>
            <w:gridSpan w:val="2"/>
          </w:tcPr>
          <w:p w14:paraId="25D56F7B" w14:textId="6F912AFA" w:rsidR="00F41E25" w:rsidRPr="00DD6B12" w:rsidDel="00F55EFB" w:rsidRDefault="00571573" w:rsidP="00DD6B12">
            <w:pPr>
              <w:spacing w:line="240" w:lineRule="auto"/>
              <w:jc w:val="center"/>
              <w:rPr>
                <w:del w:id="7118" w:author="Adriana  Casas" w:date="2015-07-10T21:32:00Z"/>
                <w:rFonts w:ascii="Times" w:eastAsia="Calibri" w:hAnsi="Times" w:cs="Calibri"/>
                <w:b/>
                <w:color w:val="000000"/>
                <w:sz w:val="22"/>
                <w:rPrChange w:id="7119" w:author="Adriana  Casas" w:date="2015-07-08T15:43:00Z">
                  <w:rPr>
                    <w:del w:id="7120" w:author="Adriana  Casas" w:date="2015-07-10T21:32:00Z"/>
                    <w:rFonts w:ascii="Calibri" w:eastAsia="Calibri" w:hAnsi="Calibri" w:cs="Calibri"/>
                    <w:b/>
                    <w:color w:val="000000"/>
                    <w:sz w:val="22"/>
                  </w:rPr>
                </w:rPrChange>
              </w:rPr>
              <w:pPrChange w:id="7121" w:author="Adriana  Casas" w:date="2015-07-08T15:43:00Z">
                <w:pPr>
                  <w:jc w:val="center"/>
                </w:pPr>
              </w:pPrChange>
            </w:pPr>
            <w:del w:id="7122" w:author="Adriana  Casas" w:date="2015-07-10T21:32:00Z">
              <w:r w:rsidRPr="00DD6B12" w:rsidDel="00F55EFB">
                <w:rPr>
                  <w:rFonts w:ascii="Times" w:eastAsia="Calibri" w:hAnsi="Times" w:cs="Calibri"/>
                  <w:b/>
                  <w:color w:val="000000"/>
                  <w:sz w:val="22"/>
                  <w:rPrChange w:id="7123" w:author="Adriana  Casas" w:date="2015-07-08T15:43:00Z">
                    <w:rPr>
                      <w:rFonts w:ascii="Calibri" w:eastAsia="Calibri" w:hAnsi="Calibri" w:cs="Calibri"/>
                      <w:b/>
                      <w:color w:val="000000"/>
                      <w:sz w:val="22"/>
                    </w:rPr>
                  </w:rPrChange>
                </w:rPr>
                <w:delText>Pra</w:delText>
              </w:r>
              <w:r w:rsidR="00F41E25" w:rsidRPr="00DD6B12" w:rsidDel="00F55EFB">
                <w:rPr>
                  <w:rFonts w:ascii="Times" w:eastAsia="Calibri" w:hAnsi="Times" w:cs="Calibri"/>
                  <w:b/>
                  <w:color w:val="000000"/>
                  <w:sz w:val="22"/>
                  <w:rPrChange w:id="7124" w:author="Adriana  Casas" w:date="2015-07-08T15:43:00Z">
                    <w:rPr>
                      <w:rFonts w:ascii="Calibri" w:eastAsia="Calibri" w:hAnsi="Calibri" w:cs="Calibri"/>
                      <w:b/>
                      <w:color w:val="000000"/>
                      <w:sz w:val="22"/>
                    </w:rPr>
                  </w:rPrChange>
                </w:rPr>
                <w:delText>ctica:       Recurso aprovechado</w:delText>
              </w:r>
            </w:del>
          </w:p>
        </w:tc>
      </w:tr>
      <w:tr w:rsidR="006C738E" w:rsidRPr="00DD6B12" w:rsidDel="00F55EFB" w14:paraId="43C5397D" w14:textId="65BCA556" w:rsidTr="006C738E">
        <w:trPr>
          <w:del w:id="7125" w:author="Adriana  Casas" w:date="2015-07-10T21:32:00Z"/>
        </w:trPr>
        <w:tc>
          <w:tcPr>
            <w:tcW w:w="1552" w:type="dxa"/>
          </w:tcPr>
          <w:p w14:paraId="2E9C1B8F" w14:textId="10BEDE55" w:rsidR="00897763" w:rsidRPr="00DD6B12" w:rsidDel="00F55EFB" w:rsidRDefault="00897763" w:rsidP="00DD6B12">
            <w:pPr>
              <w:spacing w:line="240" w:lineRule="auto"/>
              <w:jc w:val="left"/>
              <w:rPr>
                <w:del w:id="7126" w:author="Adriana  Casas" w:date="2015-07-10T21:32:00Z"/>
                <w:rFonts w:ascii="Times" w:eastAsia="Calibri" w:hAnsi="Times" w:cs="Calibri"/>
                <w:b/>
                <w:color w:val="000000"/>
                <w:sz w:val="22"/>
                <w:rPrChange w:id="7127" w:author="Adriana  Casas" w:date="2015-07-08T15:43:00Z">
                  <w:rPr>
                    <w:del w:id="7128" w:author="Adriana  Casas" w:date="2015-07-10T21:32:00Z"/>
                    <w:rFonts w:ascii="Calibri" w:eastAsia="Calibri" w:hAnsi="Calibri" w:cs="Calibri"/>
                    <w:b/>
                    <w:color w:val="000000"/>
                    <w:sz w:val="22"/>
                  </w:rPr>
                </w:rPrChange>
              </w:rPr>
              <w:pPrChange w:id="7129" w:author="Adriana  Casas" w:date="2015-07-08T15:43:00Z">
                <w:pPr>
                  <w:jc w:val="left"/>
                </w:pPr>
              </w:pPrChange>
            </w:pPr>
          </w:p>
          <w:p w14:paraId="35DA154A" w14:textId="6CE84526" w:rsidR="006C738E" w:rsidRPr="00DD6B12" w:rsidDel="00F55EFB" w:rsidRDefault="006C738E" w:rsidP="00DD6B12">
            <w:pPr>
              <w:spacing w:line="240" w:lineRule="auto"/>
              <w:jc w:val="left"/>
              <w:rPr>
                <w:del w:id="7130" w:author="Adriana  Casas" w:date="2015-07-10T21:32:00Z"/>
                <w:rFonts w:ascii="Times" w:hAnsi="Times"/>
                <w:b/>
                <w:rPrChange w:id="7131" w:author="Adriana  Casas" w:date="2015-07-08T15:43:00Z">
                  <w:rPr>
                    <w:del w:id="7132" w:author="Adriana  Casas" w:date="2015-07-10T21:32:00Z"/>
                    <w:b/>
                  </w:rPr>
                </w:rPrChange>
              </w:rPr>
              <w:pPrChange w:id="7133" w:author="Adriana  Casas" w:date="2015-07-08T15:43:00Z">
                <w:pPr>
                  <w:jc w:val="left"/>
                </w:pPr>
              </w:pPrChange>
            </w:pPr>
            <w:del w:id="7134" w:author="Adriana  Casas" w:date="2015-07-10T21:32:00Z">
              <w:r w:rsidRPr="00DD6B12" w:rsidDel="00F55EFB">
                <w:rPr>
                  <w:rFonts w:ascii="Times" w:eastAsia="Calibri" w:hAnsi="Times" w:cs="Calibri"/>
                  <w:b/>
                  <w:color w:val="000000"/>
                  <w:sz w:val="22"/>
                  <w:rPrChange w:id="7135" w:author="Adriana  Casas" w:date="2015-07-08T15:43:00Z">
                    <w:rPr>
                      <w:rFonts w:ascii="Calibri" w:eastAsia="Calibri" w:hAnsi="Calibri" w:cs="Calibri"/>
                      <w:b/>
                      <w:color w:val="000000"/>
                      <w:sz w:val="22"/>
                    </w:rPr>
                  </w:rPrChange>
                </w:rPr>
                <w:delText>Código</w:delText>
              </w:r>
            </w:del>
          </w:p>
        </w:tc>
        <w:tc>
          <w:tcPr>
            <w:tcW w:w="6954" w:type="dxa"/>
          </w:tcPr>
          <w:p w14:paraId="0A6F97A5" w14:textId="25B1B7D8" w:rsidR="00897763" w:rsidRPr="00DD6B12" w:rsidDel="00F55EFB" w:rsidRDefault="00897763" w:rsidP="00DD6B12">
            <w:pPr>
              <w:spacing w:line="240" w:lineRule="auto"/>
              <w:jc w:val="left"/>
              <w:rPr>
                <w:del w:id="7136" w:author="Adriana  Casas" w:date="2015-07-10T21:32:00Z"/>
                <w:rFonts w:ascii="Times" w:eastAsia="Calibri" w:hAnsi="Times" w:cs="Calibri"/>
                <w:b/>
                <w:color w:val="000000"/>
                <w:sz w:val="22"/>
                <w:rPrChange w:id="7137" w:author="Adriana  Casas" w:date="2015-07-08T15:43:00Z">
                  <w:rPr>
                    <w:del w:id="7138" w:author="Adriana  Casas" w:date="2015-07-10T21:32:00Z"/>
                    <w:rFonts w:ascii="Calibri" w:eastAsia="Calibri" w:hAnsi="Calibri" w:cs="Calibri"/>
                    <w:b/>
                    <w:color w:val="000000"/>
                    <w:sz w:val="22"/>
                  </w:rPr>
                </w:rPrChange>
              </w:rPr>
              <w:pPrChange w:id="7139" w:author="Adriana  Casas" w:date="2015-07-08T15:43:00Z">
                <w:pPr>
                  <w:jc w:val="left"/>
                </w:pPr>
              </w:pPrChange>
            </w:pPr>
          </w:p>
          <w:p w14:paraId="76194DA9" w14:textId="1E63623E" w:rsidR="006C738E" w:rsidRPr="00DD6B12" w:rsidDel="00F55EFB" w:rsidRDefault="00571573" w:rsidP="00DD6B12">
            <w:pPr>
              <w:spacing w:line="240" w:lineRule="auto"/>
              <w:jc w:val="left"/>
              <w:rPr>
                <w:del w:id="7140" w:author="Adriana  Casas" w:date="2015-07-10T21:32:00Z"/>
                <w:rFonts w:ascii="Times" w:hAnsi="Times"/>
                <w:b/>
                <w:rPrChange w:id="7141" w:author="Adriana  Casas" w:date="2015-07-08T15:43:00Z">
                  <w:rPr>
                    <w:del w:id="7142" w:author="Adriana  Casas" w:date="2015-07-10T21:32:00Z"/>
                    <w:b/>
                  </w:rPr>
                </w:rPrChange>
              </w:rPr>
              <w:pPrChange w:id="7143" w:author="Adriana  Casas" w:date="2015-07-08T15:43:00Z">
                <w:pPr>
                  <w:jc w:val="left"/>
                </w:pPr>
              </w:pPrChange>
            </w:pPr>
            <w:del w:id="7144" w:author="Adriana  Casas" w:date="2015-07-10T21:32:00Z">
              <w:r w:rsidRPr="00DD6B12" w:rsidDel="00F55EFB">
                <w:rPr>
                  <w:rFonts w:ascii="Times" w:eastAsia="Calibri" w:hAnsi="Times" w:cs="Calibri"/>
                  <w:b/>
                  <w:color w:val="000000"/>
                  <w:sz w:val="22"/>
                  <w:rPrChange w:id="7145" w:author="Adriana  Casas" w:date="2015-07-08T15:43:00Z">
                    <w:rPr>
                      <w:rFonts w:ascii="Calibri" w:eastAsia="Calibri" w:hAnsi="Calibri" w:cs="Calibri"/>
                      <w:b/>
                      <w:color w:val="000000"/>
                      <w:sz w:val="22"/>
                    </w:rPr>
                  </w:rPrChange>
                </w:rPr>
                <w:delText>CS_10_05</w:delText>
              </w:r>
              <w:r w:rsidR="00F579AE" w:rsidRPr="00DD6B12" w:rsidDel="00F55EFB">
                <w:rPr>
                  <w:rFonts w:ascii="Times" w:eastAsia="Calibri" w:hAnsi="Times" w:cs="Calibri"/>
                  <w:b/>
                  <w:color w:val="000000"/>
                  <w:sz w:val="22"/>
                  <w:rPrChange w:id="7146" w:author="Adriana  Casas" w:date="2015-07-08T15:43:00Z">
                    <w:rPr>
                      <w:rFonts w:ascii="Calibri" w:eastAsia="Calibri" w:hAnsi="Calibri" w:cs="Calibri"/>
                      <w:b/>
                      <w:color w:val="000000"/>
                      <w:sz w:val="22"/>
                    </w:rPr>
                  </w:rPrChange>
                </w:rPr>
                <w:delText>_CO</w:delText>
              </w:r>
              <w:r w:rsidR="00A12AF7" w:rsidRPr="00DD6B12" w:rsidDel="00F55EFB">
                <w:rPr>
                  <w:rFonts w:ascii="Times" w:eastAsia="Calibri" w:hAnsi="Times" w:cs="Calibri"/>
                  <w:b/>
                  <w:color w:val="000000"/>
                  <w:sz w:val="22"/>
                  <w:rPrChange w:id="7147" w:author="Adriana  Casas" w:date="2015-07-08T15:43:00Z">
                    <w:rPr>
                      <w:rFonts w:ascii="Calibri" w:eastAsia="Calibri" w:hAnsi="Calibri" w:cs="Calibri"/>
                      <w:b/>
                      <w:color w:val="000000"/>
                      <w:sz w:val="22"/>
                    </w:rPr>
                  </w:rPrChange>
                </w:rPr>
                <w:delText xml:space="preserve"> REC</w:delText>
              </w:r>
              <w:r w:rsidR="003519F3" w:rsidRPr="00DD6B12" w:rsidDel="00F55EFB">
                <w:rPr>
                  <w:rFonts w:ascii="Times" w:eastAsia="Calibri" w:hAnsi="Times" w:cs="Calibri"/>
                  <w:b/>
                  <w:color w:val="000000"/>
                  <w:sz w:val="22"/>
                  <w:rPrChange w:id="7148" w:author="Adriana  Casas" w:date="2015-07-08T15:43:00Z">
                    <w:rPr>
                      <w:rFonts w:ascii="Calibri" w:eastAsia="Calibri" w:hAnsi="Calibri" w:cs="Calibri"/>
                      <w:b/>
                      <w:color w:val="000000"/>
                      <w:sz w:val="22"/>
                    </w:rPr>
                  </w:rPrChange>
                </w:rPr>
                <w:delText>24</w:delText>
              </w:r>
              <w:r w:rsidR="006C738E" w:rsidRPr="00DD6B12" w:rsidDel="00F55EFB">
                <w:rPr>
                  <w:rFonts w:ascii="Times" w:eastAsia="Calibri" w:hAnsi="Times" w:cs="Calibri"/>
                  <w:b/>
                  <w:color w:val="000000"/>
                  <w:sz w:val="22"/>
                  <w:rPrChange w:id="7149" w:author="Adriana  Casas" w:date="2015-07-08T15:43:00Z">
                    <w:rPr>
                      <w:rFonts w:ascii="Calibri" w:eastAsia="Calibri" w:hAnsi="Calibri" w:cs="Calibri"/>
                      <w:b/>
                      <w:color w:val="000000"/>
                      <w:sz w:val="22"/>
                    </w:rPr>
                  </w:rPrChange>
                </w:rPr>
                <w:delText>0</w:delText>
              </w:r>
            </w:del>
          </w:p>
        </w:tc>
      </w:tr>
      <w:tr w:rsidR="006C738E" w:rsidRPr="00DD6B12" w:rsidDel="00F55EFB" w14:paraId="73A2EDE3" w14:textId="1CF985EF" w:rsidTr="006C738E">
        <w:trPr>
          <w:del w:id="7150" w:author="Adriana  Casas" w:date="2015-07-10T21:32:00Z"/>
        </w:trPr>
        <w:tc>
          <w:tcPr>
            <w:tcW w:w="1552" w:type="dxa"/>
          </w:tcPr>
          <w:p w14:paraId="003B5C3C" w14:textId="33AF325A" w:rsidR="006C738E" w:rsidRPr="00DD6B12" w:rsidDel="00F55EFB" w:rsidRDefault="006C738E" w:rsidP="00DD6B12">
            <w:pPr>
              <w:spacing w:line="240" w:lineRule="auto"/>
              <w:jc w:val="left"/>
              <w:rPr>
                <w:del w:id="7151" w:author="Adriana  Casas" w:date="2015-07-10T21:32:00Z"/>
                <w:rFonts w:ascii="Times" w:hAnsi="Times"/>
                <w:rPrChange w:id="7152" w:author="Adriana  Casas" w:date="2015-07-08T15:43:00Z">
                  <w:rPr>
                    <w:del w:id="7153" w:author="Adriana  Casas" w:date="2015-07-10T21:32:00Z"/>
                  </w:rPr>
                </w:rPrChange>
              </w:rPr>
              <w:pPrChange w:id="7154" w:author="Adriana  Casas" w:date="2015-07-08T15:43:00Z">
                <w:pPr>
                  <w:jc w:val="left"/>
                </w:pPr>
              </w:pPrChange>
            </w:pPr>
            <w:del w:id="7155" w:author="Adriana  Casas" w:date="2015-07-10T21:32:00Z">
              <w:r w:rsidRPr="00DD6B12" w:rsidDel="00F55EFB">
                <w:rPr>
                  <w:rFonts w:ascii="Times" w:eastAsia="Calibri" w:hAnsi="Times" w:cs="Calibri"/>
                  <w:b/>
                  <w:color w:val="000000"/>
                  <w:sz w:val="22"/>
                  <w:rPrChange w:id="7156" w:author="Adriana  Casas" w:date="2015-07-08T15:43:00Z">
                    <w:rPr>
                      <w:rFonts w:ascii="Calibri" w:eastAsia="Calibri" w:hAnsi="Calibri" w:cs="Calibri"/>
                      <w:b/>
                      <w:color w:val="000000"/>
                      <w:sz w:val="22"/>
                    </w:rPr>
                  </w:rPrChange>
                </w:rPr>
                <w:delText>C</w:delText>
              </w:r>
              <w:r w:rsidRPr="00DD6B12" w:rsidDel="00F55EFB">
                <w:rPr>
                  <w:rFonts w:ascii="Times" w:eastAsia="Calibri" w:hAnsi="Times" w:cs="Calibri"/>
                  <w:b/>
                  <w:color w:val="000000"/>
                  <w:sz w:val="22"/>
                  <w:highlight w:val="none"/>
                  <w:rPrChange w:id="7157" w:author="Adriana  Casas" w:date="2015-07-08T15:43:00Z">
                    <w:rPr>
                      <w:rFonts w:ascii="Calibri" w:eastAsia="Calibri" w:hAnsi="Calibri" w:cs="Calibri"/>
                      <w:b/>
                      <w:color w:val="000000"/>
                      <w:sz w:val="22"/>
                      <w:highlight w:val="none"/>
                    </w:rPr>
                  </w:rPrChange>
                </w:rPr>
                <w:delText>ódig</w:delText>
              </w:r>
              <w:r w:rsidRPr="00DD6B12" w:rsidDel="00F55EFB">
                <w:rPr>
                  <w:rFonts w:ascii="Times" w:eastAsia="Calibri" w:hAnsi="Times" w:cs="Calibri"/>
                  <w:b/>
                  <w:color w:val="000000"/>
                  <w:sz w:val="22"/>
                  <w:rPrChange w:id="7158" w:author="Adriana  Casas" w:date="2015-07-08T15:43:00Z">
                    <w:rPr>
                      <w:rFonts w:ascii="Calibri" w:eastAsia="Calibri" w:hAnsi="Calibri" w:cs="Calibri"/>
                      <w:b/>
                      <w:color w:val="000000"/>
                      <w:sz w:val="22"/>
                    </w:rPr>
                  </w:rPrChange>
                </w:rPr>
                <w:delText>o Shutterstock (o URL o la ruta en AulaPlaneta)</w:delText>
              </w:r>
            </w:del>
          </w:p>
        </w:tc>
        <w:tc>
          <w:tcPr>
            <w:tcW w:w="6954" w:type="dxa"/>
          </w:tcPr>
          <w:p w14:paraId="004E2BE3" w14:textId="527E2470" w:rsidR="006C738E" w:rsidRPr="00DD6B12" w:rsidDel="00F55EFB" w:rsidRDefault="006C738E" w:rsidP="00DD6B12">
            <w:pPr>
              <w:spacing w:line="240" w:lineRule="auto"/>
              <w:jc w:val="left"/>
              <w:rPr>
                <w:del w:id="7159" w:author="Adriana  Casas" w:date="2015-07-10T21:32:00Z"/>
                <w:rFonts w:ascii="Times" w:hAnsi="Times"/>
                <w:color w:val="000000"/>
                <w:sz w:val="22"/>
                <w:szCs w:val="22"/>
                <w:rPrChange w:id="7160" w:author="Adriana  Casas" w:date="2015-07-08T15:43:00Z">
                  <w:rPr>
                    <w:del w:id="7161" w:author="Adriana  Casas" w:date="2015-07-10T21:32:00Z"/>
                    <w:color w:val="000000"/>
                    <w:sz w:val="22"/>
                    <w:szCs w:val="22"/>
                  </w:rPr>
                </w:rPrChange>
              </w:rPr>
              <w:pPrChange w:id="7162" w:author="Adriana  Casas" w:date="2015-07-08T15:43:00Z">
                <w:pPr>
                  <w:jc w:val="left"/>
                </w:pPr>
              </w:pPrChange>
            </w:pPr>
            <w:del w:id="7163" w:author="Adriana  Casas" w:date="2015-07-10T21:32:00Z">
              <w:r w:rsidRPr="00DD6B12" w:rsidDel="00F55EFB">
                <w:rPr>
                  <w:rFonts w:ascii="Times" w:hAnsi="Times"/>
                  <w:b/>
                  <w:color w:val="auto"/>
                  <w:sz w:val="22"/>
                  <w:szCs w:val="22"/>
                  <w:rPrChange w:id="7164" w:author="Adriana  Casas" w:date="2015-07-08T15:43:00Z">
                    <w:rPr>
                      <w:b/>
                      <w:color w:val="auto"/>
                      <w:sz w:val="22"/>
                      <w:szCs w:val="22"/>
                    </w:rPr>
                  </w:rPrChange>
                </w:rPr>
                <w:delText>3ESO</w:delText>
              </w:r>
              <w:r w:rsidRPr="00DD6B12" w:rsidDel="00F55EFB">
                <w:rPr>
                  <w:rFonts w:ascii="Times" w:hAnsi="Times"/>
                  <w:color w:val="auto"/>
                  <w:sz w:val="22"/>
                  <w:szCs w:val="22"/>
                  <w:rPrChange w:id="7165" w:author="Adriana  Casas" w:date="2015-07-08T15:43:00Z">
                    <w:rPr>
                      <w:color w:val="auto"/>
                      <w:sz w:val="22"/>
                      <w:szCs w:val="22"/>
                    </w:rPr>
                  </w:rPrChange>
                </w:rPr>
                <w:delText>/</w:delText>
              </w:r>
              <w:r w:rsidRPr="00DD6B12" w:rsidDel="00F55EFB">
                <w:rPr>
                  <w:rFonts w:ascii="Times" w:hAnsi="Times"/>
                  <w:color w:val="000000"/>
                  <w:sz w:val="22"/>
                  <w:szCs w:val="22"/>
                  <w:rPrChange w:id="7166" w:author="Adriana  Casas" w:date="2015-07-08T15:43:00Z">
                    <w:rPr>
                      <w:color w:val="000000"/>
                      <w:sz w:val="22"/>
                      <w:szCs w:val="22"/>
                    </w:rPr>
                  </w:rPrChange>
                </w:rPr>
                <w:delText>Ciencias sociales/El sector secundario/La localización industrial  y los paisajes industriales.</w:delText>
              </w:r>
            </w:del>
          </w:p>
          <w:p w14:paraId="51F65EE2" w14:textId="4C48B94C" w:rsidR="006C738E" w:rsidRPr="00DD6B12" w:rsidDel="00F55EFB" w:rsidRDefault="006C738E" w:rsidP="00DD6B12">
            <w:pPr>
              <w:spacing w:line="240" w:lineRule="auto"/>
              <w:jc w:val="left"/>
              <w:rPr>
                <w:del w:id="7167" w:author="Adriana  Casas" w:date="2015-07-10T21:32:00Z"/>
                <w:rFonts w:ascii="Times" w:hAnsi="Times"/>
                <w:sz w:val="22"/>
                <w:szCs w:val="22"/>
                <w:rPrChange w:id="7168" w:author="Adriana  Casas" w:date="2015-07-08T15:43:00Z">
                  <w:rPr>
                    <w:del w:id="7169" w:author="Adriana  Casas" w:date="2015-07-10T21:32:00Z"/>
                    <w:sz w:val="22"/>
                    <w:szCs w:val="22"/>
                  </w:rPr>
                </w:rPrChange>
              </w:rPr>
              <w:pPrChange w:id="7170" w:author="Adriana  Casas" w:date="2015-07-08T15:43:00Z">
                <w:pPr>
                  <w:jc w:val="left"/>
                </w:pPr>
              </w:pPrChange>
            </w:pPr>
          </w:p>
        </w:tc>
      </w:tr>
      <w:tr w:rsidR="006C738E" w:rsidRPr="00DD6B12" w:rsidDel="00F55EFB" w14:paraId="58C536A3" w14:textId="655D5124" w:rsidTr="006C738E">
        <w:trPr>
          <w:trHeight w:val="380"/>
          <w:del w:id="7171" w:author="Adriana  Casas" w:date="2015-07-10T21:32:00Z"/>
        </w:trPr>
        <w:tc>
          <w:tcPr>
            <w:tcW w:w="1552" w:type="dxa"/>
          </w:tcPr>
          <w:p w14:paraId="4C8D03F7" w14:textId="617EDBBD" w:rsidR="006C738E" w:rsidRPr="00DD6B12" w:rsidDel="00F55EFB" w:rsidRDefault="006C738E" w:rsidP="00DD6B12">
            <w:pPr>
              <w:spacing w:line="240" w:lineRule="auto"/>
              <w:jc w:val="left"/>
              <w:rPr>
                <w:del w:id="7172" w:author="Adriana  Casas" w:date="2015-07-10T21:32:00Z"/>
                <w:rFonts w:ascii="Times" w:hAnsi="Times"/>
                <w:rPrChange w:id="7173" w:author="Adriana  Casas" w:date="2015-07-08T15:43:00Z">
                  <w:rPr>
                    <w:del w:id="7174" w:author="Adriana  Casas" w:date="2015-07-10T21:32:00Z"/>
                  </w:rPr>
                </w:rPrChange>
              </w:rPr>
              <w:pPrChange w:id="7175" w:author="Adriana  Casas" w:date="2015-07-08T15:43:00Z">
                <w:pPr>
                  <w:jc w:val="left"/>
                </w:pPr>
              </w:pPrChange>
            </w:pPr>
            <w:del w:id="7176" w:author="Adriana  Casas" w:date="2015-07-10T21:32:00Z">
              <w:r w:rsidRPr="00DD6B12" w:rsidDel="00F55EFB">
                <w:rPr>
                  <w:rFonts w:ascii="Times" w:eastAsia="Calibri" w:hAnsi="Times" w:cs="Calibri"/>
                  <w:color w:val="000000"/>
                  <w:sz w:val="22"/>
                  <w:rPrChange w:id="7177" w:author="Adriana  Casas" w:date="2015-07-08T15:43:00Z">
                    <w:rPr>
                      <w:rFonts w:ascii="Calibri" w:eastAsia="Calibri" w:hAnsi="Calibri" w:cs="Calibri"/>
                      <w:color w:val="000000"/>
                      <w:sz w:val="22"/>
                    </w:rPr>
                  </w:rPrChange>
                </w:rPr>
                <w:delText>Título</w:delText>
              </w:r>
            </w:del>
          </w:p>
        </w:tc>
        <w:tc>
          <w:tcPr>
            <w:tcW w:w="6954" w:type="dxa"/>
          </w:tcPr>
          <w:p w14:paraId="58DE0727" w14:textId="3041BF86" w:rsidR="006C738E" w:rsidRPr="00DD6B12" w:rsidDel="00F55EFB" w:rsidRDefault="006C738E" w:rsidP="00DD6B12">
            <w:pPr>
              <w:spacing w:line="240" w:lineRule="auto"/>
              <w:jc w:val="left"/>
              <w:rPr>
                <w:del w:id="7178" w:author="Adriana  Casas" w:date="2015-07-10T21:32:00Z"/>
                <w:rFonts w:ascii="Times" w:hAnsi="Times"/>
                <w:rPrChange w:id="7179" w:author="Adriana  Casas" w:date="2015-07-08T15:43:00Z">
                  <w:rPr>
                    <w:del w:id="7180" w:author="Adriana  Casas" w:date="2015-07-10T21:32:00Z"/>
                  </w:rPr>
                </w:rPrChange>
              </w:rPr>
              <w:pPrChange w:id="7181" w:author="Adriana  Casas" w:date="2015-07-08T15:43:00Z">
                <w:pPr>
                  <w:jc w:val="left"/>
                </w:pPr>
              </w:pPrChange>
            </w:pPr>
            <w:bookmarkStart w:id="7182" w:name="h.gjdgxs" w:colFirst="0" w:colLast="0"/>
            <w:bookmarkEnd w:id="7182"/>
            <w:del w:id="7183" w:author="Adriana  Casas" w:date="2015-07-10T21:32:00Z">
              <w:r w:rsidRPr="00DD6B12" w:rsidDel="00F55EFB">
                <w:rPr>
                  <w:rFonts w:ascii="Times" w:eastAsia="Calibri" w:hAnsi="Times" w:cs="Calibri"/>
                  <w:color w:val="000000"/>
                  <w:rPrChange w:id="7184" w:author="Adriana  Casas" w:date="2015-07-08T15:43:00Z">
                    <w:rPr>
                      <w:rFonts w:ascii="Calibri" w:eastAsia="Calibri" w:hAnsi="Calibri" w:cs="Calibri"/>
                      <w:color w:val="000000"/>
                    </w:rPr>
                  </w:rPrChange>
                </w:rPr>
                <w:delText>Amplía tus conocimientos: El análisis de un paisaje industrial</w:delText>
              </w:r>
            </w:del>
          </w:p>
        </w:tc>
      </w:tr>
      <w:tr w:rsidR="006C738E" w:rsidRPr="00DD6B12" w:rsidDel="00F55EFB" w14:paraId="643565FB" w14:textId="5A9A2684" w:rsidTr="006C738E">
        <w:trPr>
          <w:trHeight w:val="2268"/>
          <w:del w:id="7185" w:author="Adriana  Casas" w:date="2015-07-10T21:32:00Z"/>
        </w:trPr>
        <w:tc>
          <w:tcPr>
            <w:tcW w:w="1552" w:type="dxa"/>
          </w:tcPr>
          <w:p w14:paraId="20CDF265" w14:textId="1523ADD9" w:rsidR="006C738E" w:rsidRPr="00DD6B12" w:rsidDel="00F55EFB" w:rsidRDefault="006C738E" w:rsidP="00DD6B12">
            <w:pPr>
              <w:spacing w:line="240" w:lineRule="auto"/>
              <w:jc w:val="left"/>
              <w:rPr>
                <w:del w:id="7186" w:author="Adriana  Casas" w:date="2015-07-10T21:32:00Z"/>
                <w:rFonts w:ascii="Times" w:hAnsi="Times"/>
                <w:rPrChange w:id="7187" w:author="Adriana  Casas" w:date="2015-07-08T15:43:00Z">
                  <w:rPr>
                    <w:del w:id="7188" w:author="Adriana  Casas" w:date="2015-07-10T21:32:00Z"/>
                  </w:rPr>
                </w:rPrChange>
              </w:rPr>
              <w:pPrChange w:id="7189" w:author="Adriana  Casas" w:date="2015-07-08T15:43:00Z">
                <w:pPr>
                  <w:jc w:val="left"/>
                </w:pPr>
              </w:pPrChange>
            </w:pPr>
            <w:del w:id="7190" w:author="Adriana  Casas" w:date="2015-07-10T21:32:00Z">
              <w:r w:rsidRPr="00DD6B12" w:rsidDel="00F55EFB">
                <w:rPr>
                  <w:rFonts w:ascii="Times" w:eastAsia="Calibri" w:hAnsi="Times" w:cs="Calibri"/>
                  <w:color w:val="000000"/>
                  <w:sz w:val="22"/>
                  <w:rPrChange w:id="7191" w:author="Adriana  Casas" w:date="2015-07-08T15:43:00Z">
                    <w:rPr>
                      <w:rFonts w:ascii="Calibri" w:eastAsia="Calibri" w:hAnsi="Calibri" w:cs="Calibri"/>
                      <w:color w:val="000000"/>
                      <w:sz w:val="22"/>
                    </w:rPr>
                  </w:rPrChange>
                </w:rPr>
                <w:delText>Descripción</w:delText>
              </w:r>
            </w:del>
          </w:p>
          <w:p w14:paraId="17D8C4BE" w14:textId="14D12A30" w:rsidR="006C738E" w:rsidRPr="00DD6B12" w:rsidDel="00F55EFB" w:rsidRDefault="006C738E" w:rsidP="00DD6B12">
            <w:pPr>
              <w:spacing w:line="240" w:lineRule="auto"/>
              <w:jc w:val="left"/>
              <w:rPr>
                <w:del w:id="7192" w:author="Adriana  Casas" w:date="2015-07-10T21:32:00Z"/>
                <w:rFonts w:ascii="Times" w:hAnsi="Times"/>
                <w:rPrChange w:id="7193" w:author="Adriana  Casas" w:date="2015-07-08T15:43:00Z">
                  <w:rPr>
                    <w:del w:id="7194" w:author="Adriana  Casas" w:date="2015-07-10T21:32:00Z"/>
                  </w:rPr>
                </w:rPrChange>
              </w:rPr>
              <w:pPrChange w:id="7195" w:author="Adriana  Casas" w:date="2015-07-08T15:43:00Z">
                <w:pPr>
                  <w:jc w:val="left"/>
                </w:pPr>
              </w:pPrChange>
            </w:pPr>
          </w:p>
          <w:p w14:paraId="72005B67" w14:textId="374C2A70" w:rsidR="006C738E" w:rsidRPr="00DD6B12" w:rsidDel="00F55EFB" w:rsidRDefault="006C738E" w:rsidP="00DD6B12">
            <w:pPr>
              <w:spacing w:line="240" w:lineRule="auto"/>
              <w:jc w:val="left"/>
              <w:rPr>
                <w:del w:id="7196" w:author="Adriana  Casas" w:date="2015-07-10T21:32:00Z"/>
                <w:rFonts w:ascii="Times" w:hAnsi="Times"/>
                <w:rPrChange w:id="7197" w:author="Adriana  Casas" w:date="2015-07-08T15:43:00Z">
                  <w:rPr>
                    <w:del w:id="7198" w:author="Adriana  Casas" w:date="2015-07-10T21:32:00Z"/>
                  </w:rPr>
                </w:rPrChange>
              </w:rPr>
              <w:pPrChange w:id="7199" w:author="Adriana  Casas" w:date="2015-07-08T15:43:00Z">
                <w:pPr>
                  <w:jc w:val="left"/>
                </w:pPr>
              </w:pPrChange>
            </w:pPr>
          </w:p>
          <w:p w14:paraId="12BF68F8" w14:textId="0004CA9B" w:rsidR="006C738E" w:rsidRPr="00DD6B12" w:rsidDel="00F55EFB" w:rsidRDefault="006C738E" w:rsidP="00DD6B12">
            <w:pPr>
              <w:spacing w:line="240" w:lineRule="auto"/>
              <w:jc w:val="left"/>
              <w:rPr>
                <w:del w:id="7200" w:author="Adriana  Casas" w:date="2015-07-10T21:32:00Z"/>
                <w:rFonts w:ascii="Times" w:hAnsi="Times"/>
                <w:rPrChange w:id="7201" w:author="Adriana  Casas" w:date="2015-07-08T15:43:00Z">
                  <w:rPr>
                    <w:del w:id="7202" w:author="Adriana  Casas" w:date="2015-07-10T21:32:00Z"/>
                  </w:rPr>
                </w:rPrChange>
              </w:rPr>
              <w:pPrChange w:id="7203" w:author="Adriana  Casas" w:date="2015-07-08T15:43:00Z">
                <w:pPr>
                  <w:jc w:val="left"/>
                </w:pPr>
              </w:pPrChange>
            </w:pPr>
          </w:p>
          <w:p w14:paraId="542AB0F5" w14:textId="52DD4D76" w:rsidR="006C738E" w:rsidRPr="00DD6B12" w:rsidDel="00F55EFB" w:rsidRDefault="006C738E" w:rsidP="00DD6B12">
            <w:pPr>
              <w:spacing w:line="240" w:lineRule="auto"/>
              <w:jc w:val="left"/>
              <w:rPr>
                <w:del w:id="7204" w:author="Adriana  Casas" w:date="2015-07-10T21:32:00Z"/>
                <w:rFonts w:ascii="Times" w:hAnsi="Times"/>
                <w:rPrChange w:id="7205" w:author="Adriana  Casas" w:date="2015-07-08T15:43:00Z">
                  <w:rPr>
                    <w:del w:id="7206" w:author="Adriana  Casas" w:date="2015-07-10T21:32:00Z"/>
                  </w:rPr>
                </w:rPrChange>
              </w:rPr>
              <w:pPrChange w:id="7207" w:author="Adriana  Casas" w:date="2015-07-08T15:43:00Z">
                <w:pPr>
                  <w:jc w:val="left"/>
                </w:pPr>
              </w:pPrChange>
            </w:pPr>
          </w:p>
          <w:p w14:paraId="04D3900F" w14:textId="0EF187B5" w:rsidR="006C738E" w:rsidRPr="00DD6B12" w:rsidDel="00F55EFB" w:rsidRDefault="006C738E" w:rsidP="00DD6B12">
            <w:pPr>
              <w:spacing w:line="240" w:lineRule="auto"/>
              <w:jc w:val="left"/>
              <w:rPr>
                <w:del w:id="7208" w:author="Adriana  Casas" w:date="2015-07-10T21:32:00Z"/>
                <w:rFonts w:ascii="Times" w:hAnsi="Times"/>
                <w:rPrChange w:id="7209" w:author="Adriana  Casas" w:date="2015-07-08T15:43:00Z">
                  <w:rPr>
                    <w:del w:id="7210" w:author="Adriana  Casas" w:date="2015-07-10T21:32:00Z"/>
                  </w:rPr>
                </w:rPrChange>
              </w:rPr>
              <w:pPrChange w:id="7211" w:author="Adriana  Casas" w:date="2015-07-08T15:43:00Z">
                <w:pPr>
                  <w:jc w:val="left"/>
                </w:pPr>
              </w:pPrChange>
            </w:pPr>
          </w:p>
          <w:p w14:paraId="434A35E3" w14:textId="62EFD1F1" w:rsidR="006C738E" w:rsidRPr="00DD6B12" w:rsidDel="00F55EFB" w:rsidRDefault="006C738E" w:rsidP="00DD6B12">
            <w:pPr>
              <w:spacing w:line="240" w:lineRule="auto"/>
              <w:jc w:val="left"/>
              <w:rPr>
                <w:del w:id="7212" w:author="Adriana  Casas" w:date="2015-07-10T21:32:00Z"/>
                <w:rFonts w:ascii="Times" w:hAnsi="Times"/>
                <w:rPrChange w:id="7213" w:author="Adriana  Casas" w:date="2015-07-08T15:43:00Z">
                  <w:rPr>
                    <w:del w:id="7214" w:author="Adriana  Casas" w:date="2015-07-10T21:32:00Z"/>
                  </w:rPr>
                </w:rPrChange>
              </w:rPr>
              <w:pPrChange w:id="7215" w:author="Adriana  Casas" w:date="2015-07-08T15:43:00Z">
                <w:pPr>
                  <w:jc w:val="left"/>
                </w:pPr>
              </w:pPrChange>
            </w:pPr>
          </w:p>
          <w:p w14:paraId="11022646" w14:textId="2555E451" w:rsidR="006C738E" w:rsidRPr="00DD6B12" w:rsidDel="00F55EFB" w:rsidRDefault="006C738E" w:rsidP="00DD6B12">
            <w:pPr>
              <w:spacing w:line="240" w:lineRule="auto"/>
              <w:jc w:val="left"/>
              <w:rPr>
                <w:del w:id="7216" w:author="Adriana  Casas" w:date="2015-07-10T21:32:00Z"/>
                <w:rFonts w:ascii="Times" w:hAnsi="Times"/>
                <w:rPrChange w:id="7217" w:author="Adriana  Casas" w:date="2015-07-08T15:43:00Z">
                  <w:rPr>
                    <w:del w:id="7218" w:author="Adriana  Casas" w:date="2015-07-10T21:32:00Z"/>
                  </w:rPr>
                </w:rPrChange>
              </w:rPr>
              <w:pPrChange w:id="7219" w:author="Adriana  Casas" w:date="2015-07-08T15:43:00Z">
                <w:pPr>
                  <w:jc w:val="left"/>
                </w:pPr>
              </w:pPrChange>
            </w:pPr>
          </w:p>
          <w:p w14:paraId="1A8318FC" w14:textId="6B24C221" w:rsidR="006C738E" w:rsidRPr="00DD6B12" w:rsidDel="00F55EFB" w:rsidRDefault="006C738E" w:rsidP="00DD6B12">
            <w:pPr>
              <w:spacing w:line="240" w:lineRule="auto"/>
              <w:jc w:val="left"/>
              <w:rPr>
                <w:del w:id="7220" w:author="Adriana  Casas" w:date="2015-07-10T21:32:00Z"/>
                <w:rFonts w:ascii="Times" w:hAnsi="Times"/>
                <w:rPrChange w:id="7221" w:author="Adriana  Casas" w:date="2015-07-08T15:43:00Z">
                  <w:rPr>
                    <w:del w:id="7222" w:author="Adriana  Casas" w:date="2015-07-10T21:32:00Z"/>
                  </w:rPr>
                </w:rPrChange>
              </w:rPr>
              <w:pPrChange w:id="7223" w:author="Adriana  Casas" w:date="2015-07-08T15:43:00Z">
                <w:pPr>
                  <w:jc w:val="left"/>
                </w:pPr>
              </w:pPrChange>
            </w:pPr>
          </w:p>
          <w:p w14:paraId="32622EF3" w14:textId="7C38497F" w:rsidR="006C738E" w:rsidRPr="00DD6B12" w:rsidDel="00F55EFB" w:rsidRDefault="006C738E" w:rsidP="00DD6B12">
            <w:pPr>
              <w:spacing w:line="240" w:lineRule="auto"/>
              <w:jc w:val="left"/>
              <w:rPr>
                <w:del w:id="7224" w:author="Adriana  Casas" w:date="2015-07-10T21:32:00Z"/>
                <w:rFonts w:ascii="Times" w:hAnsi="Times"/>
                <w:rPrChange w:id="7225" w:author="Adriana  Casas" w:date="2015-07-08T15:43:00Z">
                  <w:rPr>
                    <w:del w:id="7226" w:author="Adriana  Casas" w:date="2015-07-10T21:32:00Z"/>
                  </w:rPr>
                </w:rPrChange>
              </w:rPr>
              <w:pPrChange w:id="7227" w:author="Adriana  Casas" w:date="2015-07-08T15:43:00Z">
                <w:pPr>
                  <w:jc w:val="left"/>
                </w:pPr>
              </w:pPrChange>
            </w:pPr>
          </w:p>
          <w:p w14:paraId="7BAFEAFA" w14:textId="1668815A" w:rsidR="006C738E" w:rsidRPr="00DD6B12" w:rsidDel="00F55EFB" w:rsidRDefault="006C738E" w:rsidP="00DD6B12">
            <w:pPr>
              <w:spacing w:line="240" w:lineRule="auto"/>
              <w:jc w:val="left"/>
              <w:rPr>
                <w:del w:id="7228" w:author="Adriana  Casas" w:date="2015-07-10T21:32:00Z"/>
                <w:rFonts w:ascii="Times" w:hAnsi="Times"/>
                <w:rPrChange w:id="7229" w:author="Adriana  Casas" w:date="2015-07-08T15:43:00Z">
                  <w:rPr>
                    <w:del w:id="7230" w:author="Adriana  Casas" w:date="2015-07-10T21:32:00Z"/>
                  </w:rPr>
                </w:rPrChange>
              </w:rPr>
              <w:pPrChange w:id="7231" w:author="Adriana  Casas" w:date="2015-07-08T15:43:00Z">
                <w:pPr>
                  <w:jc w:val="left"/>
                </w:pPr>
              </w:pPrChange>
            </w:pPr>
          </w:p>
          <w:p w14:paraId="26D67CB2" w14:textId="4237290B" w:rsidR="006C738E" w:rsidRPr="00DD6B12" w:rsidDel="00F55EFB" w:rsidRDefault="006C738E" w:rsidP="00DD6B12">
            <w:pPr>
              <w:spacing w:line="240" w:lineRule="auto"/>
              <w:jc w:val="left"/>
              <w:rPr>
                <w:del w:id="7232" w:author="Adriana  Casas" w:date="2015-07-10T21:32:00Z"/>
                <w:rFonts w:ascii="Times" w:hAnsi="Times"/>
                <w:rPrChange w:id="7233" w:author="Adriana  Casas" w:date="2015-07-08T15:43:00Z">
                  <w:rPr>
                    <w:del w:id="7234" w:author="Adriana  Casas" w:date="2015-07-10T21:32:00Z"/>
                  </w:rPr>
                </w:rPrChange>
              </w:rPr>
              <w:pPrChange w:id="7235" w:author="Adriana  Casas" w:date="2015-07-08T15:43:00Z">
                <w:pPr>
                  <w:jc w:val="left"/>
                </w:pPr>
              </w:pPrChange>
            </w:pPr>
          </w:p>
          <w:p w14:paraId="0D7A8685" w14:textId="592E728C" w:rsidR="006C738E" w:rsidRPr="00DD6B12" w:rsidDel="00F55EFB" w:rsidRDefault="006C738E" w:rsidP="00DD6B12">
            <w:pPr>
              <w:spacing w:line="240" w:lineRule="auto"/>
              <w:jc w:val="left"/>
              <w:rPr>
                <w:del w:id="7236" w:author="Adriana  Casas" w:date="2015-07-10T21:32:00Z"/>
                <w:rFonts w:ascii="Times" w:hAnsi="Times"/>
                <w:rPrChange w:id="7237" w:author="Adriana  Casas" w:date="2015-07-08T15:43:00Z">
                  <w:rPr>
                    <w:del w:id="7238" w:author="Adriana  Casas" w:date="2015-07-10T21:32:00Z"/>
                  </w:rPr>
                </w:rPrChange>
              </w:rPr>
              <w:pPrChange w:id="7239" w:author="Adriana  Casas" w:date="2015-07-08T15:43:00Z">
                <w:pPr>
                  <w:jc w:val="left"/>
                </w:pPr>
              </w:pPrChange>
            </w:pPr>
          </w:p>
          <w:p w14:paraId="3087453B" w14:textId="65ED3FBF" w:rsidR="006C738E" w:rsidRPr="00DD6B12" w:rsidDel="00F55EFB" w:rsidRDefault="006C738E" w:rsidP="00DD6B12">
            <w:pPr>
              <w:spacing w:line="240" w:lineRule="auto"/>
              <w:jc w:val="left"/>
              <w:rPr>
                <w:del w:id="7240" w:author="Adriana  Casas" w:date="2015-07-10T21:32:00Z"/>
                <w:rFonts w:ascii="Times" w:hAnsi="Times"/>
                <w:rPrChange w:id="7241" w:author="Adriana  Casas" w:date="2015-07-08T15:43:00Z">
                  <w:rPr>
                    <w:del w:id="7242" w:author="Adriana  Casas" w:date="2015-07-10T21:32:00Z"/>
                  </w:rPr>
                </w:rPrChange>
              </w:rPr>
              <w:pPrChange w:id="7243" w:author="Adriana  Casas" w:date="2015-07-08T15:43:00Z">
                <w:pPr>
                  <w:jc w:val="left"/>
                </w:pPr>
              </w:pPrChange>
            </w:pPr>
          </w:p>
          <w:p w14:paraId="5077A2A7" w14:textId="59B368E3" w:rsidR="006C738E" w:rsidRPr="00DD6B12" w:rsidDel="00F55EFB" w:rsidRDefault="006C738E" w:rsidP="00DD6B12">
            <w:pPr>
              <w:spacing w:line="240" w:lineRule="auto"/>
              <w:jc w:val="left"/>
              <w:rPr>
                <w:del w:id="7244" w:author="Adriana  Casas" w:date="2015-07-10T21:32:00Z"/>
                <w:rFonts w:ascii="Times" w:hAnsi="Times"/>
                <w:rPrChange w:id="7245" w:author="Adriana  Casas" w:date="2015-07-08T15:43:00Z">
                  <w:rPr>
                    <w:del w:id="7246" w:author="Adriana  Casas" w:date="2015-07-10T21:32:00Z"/>
                  </w:rPr>
                </w:rPrChange>
              </w:rPr>
              <w:pPrChange w:id="7247" w:author="Adriana  Casas" w:date="2015-07-08T15:43:00Z">
                <w:pPr>
                  <w:jc w:val="left"/>
                </w:pPr>
              </w:pPrChange>
            </w:pPr>
          </w:p>
          <w:p w14:paraId="18A7BFAE" w14:textId="52CBB8E3" w:rsidR="006C738E" w:rsidRPr="00DD6B12" w:rsidDel="00F55EFB" w:rsidRDefault="006C738E" w:rsidP="00DD6B12">
            <w:pPr>
              <w:spacing w:line="240" w:lineRule="auto"/>
              <w:jc w:val="left"/>
              <w:rPr>
                <w:del w:id="7248" w:author="Adriana  Casas" w:date="2015-07-10T21:32:00Z"/>
                <w:rFonts w:ascii="Times" w:hAnsi="Times"/>
                <w:rPrChange w:id="7249" w:author="Adriana  Casas" w:date="2015-07-08T15:43:00Z">
                  <w:rPr>
                    <w:del w:id="7250" w:author="Adriana  Casas" w:date="2015-07-10T21:32:00Z"/>
                  </w:rPr>
                </w:rPrChange>
              </w:rPr>
              <w:pPrChange w:id="7251" w:author="Adriana  Casas" w:date="2015-07-08T15:43:00Z">
                <w:pPr>
                  <w:jc w:val="left"/>
                </w:pPr>
              </w:pPrChange>
            </w:pPr>
          </w:p>
          <w:p w14:paraId="767135F9" w14:textId="6C80AFEF" w:rsidR="006C738E" w:rsidRPr="00DD6B12" w:rsidDel="00F55EFB" w:rsidRDefault="006C738E" w:rsidP="00DD6B12">
            <w:pPr>
              <w:spacing w:line="240" w:lineRule="auto"/>
              <w:jc w:val="left"/>
              <w:rPr>
                <w:del w:id="7252" w:author="Adriana  Casas" w:date="2015-07-10T21:32:00Z"/>
                <w:rFonts w:ascii="Times" w:hAnsi="Times"/>
                <w:rPrChange w:id="7253" w:author="Adriana  Casas" w:date="2015-07-08T15:43:00Z">
                  <w:rPr>
                    <w:del w:id="7254" w:author="Adriana  Casas" w:date="2015-07-10T21:32:00Z"/>
                  </w:rPr>
                </w:rPrChange>
              </w:rPr>
              <w:pPrChange w:id="7255" w:author="Adriana  Casas" w:date="2015-07-08T15:43:00Z">
                <w:pPr>
                  <w:jc w:val="left"/>
                </w:pPr>
              </w:pPrChange>
            </w:pPr>
          </w:p>
          <w:p w14:paraId="70308166" w14:textId="1FEA4B01" w:rsidR="006C738E" w:rsidRPr="00DD6B12" w:rsidDel="00F55EFB" w:rsidRDefault="006C738E" w:rsidP="00DD6B12">
            <w:pPr>
              <w:spacing w:line="240" w:lineRule="auto"/>
              <w:jc w:val="left"/>
              <w:rPr>
                <w:del w:id="7256" w:author="Adriana  Casas" w:date="2015-07-10T21:32:00Z"/>
                <w:rFonts w:ascii="Times" w:hAnsi="Times"/>
                <w:rPrChange w:id="7257" w:author="Adriana  Casas" w:date="2015-07-08T15:43:00Z">
                  <w:rPr>
                    <w:del w:id="7258" w:author="Adriana  Casas" w:date="2015-07-10T21:32:00Z"/>
                  </w:rPr>
                </w:rPrChange>
              </w:rPr>
              <w:pPrChange w:id="7259" w:author="Adriana  Casas" w:date="2015-07-08T15:43:00Z">
                <w:pPr>
                  <w:jc w:val="left"/>
                </w:pPr>
              </w:pPrChange>
            </w:pPr>
          </w:p>
          <w:p w14:paraId="0FE10E49" w14:textId="7A4C1D7B" w:rsidR="006C738E" w:rsidRPr="00DD6B12" w:rsidDel="00F55EFB" w:rsidRDefault="006C738E" w:rsidP="00DD6B12">
            <w:pPr>
              <w:spacing w:line="240" w:lineRule="auto"/>
              <w:jc w:val="left"/>
              <w:rPr>
                <w:del w:id="7260" w:author="Adriana  Casas" w:date="2015-07-10T21:32:00Z"/>
                <w:rFonts w:ascii="Times" w:hAnsi="Times"/>
                <w:rPrChange w:id="7261" w:author="Adriana  Casas" w:date="2015-07-08T15:43:00Z">
                  <w:rPr>
                    <w:del w:id="7262" w:author="Adriana  Casas" w:date="2015-07-10T21:32:00Z"/>
                  </w:rPr>
                </w:rPrChange>
              </w:rPr>
              <w:pPrChange w:id="7263" w:author="Adriana  Casas" w:date="2015-07-08T15:43:00Z">
                <w:pPr>
                  <w:jc w:val="left"/>
                </w:pPr>
              </w:pPrChange>
            </w:pPr>
          </w:p>
          <w:p w14:paraId="47EDAD1C" w14:textId="5513F9C2" w:rsidR="006C738E" w:rsidRPr="00DD6B12" w:rsidDel="00F55EFB" w:rsidRDefault="006C738E" w:rsidP="00DD6B12">
            <w:pPr>
              <w:spacing w:line="240" w:lineRule="auto"/>
              <w:jc w:val="left"/>
              <w:rPr>
                <w:del w:id="7264" w:author="Adriana  Casas" w:date="2015-07-10T21:32:00Z"/>
                <w:rFonts w:ascii="Times" w:hAnsi="Times"/>
                <w:rPrChange w:id="7265" w:author="Adriana  Casas" w:date="2015-07-08T15:43:00Z">
                  <w:rPr>
                    <w:del w:id="7266" w:author="Adriana  Casas" w:date="2015-07-10T21:32:00Z"/>
                  </w:rPr>
                </w:rPrChange>
              </w:rPr>
              <w:pPrChange w:id="7267" w:author="Adriana  Casas" w:date="2015-07-08T15:43:00Z">
                <w:pPr>
                  <w:jc w:val="left"/>
                </w:pPr>
              </w:pPrChange>
            </w:pPr>
          </w:p>
          <w:p w14:paraId="0416D38E" w14:textId="7A616DE6" w:rsidR="006C738E" w:rsidRPr="00DD6B12" w:rsidDel="00F55EFB" w:rsidRDefault="006C738E" w:rsidP="00DD6B12">
            <w:pPr>
              <w:spacing w:line="240" w:lineRule="auto"/>
              <w:jc w:val="left"/>
              <w:rPr>
                <w:del w:id="7268" w:author="Adriana  Casas" w:date="2015-07-10T21:32:00Z"/>
                <w:rFonts w:ascii="Times" w:hAnsi="Times"/>
                <w:rPrChange w:id="7269" w:author="Adriana  Casas" w:date="2015-07-08T15:43:00Z">
                  <w:rPr>
                    <w:del w:id="7270" w:author="Adriana  Casas" w:date="2015-07-10T21:32:00Z"/>
                  </w:rPr>
                </w:rPrChange>
              </w:rPr>
              <w:pPrChange w:id="7271" w:author="Adriana  Casas" w:date="2015-07-08T15:43:00Z">
                <w:pPr>
                  <w:jc w:val="left"/>
                </w:pPr>
              </w:pPrChange>
            </w:pPr>
          </w:p>
          <w:p w14:paraId="7ABEB3E4" w14:textId="06C21C60" w:rsidR="006C738E" w:rsidRPr="00DD6B12" w:rsidDel="00F55EFB" w:rsidRDefault="006C738E" w:rsidP="00DD6B12">
            <w:pPr>
              <w:spacing w:line="240" w:lineRule="auto"/>
              <w:jc w:val="left"/>
              <w:rPr>
                <w:del w:id="7272" w:author="Adriana  Casas" w:date="2015-07-10T21:32:00Z"/>
                <w:rFonts w:ascii="Times" w:hAnsi="Times"/>
                <w:rPrChange w:id="7273" w:author="Adriana  Casas" w:date="2015-07-08T15:43:00Z">
                  <w:rPr>
                    <w:del w:id="7274" w:author="Adriana  Casas" w:date="2015-07-10T21:32:00Z"/>
                  </w:rPr>
                </w:rPrChange>
              </w:rPr>
              <w:pPrChange w:id="7275" w:author="Adriana  Casas" w:date="2015-07-08T15:43:00Z">
                <w:pPr>
                  <w:jc w:val="left"/>
                </w:pPr>
              </w:pPrChange>
            </w:pPr>
          </w:p>
          <w:p w14:paraId="010832B5" w14:textId="5FC74040" w:rsidR="006C738E" w:rsidRPr="00DD6B12" w:rsidDel="00F55EFB" w:rsidRDefault="006C738E" w:rsidP="00DD6B12">
            <w:pPr>
              <w:spacing w:line="240" w:lineRule="auto"/>
              <w:jc w:val="left"/>
              <w:rPr>
                <w:del w:id="7276" w:author="Adriana  Casas" w:date="2015-07-10T21:32:00Z"/>
                <w:rFonts w:ascii="Times" w:hAnsi="Times"/>
                <w:rPrChange w:id="7277" w:author="Adriana  Casas" w:date="2015-07-08T15:43:00Z">
                  <w:rPr>
                    <w:del w:id="7278" w:author="Adriana  Casas" w:date="2015-07-10T21:32:00Z"/>
                  </w:rPr>
                </w:rPrChange>
              </w:rPr>
              <w:pPrChange w:id="7279" w:author="Adriana  Casas" w:date="2015-07-08T15:43:00Z">
                <w:pPr>
                  <w:jc w:val="left"/>
                </w:pPr>
              </w:pPrChange>
            </w:pPr>
          </w:p>
          <w:p w14:paraId="328E0D6A" w14:textId="79F8CBFC" w:rsidR="006C738E" w:rsidRPr="00DD6B12" w:rsidDel="00F55EFB" w:rsidRDefault="006C738E" w:rsidP="00DD6B12">
            <w:pPr>
              <w:spacing w:line="240" w:lineRule="auto"/>
              <w:jc w:val="left"/>
              <w:rPr>
                <w:del w:id="7280" w:author="Adriana  Casas" w:date="2015-07-10T21:32:00Z"/>
                <w:rFonts w:ascii="Times" w:hAnsi="Times"/>
                <w:rPrChange w:id="7281" w:author="Adriana  Casas" w:date="2015-07-08T15:43:00Z">
                  <w:rPr>
                    <w:del w:id="7282" w:author="Adriana  Casas" w:date="2015-07-10T21:32:00Z"/>
                  </w:rPr>
                </w:rPrChange>
              </w:rPr>
              <w:pPrChange w:id="7283" w:author="Adriana  Casas" w:date="2015-07-08T15:43:00Z">
                <w:pPr>
                  <w:jc w:val="left"/>
                </w:pPr>
              </w:pPrChange>
            </w:pPr>
          </w:p>
          <w:p w14:paraId="0EA5762D" w14:textId="58B68299" w:rsidR="006C738E" w:rsidRPr="00DD6B12" w:rsidDel="00F55EFB" w:rsidRDefault="006C738E" w:rsidP="00DD6B12">
            <w:pPr>
              <w:spacing w:line="240" w:lineRule="auto"/>
              <w:jc w:val="left"/>
              <w:rPr>
                <w:del w:id="7284" w:author="Adriana  Casas" w:date="2015-07-10T21:32:00Z"/>
                <w:rFonts w:ascii="Times" w:hAnsi="Times"/>
                <w:rPrChange w:id="7285" w:author="Adriana  Casas" w:date="2015-07-08T15:43:00Z">
                  <w:rPr>
                    <w:del w:id="7286" w:author="Adriana  Casas" w:date="2015-07-10T21:32:00Z"/>
                  </w:rPr>
                </w:rPrChange>
              </w:rPr>
              <w:pPrChange w:id="7287" w:author="Adriana  Casas" w:date="2015-07-08T15:43:00Z">
                <w:pPr>
                  <w:jc w:val="left"/>
                </w:pPr>
              </w:pPrChange>
            </w:pPr>
          </w:p>
          <w:p w14:paraId="7CB35314" w14:textId="6CBD11C1" w:rsidR="006C738E" w:rsidRPr="00DD6B12" w:rsidDel="00F55EFB" w:rsidRDefault="006C738E" w:rsidP="00DD6B12">
            <w:pPr>
              <w:spacing w:line="240" w:lineRule="auto"/>
              <w:jc w:val="left"/>
              <w:rPr>
                <w:del w:id="7288" w:author="Adriana  Casas" w:date="2015-07-10T21:32:00Z"/>
                <w:rFonts w:ascii="Times" w:hAnsi="Times"/>
                <w:rPrChange w:id="7289" w:author="Adriana  Casas" w:date="2015-07-08T15:43:00Z">
                  <w:rPr>
                    <w:del w:id="7290" w:author="Adriana  Casas" w:date="2015-07-10T21:32:00Z"/>
                  </w:rPr>
                </w:rPrChange>
              </w:rPr>
              <w:pPrChange w:id="7291" w:author="Adriana  Casas" w:date="2015-07-08T15:43:00Z">
                <w:pPr>
                  <w:jc w:val="left"/>
                </w:pPr>
              </w:pPrChange>
            </w:pPr>
          </w:p>
          <w:p w14:paraId="06872DB4" w14:textId="2C5F01B7" w:rsidR="006C738E" w:rsidRPr="00DD6B12" w:rsidDel="00F55EFB" w:rsidRDefault="006C738E" w:rsidP="00DD6B12">
            <w:pPr>
              <w:spacing w:line="240" w:lineRule="auto"/>
              <w:jc w:val="left"/>
              <w:rPr>
                <w:del w:id="7292" w:author="Adriana  Casas" w:date="2015-07-10T21:32:00Z"/>
                <w:rFonts w:ascii="Times" w:hAnsi="Times"/>
                <w:rPrChange w:id="7293" w:author="Adriana  Casas" w:date="2015-07-08T15:43:00Z">
                  <w:rPr>
                    <w:del w:id="7294" w:author="Adriana  Casas" w:date="2015-07-10T21:32:00Z"/>
                  </w:rPr>
                </w:rPrChange>
              </w:rPr>
              <w:pPrChange w:id="7295" w:author="Adriana  Casas" w:date="2015-07-08T15:43:00Z">
                <w:pPr>
                  <w:jc w:val="left"/>
                </w:pPr>
              </w:pPrChange>
            </w:pPr>
          </w:p>
          <w:p w14:paraId="0AF0FED4" w14:textId="53D192D6" w:rsidR="006C738E" w:rsidRPr="00DD6B12" w:rsidDel="00F55EFB" w:rsidRDefault="006C738E" w:rsidP="00DD6B12">
            <w:pPr>
              <w:spacing w:line="240" w:lineRule="auto"/>
              <w:jc w:val="left"/>
              <w:rPr>
                <w:del w:id="7296" w:author="Adriana  Casas" w:date="2015-07-10T21:32:00Z"/>
                <w:rFonts w:ascii="Times" w:hAnsi="Times"/>
                <w:rPrChange w:id="7297" w:author="Adriana  Casas" w:date="2015-07-08T15:43:00Z">
                  <w:rPr>
                    <w:del w:id="7298" w:author="Adriana  Casas" w:date="2015-07-10T21:32:00Z"/>
                  </w:rPr>
                </w:rPrChange>
              </w:rPr>
              <w:pPrChange w:id="7299" w:author="Adriana  Casas" w:date="2015-07-08T15:43:00Z">
                <w:pPr>
                  <w:jc w:val="left"/>
                </w:pPr>
              </w:pPrChange>
            </w:pPr>
          </w:p>
          <w:p w14:paraId="5A6CB37A" w14:textId="29FAEEEA" w:rsidR="006C738E" w:rsidRPr="00DD6B12" w:rsidDel="00F55EFB" w:rsidRDefault="006C738E" w:rsidP="00DD6B12">
            <w:pPr>
              <w:spacing w:line="240" w:lineRule="auto"/>
              <w:jc w:val="left"/>
              <w:rPr>
                <w:del w:id="7300" w:author="Adriana  Casas" w:date="2015-07-10T21:32:00Z"/>
                <w:rFonts w:ascii="Times" w:hAnsi="Times"/>
                <w:rPrChange w:id="7301" w:author="Adriana  Casas" w:date="2015-07-08T15:43:00Z">
                  <w:rPr>
                    <w:del w:id="7302" w:author="Adriana  Casas" w:date="2015-07-10T21:32:00Z"/>
                  </w:rPr>
                </w:rPrChange>
              </w:rPr>
              <w:pPrChange w:id="7303" w:author="Adriana  Casas" w:date="2015-07-08T15:43:00Z">
                <w:pPr>
                  <w:jc w:val="left"/>
                </w:pPr>
              </w:pPrChange>
            </w:pPr>
          </w:p>
          <w:p w14:paraId="172E2C76" w14:textId="1AAC5250" w:rsidR="006C738E" w:rsidRPr="00DD6B12" w:rsidDel="00F55EFB" w:rsidRDefault="006C738E" w:rsidP="00DD6B12">
            <w:pPr>
              <w:spacing w:line="240" w:lineRule="auto"/>
              <w:jc w:val="left"/>
              <w:rPr>
                <w:del w:id="7304" w:author="Adriana  Casas" w:date="2015-07-10T21:32:00Z"/>
                <w:rFonts w:ascii="Times" w:hAnsi="Times"/>
                <w:rPrChange w:id="7305" w:author="Adriana  Casas" w:date="2015-07-08T15:43:00Z">
                  <w:rPr>
                    <w:del w:id="7306" w:author="Adriana  Casas" w:date="2015-07-10T21:32:00Z"/>
                  </w:rPr>
                </w:rPrChange>
              </w:rPr>
              <w:pPrChange w:id="7307" w:author="Adriana  Casas" w:date="2015-07-08T15:43:00Z">
                <w:pPr>
                  <w:jc w:val="left"/>
                </w:pPr>
              </w:pPrChange>
            </w:pPr>
          </w:p>
          <w:p w14:paraId="616C55E0" w14:textId="5FDE8F97" w:rsidR="006C738E" w:rsidRPr="00DD6B12" w:rsidDel="00F55EFB" w:rsidRDefault="006C738E" w:rsidP="00DD6B12">
            <w:pPr>
              <w:spacing w:line="240" w:lineRule="auto"/>
              <w:jc w:val="left"/>
              <w:rPr>
                <w:del w:id="7308" w:author="Adriana  Casas" w:date="2015-07-10T21:32:00Z"/>
                <w:rFonts w:ascii="Times" w:hAnsi="Times"/>
                <w:rPrChange w:id="7309" w:author="Adriana  Casas" w:date="2015-07-08T15:43:00Z">
                  <w:rPr>
                    <w:del w:id="7310" w:author="Adriana  Casas" w:date="2015-07-10T21:32:00Z"/>
                  </w:rPr>
                </w:rPrChange>
              </w:rPr>
              <w:pPrChange w:id="7311" w:author="Adriana  Casas" w:date="2015-07-08T15:43:00Z">
                <w:pPr>
                  <w:jc w:val="left"/>
                </w:pPr>
              </w:pPrChange>
            </w:pPr>
          </w:p>
          <w:p w14:paraId="14275642" w14:textId="78378D76" w:rsidR="006C738E" w:rsidRPr="00DD6B12" w:rsidDel="00F55EFB" w:rsidRDefault="006C738E" w:rsidP="00DD6B12">
            <w:pPr>
              <w:spacing w:line="240" w:lineRule="auto"/>
              <w:jc w:val="left"/>
              <w:rPr>
                <w:del w:id="7312" w:author="Adriana  Casas" w:date="2015-07-10T21:32:00Z"/>
                <w:rFonts w:ascii="Times" w:hAnsi="Times"/>
                <w:rPrChange w:id="7313" w:author="Adriana  Casas" w:date="2015-07-08T15:43:00Z">
                  <w:rPr>
                    <w:del w:id="7314" w:author="Adriana  Casas" w:date="2015-07-10T21:32:00Z"/>
                  </w:rPr>
                </w:rPrChange>
              </w:rPr>
              <w:pPrChange w:id="7315" w:author="Adriana  Casas" w:date="2015-07-08T15:43:00Z">
                <w:pPr>
                  <w:jc w:val="left"/>
                </w:pPr>
              </w:pPrChange>
            </w:pPr>
          </w:p>
          <w:p w14:paraId="4424DA53" w14:textId="063AE081" w:rsidR="006C738E" w:rsidRPr="00DD6B12" w:rsidDel="00F55EFB" w:rsidRDefault="006C738E" w:rsidP="00DD6B12">
            <w:pPr>
              <w:spacing w:line="240" w:lineRule="auto"/>
              <w:jc w:val="left"/>
              <w:rPr>
                <w:del w:id="7316" w:author="Adriana  Casas" w:date="2015-07-10T21:32:00Z"/>
                <w:rFonts w:ascii="Times" w:hAnsi="Times"/>
                <w:rPrChange w:id="7317" w:author="Adriana  Casas" w:date="2015-07-08T15:43:00Z">
                  <w:rPr>
                    <w:del w:id="7318" w:author="Adriana  Casas" w:date="2015-07-10T21:32:00Z"/>
                  </w:rPr>
                </w:rPrChange>
              </w:rPr>
              <w:pPrChange w:id="7319" w:author="Adriana  Casas" w:date="2015-07-08T15:43:00Z">
                <w:pPr>
                  <w:jc w:val="left"/>
                </w:pPr>
              </w:pPrChange>
            </w:pPr>
          </w:p>
          <w:p w14:paraId="54D86C68" w14:textId="1BC3796D" w:rsidR="006C738E" w:rsidRPr="00DD6B12" w:rsidDel="00F55EFB" w:rsidRDefault="006C738E" w:rsidP="00DD6B12">
            <w:pPr>
              <w:spacing w:line="240" w:lineRule="auto"/>
              <w:jc w:val="left"/>
              <w:rPr>
                <w:del w:id="7320" w:author="Adriana  Casas" w:date="2015-07-10T21:32:00Z"/>
                <w:rFonts w:ascii="Times" w:hAnsi="Times"/>
                <w:rPrChange w:id="7321" w:author="Adriana  Casas" w:date="2015-07-08T15:43:00Z">
                  <w:rPr>
                    <w:del w:id="7322" w:author="Adriana  Casas" w:date="2015-07-10T21:32:00Z"/>
                  </w:rPr>
                </w:rPrChange>
              </w:rPr>
              <w:pPrChange w:id="7323" w:author="Adriana  Casas" w:date="2015-07-08T15:43:00Z">
                <w:pPr>
                  <w:jc w:val="left"/>
                </w:pPr>
              </w:pPrChange>
            </w:pPr>
          </w:p>
          <w:p w14:paraId="0DC3ABD9" w14:textId="351605CB" w:rsidR="006C738E" w:rsidRPr="00DD6B12" w:rsidDel="00F55EFB" w:rsidRDefault="006C738E" w:rsidP="00DD6B12">
            <w:pPr>
              <w:spacing w:line="240" w:lineRule="auto"/>
              <w:jc w:val="left"/>
              <w:rPr>
                <w:del w:id="7324" w:author="Adriana  Casas" w:date="2015-07-10T21:32:00Z"/>
                <w:rFonts w:ascii="Times" w:hAnsi="Times"/>
                <w:rPrChange w:id="7325" w:author="Adriana  Casas" w:date="2015-07-08T15:43:00Z">
                  <w:rPr>
                    <w:del w:id="7326" w:author="Adriana  Casas" w:date="2015-07-10T21:32:00Z"/>
                  </w:rPr>
                </w:rPrChange>
              </w:rPr>
              <w:pPrChange w:id="7327" w:author="Adriana  Casas" w:date="2015-07-08T15:43:00Z">
                <w:pPr>
                  <w:jc w:val="left"/>
                </w:pPr>
              </w:pPrChange>
            </w:pPr>
          </w:p>
          <w:p w14:paraId="26A4640C" w14:textId="28E90341" w:rsidR="006C738E" w:rsidRPr="00DD6B12" w:rsidDel="00F55EFB" w:rsidRDefault="006C738E" w:rsidP="00DD6B12">
            <w:pPr>
              <w:spacing w:line="240" w:lineRule="auto"/>
              <w:jc w:val="left"/>
              <w:rPr>
                <w:del w:id="7328" w:author="Adriana  Casas" w:date="2015-07-10T21:32:00Z"/>
                <w:rFonts w:ascii="Times" w:hAnsi="Times"/>
                <w:rPrChange w:id="7329" w:author="Adriana  Casas" w:date="2015-07-08T15:43:00Z">
                  <w:rPr>
                    <w:del w:id="7330" w:author="Adriana  Casas" w:date="2015-07-10T21:32:00Z"/>
                  </w:rPr>
                </w:rPrChange>
              </w:rPr>
              <w:pPrChange w:id="7331" w:author="Adriana  Casas" w:date="2015-07-08T15:43:00Z">
                <w:pPr>
                  <w:jc w:val="left"/>
                </w:pPr>
              </w:pPrChange>
            </w:pPr>
          </w:p>
          <w:p w14:paraId="0B9EED64" w14:textId="0E2EAB89" w:rsidR="006C738E" w:rsidRPr="00DD6B12" w:rsidDel="00F55EFB" w:rsidRDefault="006C738E" w:rsidP="00DD6B12">
            <w:pPr>
              <w:spacing w:line="240" w:lineRule="auto"/>
              <w:jc w:val="left"/>
              <w:rPr>
                <w:del w:id="7332" w:author="Adriana  Casas" w:date="2015-07-10T21:32:00Z"/>
                <w:rFonts w:ascii="Times" w:hAnsi="Times"/>
                <w:rPrChange w:id="7333" w:author="Adriana  Casas" w:date="2015-07-08T15:43:00Z">
                  <w:rPr>
                    <w:del w:id="7334" w:author="Adriana  Casas" w:date="2015-07-10T21:32:00Z"/>
                  </w:rPr>
                </w:rPrChange>
              </w:rPr>
              <w:pPrChange w:id="7335" w:author="Adriana  Casas" w:date="2015-07-08T15:43:00Z">
                <w:pPr>
                  <w:jc w:val="left"/>
                </w:pPr>
              </w:pPrChange>
            </w:pPr>
          </w:p>
          <w:p w14:paraId="6B05BE50" w14:textId="2F774EDC" w:rsidR="006C738E" w:rsidRPr="00DD6B12" w:rsidDel="00F55EFB" w:rsidRDefault="006C738E" w:rsidP="00DD6B12">
            <w:pPr>
              <w:spacing w:line="240" w:lineRule="auto"/>
              <w:jc w:val="left"/>
              <w:rPr>
                <w:del w:id="7336" w:author="Adriana  Casas" w:date="2015-07-10T21:32:00Z"/>
                <w:rFonts w:ascii="Times" w:hAnsi="Times"/>
                <w:rPrChange w:id="7337" w:author="Adriana  Casas" w:date="2015-07-08T15:43:00Z">
                  <w:rPr>
                    <w:del w:id="7338" w:author="Adriana  Casas" w:date="2015-07-10T21:32:00Z"/>
                  </w:rPr>
                </w:rPrChange>
              </w:rPr>
              <w:pPrChange w:id="7339" w:author="Adriana  Casas" w:date="2015-07-08T15:43:00Z">
                <w:pPr>
                  <w:jc w:val="left"/>
                </w:pPr>
              </w:pPrChange>
            </w:pPr>
          </w:p>
          <w:p w14:paraId="5662EA9D" w14:textId="0F190838" w:rsidR="006C738E" w:rsidRPr="00DD6B12" w:rsidDel="00F55EFB" w:rsidRDefault="006C738E" w:rsidP="00DD6B12">
            <w:pPr>
              <w:spacing w:line="240" w:lineRule="auto"/>
              <w:jc w:val="left"/>
              <w:rPr>
                <w:del w:id="7340" w:author="Adriana  Casas" w:date="2015-07-10T21:32:00Z"/>
                <w:rFonts w:ascii="Times" w:hAnsi="Times"/>
                <w:rPrChange w:id="7341" w:author="Adriana  Casas" w:date="2015-07-08T15:43:00Z">
                  <w:rPr>
                    <w:del w:id="7342" w:author="Adriana  Casas" w:date="2015-07-10T21:32:00Z"/>
                  </w:rPr>
                </w:rPrChange>
              </w:rPr>
              <w:pPrChange w:id="7343" w:author="Adriana  Casas" w:date="2015-07-08T15:43:00Z">
                <w:pPr>
                  <w:jc w:val="left"/>
                </w:pPr>
              </w:pPrChange>
            </w:pPr>
          </w:p>
          <w:p w14:paraId="2BCF6413" w14:textId="4E5D0BF5" w:rsidR="006C738E" w:rsidRPr="00DD6B12" w:rsidDel="00F55EFB" w:rsidRDefault="006C738E" w:rsidP="00DD6B12">
            <w:pPr>
              <w:spacing w:line="240" w:lineRule="auto"/>
              <w:jc w:val="left"/>
              <w:rPr>
                <w:del w:id="7344" w:author="Adriana  Casas" w:date="2015-07-10T21:32:00Z"/>
                <w:rFonts w:ascii="Times" w:hAnsi="Times"/>
                <w:rPrChange w:id="7345" w:author="Adriana  Casas" w:date="2015-07-08T15:43:00Z">
                  <w:rPr>
                    <w:del w:id="7346" w:author="Adriana  Casas" w:date="2015-07-10T21:32:00Z"/>
                  </w:rPr>
                </w:rPrChange>
              </w:rPr>
              <w:pPrChange w:id="7347" w:author="Adriana  Casas" w:date="2015-07-08T15:43:00Z">
                <w:pPr>
                  <w:jc w:val="left"/>
                </w:pPr>
              </w:pPrChange>
            </w:pPr>
          </w:p>
          <w:p w14:paraId="4E3EFAFA" w14:textId="62A09802" w:rsidR="006C738E" w:rsidRPr="00DD6B12" w:rsidDel="00F55EFB" w:rsidRDefault="006C738E" w:rsidP="00DD6B12">
            <w:pPr>
              <w:spacing w:line="240" w:lineRule="auto"/>
              <w:jc w:val="left"/>
              <w:rPr>
                <w:del w:id="7348" w:author="Adriana  Casas" w:date="2015-07-10T21:32:00Z"/>
                <w:rFonts w:ascii="Times" w:hAnsi="Times"/>
                <w:rPrChange w:id="7349" w:author="Adriana  Casas" w:date="2015-07-08T15:43:00Z">
                  <w:rPr>
                    <w:del w:id="7350" w:author="Adriana  Casas" w:date="2015-07-10T21:32:00Z"/>
                  </w:rPr>
                </w:rPrChange>
              </w:rPr>
              <w:pPrChange w:id="7351" w:author="Adriana  Casas" w:date="2015-07-08T15:43:00Z">
                <w:pPr>
                  <w:jc w:val="left"/>
                </w:pPr>
              </w:pPrChange>
            </w:pPr>
          </w:p>
          <w:p w14:paraId="612F2CFF" w14:textId="45F4750B" w:rsidR="006C738E" w:rsidRPr="00DD6B12" w:rsidDel="00F55EFB" w:rsidRDefault="006C738E" w:rsidP="00DD6B12">
            <w:pPr>
              <w:spacing w:line="240" w:lineRule="auto"/>
              <w:jc w:val="left"/>
              <w:rPr>
                <w:del w:id="7352" w:author="Adriana  Casas" w:date="2015-07-10T21:32:00Z"/>
                <w:rFonts w:ascii="Times" w:hAnsi="Times"/>
                <w:rPrChange w:id="7353" w:author="Adriana  Casas" w:date="2015-07-08T15:43:00Z">
                  <w:rPr>
                    <w:del w:id="7354" w:author="Adriana  Casas" w:date="2015-07-10T21:32:00Z"/>
                  </w:rPr>
                </w:rPrChange>
              </w:rPr>
              <w:pPrChange w:id="7355" w:author="Adriana  Casas" w:date="2015-07-08T15:43:00Z">
                <w:pPr>
                  <w:jc w:val="left"/>
                </w:pPr>
              </w:pPrChange>
            </w:pPr>
          </w:p>
          <w:p w14:paraId="69DE2D38" w14:textId="4E3B0B8D" w:rsidR="006C738E" w:rsidRPr="00DD6B12" w:rsidDel="00F55EFB" w:rsidRDefault="006C738E" w:rsidP="00DD6B12">
            <w:pPr>
              <w:spacing w:line="240" w:lineRule="auto"/>
              <w:jc w:val="left"/>
              <w:rPr>
                <w:del w:id="7356" w:author="Adriana  Casas" w:date="2015-07-10T21:32:00Z"/>
                <w:rFonts w:ascii="Times" w:hAnsi="Times"/>
                <w:rPrChange w:id="7357" w:author="Adriana  Casas" w:date="2015-07-08T15:43:00Z">
                  <w:rPr>
                    <w:del w:id="7358" w:author="Adriana  Casas" w:date="2015-07-10T21:32:00Z"/>
                  </w:rPr>
                </w:rPrChange>
              </w:rPr>
              <w:pPrChange w:id="7359" w:author="Adriana  Casas" w:date="2015-07-08T15:43:00Z">
                <w:pPr>
                  <w:jc w:val="left"/>
                </w:pPr>
              </w:pPrChange>
            </w:pPr>
          </w:p>
          <w:p w14:paraId="0B799D7B" w14:textId="4A36F0EC" w:rsidR="006C738E" w:rsidRPr="00DD6B12" w:rsidDel="00F55EFB" w:rsidRDefault="006C738E" w:rsidP="00DD6B12">
            <w:pPr>
              <w:spacing w:line="240" w:lineRule="auto"/>
              <w:jc w:val="left"/>
              <w:rPr>
                <w:del w:id="7360" w:author="Adriana  Casas" w:date="2015-07-10T21:32:00Z"/>
                <w:rFonts w:ascii="Times" w:hAnsi="Times"/>
                <w:rPrChange w:id="7361" w:author="Adriana  Casas" w:date="2015-07-08T15:43:00Z">
                  <w:rPr>
                    <w:del w:id="7362" w:author="Adriana  Casas" w:date="2015-07-10T21:32:00Z"/>
                  </w:rPr>
                </w:rPrChange>
              </w:rPr>
              <w:pPrChange w:id="7363" w:author="Adriana  Casas" w:date="2015-07-08T15:43:00Z">
                <w:pPr>
                  <w:jc w:val="left"/>
                </w:pPr>
              </w:pPrChange>
            </w:pPr>
          </w:p>
          <w:p w14:paraId="539B2CE2" w14:textId="38C55943" w:rsidR="006C738E" w:rsidRPr="00DD6B12" w:rsidDel="00F55EFB" w:rsidRDefault="006C738E" w:rsidP="00DD6B12">
            <w:pPr>
              <w:spacing w:line="240" w:lineRule="auto"/>
              <w:jc w:val="left"/>
              <w:rPr>
                <w:del w:id="7364" w:author="Adriana  Casas" w:date="2015-07-10T21:32:00Z"/>
                <w:rFonts w:ascii="Times" w:hAnsi="Times"/>
                <w:rPrChange w:id="7365" w:author="Adriana  Casas" w:date="2015-07-08T15:43:00Z">
                  <w:rPr>
                    <w:del w:id="7366" w:author="Adriana  Casas" w:date="2015-07-10T21:32:00Z"/>
                  </w:rPr>
                </w:rPrChange>
              </w:rPr>
              <w:pPrChange w:id="7367" w:author="Adriana  Casas" w:date="2015-07-08T15:43:00Z">
                <w:pPr>
                  <w:jc w:val="left"/>
                </w:pPr>
              </w:pPrChange>
            </w:pPr>
          </w:p>
          <w:p w14:paraId="0315B299" w14:textId="05FE3CC7" w:rsidR="006C738E" w:rsidRPr="00DD6B12" w:rsidDel="00F55EFB" w:rsidRDefault="006C738E" w:rsidP="00DD6B12">
            <w:pPr>
              <w:spacing w:line="240" w:lineRule="auto"/>
              <w:jc w:val="left"/>
              <w:rPr>
                <w:del w:id="7368" w:author="Adriana  Casas" w:date="2015-07-10T21:32:00Z"/>
                <w:rFonts w:ascii="Times" w:hAnsi="Times"/>
                <w:rPrChange w:id="7369" w:author="Adriana  Casas" w:date="2015-07-08T15:43:00Z">
                  <w:rPr>
                    <w:del w:id="7370" w:author="Adriana  Casas" w:date="2015-07-10T21:32:00Z"/>
                  </w:rPr>
                </w:rPrChange>
              </w:rPr>
              <w:pPrChange w:id="7371" w:author="Adriana  Casas" w:date="2015-07-08T15:43:00Z">
                <w:pPr>
                  <w:jc w:val="left"/>
                </w:pPr>
              </w:pPrChange>
            </w:pPr>
          </w:p>
          <w:p w14:paraId="7271388C" w14:textId="056E652E" w:rsidR="006C738E" w:rsidRPr="00DD6B12" w:rsidDel="00F55EFB" w:rsidRDefault="006C738E" w:rsidP="00DD6B12">
            <w:pPr>
              <w:spacing w:line="240" w:lineRule="auto"/>
              <w:jc w:val="left"/>
              <w:rPr>
                <w:del w:id="7372" w:author="Adriana  Casas" w:date="2015-07-10T21:32:00Z"/>
                <w:rFonts w:ascii="Times" w:hAnsi="Times"/>
                <w:rPrChange w:id="7373" w:author="Adriana  Casas" w:date="2015-07-08T15:43:00Z">
                  <w:rPr>
                    <w:del w:id="7374" w:author="Adriana  Casas" w:date="2015-07-10T21:32:00Z"/>
                  </w:rPr>
                </w:rPrChange>
              </w:rPr>
              <w:pPrChange w:id="7375" w:author="Adriana  Casas" w:date="2015-07-08T15:43:00Z">
                <w:pPr>
                  <w:jc w:val="left"/>
                </w:pPr>
              </w:pPrChange>
            </w:pPr>
          </w:p>
          <w:p w14:paraId="7C935010" w14:textId="772C42BD" w:rsidR="006C738E" w:rsidRPr="00DD6B12" w:rsidDel="00F55EFB" w:rsidRDefault="006C738E" w:rsidP="00DD6B12">
            <w:pPr>
              <w:spacing w:line="240" w:lineRule="auto"/>
              <w:jc w:val="left"/>
              <w:rPr>
                <w:del w:id="7376" w:author="Adriana  Casas" w:date="2015-07-10T21:32:00Z"/>
                <w:rFonts w:ascii="Times" w:hAnsi="Times"/>
                <w:rPrChange w:id="7377" w:author="Adriana  Casas" w:date="2015-07-08T15:43:00Z">
                  <w:rPr>
                    <w:del w:id="7378" w:author="Adriana  Casas" w:date="2015-07-10T21:32:00Z"/>
                  </w:rPr>
                </w:rPrChange>
              </w:rPr>
              <w:pPrChange w:id="7379" w:author="Adriana  Casas" w:date="2015-07-08T15:43:00Z">
                <w:pPr>
                  <w:jc w:val="left"/>
                </w:pPr>
              </w:pPrChange>
            </w:pPr>
          </w:p>
          <w:p w14:paraId="3A737AA9" w14:textId="7809533A" w:rsidR="006C738E" w:rsidRPr="00DD6B12" w:rsidDel="00F55EFB" w:rsidRDefault="006C738E" w:rsidP="00DD6B12">
            <w:pPr>
              <w:spacing w:line="240" w:lineRule="auto"/>
              <w:jc w:val="left"/>
              <w:rPr>
                <w:del w:id="7380" w:author="Adriana  Casas" w:date="2015-07-10T21:32:00Z"/>
                <w:rFonts w:ascii="Times" w:hAnsi="Times"/>
                <w:rPrChange w:id="7381" w:author="Adriana  Casas" w:date="2015-07-08T15:43:00Z">
                  <w:rPr>
                    <w:del w:id="7382" w:author="Adriana  Casas" w:date="2015-07-10T21:32:00Z"/>
                  </w:rPr>
                </w:rPrChange>
              </w:rPr>
              <w:pPrChange w:id="7383" w:author="Adriana  Casas" w:date="2015-07-08T15:43:00Z">
                <w:pPr>
                  <w:jc w:val="left"/>
                </w:pPr>
              </w:pPrChange>
            </w:pPr>
          </w:p>
          <w:p w14:paraId="7B35812E" w14:textId="18CAE0F8" w:rsidR="006C738E" w:rsidRPr="00DD6B12" w:rsidDel="00F55EFB" w:rsidRDefault="006C738E" w:rsidP="00DD6B12">
            <w:pPr>
              <w:spacing w:line="240" w:lineRule="auto"/>
              <w:jc w:val="left"/>
              <w:rPr>
                <w:del w:id="7384" w:author="Adriana  Casas" w:date="2015-07-10T21:32:00Z"/>
                <w:rFonts w:ascii="Times" w:hAnsi="Times"/>
                <w:rPrChange w:id="7385" w:author="Adriana  Casas" w:date="2015-07-08T15:43:00Z">
                  <w:rPr>
                    <w:del w:id="7386" w:author="Adriana  Casas" w:date="2015-07-10T21:32:00Z"/>
                  </w:rPr>
                </w:rPrChange>
              </w:rPr>
              <w:pPrChange w:id="7387" w:author="Adriana  Casas" w:date="2015-07-08T15:43:00Z">
                <w:pPr>
                  <w:jc w:val="left"/>
                </w:pPr>
              </w:pPrChange>
            </w:pPr>
          </w:p>
          <w:p w14:paraId="4EA9AF1B" w14:textId="3A25382D" w:rsidR="006C738E" w:rsidRPr="00DD6B12" w:rsidDel="00F55EFB" w:rsidRDefault="006C738E" w:rsidP="00DD6B12">
            <w:pPr>
              <w:spacing w:line="240" w:lineRule="auto"/>
              <w:jc w:val="left"/>
              <w:rPr>
                <w:del w:id="7388" w:author="Adriana  Casas" w:date="2015-07-10T21:32:00Z"/>
                <w:rFonts w:ascii="Times" w:hAnsi="Times"/>
                <w:rPrChange w:id="7389" w:author="Adriana  Casas" w:date="2015-07-08T15:43:00Z">
                  <w:rPr>
                    <w:del w:id="7390" w:author="Adriana  Casas" w:date="2015-07-10T21:32:00Z"/>
                  </w:rPr>
                </w:rPrChange>
              </w:rPr>
              <w:pPrChange w:id="7391" w:author="Adriana  Casas" w:date="2015-07-08T15:43:00Z">
                <w:pPr>
                  <w:jc w:val="left"/>
                </w:pPr>
              </w:pPrChange>
            </w:pPr>
          </w:p>
          <w:p w14:paraId="5EAF8024" w14:textId="40E8E506" w:rsidR="006C738E" w:rsidRPr="00DD6B12" w:rsidDel="00F55EFB" w:rsidRDefault="006C738E" w:rsidP="00DD6B12">
            <w:pPr>
              <w:spacing w:line="240" w:lineRule="auto"/>
              <w:jc w:val="left"/>
              <w:rPr>
                <w:del w:id="7392" w:author="Adriana  Casas" w:date="2015-07-10T21:32:00Z"/>
                <w:rFonts w:ascii="Times" w:hAnsi="Times"/>
                <w:rPrChange w:id="7393" w:author="Adriana  Casas" w:date="2015-07-08T15:43:00Z">
                  <w:rPr>
                    <w:del w:id="7394" w:author="Adriana  Casas" w:date="2015-07-10T21:32:00Z"/>
                  </w:rPr>
                </w:rPrChange>
              </w:rPr>
              <w:pPrChange w:id="7395" w:author="Adriana  Casas" w:date="2015-07-08T15:43:00Z">
                <w:pPr>
                  <w:jc w:val="left"/>
                </w:pPr>
              </w:pPrChange>
            </w:pPr>
          </w:p>
          <w:p w14:paraId="0DD3BD0C" w14:textId="41A6E661" w:rsidR="006C738E" w:rsidRPr="00DD6B12" w:rsidDel="00F55EFB" w:rsidRDefault="006C738E" w:rsidP="00DD6B12">
            <w:pPr>
              <w:spacing w:line="240" w:lineRule="auto"/>
              <w:jc w:val="left"/>
              <w:rPr>
                <w:del w:id="7396" w:author="Adriana  Casas" w:date="2015-07-10T21:32:00Z"/>
                <w:rFonts w:ascii="Times" w:hAnsi="Times"/>
                <w:rPrChange w:id="7397" w:author="Adriana  Casas" w:date="2015-07-08T15:43:00Z">
                  <w:rPr>
                    <w:del w:id="7398" w:author="Adriana  Casas" w:date="2015-07-10T21:32:00Z"/>
                  </w:rPr>
                </w:rPrChange>
              </w:rPr>
              <w:pPrChange w:id="7399" w:author="Adriana  Casas" w:date="2015-07-08T15:43:00Z">
                <w:pPr>
                  <w:jc w:val="left"/>
                </w:pPr>
              </w:pPrChange>
            </w:pPr>
          </w:p>
          <w:p w14:paraId="0F083248" w14:textId="3AE0F0DA" w:rsidR="006C738E" w:rsidRPr="00DD6B12" w:rsidDel="00F55EFB" w:rsidRDefault="006C738E" w:rsidP="00DD6B12">
            <w:pPr>
              <w:spacing w:line="240" w:lineRule="auto"/>
              <w:jc w:val="left"/>
              <w:rPr>
                <w:del w:id="7400" w:author="Adriana  Casas" w:date="2015-07-10T21:32:00Z"/>
                <w:rFonts w:ascii="Times" w:hAnsi="Times"/>
                <w:rPrChange w:id="7401" w:author="Adriana  Casas" w:date="2015-07-08T15:43:00Z">
                  <w:rPr>
                    <w:del w:id="7402" w:author="Adriana  Casas" w:date="2015-07-10T21:32:00Z"/>
                  </w:rPr>
                </w:rPrChange>
              </w:rPr>
              <w:pPrChange w:id="7403" w:author="Adriana  Casas" w:date="2015-07-08T15:43:00Z">
                <w:pPr>
                  <w:jc w:val="left"/>
                </w:pPr>
              </w:pPrChange>
            </w:pPr>
          </w:p>
          <w:p w14:paraId="487D9B1E" w14:textId="6284BE53" w:rsidR="006C738E" w:rsidRPr="00DD6B12" w:rsidDel="00F55EFB" w:rsidRDefault="006C738E" w:rsidP="00DD6B12">
            <w:pPr>
              <w:spacing w:line="240" w:lineRule="auto"/>
              <w:jc w:val="left"/>
              <w:rPr>
                <w:del w:id="7404" w:author="Adriana  Casas" w:date="2015-07-10T21:32:00Z"/>
                <w:rFonts w:ascii="Times" w:hAnsi="Times"/>
                <w:rPrChange w:id="7405" w:author="Adriana  Casas" w:date="2015-07-08T15:43:00Z">
                  <w:rPr>
                    <w:del w:id="7406" w:author="Adriana  Casas" w:date="2015-07-10T21:32:00Z"/>
                  </w:rPr>
                </w:rPrChange>
              </w:rPr>
              <w:pPrChange w:id="7407" w:author="Adriana  Casas" w:date="2015-07-08T15:43:00Z">
                <w:pPr>
                  <w:jc w:val="left"/>
                </w:pPr>
              </w:pPrChange>
            </w:pPr>
          </w:p>
          <w:p w14:paraId="15B4B920" w14:textId="19865BE8" w:rsidR="006C738E" w:rsidRPr="00DD6B12" w:rsidDel="00F55EFB" w:rsidRDefault="006C738E" w:rsidP="00DD6B12">
            <w:pPr>
              <w:spacing w:line="240" w:lineRule="auto"/>
              <w:jc w:val="left"/>
              <w:rPr>
                <w:del w:id="7408" w:author="Adriana  Casas" w:date="2015-07-10T21:32:00Z"/>
                <w:rFonts w:ascii="Times" w:hAnsi="Times"/>
                <w:rPrChange w:id="7409" w:author="Adriana  Casas" w:date="2015-07-08T15:43:00Z">
                  <w:rPr>
                    <w:del w:id="7410" w:author="Adriana  Casas" w:date="2015-07-10T21:32:00Z"/>
                  </w:rPr>
                </w:rPrChange>
              </w:rPr>
              <w:pPrChange w:id="7411" w:author="Adriana  Casas" w:date="2015-07-08T15:43:00Z">
                <w:pPr>
                  <w:jc w:val="left"/>
                </w:pPr>
              </w:pPrChange>
            </w:pPr>
          </w:p>
          <w:p w14:paraId="512EB154" w14:textId="5280A062" w:rsidR="006C738E" w:rsidRPr="00DD6B12" w:rsidDel="00F55EFB" w:rsidRDefault="006C738E" w:rsidP="00DD6B12">
            <w:pPr>
              <w:spacing w:line="240" w:lineRule="auto"/>
              <w:jc w:val="left"/>
              <w:rPr>
                <w:del w:id="7412" w:author="Adriana  Casas" w:date="2015-07-10T21:32:00Z"/>
                <w:rFonts w:ascii="Times" w:hAnsi="Times"/>
                <w:rPrChange w:id="7413" w:author="Adriana  Casas" w:date="2015-07-08T15:43:00Z">
                  <w:rPr>
                    <w:del w:id="7414" w:author="Adriana  Casas" w:date="2015-07-10T21:32:00Z"/>
                  </w:rPr>
                </w:rPrChange>
              </w:rPr>
              <w:pPrChange w:id="7415" w:author="Adriana  Casas" w:date="2015-07-08T15:43:00Z">
                <w:pPr>
                  <w:jc w:val="left"/>
                </w:pPr>
              </w:pPrChange>
            </w:pPr>
          </w:p>
          <w:p w14:paraId="0755BFE8" w14:textId="2B95A5EC" w:rsidR="006C738E" w:rsidRPr="00DD6B12" w:rsidDel="00F55EFB" w:rsidRDefault="006C738E" w:rsidP="00DD6B12">
            <w:pPr>
              <w:spacing w:line="240" w:lineRule="auto"/>
              <w:jc w:val="left"/>
              <w:rPr>
                <w:del w:id="7416" w:author="Adriana  Casas" w:date="2015-07-10T21:32:00Z"/>
                <w:rFonts w:ascii="Times" w:hAnsi="Times"/>
                <w:rPrChange w:id="7417" w:author="Adriana  Casas" w:date="2015-07-08T15:43:00Z">
                  <w:rPr>
                    <w:del w:id="7418" w:author="Adriana  Casas" w:date="2015-07-10T21:32:00Z"/>
                  </w:rPr>
                </w:rPrChange>
              </w:rPr>
              <w:pPrChange w:id="7419" w:author="Adriana  Casas" w:date="2015-07-08T15:43:00Z">
                <w:pPr>
                  <w:jc w:val="left"/>
                </w:pPr>
              </w:pPrChange>
            </w:pPr>
          </w:p>
          <w:p w14:paraId="7FAFD954" w14:textId="270B0BCE" w:rsidR="006C738E" w:rsidRPr="00DD6B12" w:rsidDel="00F55EFB" w:rsidRDefault="006C738E" w:rsidP="00DD6B12">
            <w:pPr>
              <w:spacing w:line="240" w:lineRule="auto"/>
              <w:jc w:val="left"/>
              <w:rPr>
                <w:del w:id="7420" w:author="Adriana  Casas" w:date="2015-07-10T21:32:00Z"/>
                <w:rFonts w:ascii="Times" w:hAnsi="Times"/>
                <w:rPrChange w:id="7421" w:author="Adriana  Casas" w:date="2015-07-08T15:43:00Z">
                  <w:rPr>
                    <w:del w:id="7422" w:author="Adriana  Casas" w:date="2015-07-10T21:32:00Z"/>
                  </w:rPr>
                </w:rPrChange>
              </w:rPr>
              <w:pPrChange w:id="7423" w:author="Adriana  Casas" w:date="2015-07-08T15:43:00Z">
                <w:pPr>
                  <w:jc w:val="left"/>
                </w:pPr>
              </w:pPrChange>
            </w:pPr>
          </w:p>
          <w:p w14:paraId="1831789C" w14:textId="6DD092BC" w:rsidR="006C738E" w:rsidRPr="00DD6B12" w:rsidDel="00F55EFB" w:rsidRDefault="006C738E" w:rsidP="00DD6B12">
            <w:pPr>
              <w:spacing w:line="240" w:lineRule="auto"/>
              <w:jc w:val="left"/>
              <w:rPr>
                <w:del w:id="7424" w:author="Adriana  Casas" w:date="2015-07-10T21:32:00Z"/>
                <w:rFonts w:ascii="Times" w:hAnsi="Times"/>
                <w:rPrChange w:id="7425" w:author="Adriana  Casas" w:date="2015-07-08T15:43:00Z">
                  <w:rPr>
                    <w:del w:id="7426" w:author="Adriana  Casas" w:date="2015-07-10T21:32:00Z"/>
                  </w:rPr>
                </w:rPrChange>
              </w:rPr>
              <w:pPrChange w:id="7427" w:author="Adriana  Casas" w:date="2015-07-08T15:43:00Z">
                <w:pPr>
                  <w:jc w:val="left"/>
                </w:pPr>
              </w:pPrChange>
            </w:pPr>
          </w:p>
          <w:p w14:paraId="3CECAD59" w14:textId="759A1946" w:rsidR="006C738E" w:rsidRPr="00DD6B12" w:rsidDel="00F55EFB" w:rsidRDefault="006C738E" w:rsidP="00DD6B12">
            <w:pPr>
              <w:spacing w:line="240" w:lineRule="auto"/>
              <w:jc w:val="left"/>
              <w:rPr>
                <w:del w:id="7428" w:author="Adriana  Casas" w:date="2015-07-10T21:32:00Z"/>
                <w:rFonts w:ascii="Times" w:hAnsi="Times"/>
                <w:rPrChange w:id="7429" w:author="Adriana  Casas" w:date="2015-07-08T15:43:00Z">
                  <w:rPr>
                    <w:del w:id="7430" w:author="Adriana  Casas" w:date="2015-07-10T21:32:00Z"/>
                  </w:rPr>
                </w:rPrChange>
              </w:rPr>
              <w:pPrChange w:id="7431" w:author="Adriana  Casas" w:date="2015-07-08T15:43:00Z">
                <w:pPr>
                  <w:jc w:val="left"/>
                </w:pPr>
              </w:pPrChange>
            </w:pPr>
          </w:p>
          <w:p w14:paraId="5EC2FD68" w14:textId="33C890AF" w:rsidR="006C738E" w:rsidRPr="00DD6B12" w:rsidDel="00F55EFB" w:rsidRDefault="006C738E" w:rsidP="00DD6B12">
            <w:pPr>
              <w:spacing w:line="240" w:lineRule="auto"/>
              <w:jc w:val="left"/>
              <w:rPr>
                <w:del w:id="7432" w:author="Adriana  Casas" w:date="2015-07-10T21:32:00Z"/>
                <w:rFonts w:ascii="Times" w:hAnsi="Times"/>
                <w:rPrChange w:id="7433" w:author="Adriana  Casas" w:date="2015-07-08T15:43:00Z">
                  <w:rPr>
                    <w:del w:id="7434" w:author="Adriana  Casas" w:date="2015-07-10T21:32:00Z"/>
                  </w:rPr>
                </w:rPrChange>
              </w:rPr>
              <w:pPrChange w:id="7435" w:author="Adriana  Casas" w:date="2015-07-08T15:43:00Z">
                <w:pPr>
                  <w:jc w:val="left"/>
                </w:pPr>
              </w:pPrChange>
            </w:pPr>
          </w:p>
          <w:p w14:paraId="798062F5" w14:textId="306365F6" w:rsidR="006C738E" w:rsidRPr="00DD6B12" w:rsidDel="00F55EFB" w:rsidRDefault="006C738E" w:rsidP="00DD6B12">
            <w:pPr>
              <w:spacing w:line="240" w:lineRule="auto"/>
              <w:jc w:val="left"/>
              <w:rPr>
                <w:del w:id="7436" w:author="Adriana  Casas" w:date="2015-07-10T21:32:00Z"/>
                <w:rFonts w:ascii="Times" w:hAnsi="Times"/>
                <w:rPrChange w:id="7437" w:author="Adriana  Casas" w:date="2015-07-08T15:43:00Z">
                  <w:rPr>
                    <w:del w:id="7438" w:author="Adriana  Casas" w:date="2015-07-10T21:32:00Z"/>
                  </w:rPr>
                </w:rPrChange>
              </w:rPr>
              <w:pPrChange w:id="7439" w:author="Adriana  Casas" w:date="2015-07-08T15:43:00Z">
                <w:pPr>
                  <w:jc w:val="left"/>
                </w:pPr>
              </w:pPrChange>
            </w:pPr>
          </w:p>
          <w:p w14:paraId="4D614B96" w14:textId="704B66C8" w:rsidR="006C738E" w:rsidRPr="00DD6B12" w:rsidDel="00F55EFB" w:rsidRDefault="006C738E" w:rsidP="00DD6B12">
            <w:pPr>
              <w:spacing w:line="240" w:lineRule="auto"/>
              <w:jc w:val="left"/>
              <w:rPr>
                <w:del w:id="7440" w:author="Adriana  Casas" w:date="2015-07-10T21:32:00Z"/>
                <w:rFonts w:ascii="Times" w:hAnsi="Times"/>
                <w:rPrChange w:id="7441" w:author="Adriana  Casas" w:date="2015-07-08T15:43:00Z">
                  <w:rPr>
                    <w:del w:id="7442" w:author="Adriana  Casas" w:date="2015-07-10T21:32:00Z"/>
                  </w:rPr>
                </w:rPrChange>
              </w:rPr>
              <w:pPrChange w:id="7443" w:author="Adriana  Casas" w:date="2015-07-08T15:43:00Z">
                <w:pPr>
                  <w:jc w:val="left"/>
                </w:pPr>
              </w:pPrChange>
            </w:pPr>
          </w:p>
          <w:p w14:paraId="289D99A0" w14:textId="17B2ED63" w:rsidR="006C738E" w:rsidRPr="00DD6B12" w:rsidDel="00F55EFB" w:rsidRDefault="006C738E" w:rsidP="00DD6B12">
            <w:pPr>
              <w:spacing w:line="240" w:lineRule="auto"/>
              <w:jc w:val="left"/>
              <w:rPr>
                <w:del w:id="7444" w:author="Adriana  Casas" w:date="2015-07-10T21:32:00Z"/>
                <w:rFonts w:ascii="Times" w:hAnsi="Times"/>
                <w:rPrChange w:id="7445" w:author="Adriana  Casas" w:date="2015-07-08T15:43:00Z">
                  <w:rPr>
                    <w:del w:id="7446" w:author="Adriana  Casas" w:date="2015-07-10T21:32:00Z"/>
                  </w:rPr>
                </w:rPrChange>
              </w:rPr>
              <w:pPrChange w:id="7447" w:author="Adriana  Casas" w:date="2015-07-08T15:43:00Z">
                <w:pPr>
                  <w:jc w:val="left"/>
                </w:pPr>
              </w:pPrChange>
            </w:pPr>
          </w:p>
          <w:p w14:paraId="411B6AB0" w14:textId="4649A3A4" w:rsidR="006C738E" w:rsidRPr="00DD6B12" w:rsidDel="00F55EFB" w:rsidRDefault="006C738E" w:rsidP="00DD6B12">
            <w:pPr>
              <w:spacing w:line="240" w:lineRule="auto"/>
              <w:jc w:val="left"/>
              <w:rPr>
                <w:del w:id="7448" w:author="Adriana  Casas" w:date="2015-07-10T21:32:00Z"/>
                <w:rFonts w:ascii="Times" w:hAnsi="Times"/>
                <w:rPrChange w:id="7449" w:author="Adriana  Casas" w:date="2015-07-08T15:43:00Z">
                  <w:rPr>
                    <w:del w:id="7450" w:author="Adriana  Casas" w:date="2015-07-10T21:32:00Z"/>
                  </w:rPr>
                </w:rPrChange>
              </w:rPr>
              <w:pPrChange w:id="7451" w:author="Adriana  Casas" w:date="2015-07-08T15:43:00Z">
                <w:pPr>
                  <w:jc w:val="left"/>
                </w:pPr>
              </w:pPrChange>
            </w:pPr>
          </w:p>
          <w:p w14:paraId="53D8BA6D" w14:textId="121798A8" w:rsidR="006C738E" w:rsidRPr="00DD6B12" w:rsidDel="00F55EFB" w:rsidRDefault="006C738E" w:rsidP="00DD6B12">
            <w:pPr>
              <w:spacing w:line="240" w:lineRule="auto"/>
              <w:jc w:val="left"/>
              <w:rPr>
                <w:del w:id="7452" w:author="Adriana  Casas" w:date="2015-07-10T21:32:00Z"/>
                <w:rFonts w:ascii="Times" w:hAnsi="Times"/>
                <w:rPrChange w:id="7453" w:author="Adriana  Casas" w:date="2015-07-08T15:43:00Z">
                  <w:rPr>
                    <w:del w:id="7454" w:author="Adriana  Casas" w:date="2015-07-10T21:32:00Z"/>
                  </w:rPr>
                </w:rPrChange>
              </w:rPr>
              <w:pPrChange w:id="7455" w:author="Adriana  Casas" w:date="2015-07-08T15:43:00Z">
                <w:pPr>
                  <w:jc w:val="left"/>
                </w:pPr>
              </w:pPrChange>
            </w:pPr>
          </w:p>
          <w:p w14:paraId="3C74D54B" w14:textId="2E4822D9" w:rsidR="006C738E" w:rsidRPr="00DD6B12" w:rsidDel="00F55EFB" w:rsidRDefault="006C738E" w:rsidP="00DD6B12">
            <w:pPr>
              <w:spacing w:line="240" w:lineRule="auto"/>
              <w:jc w:val="left"/>
              <w:rPr>
                <w:del w:id="7456" w:author="Adriana  Casas" w:date="2015-07-10T21:32:00Z"/>
                <w:rFonts w:ascii="Times" w:hAnsi="Times"/>
                <w:rPrChange w:id="7457" w:author="Adriana  Casas" w:date="2015-07-08T15:43:00Z">
                  <w:rPr>
                    <w:del w:id="7458" w:author="Adriana  Casas" w:date="2015-07-10T21:32:00Z"/>
                  </w:rPr>
                </w:rPrChange>
              </w:rPr>
              <w:pPrChange w:id="7459" w:author="Adriana  Casas" w:date="2015-07-08T15:43:00Z">
                <w:pPr>
                  <w:jc w:val="left"/>
                </w:pPr>
              </w:pPrChange>
            </w:pPr>
          </w:p>
          <w:p w14:paraId="69277516" w14:textId="206DB30E" w:rsidR="006C738E" w:rsidRPr="00DD6B12" w:rsidDel="00F55EFB" w:rsidRDefault="006C738E" w:rsidP="00DD6B12">
            <w:pPr>
              <w:spacing w:line="240" w:lineRule="auto"/>
              <w:jc w:val="left"/>
              <w:rPr>
                <w:del w:id="7460" w:author="Adriana  Casas" w:date="2015-07-10T21:32:00Z"/>
                <w:rFonts w:ascii="Times" w:hAnsi="Times"/>
                <w:rPrChange w:id="7461" w:author="Adriana  Casas" w:date="2015-07-08T15:43:00Z">
                  <w:rPr>
                    <w:del w:id="7462" w:author="Adriana  Casas" w:date="2015-07-10T21:32:00Z"/>
                  </w:rPr>
                </w:rPrChange>
              </w:rPr>
              <w:pPrChange w:id="7463" w:author="Adriana  Casas" w:date="2015-07-08T15:43:00Z">
                <w:pPr>
                  <w:jc w:val="left"/>
                </w:pPr>
              </w:pPrChange>
            </w:pPr>
          </w:p>
          <w:p w14:paraId="29C3BAD7" w14:textId="2B7AD9DB" w:rsidR="006C738E" w:rsidRPr="00DD6B12" w:rsidDel="00F55EFB" w:rsidRDefault="006C738E" w:rsidP="00DD6B12">
            <w:pPr>
              <w:spacing w:line="240" w:lineRule="auto"/>
              <w:jc w:val="left"/>
              <w:rPr>
                <w:del w:id="7464" w:author="Adriana  Casas" w:date="2015-07-10T21:32:00Z"/>
                <w:rFonts w:ascii="Times" w:hAnsi="Times"/>
                <w:rPrChange w:id="7465" w:author="Adriana  Casas" w:date="2015-07-08T15:43:00Z">
                  <w:rPr>
                    <w:del w:id="7466" w:author="Adriana  Casas" w:date="2015-07-10T21:32:00Z"/>
                  </w:rPr>
                </w:rPrChange>
              </w:rPr>
              <w:pPrChange w:id="7467" w:author="Adriana  Casas" w:date="2015-07-08T15:43:00Z">
                <w:pPr>
                  <w:jc w:val="left"/>
                </w:pPr>
              </w:pPrChange>
            </w:pPr>
          </w:p>
          <w:p w14:paraId="54E38885" w14:textId="23048220" w:rsidR="006C738E" w:rsidRPr="00DD6B12" w:rsidDel="00F55EFB" w:rsidRDefault="006C738E" w:rsidP="00DD6B12">
            <w:pPr>
              <w:spacing w:line="240" w:lineRule="auto"/>
              <w:jc w:val="left"/>
              <w:rPr>
                <w:del w:id="7468" w:author="Adriana  Casas" w:date="2015-07-10T21:32:00Z"/>
                <w:rFonts w:ascii="Times" w:hAnsi="Times"/>
                <w:rPrChange w:id="7469" w:author="Adriana  Casas" w:date="2015-07-08T15:43:00Z">
                  <w:rPr>
                    <w:del w:id="7470" w:author="Adriana  Casas" w:date="2015-07-10T21:32:00Z"/>
                  </w:rPr>
                </w:rPrChange>
              </w:rPr>
              <w:pPrChange w:id="7471" w:author="Adriana  Casas" w:date="2015-07-08T15:43:00Z">
                <w:pPr>
                  <w:jc w:val="left"/>
                </w:pPr>
              </w:pPrChange>
            </w:pPr>
          </w:p>
          <w:p w14:paraId="37F93BEC" w14:textId="7F00B7C0" w:rsidR="006C738E" w:rsidRPr="00DD6B12" w:rsidDel="00F55EFB" w:rsidRDefault="006C738E" w:rsidP="00DD6B12">
            <w:pPr>
              <w:spacing w:line="240" w:lineRule="auto"/>
              <w:jc w:val="left"/>
              <w:rPr>
                <w:del w:id="7472" w:author="Adriana  Casas" w:date="2015-07-10T21:32:00Z"/>
                <w:rFonts w:ascii="Times" w:hAnsi="Times"/>
                <w:rPrChange w:id="7473" w:author="Adriana  Casas" w:date="2015-07-08T15:43:00Z">
                  <w:rPr>
                    <w:del w:id="7474" w:author="Adriana  Casas" w:date="2015-07-10T21:32:00Z"/>
                  </w:rPr>
                </w:rPrChange>
              </w:rPr>
              <w:pPrChange w:id="7475" w:author="Adriana  Casas" w:date="2015-07-08T15:43:00Z">
                <w:pPr>
                  <w:jc w:val="left"/>
                </w:pPr>
              </w:pPrChange>
            </w:pPr>
          </w:p>
          <w:p w14:paraId="6F7C8BE5" w14:textId="59962E72" w:rsidR="006C738E" w:rsidRPr="00DD6B12" w:rsidDel="00F55EFB" w:rsidRDefault="006C738E" w:rsidP="00DD6B12">
            <w:pPr>
              <w:spacing w:line="240" w:lineRule="auto"/>
              <w:jc w:val="left"/>
              <w:rPr>
                <w:del w:id="7476" w:author="Adriana  Casas" w:date="2015-07-10T21:32:00Z"/>
                <w:rFonts w:ascii="Times" w:hAnsi="Times"/>
                <w:rPrChange w:id="7477" w:author="Adriana  Casas" w:date="2015-07-08T15:43:00Z">
                  <w:rPr>
                    <w:del w:id="7478" w:author="Adriana  Casas" w:date="2015-07-10T21:32:00Z"/>
                  </w:rPr>
                </w:rPrChange>
              </w:rPr>
              <w:pPrChange w:id="7479" w:author="Adriana  Casas" w:date="2015-07-08T15:43:00Z">
                <w:pPr>
                  <w:jc w:val="left"/>
                </w:pPr>
              </w:pPrChange>
            </w:pPr>
          </w:p>
          <w:p w14:paraId="180FD51E" w14:textId="7180A241" w:rsidR="006C738E" w:rsidRPr="00DD6B12" w:rsidDel="00F55EFB" w:rsidRDefault="006C738E" w:rsidP="00DD6B12">
            <w:pPr>
              <w:spacing w:line="240" w:lineRule="auto"/>
              <w:jc w:val="left"/>
              <w:rPr>
                <w:del w:id="7480" w:author="Adriana  Casas" w:date="2015-07-10T21:32:00Z"/>
                <w:rFonts w:ascii="Times" w:hAnsi="Times"/>
                <w:rPrChange w:id="7481" w:author="Adriana  Casas" w:date="2015-07-08T15:43:00Z">
                  <w:rPr>
                    <w:del w:id="7482" w:author="Adriana  Casas" w:date="2015-07-10T21:32:00Z"/>
                  </w:rPr>
                </w:rPrChange>
              </w:rPr>
              <w:pPrChange w:id="7483" w:author="Adriana  Casas" w:date="2015-07-08T15:43:00Z">
                <w:pPr>
                  <w:jc w:val="left"/>
                </w:pPr>
              </w:pPrChange>
            </w:pPr>
          </w:p>
          <w:p w14:paraId="326F9C5E" w14:textId="6EDD8575" w:rsidR="006C738E" w:rsidRPr="00DD6B12" w:rsidDel="00F55EFB" w:rsidRDefault="006C738E" w:rsidP="00DD6B12">
            <w:pPr>
              <w:spacing w:line="240" w:lineRule="auto"/>
              <w:jc w:val="left"/>
              <w:rPr>
                <w:del w:id="7484" w:author="Adriana  Casas" w:date="2015-07-10T21:32:00Z"/>
                <w:rFonts w:ascii="Times" w:hAnsi="Times"/>
                <w:rPrChange w:id="7485" w:author="Adriana  Casas" w:date="2015-07-08T15:43:00Z">
                  <w:rPr>
                    <w:del w:id="7486" w:author="Adriana  Casas" w:date="2015-07-10T21:32:00Z"/>
                  </w:rPr>
                </w:rPrChange>
              </w:rPr>
              <w:pPrChange w:id="7487" w:author="Adriana  Casas" w:date="2015-07-08T15:43:00Z">
                <w:pPr>
                  <w:jc w:val="left"/>
                </w:pPr>
              </w:pPrChange>
            </w:pPr>
          </w:p>
          <w:p w14:paraId="7ECE8C06" w14:textId="4355BE6F" w:rsidR="006C738E" w:rsidRPr="00DD6B12" w:rsidDel="00F55EFB" w:rsidRDefault="006C738E" w:rsidP="00DD6B12">
            <w:pPr>
              <w:spacing w:line="240" w:lineRule="auto"/>
              <w:jc w:val="left"/>
              <w:rPr>
                <w:del w:id="7488" w:author="Adriana  Casas" w:date="2015-07-10T21:32:00Z"/>
                <w:rFonts w:ascii="Times" w:hAnsi="Times"/>
                <w:rPrChange w:id="7489" w:author="Adriana  Casas" w:date="2015-07-08T15:43:00Z">
                  <w:rPr>
                    <w:del w:id="7490" w:author="Adriana  Casas" w:date="2015-07-10T21:32:00Z"/>
                  </w:rPr>
                </w:rPrChange>
              </w:rPr>
              <w:pPrChange w:id="7491" w:author="Adriana  Casas" w:date="2015-07-08T15:43:00Z">
                <w:pPr>
                  <w:jc w:val="left"/>
                </w:pPr>
              </w:pPrChange>
            </w:pPr>
          </w:p>
          <w:p w14:paraId="54DEC621" w14:textId="4B777593" w:rsidR="006C738E" w:rsidRPr="00DD6B12" w:rsidDel="00F55EFB" w:rsidRDefault="006C738E" w:rsidP="00DD6B12">
            <w:pPr>
              <w:spacing w:line="240" w:lineRule="auto"/>
              <w:jc w:val="left"/>
              <w:rPr>
                <w:del w:id="7492" w:author="Adriana  Casas" w:date="2015-07-10T21:32:00Z"/>
                <w:rFonts w:ascii="Times" w:hAnsi="Times"/>
                <w:rPrChange w:id="7493" w:author="Adriana  Casas" w:date="2015-07-08T15:43:00Z">
                  <w:rPr>
                    <w:del w:id="7494" w:author="Adriana  Casas" w:date="2015-07-10T21:32:00Z"/>
                  </w:rPr>
                </w:rPrChange>
              </w:rPr>
              <w:pPrChange w:id="7495" w:author="Adriana  Casas" w:date="2015-07-08T15:43:00Z">
                <w:pPr>
                  <w:jc w:val="left"/>
                </w:pPr>
              </w:pPrChange>
            </w:pPr>
          </w:p>
          <w:p w14:paraId="0163B4E3" w14:textId="40E66CA8" w:rsidR="006C738E" w:rsidRPr="00DD6B12" w:rsidDel="00F55EFB" w:rsidRDefault="006C738E" w:rsidP="00DD6B12">
            <w:pPr>
              <w:spacing w:line="240" w:lineRule="auto"/>
              <w:jc w:val="left"/>
              <w:rPr>
                <w:del w:id="7496" w:author="Adriana  Casas" w:date="2015-07-10T21:32:00Z"/>
                <w:rFonts w:ascii="Times" w:hAnsi="Times"/>
                <w:rPrChange w:id="7497" w:author="Adriana  Casas" w:date="2015-07-08T15:43:00Z">
                  <w:rPr>
                    <w:del w:id="7498" w:author="Adriana  Casas" w:date="2015-07-10T21:32:00Z"/>
                  </w:rPr>
                </w:rPrChange>
              </w:rPr>
              <w:pPrChange w:id="7499" w:author="Adriana  Casas" w:date="2015-07-08T15:43:00Z">
                <w:pPr>
                  <w:jc w:val="left"/>
                </w:pPr>
              </w:pPrChange>
            </w:pPr>
          </w:p>
          <w:p w14:paraId="691F1439" w14:textId="62E34438" w:rsidR="006C738E" w:rsidRPr="00DD6B12" w:rsidDel="00F55EFB" w:rsidRDefault="006C738E" w:rsidP="00DD6B12">
            <w:pPr>
              <w:spacing w:line="240" w:lineRule="auto"/>
              <w:jc w:val="left"/>
              <w:rPr>
                <w:del w:id="7500" w:author="Adriana  Casas" w:date="2015-07-10T21:32:00Z"/>
                <w:rFonts w:ascii="Times" w:hAnsi="Times"/>
                <w:rPrChange w:id="7501" w:author="Adriana  Casas" w:date="2015-07-08T15:43:00Z">
                  <w:rPr>
                    <w:del w:id="7502" w:author="Adriana  Casas" w:date="2015-07-10T21:32:00Z"/>
                  </w:rPr>
                </w:rPrChange>
              </w:rPr>
              <w:pPrChange w:id="7503" w:author="Adriana  Casas" w:date="2015-07-08T15:43:00Z">
                <w:pPr>
                  <w:jc w:val="left"/>
                </w:pPr>
              </w:pPrChange>
            </w:pPr>
          </w:p>
          <w:p w14:paraId="6857AB8B" w14:textId="43BCF45B" w:rsidR="006C738E" w:rsidRPr="00DD6B12" w:rsidDel="00F55EFB" w:rsidRDefault="006C738E" w:rsidP="00DD6B12">
            <w:pPr>
              <w:spacing w:line="240" w:lineRule="auto"/>
              <w:jc w:val="left"/>
              <w:rPr>
                <w:del w:id="7504" w:author="Adriana  Casas" w:date="2015-07-10T21:32:00Z"/>
                <w:rFonts w:ascii="Times" w:hAnsi="Times"/>
                <w:rPrChange w:id="7505" w:author="Adriana  Casas" w:date="2015-07-08T15:43:00Z">
                  <w:rPr>
                    <w:del w:id="7506" w:author="Adriana  Casas" w:date="2015-07-10T21:32:00Z"/>
                  </w:rPr>
                </w:rPrChange>
              </w:rPr>
              <w:pPrChange w:id="7507" w:author="Adriana  Casas" w:date="2015-07-08T15:43:00Z">
                <w:pPr>
                  <w:jc w:val="left"/>
                </w:pPr>
              </w:pPrChange>
            </w:pPr>
          </w:p>
          <w:p w14:paraId="065CDAD3" w14:textId="42F722FF" w:rsidR="006C738E" w:rsidRPr="00DD6B12" w:rsidDel="00F55EFB" w:rsidRDefault="006C738E" w:rsidP="00DD6B12">
            <w:pPr>
              <w:spacing w:line="240" w:lineRule="auto"/>
              <w:jc w:val="left"/>
              <w:rPr>
                <w:del w:id="7508" w:author="Adriana  Casas" w:date="2015-07-10T21:32:00Z"/>
                <w:rFonts w:ascii="Times" w:hAnsi="Times"/>
                <w:rPrChange w:id="7509" w:author="Adriana  Casas" w:date="2015-07-08T15:43:00Z">
                  <w:rPr>
                    <w:del w:id="7510" w:author="Adriana  Casas" w:date="2015-07-10T21:32:00Z"/>
                  </w:rPr>
                </w:rPrChange>
              </w:rPr>
              <w:pPrChange w:id="7511" w:author="Adriana  Casas" w:date="2015-07-08T15:43:00Z">
                <w:pPr>
                  <w:jc w:val="left"/>
                </w:pPr>
              </w:pPrChange>
            </w:pPr>
          </w:p>
          <w:p w14:paraId="334396A3" w14:textId="1E06659C" w:rsidR="006C738E" w:rsidRPr="00DD6B12" w:rsidDel="00F55EFB" w:rsidRDefault="006C738E" w:rsidP="00DD6B12">
            <w:pPr>
              <w:spacing w:line="240" w:lineRule="auto"/>
              <w:jc w:val="left"/>
              <w:rPr>
                <w:del w:id="7512" w:author="Adriana  Casas" w:date="2015-07-10T21:32:00Z"/>
                <w:rFonts w:ascii="Times" w:hAnsi="Times"/>
                <w:rPrChange w:id="7513" w:author="Adriana  Casas" w:date="2015-07-08T15:43:00Z">
                  <w:rPr>
                    <w:del w:id="7514" w:author="Adriana  Casas" w:date="2015-07-10T21:32:00Z"/>
                  </w:rPr>
                </w:rPrChange>
              </w:rPr>
              <w:pPrChange w:id="7515" w:author="Adriana  Casas" w:date="2015-07-08T15:43:00Z">
                <w:pPr>
                  <w:jc w:val="left"/>
                </w:pPr>
              </w:pPrChange>
            </w:pPr>
          </w:p>
          <w:p w14:paraId="42F6B7B7" w14:textId="7674C465" w:rsidR="006C738E" w:rsidRPr="00DD6B12" w:rsidDel="00F55EFB" w:rsidRDefault="006C738E" w:rsidP="00DD6B12">
            <w:pPr>
              <w:spacing w:line="240" w:lineRule="auto"/>
              <w:jc w:val="left"/>
              <w:rPr>
                <w:del w:id="7516" w:author="Adriana  Casas" w:date="2015-07-10T21:32:00Z"/>
                <w:rFonts w:ascii="Times" w:hAnsi="Times"/>
                <w:rPrChange w:id="7517" w:author="Adriana  Casas" w:date="2015-07-08T15:43:00Z">
                  <w:rPr>
                    <w:del w:id="7518" w:author="Adriana  Casas" w:date="2015-07-10T21:32:00Z"/>
                  </w:rPr>
                </w:rPrChange>
              </w:rPr>
              <w:pPrChange w:id="7519" w:author="Adriana  Casas" w:date="2015-07-08T15:43:00Z">
                <w:pPr>
                  <w:jc w:val="left"/>
                </w:pPr>
              </w:pPrChange>
            </w:pPr>
          </w:p>
          <w:p w14:paraId="0DF2D2C8" w14:textId="789F55C4" w:rsidR="006C738E" w:rsidRPr="00DD6B12" w:rsidDel="00F55EFB" w:rsidRDefault="006C738E" w:rsidP="00DD6B12">
            <w:pPr>
              <w:spacing w:line="240" w:lineRule="auto"/>
              <w:jc w:val="left"/>
              <w:rPr>
                <w:del w:id="7520" w:author="Adriana  Casas" w:date="2015-07-10T21:32:00Z"/>
                <w:rFonts w:ascii="Times" w:hAnsi="Times"/>
                <w:rPrChange w:id="7521" w:author="Adriana  Casas" w:date="2015-07-08T15:43:00Z">
                  <w:rPr>
                    <w:del w:id="7522" w:author="Adriana  Casas" w:date="2015-07-10T21:32:00Z"/>
                  </w:rPr>
                </w:rPrChange>
              </w:rPr>
              <w:pPrChange w:id="7523" w:author="Adriana  Casas" w:date="2015-07-08T15:43:00Z">
                <w:pPr>
                  <w:jc w:val="left"/>
                </w:pPr>
              </w:pPrChange>
            </w:pPr>
          </w:p>
          <w:p w14:paraId="378CFA54" w14:textId="13AA42CE" w:rsidR="006C738E" w:rsidRPr="00DD6B12" w:rsidDel="00F55EFB" w:rsidRDefault="006C738E" w:rsidP="00DD6B12">
            <w:pPr>
              <w:spacing w:line="240" w:lineRule="auto"/>
              <w:jc w:val="left"/>
              <w:rPr>
                <w:del w:id="7524" w:author="Adriana  Casas" w:date="2015-07-10T21:32:00Z"/>
                <w:rFonts w:ascii="Times" w:hAnsi="Times"/>
                <w:rPrChange w:id="7525" w:author="Adriana  Casas" w:date="2015-07-08T15:43:00Z">
                  <w:rPr>
                    <w:del w:id="7526" w:author="Adriana  Casas" w:date="2015-07-10T21:32:00Z"/>
                  </w:rPr>
                </w:rPrChange>
              </w:rPr>
              <w:pPrChange w:id="7527" w:author="Adriana  Casas" w:date="2015-07-08T15:43:00Z">
                <w:pPr>
                  <w:jc w:val="left"/>
                </w:pPr>
              </w:pPrChange>
            </w:pPr>
          </w:p>
          <w:p w14:paraId="366C40C8" w14:textId="05D1A365" w:rsidR="006C738E" w:rsidRPr="00DD6B12" w:rsidDel="00F55EFB" w:rsidRDefault="006C738E" w:rsidP="00DD6B12">
            <w:pPr>
              <w:spacing w:line="240" w:lineRule="auto"/>
              <w:jc w:val="left"/>
              <w:rPr>
                <w:del w:id="7528" w:author="Adriana  Casas" w:date="2015-07-10T21:32:00Z"/>
                <w:rFonts w:ascii="Times" w:hAnsi="Times"/>
                <w:rPrChange w:id="7529" w:author="Adriana  Casas" w:date="2015-07-08T15:43:00Z">
                  <w:rPr>
                    <w:del w:id="7530" w:author="Adriana  Casas" w:date="2015-07-10T21:32:00Z"/>
                  </w:rPr>
                </w:rPrChange>
              </w:rPr>
              <w:pPrChange w:id="7531" w:author="Adriana  Casas" w:date="2015-07-08T15:43:00Z">
                <w:pPr>
                  <w:jc w:val="left"/>
                </w:pPr>
              </w:pPrChange>
            </w:pPr>
          </w:p>
          <w:p w14:paraId="71FE1172" w14:textId="567602E7" w:rsidR="006C738E" w:rsidRPr="00DD6B12" w:rsidDel="00F55EFB" w:rsidRDefault="006C738E" w:rsidP="00DD6B12">
            <w:pPr>
              <w:spacing w:line="240" w:lineRule="auto"/>
              <w:jc w:val="left"/>
              <w:rPr>
                <w:del w:id="7532" w:author="Adriana  Casas" w:date="2015-07-10T21:32:00Z"/>
                <w:rFonts w:ascii="Times" w:hAnsi="Times"/>
                <w:rPrChange w:id="7533" w:author="Adriana  Casas" w:date="2015-07-08T15:43:00Z">
                  <w:rPr>
                    <w:del w:id="7534" w:author="Adriana  Casas" w:date="2015-07-10T21:32:00Z"/>
                  </w:rPr>
                </w:rPrChange>
              </w:rPr>
              <w:pPrChange w:id="7535" w:author="Adriana  Casas" w:date="2015-07-08T15:43:00Z">
                <w:pPr>
                  <w:jc w:val="left"/>
                </w:pPr>
              </w:pPrChange>
            </w:pPr>
          </w:p>
          <w:p w14:paraId="3AF0259F" w14:textId="085A2E04" w:rsidR="006C738E" w:rsidRPr="00DD6B12" w:rsidDel="00F55EFB" w:rsidRDefault="006C738E" w:rsidP="00DD6B12">
            <w:pPr>
              <w:spacing w:line="240" w:lineRule="auto"/>
              <w:jc w:val="left"/>
              <w:rPr>
                <w:del w:id="7536" w:author="Adriana  Casas" w:date="2015-07-10T21:32:00Z"/>
                <w:rFonts w:ascii="Times" w:hAnsi="Times"/>
                <w:rPrChange w:id="7537" w:author="Adriana  Casas" w:date="2015-07-08T15:43:00Z">
                  <w:rPr>
                    <w:del w:id="7538" w:author="Adriana  Casas" w:date="2015-07-10T21:32:00Z"/>
                  </w:rPr>
                </w:rPrChange>
              </w:rPr>
              <w:pPrChange w:id="7539" w:author="Adriana  Casas" w:date="2015-07-08T15:43:00Z">
                <w:pPr>
                  <w:jc w:val="left"/>
                </w:pPr>
              </w:pPrChange>
            </w:pPr>
          </w:p>
          <w:p w14:paraId="29E00B1F" w14:textId="06A3F79E" w:rsidR="006C738E" w:rsidRPr="00DD6B12" w:rsidDel="00F55EFB" w:rsidRDefault="006C738E" w:rsidP="00DD6B12">
            <w:pPr>
              <w:spacing w:line="240" w:lineRule="auto"/>
              <w:jc w:val="left"/>
              <w:rPr>
                <w:del w:id="7540" w:author="Adriana  Casas" w:date="2015-07-10T21:32:00Z"/>
                <w:rFonts w:ascii="Times" w:hAnsi="Times"/>
                <w:rPrChange w:id="7541" w:author="Adriana  Casas" w:date="2015-07-08T15:43:00Z">
                  <w:rPr>
                    <w:del w:id="7542" w:author="Adriana  Casas" w:date="2015-07-10T21:32:00Z"/>
                  </w:rPr>
                </w:rPrChange>
              </w:rPr>
              <w:pPrChange w:id="7543" w:author="Adriana  Casas" w:date="2015-07-08T15:43:00Z">
                <w:pPr>
                  <w:jc w:val="left"/>
                </w:pPr>
              </w:pPrChange>
            </w:pPr>
          </w:p>
          <w:p w14:paraId="13176D3F" w14:textId="5B5F29A9" w:rsidR="006C738E" w:rsidRPr="00DD6B12" w:rsidDel="00F55EFB" w:rsidRDefault="006C738E" w:rsidP="00DD6B12">
            <w:pPr>
              <w:spacing w:line="240" w:lineRule="auto"/>
              <w:jc w:val="left"/>
              <w:rPr>
                <w:del w:id="7544" w:author="Adriana  Casas" w:date="2015-07-10T21:32:00Z"/>
                <w:rFonts w:ascii="Times" w:hAnsi="Times"/>
                <w:rPrChange w:id="7545" w:author="Adriana  Casas" w:date="2015-07-08T15:43:00Z">
                  <w:rPr>
                    <w:del w:id="7546" w:author="Adriana  Casas" w:date="2015-07-10T21:32:00Z"/>
                  </w:rPr>
                </w:rPrChange>
              </w:rPr>
              <w:pPrChange w:id="7547" w:author="Adriana  Casas" w:date="2015-07-08T15:43:00Z">
                <w:pPr>
                  <w:jc w:val="left"/>
                </w:pPr>
              </w:pPrChange>
            </w:pPr>
          </w:p>
          <w:p w14:paraId="04C6BA38" w14:textId="6CCE1A40" w:rsidR="006C738E" w:rsidRPr="00DD6B12" w:rsidDel="00F55EFB" w:rsidRDefault="006C738E" w:rsidP="00DD6B12">
            <w:pPr>
              <w:spacing w:line="240" w:lineRule="auto"/>
              <w:jc w:val="left"/>
              <w:rPr>
                <w:del w:id="7548" w:author="Adriana  Casas" w:date="2015-07-10T21:32:00Z"/>
                <w:rFonts w:ascii="Times" w:hAnsi="Times"/>
                <w:rPrChange w:id="7549" w:author="Adriana  Casas" w:date="2015-07-08T15:43:00Z">
                  <w:rPr>
                    <w:del w:id="7550" w:author="Adriana  Casas" w:date="2015-07-10T21:32:00Z"/>
                  </w:rPr>
                </w:rPrChange>
              </w:rPr>
              <w:pPrChange w:id="7551" w:author="Adriana  Casas" w:date="2015-07-08T15:43:00Z">
                <w:pPr>
                  <w:jc w:val="left"/>
                </w:pPr>
              </w:pPrChange>
            </w:pPr>
          </w:p>
          <w:p w14:paraId="56E2AFE3" w14:textId="39D1EBA2" w:rsidR="006C738E" w:rsidRPr="00DD6B12" w:rsidDel="00F55EFB" w:rsidRDefault="006C738E" w:rsidP="00DD6B12">
            <w:pPr>
              <w:spacing w:line="240" w:lineRule="auto"/>
              <w:jc w:val="left"/>
              <w:rPr>
                <w:del w:id="7552" w:author="Adriana  Casas" w:date="2015-07-10T21:32:00Z"/>
                <w:rFonts w:ascii="Times" w:hAnsi="Times"/>
                <w:rPrChange w:id="7553" w:author="Adriana  Casas" w:date="2015-07-08T15:43:00Z">
                  <w:rPr>
                    <w:del w:id="7554" w:author="Adriana  Casas" w:date="2015-07-10T21:32:00Z"/>
                  </w:rPr>
                </w:rPrChange>
              </w:rPr>
              <w:pPrChange w:id="7555" w:author="Adriana  Casas" w:date="2015-07-08T15:43:00Z">
                <w:pPr>
                  <w:jc w:val="left"/>
                </w:pPr>
              </w:pPrChange>
            </w:pPr>
          </w:p>
          <w:p w14:paraId="5182847C" w14:textId="45496C5C" w:rsidR="006C738E" w:rsidRPr="00DD6B12" w:rsidDel="00F55EFB" w:rsidRDefault="006C738E" w:rsidP="00DD6B12">
            <w:pPr>
              <w:spacing w:line="240" w:lineRule="auto"/>
              <w:jc w:val="left"/>
              <w:rPr>
                <w:del w:id="7556" w:author="Adriana  Casas" w:date="2015-07-10T21:32:00Z"/>
                <w:rFonts w:ascii="Times" w:hAnsi="Times"/>
                <w:rPrChange w:id="7557" w:author="Adriana  Casas" w:date="2015-07-08T15:43:00Z">
                  <w:rPr>
                    <w:del w:id="7558" w:author="Adriana  Casas" w:date="2015-07-10T21:32:00Z"/>
                  </w:rPr>
                </w:rPrChange>
              </w:rPr>
              <w:pPrChange w:id="7559" w:author="Adriana  Casas" w:date="2015-07-08T15:43:00Z">
                <w:pPr>
                  <w:jc w:val="left"/>
                </w:pPr>
              </w:pPrChange>
            </w:pPr>
          </w:p>
          <w:p w14:paraId="17216DE7" w14:textId="2CCEDC57" w:rsidR="006C738E" w:rsidRPr="00DD6B12" w:rsidDel="00F55EFB" w:rsidRDefault="006C738E" w:rsidP="00DD6B12">
            <w:pPr>
              <w:spacing w:line="240" w:lineRule="auto"/>
              <w:jc w:val="left"/>
              <w:rPr>
                <w:del w:id="7560" w:author="Adriana  Casas" w:date="2015-07-10T21:32:00Z"/>
                <w:rFonts w:ascii="Times" w:hAnsi="Times"/>
                <w:rPrChange w:id="7561" w:author="Adriana  Casas" w:date="2015-07-08T15:43:00Z">
                  <w:rPr>
                    <w:del w:id="7562" w:author="Adriana  Casas" w:date="2015-07-10T21:32:00Z"/>
                  </w:rPr>
                </w:rPrChange>
              </w:rPr>
              <w:pPrChange w:id="7563" w:author="Adriana  Casas" w:date="2015-07-08T15:43:00Z">
                <w:pPr>
                  <w:jc w:val="left"/>
                </w:pPr>
              </w:pPrChange>
            </w:pPr>
          </w:p>
          <w:p w14:paraId="7881FD1F" w14:textId="16E7C40F" w:rsidR="006C738E" w:rsidRPr="00DD6B12" w:rsidDel="00F55EFB" w:rsidRDefault="006C738E" w:rsidP="00DD6B12">
            <w:pPr>
              <w:spacing w:line="240" w:lineRule="auto"/>
              <w:jc w:val="left"/>
              <w:rPr>
                <w:del w:id="7564" w:author="Adriana  Casas" w:date="2015-07-10T21:32:00Z"/>
                <w:rFonts w:ascii="Times" w:hAnsi="Times"/>
                <w:rPrChange w:id="7565" w:author="Adriana  Casas" w:date="2015-07-08T15:43:00Z">
                  <w:rPr>
                    <w:del w:id="7566" w:author="Adriana  Casas" w:date="2015-07-10T21:32:00Z"/>
                  </w:rPr>
                </w:rPrChange>
              </w:rPr>
              <w:pPrChange w:id="7567" w:author="Adriana  Casas" w:date="2015-07-08T15:43:00Z">
                <w:pPr>
                  <w:jc w:val="left"/>
                </w:pPr>
              </w:pPrChange>
            </w:pPr>
          </w:p>
          <w:p w14:paraId="2DD89609" w14:textId="54592DBE" w:rsidR="006C738E" w:rsidRPr="00DD6B12" w:rsidDel="00F55EFB" w:rsidRDefault="006C738E" w:rsidP="00DD6B12">
            <w:pPr>
              <w:spacing w:line="240" w:lineRule="auto"/>
              <w:jc w:val="left"/>
              <w:rPr>
                <w:del w:id="7568" w:author="Adriana  Casas" w:date="2015-07-10T21:32:00Z"/>
                <w:rFonts w:ascii="Times" w:hAnsi="Times"/>
                <w:rPrChange w:id="7569" w:author="Adriana  Casas" w:date="2015-07-08T15:43:00Z">
                  <w:rPr>
                    <w:del w:id="7570" w:author="Adriana  Casas" w:date="2015-07-10T21:32:00Z"/>
                  </w:rPr>
                </w:rPrChange>
              </w:rPr>
              <w:pPrChange w:id="7571" w:author="Adriana  Casas" w:date="2015-07-08T15:43:00Z">
                <w:pPr>
                  <w:jc w:val="left"/>
                </w:pPr>
              </w:pPrChange>
            </w:pPr>
          </w:p>
          <w:p w14:paraId="69008FD7" w14:textId="7C3CB7FF" w:rsidR="006C738E" w:rsidRPr="00DD6B12" w:rsidDel="00F55EFB" w:rsidRDefault="006C738E" w:rsidP="00DD6B12">
            <w:pPr>
              <w:spacing w:line="240" w:lineRule="auto"/>
              <w:jc w:val="left"/>
              <w:rPr>
                <w:del w:id="7572" w:author="Adriana  Casas" w:date="2015-07-10T21:32:00Z"/>
                <w:rFonts w:ascii="Times" w:hAnsi="Times"/>
                <w:rPrChange w:id="7573" w:author="Adriana  Casas" w:date="2015-07-08T15:43:00Z">
                  <w:rPr>
                    <w:del w:id="7574" w:author="Adriana  Casas" w:date="2015-07-10T21:32:00Z"/>
                  </w:rPr>
                </w:rPrChange>
              </w:rPr>
              <w:pPrChange w:id="7575" w:author="Adriana  Casas" w:date="2015-07-08T15:43:00Z">
                <w:pPr>
                  <w:jc w:val="left"/>
                </w:pPr>
              </w:pPrChange>
            </w:pPr>
          </w:p>
          <w:p w14:paraId="559B0A43" w14:textId="406BBA02" w:rsidR="006C738E" w:rsidRPr="00DD6B12" w:rsidDel="00F55EFB" w:rsidRDefault="006C738E" w:rsidP="00DD6B12">
            <w:pPr>
              <w:spacing w:line="240" w:lineRule="auto"/>
              <w:jc w:val="left"/>
              <w:rPr>
                <w:del w:id="7576" w:author="Adriana  Casas" w:date="2015-07-10T21:32:00Z"/>
                <w:rFonts w:ascii="Times" w:hAnsi="Times"/>
                <w:rPrChange w:id="7577" w:author="Adriana  Casas" w:date="2015-07-08T15:43:00Z">
                  <w:rPr>
                    <w:del w:id="7578" w:author="Adriana  Casas" w:date="2015-07-10T21:32:00Z"/>
                  </w:rPr>
                </w:rPrChange>
              </w:rPr>
              <w:pPrChange w:id="7579" w:author="Adriana  Casas" w:date="2015-07-08T15:43:00Z">
                <w:pPr>
                  <w:jc w:val="left"/>
                </w:pPr>
              </w:pPrChange>
            </w:pPr>
          </w:p>
          <w:p w14:paraId="37E5A068" w14:textId="7FCBA8AD" w:rsidR="006C738E" w:rsidRPr="00DD6B12" w:rsidDel="00F55EFB" w:rsidRDefault="006C738E" w:rsidP="00DD6B12">
            <w:pPr>
              <w:spacing w:line="240" w:lineRule="auto"/>
              <w:jc w:val="left"/>
              <w:rPr>
                <w:del w:id="7580" w:author="Adriana  Casas" w:date="2015-07-10T21:32:00Z"/>
                <w:rFonts w:ascii="Times" w:hAnsi="Times"/>
                <w:rPrChange w:id="7581" w:author="Adriana  Casas" w:date="2015-07-08T15:43:00Z">
                  <w:rPr>
                    <w:del w:id="7582" w:author="Adriana  Casas" w:date="2015-07-10T21:32:00Z"/>
                  </w:rPr>
                </w:rPrChange>
              </w:rPr>
              <w:pPrChange w:id="7583" w:author="Adriana  Casas" w:date="2015-07-08T15:43:00Z">
                <w:pPr>
                  <w:jc w:val="left"/>
                </w:pPr>
              </w:pPrChange>
            </w:pPr>
          </w:p>
          <w:p w14:paraId="7F47771D" w14:textId="4312FFC4" w:rsidR="006C738E" w:rsidRPr="00DD6B12" w:rsidDel="00F55EFB" w:rsidRDefault="006C738E" w:rsidP="00DD6B12">
            <w:pPr>
              <w:spacing w:line="240" w:lineRule="auto"/>
              <w:jc w:val="left"/>
              <w:rPr>
                <w:del w:id="7584" w:author="Adriana  Casas" w:date="2015-07-10T21:32:00Z"/>
                <w:rFonts w:ascii="Times" w:hAnsi="Times"/>
                <w:rPrChange w:id="7585" w:author="Adriana  Casas" w:date="2015-07-08T15:43:00Z">
                  <w:rPr>
                    <w:del w:id="7586" w:author="Adriana  Casas" w:date="2015-07-10T21:32:00Z"/>
                  </w:rPr>
                </w:rPrChange>
              </w:rPr>
              <w:pPrChange w:id="7587" w:author="Adriana  Casas" w:date="2015-07-08T15:43:00Z">
                <w:pPr>
                  <w:jc w:val="left"/>
                </w:pPr>
              </w:pPrChange>
            </w:pPr>
          </w:p>
          <w:p w14:paraId="73B1A2B8" w14:textId="4AEAD30D" w:rsidR="006C738E" w:rsidRPr="00DD6B12" w:rsidDel="00F55EFB" w:rsidRDefault="006C738E" w:rsidP="00DD6B12">
            <w:pPr>
              <w:spacing w:line="240" w:lineRule="auto"/>
              <w:jc w:val="left"/>
              <w:rPr>
                <w:del w:id="7588" w:author="Adriana  Casas" w:date="2015-07-10T21:32:00Z"/>
                <w:rFonts w:ascii="Times" w:hAnsi="Times"/>
                <w:rPrChange w:id="7589" w:author="Adriana  Casas" w:date="2015-07-08T15:43:00Z">
                  <w:rPr>
                    <w:del w:id="7590" w:author="Adriana  Casas" w:date="2015-07-10T21:32:00Z"/>
                  </w:rPr>
                </w:rPrChange>
              </w:rPr>
              <w:pPrChange w:id="7591" w:author="Adriana  Casas" w:date="2015-07-08T15:43:00Z">
                <w:pPr>
                  <w:jc w:val="left"/>
                </w:pPr>
              </w:pPrChange>
            </w:pPr>
          </w:p>
          <w:p w14:paraId="00BC718C" w14:textId="2DAF7330" w:rsidR="006C738E" w:rsidRPr="00DD6B12" w:rsidDel="00F55EFB" w:rsidRDefault="006C738E" w:rsidP="00DD6B12">
            <w:pPr>
              <w:spacing w:line="240" w:lineRule="auto"/>
              <w:jc w:val="left"/>
              <w:rPr>
                <w:del w:id="7592" w:author="Adriana  Casas" w:date="2015-07-10T21:32:00Z"/>
                <w:rFonts w:ascii="Times" w:hAnsi="Times"/>
                <w:rPrChange w:id="7593" w:author="Adriana  Casas" w:date="2015-07-08T15:43:00Z">
                  <w:rPr>
                    <w:del w:id="7594" w:author="Adriana  Casas" w:date="2015-07-10T21:32:00Z"/>
                  </w:rPr>
                </w:rPrChange>
              </w:rPr>
              <w:pPrChange w:id="7595" w:author="Adriana  Casas" w:date="2015-07-08T15:43:00Z">
                <w:pPr>
                  <w:jc w:val="left"/>
                </w:pPr>
              </w:pPrChange>
            </w:pPr>
          </w:p>
          <w:p w14:paraId="585CAF58" w14:textId="3EE2CDA2" w:rsidR="006C738E" w:rsidRPr="00DD6B12" w:rsidDel="00F55EFB" w:rsidRDefault="006C738E" w:rsidP="00DD6B12">
            <w:pPr>
              <w:spacing w:line="240" w:lineRule="auto"/>
              <w:jc w:val="left"/>
              <w:rPr>
                <w:del w:id="7596" w:author="Adriana  Casas" w:date="2015-07-10T21:32:00Z"/>
                <w:rFonts w:ascii="Times" w:hAnsi="Times"/>
                <w:rPrChange w:id="7597" w:author="Adriana  Casas" w:date="2015-07-08T15:43:00Z">
                  <w:rPr>
                    <w:del w:id="7598" w:author="Adriana  Casas" w:date="2015-07-10T21:32:00Z"/>
                  </w:rPr>
                </w:rPrChange>
              </w:rPr>
              <w:pPrChange w:id="7599" w:author="Adriana  Casas" w:date="2015-07-08T15:43:00Z">
                <w:pPr>
                  <w:jc w:val="left"/>
                </w:pPr>
              </w:pPrChange>
            </w:pPr>
          </w:p>
          <w:p w14:paraId="76BFB89B" w14:textId="1DF7877C" w:rsidR="006C738E" w:rsidRPr="00DD6B12" w:rsidDel="00F55EFB" w:rsidRDefault="006C738E" w:rsidP="00DD6B12">
            <w:pPr>
              <w:spacing w:line="240" w:lineRule="auto"/>
              <w:jc w:val="left"/>
              <w:rPr>
                <w:del w:id="7600" w:author="Adriana  Casas" w:date="2015-07-10T21:32:00Z"/>
                <w:rFonts w:ascii="Times" w:hAnsi="Times"/>
                <w:rPrChange w:id="7601" w:author="Adriana  Casas" w:date="2015-07-08T15:43:00Z">
                  <w:rPr>
                    <w:del w:id="7602" w:author="Adriana  Casas" w:date="2015-07-10T21:32:00Z"/>
                  </w:rPr>
                </w:rPrChange>
              </w:rPr>
              <w:pPrChange w:id="7603" w:author="Adriana  Casas" w:date="2015-07-08T15:43:00Z">
                <w:pPr>
                  <w:jc w:val="left"/>
                </w:pPr>
              </w:pPrChange>
            </w:pPr>
          </w:p>
        </w:tc>
        <w:tc>
          <w:tcPr>
            <w:tcW w:w="6954" w:type="dxa"/>
          </w:tcPr>
          <w:p w14:paraId="3419FE5B" w14:textId="3C156C66" w:rsidR="006C738E" w:rsidRPr="00DD6B12" w:rsidDel="00F55EFB" w:rsidRDefault="006C738E" w:rsidP="00DD6B12">
            <w:pPr>
              <w:spacing w:line="240" w:lineRule="auto"/>
              <w:jc w:val="left"/>
              <w:rPr>
                <w:del w:id="7604" w:author="Adriana  Casas" w:date="2015-07-10T21:32:00Z"/>
                <w:rFonts w:ascii="Times" w:hAnsi="Times"/>
                <w:rPrChange w:id="7605" w:author="Adriana  Casas" w:date="2015-07-08T15:43:00Z">
                  <w:rPr>
                    <w:del w:id="7606" w:author="Adriana  Casas" w:date="2015-07-10T21:32:00Z"/>
                  </w:rPr>
                </w:rPrChange>
              </w:rPr>
              <w:pPrChange w:id="7607" w:author="Adriana  Casas" w:date="2015-07-08T15:43:00Z">
                <w:pPr>
                  <w:jc w:val="left"/>
                </w:pPr>
              </w:pPrChange>
            </w:pPr>
          </w:p>
          <w:p w14:paraId="643FC033" w14:textId="435556F1" w:rsidR="006C738E" w:rsidRPr="00DD6B12" w:rsidDel="00F55EFB" w:rsidRDefault="009D3AFD" w:rsidP="00DD6B12">
            <w:pPr>
              <w:spacing w:line="240" w:lineRule="auto"/>
              <w:jc w:val="left"/>
              <w:rPr>
                <w:del w:id="7608" w:author="Adriana  Casas" w:date="2015-07-10T21:32:00Z"/>
                <w:rFonts w:ascii="Times" w:hAnsi="Times"/>
                <w:rPrChange w:id="7609" w:author="Adriana  Casas" w:date="2015-07-08T15:43:00Z">
                  <w:rPr>
                    <w:del w:id="7610" w:author="Adriana  Casas" w:date="2015-07-10T21:32:00Z"/>
                  </w:rPr>
                </w:rPrChange>
              </w:rPr>
              <w:pPrChange w:id="7611" w:author="Adriana  Casas" w:date="2015-07-08T15:43:00Z">
                <w:pPr>
                  <w:jc w:val="left"/>
                </w:pPr>
              </w:pPrChange>
            </w:pPr>
            <w:del w:id="7612" w:author="Adriana  Casas" w:date="2015-07-10T21:32:00Z">
              <w:r w:rsidRPr="00DD6B12" w:rsidDel="00F55EFB">
                <w:rPr>
                  <w:rFonts w:ascii="Times" w:hAnsi="Times"/>
                  <w:rPrChange w:id="7613" w:author="Adriana  Casas" w:date="2015-07-08T15:43:00Z">
                    <w:rPr/>
                  </w:rPrChange>
                </w:rPr>
                <w:fldChar w:fldCharType="begin"/>
              </w:r>
              <w:r w:rsidRPr="00DD6B12" w:rsidDel="00F55EFB">
                <w:rPr>
                  <w:rFonts w:ascii="Times" w:hAnsi="Times"/>
                  <w:rPrChange w:id="7614" w:author="Adriana  Casas" w:date="2015-07-08T15:43:00Z">
                    <w:rPr/>
                  </w:rPrChange>
                </w:rPr>
                <w:delInstrText xml:space="preserve"> HYPERLINK "http://profesores.aulaplaneta.com/" \l "/buscador?q=sector%20secundario" \h </w:delInstrText>
              </w:r>
              <w:r w:rsidRPr="00DD6B12" w:rsidDel="00F55EFB">
                <w:rPr>
                  <w:rFonts w:ascii="Times" w:hAnsi="Times"/>
                  <w:rPrChange w:id="7615" w:author="Adriana  Casas" w:date="2015-07-08T15:43:00Z">
                    <w:rPr/>
                  </w:rPrChange>
                </w:rPr>
                <w:fldChar w:fldCharType="separate"/>
              </w:r>
              <w:r w:rsidR="006C738E" w:rsidRPr="00DD6B12" w:rsidDel="00F55EFB">
                <w:rPr>
                  <w:rFonts w:ascii="Times" w:eastAsia="Calibri" w:hAnsi="Times" w:cs="Calibri"/>
                  <w:color w:val="000000"/>
                  <w:sz w:val="22"/>
                  <w:u w:val="single"/>
                  <w:rPrChange w:id="7616" w:author="Adriana  Casas" w:date="2015-07-08T15:43:00Z">
                    <w:rPr>
                      <w:rFonts w:ascii="Calibri" w:eastAsia="Calibri" w:hAnsi="Calibri" w:cs="Calibri"/>
                      <w:color w:val="000000"/>
                      <w:sz w:val="22"/>
                      <w:u w:val="single"/>
                    </w:rPr>
                  </w:rPrChange>
                </w:rPr>
                <w:delText>http://profesores.aulaplaneta.com/#/buscador?q=sector secundario</w:delText>
              </w:r>
              <w:r w:rsidRPr="00DD6B12" w:rsidDel="00F55EFB">
                <w:rPr>
                  <w:rFonts w:ascii="Times" w:eastAsia="Calibri" w:hAnsi="Times" w:cs="Calibri"/>
                  <w:color w:val="000000"/>
                  <w:sz w:val="22"/>
                  <w:u w:val="single"/>
                  <w:rPrChange w:id="7617" w:author="Adriana  Casas" w:date="2015-07-08T15:43:00Z">
                    <w:rPr>
                      <w:rFonts w:ascii="Calibri" w:eastAsia="Calibri" w:hAnsi="Calibri" w:cs="Calibri"/>
                      <w:color w:val="000000"/>
                      <w:sz w:val="22"/>
                      <w:u w:val="single"/>
                    </w:rPr>
                  </w:rPrChange>
                </w:rPr>
                <w:fldChar w:fldCharType="end"/>
              </w:r>
              <w:r w:rsidRPr="00DD6B12" w:rsidDel="00F55EFB">
                <w:rPr>
                  <w:rFonts w:ascii="Times" w:hAnsi="Times"/>
                  <w:rPrChange w:id="7618" w:author="Adriana  Casas" w:date="2015-07-08T15:43:00Z">
                    <w:rPr/>
                  </w:rPrChange>
                </w:rPr>
                <w:fldChar w:fldCharType="begin"/>
              </w:r>
              <w:r w:rsidRPr="00DD6B12" w:rsidDel="00F55EFB">
                <w:rPr>
                  <w:rFonts w:ascii="Times" w:hAnsi="Times"/>
                  <w:rPrChange w:id="7619" w:author="Adriana  Casas" w:date="2015-07-08T15:43:00Z">
                    <w:rPr/>
                  </w:rPrChange>
                </w:rPr>
                <w:delInstrText xml:space="preserve"> HYPERLINK "http://profesores.aulaplaneta.com/" \l "/buscador?q=sector%20secundario" \h </w:delInstrText>
              </w:r>
              <w:r w:rsidRPr="00DD6B12" w:rsidDel="00F55EFB">
                <w:rPr>
                  <w:rFonts w:ascii="Times" w:hAnsi="Times"/>
                  <w:rPrChange w:id="7620" w:author="Adriana  Casas" w:date="2015-07-08T15:43:00Z">
                    <w:rPr/>
                  </w:rPrChange>
                </w:rPr>
                <w:fldChar w:fldCharType="separate"/>
              </w:r>
              <w:r w:rsidRPr="00DD6B12" w:rsidDel="00F55EFB">
                <w:rPr>
                  <w:rFonts w:ascii="Times" w:hAnsi="Times"/>
                  <w:rPrChange w:id="7621" w:author="Adriana  Casas" w:date="2015-07-08T15:43:00Z">
                    <w:rPr/>
                  </w:rPrChange>
                </w:rPr>
                <w:fldChar w:fldCharType="end"/>
              </w:r>
            </w:del>
          </w:p>
          <w:p w14:paraId="7CBD47E1" w14:textId="41595E69" w:rsidR="006C738E" w:rsidRPr="00DD6B12" w:rsidDel="00F55EFB" w:rsidRDefault="009D3AFD" w:rsidP="00DD6B12">
            <w:pPr>
              <w:spacing w:line="240" w:lineRule="auto"/>
              <w:jc w:val="left"/>
              <w:rPr>
                <w:del w:id="7622" w:author="Adriana  Casas" w:date="2015-07-10T21:32:00Z"/>
                <w:rFonts w:ascii="Times" w:hAnsi="Times"/>
                <w:rPrChange w:id="7623" w:author="Adriana  Casas" w:date="2015-07-08T15:43:00Z">
                  <w:rPr>
                    <w:del w:id="7624" w:author="Adriana  Casas" w:date="2015-07-10T21:32:00Z"/>
                  </w:rPr>
                </w:rPrChange>
              </w:rPr>
              <w:pPrChange w:id="7625" w:author="Adriana  Casas" w:date="2015-07-08T15:43:00Z">
                <w:pPr>
                  <w:jc w:val="left"/>
                </w:pPr>
              </w:pPrChange>
            </w:pPr>
            <w:del w:id="7626" w:author="Adriana  Casas" w:date="2015-07-10T21:32:00Z">
              <w:r w:rsidRPr="00DD6B12" w:rsidDel="00F55EFB">
                <w:rPr>
                  <w:rFonts w:ascii="Times" w:hAnsi="Times"/>
                  <w:rPrChange w:id="7627" w:author="Adriana  Casas" w:date="2015-07-08T15:43:00Z">
                    <w:rPr/>
                  </w:rPrChange>
                </w:rPr>
                <w:fldChar w:fldCharType="begin"/>
              </w:r>
              <w:r w:rsidRPr="00DD6B12" w:rsidDel="00F55EFB">
                <w:rPr>
                  <w:rFonts w:ascii="Times" w:hAnsi="Times"/>
                  <w:rPrChange w:id="7628" w:author="Adriana  Casas" w:date="2015-07-08T15:43:00Z">
                    <w:rPr/>
                  </w:rPrChange>
                </w:rPr>
                <w:delInstrText xml:space="preserve"> HYPERLINK "http://profesores.aulaplaneta.com/" \l "/buscador?q=sector%20secundario" \h </w:delInstrText>
              </w:r>
              <w:r w:rsidRPr="00DD6B12" w:rsidDel="00F55EFB">
                <w:rPr>
                  <w:rFonts w:ascii="Times" w:hAnsi="Times"/>
                  <w:rPrChange w:id="7629" w:author="Adriana  Casas" w:date="2015-07-08T15:43:00Z">
                    <w:rPr/>
                  </w:rPrChange>
                </w:rPr>
                <w:fldChar w:fldCharType="separate"/>
              </w:r>
              <w:r w:rsidRPr="00DD6B12" w:rsidDel="00F55EFB">
                <w:rPr>
                  <w:rFonts w:ascii="Times" w:hAnsi="Times"/>
                  <w:rPrChange w:id="7630" w:author="Adriana  Casas" w:date="2015-07-08T15:43:00Z">
                    <w:rPr/>
                  </w:rPrChange>
                </w:rPr>
                <w:fldChar w:fldCharType="end"/>
              </w:r>
            </w:del>
          </w:p>
          <w:p w14:paraId="047B7D66" w14:textId="1B8903A6" w:rsidR="006C738E" w:rsidRPr="00DD6B12" w:rsidDel="00F55EFB" w:rsidRDefault="006C738E" w:rsidP="00DD6B12">
            <w:pPr>
              <w:spacing w:line="240" w:lineRule="auto"/>
              <w:jc w:val="left"/>
              <w:rPr>
                <w:del w:id="7631" w:author="Adriana  Casas" w:date="2015-07-10T21:32:00Z"/>
                <w:rFonts w:ascii="Times" w:hAnsi="Times"/>
                <w:rPrChange w:id="7632" w:author="Adriana  Casas" w:date="2015-07-08T15:43:00Z">
                  <w:rPr>
                    <w:del w:id="7633" w:author="Adriana  Casas" w:date="2015-07-10T21:32:00Z"/>
                  </w:rPr>
                </w:rPrChange>
              </w:rPr>
              <w:pPrChange w:id="7634" w:author="Adriana  Casas" w:date="2015-07-08T15:43:00Z">
                <w:pPr>
                  <w:jc w:val="left"/>
                </w:pPr>
              </w:pPrChange>
            </w:pPr>
            <w:del w:id="7635" w:author="Adriana  Casas" w:date="2015-07-10T21:32:00Z">
              <w:r w:rsidRPr="00DD6B12" w:rsidDel="00F55EFB">
                <w:rPr>
                  <w:rFonts w:ascii="Times" w:eastAsia="Calibri" w:hAnsi="Times" w:cs="Calibri"/>
                  <w:color w:val="000000"/>
                  <w:sz w:val="22"/>
                  <w:rPrChange w:id="7636" w:author="Adriana  Casas" w:date="2015-07-08T15:43:00Z">
                    <w:rPr>
                      <w:rFonts w:ascii="Calibri" w:eastAsia="Calibri" w:hAnsi="Calibri" w:cs="Calibri"/>
                      <w:color w:val="000000"/>
                      <w:sz w:val="22"/>
                    </w:rPr>
                  </w:rPrChange>
                </w:rPr>
                <w:delText>Ficha del Profesor</w:delText>
              </w:r>
            </w:del>
          </w:p>
          <w:p w14:paraId="108672DF" w14:textId="0EF4A641" w:rsidR="006C738E" w:rsidRPr="00DD6B12" w:rsidDel="00F55EFB" w:rsidRDefault="006C738E" w:rsidP="00DD6B12">
            <w:pPr>
              <w:spacing w:line="240" w:lineRule="auto"/>
              <w:jc w:val="left"/>
              <w:rPr>
                <w:del w:id="7637" w:author="Adriana  Casas" w:date="2015-07-10T21:32:00Z"/>
                <w:rFonts w:ascii="Times" w:hAnsi="Times"/>
                <w:rPrChange w:id="7638" w:author="Adriana  Casas" w:date="2015-07-08T15:43:00Z">
                  <w:rPr>
                    <w:del w:id="7639" w:author="Adriana  Casas" w:date="2015-07-10T21:32:00Z"/>
                  </w:rPr>
                </w:rPrChange>
              </w:rPr>
              <w:pPrChange w:id="7640" w:author="Adriana  Casas" w:date="2015-07-08T15:43:00Z">
                <w:pPr>
                  <w:jc w:val="left"/>
                </w:pPr>
              </w:pPrChange>
            </w:pPr>
            <w:del w:id="7641" w:author="Adriana  Casas" w:date="2015-07-10T21:32:00Z">
              <w:r w:rsidRPr="00DD6B12" w:rsidDel="00F55EFB">
                <w:rPr>
                  <w:rFonts w:ascii="Times" w:eastAsia="Calibri" w:hAnsi="Times" w:cs="Calibri"/>
                  <w:color w:val="000000"/>
                  <w:sz w:val="22"/>
                  <w:rPrChange w:id="7642" w:author="Adriana  Casas" w:date="2015-07-08T15:43:00Z">
                    <w:rPr>
                      <w:rFonts w:ascii="Calibri" w:eastAsia="Calibri" w:hAnsi="Calibri" w:cs="Calibri"/>
                      <w:color w:val="000000"/>
                      <w:sz w:val="22"/>
                    </w:rPr>
                  </w:rPrChange>
                </w:rPr>
                <w:delText>Tiempo 40 minutos</w:delText>
              </w:r>
            </w:del>
          </w:p>
          <w:p w14:paraId="10F18D10" w14:textId="7D4B6AE7" w:rsidR="006C738E" w:rsidRPr="00DD6B12" w:rsidDel="00F55EFB" w:rsidRDefault="006C738E" w:rsidP="00DD6B12">
            <w:pPr>
              <w:spacing w:line="240" w:lineRule="auto"/>
              <w:jc w:val="left"/>
              <w:rPr>
                <w:del w:id="7643" w:author="Adriana  Casas" w:date="2015-07-10T21:32:00Z"/>
                <w:rFonts w:ascii="Times" w:hAnsi="Times"/>
                <w:rPrChange w:id="7644" w:author="Adriana  Casas" w:date="2015-07-08T15:43:00Z">
                  <w:rPr>
                    <w:del w:id="7645" w:author="Adriana  Casas" w:date="2015-07-10T21:32:00Z"/>
                  </w:rPr>
                </w:rPrChange>
              </w:rPr>
              <w:pPrChange w:id="7646" w:author="Adriana  Casas" w:date="2015-07-08T15:43:00Z">
                <w:pPr>
                  <w:jc w:val="left"/>
                </w:pPr>
              </w:pPrChange>
            </w:pPr>
            <w:del w:id="7647" w:author="Adriana  Casas" w:date="2015-07-10T21:32:00Z">
              <w:r w:rsidRPr="00DD6B12" w:rsidDel="00F55EFB">
                <w:rPr>
                  <w:rFonts w:ascii="Times" w:eastAsia="Calibri" w:hAnsi="Times" w:cs="Calibri"/>
                  <w:color w:val="000000"/>
                  <w:sz w:val="22"/>
                  <w:rPrChange w:id="7648" w:author="Adriana  Casas" w:date="2015-07-08T15:43:00Z">
                    <w:rPr>
                      <w:rFonts w:ascii="Calibri" w:eastAsia="Calibri" w:hAnsi="Calibri" w:cs="Calibri"/>
                      <w:color w:val="000000"/>
                      <w:sz w:val="22"/>
                    </w:rPr>
                  </w:rPrChange>
                </w:rPr>
                <w:delText>Tipo de recurso: secuencia de imágenes</w:delText>
              </w:r>
            </w:del>
          </w:p>
          <w:p w14:paraId="1DBD4D32" w14:textId="2B163447" w:rsidR="006C738E" w:rsidRPr="00DD6B12" w:rsidDel="00F55EFB" w:rsidRDefault="006C738E" w:rsidP="00DD6B12">
            <w:pPr>
              <w:spacing w:line="240" w:lineRule="auto"/>
              <w:jc w:val="left"/>
              <w:rPr>
                <w:del w:id="7649" w:author="Adriana  Casas" w:date="2015-07-10T21:32:00Z"/>
                <w:rFonts w:ascii="Times" w:hAnsi="Times"/>
                <w:rPrChange w:id="7650" w:author="Adriana  Casas" w:date="2015-07-08T15:43:00Z">
                  <w:rPr>
                    <w:del w:id="7651" w:author="Adriana  Casas" w:date="2015-07-10T21:32:00Z"/>
                  </w:rPr>
                </w:rPrChange>
              </w:rPr>
              <w:pPrChange w:id="7652" w:author="Adriana  Casas" w:date="2015-07-08T15:43:00Z">
                <w:pPr>
                  <w:jc w:val="left"/>
                </w:pPr>
              </w:pPrChange>
            </w:pPr>
            <w:del w:id="7653" w:author="Adriana  Casas" w:date="2015-07-10T21:32:00Z">
              <w:r w:rsidRPr="00DD6B12" w:rsidDel="00F55EFB">
                <w:rPr>
                  <w:rFonts w:ascii="Times" w:eastAsia="Calibri" w:hAnsi="Times" w:cs="Calibri"/>
                  <w:color w:val="000000"/>
                  <w:sz w:val="22"/>
                  <w:rPrChange w:id="7654" w:author="Adriana  Casas" w:date="2015-07-08T15:43:00Z">
                    <w:rPr>
                      <w:rFonts w:ascii="Calibri" w:eastAsia="Calibri" w:hAnsi="Calibri" w:cs="Calibri"/>
                      <w:color w:val="000000"/>
                      <w:sz w:val="22"/>
                    </w:rPr>
                  </w:rPrChange>
                </w:rPr>
                <w:delText>Competencias: conocimiento e interacción con el mundo físico</w:delText>
              </w:r>
            </w:del>
          </w:p>
          <w:p w14:paraId="02473B5A" w14:textId="0DE05400" w:rsidR="006C738E" w:rsidRPr="00DD6B12" w:rsidDel="00F55EFB" w:rsidRDefault="006C738E" w:rsidP="00DD6B12">
            <w:pPr>
              <w:spacing w:line="240" w:lineRule="auto"/>
              <w:jc w:val="left"/>
              <w:rPr>
                <w:del w:id="7655" w:author="Adriana  Casas" w:date="2015-07-10T21:32:00Z"/>
                <w:rFonts w:ascii="Times" w:hAnsi="Times"/>
                <w:rPrChange w:id="7656" w:author="Adriana  Casas" w:date="2015-07-08T15:43:00Z">
                  <w:rPr>
                    <w:del w:id="7657" w:author="Adriana  Casas" w:date="2015-07-10T21:32:00Z"/>
                  </w:rPr>
                </w:rPrChange>
              </w:rPr>
              <w:pPrChange w:id="7658" w:author="Adriana  Casas" w:date="2015-07-08T15:43:00Z">
                <w:pPr>
                  <w:jc w:val="left"/>
                </w:pPr>
              </w:pPrChange>
            </w:pPr>
          </w:p>
          <w:p w14:paraId="01BCAA6A" w14:textId="7EE486F7" w:rsidR="006C738E" w:rsidRPr="00DD6B12" w:rsidDel="00F55EFB" w:rsidRDefault="006C738E" w:rsidP="00DD6B12">
            <w:pPr>
              <w:spacing w:line="240" w:lineRule="auto"/>
              <w:jc w:val="left"/>
              <w:rPr>
                <w:del w:id="7659" w:author="Adriana  Casas" w:date="2015-07-10T21:32:00Z"/>
                <w:rFonts w:ascii="Times" w:hAnsi="Times"/>
                <w:rPrChange w:id="7660" w:author="Adriana  Casas" w:date="2015-07-08T15:43:00Z">
                  <w:rPr>
                    <w:del w:id="7661" w:author="Adriana  Casas" w:date="2015-07-10T21:32:00Z"/>
                  </w:rPr>
                </w:rPrChange>
              </w:rPr>
              <w:pPrChange w:id="7662" w:author="Adriana  Casas" w:date="2015-07-08T15:43:00Z">
                <w:pPr>
                  <w:jc w:val="left"/>
                </w:pPr>
              </w:pPrChange>
            </w:pPr>
            <w:del w:id="7663" w:author="Adriana  Casas" w:date="2015-07-10T21:32:00Z">
              <w:r w:rsidRPr="00DD6B12" w:rsidDel="00F55EFB">
                <w:rPr>
                  <w:rFonts w:ascii="Times" w:eastAsia="Calibri" w:hAnsi="Times" w:cs="Calibri"/>
                  <w:color w:val="000000"/>
                  <w:sz w:val="22"/>
                  <w:rPrChange w:id="7664" w:author="Adriana  Casas" w:date="2015-07-08T15:43:00Z">
                    <w:rPr>
                      <w:rFonts w:ascii="Calibri" w:eastAsia="Calibri" w:hAnsi="Calibri" w:cs="Calibri"/>
                      <w:color w:val="000000"/>
                      <w:sz w:val="22"/>
                    </w:rPr>
                  </w:rPrChange>
                </w:rPr>
                <w:delText>Objetivo</w:delText>
              </w:r>
            </w:del>
          </w:p>
          <w:p w14:paraId="3DE25943" w14:textId="3AB5F4BF" w:rsidR="006C738E" w:rsidRPr="00DD6B12" w:rsidDel="00F55EFB" w:rsidRDefault="006C738E" w:rsidP="00DD6B12">
            <w:pPr>
              <w:spacing w:line="240" w:lineRule="auto"/>
              <w:jc w:val="left"/>
              <w:rPr>
                <w:del w:id="7665" w:author="Adriana  Casas" w:date="2015-07-10T21:32:00Z"/>
                <w:rFonts w:ascii="Times" w:hAnsi="Times"/>
                <w:rPrChange w:id="7666" w:author="Adriana  Casas" w:date="2015-07-08T15:43:00Z">
                  <w:rPr>
                    <w:del w:id="7667" w:author="Adriana  Casas" w:date="2015-07-10T21:32:00Z"/>
                  </w:rPr>
                </w:rPrChange>
              </w:rPr>
              <w:pPrChange w:id="7668" w:author="Adriana  Casas" w:date="2015-07-08T15:43:00Z">
                <w:pPr>
                  <w:jc w:val="left"/>
                </w:pPr>
              </w:pPrChange>
            </w:pPr>
            <w:del w:id="7669" w:author="Adriana  Casas" w:date="2015-07-10T21:32:00Z">
              <w:r w:rsidRPr="00DD6B12" w:rsidDel="00F55EFB">
                <w:rPr>
                  <w:rFonts w:ascii="Times" w:eastAsia="Calibri" w:hAnsi="Times" w:cs="Calibri"/>
                  <w:color w:val="000000"/>
                  <w:sz w:val="22"/>
                  <w:rPrChange w:id="7670" w:author="Adriana  Casas" w:date="2015-07-08T15:43:00Z">
                    <w:rPr>
                      <w:rFonts w:ascii="Calibri" w:eastAsia="Calibri" w:hAnsi="Calibri" w:cs="Calibri"/>
                      <w:color w:val="000000"/>
                      <w:sz w:val="22"/>
                    </w:rPr>
                  </w:rPrChange>
                </w:rPr>
                <w:delText>Mostrar distintos tipos de paisaje industrial con el fin de que los alumnos conozcan cómo las actividades del sector secundario alteran o condicionan el espacio en que se desarrollan.</w:delText>
              </w:r>
            </w:del>
          </w:p>
          <w:p w14:paraId="2F872505" w14:textId="717B08C5" w:rsidR="006C738E" w:rsidRPr="00DD6B12" w:rsidDel="00F55EFB" w:rsidRDefault="006C738E" w:rsidP="00DD6B12">
            <w:pPr>
              <w:spacing w:line="240" w:lineRule="auto"/>
              <w:jc w:val="left"/>
              <w:rPr>
                <w:del w:id="7671" w:author="Adriana  Casas" w:date="2015-07-10T21:32:00Z"/>
                <w:rFonts w:ascii="Times" w:hAnsi="Times"/>
                <w:rPrChange w:id="7672" w:author="Adriana  Casas" w:date="2015-07-08T15:43:00Z">
                  <w:rPr>
                    <w:del w:id="7673" w:author="Adriana  Casas" w:date="2015-07-10T21:32:00Z"/>
                  </w:rPr>
                </w:rPrChange>
              </w:rPr>
              <w:pPrChange w:id="7674" w:author="Adriana  Casas" w:date="2015-07-08T15:43:00Z">
                <w:pPr>
                  <w:jc w:val="left"/>
                </w:pPr>
              </w:pPrChange>
            </w:pPr>
          </w:p>
          <w:p w14:paraId="6EA4002A" w14:textId="06D97641" w:rsidR="006C738E" w:rsidRPr="00DD6B12" w:rsidDel="00F55EFB" w:rsidRDefault="006C738E" w:rsidP="00DD6B12">
            <w:pPr>
              <w:spacing w:line="240" w:lineRule="auto"/>
              <w:jc w:val="left"/>
              <w:rPr>
                <w:del w:id="7675" w:author="Adriana  Casas" w:date="2015-07-10T21:32:00Z"/>
                <w:rFonts w:ascii="Times" w:hAnsi="Times"/>
                <w:rPrChange w:id="7676" w:author="Adriana  Casas" w:date="2015-07-08T15:43:00Z">
                  <w:rPr>
                    <w:del w:id="7677" w:author="Adriana  Casas" w:date="2015-07-10T21:32:00Z"/>
                  </w:rPr>
                </w:rPrChange>
              </w:rPr>
              <w:pPrChange w:id="7678" w:author="Adriana  Casas" w:date="2015-07-08T15:43:00Z">
                <w:pPr>
                  <w:jc w:val="left"/>
                </w:pPr>
              </w:pPrChange>
            </w:pPr>
            <w:del w:id="7679" w:author="Adriana  Casas" w:date="2015-07-10T21:32:00Z">
              <w:r w:rsidRPr="00DD6B12" w:rsidDel="00F55EFB">
                <w:rPr>
                  <w:rFonts w:ascii="Times" w:eastAsia="Calibri" w:hAnsi="Times" w:cs="Calibri"/>
                  <w:color w:val="000000"/>
                  <w:sz w:val="22"/>
                  <w:rPrChange w:id="7680" w:author="Adriana  Casas" w:date="2015-07-08T15:43:00Z">
                    <w:rPr>
                      <w:rFonts w:ascii="Calibri" w:eastAsia="Calibri" w:hAnsi="Calibri" w:cs="Calibri"/>
                      <w:color w:val="000000"/>
                      <w:sz w:val="22"/>
                    </w:rPr>
                  </w:rPrChange>
                </w:rPr>
                <w:delText>Antes de la secuencia de imágenes</w:delText>
              </w:r>
            </w:del>
          </w:p>
          <w:p w14:paraId="24A732D0" w14:textId="5F9A3F34" w:rsidR="006C738E" w:rsidRPr="00DD6B12" w:rsidDel="00F55EFB" w:rsidRDefault="006C738E" w:rsidP="00DD6B12">
            <w:pPr>
              <w:spacing w:line="240" w:lineRule="auto"/>
              <w:jc w:val="left"/>
              <w:rPr>
                <w:del w:id="7681" w:author="Adriana  Casas" w:date="2015-07-10T21:32:00Z"/>
                <w:rFonts w:ascii="Times" w:hAnsi="Times"/>
                <w:rPrChange w:id="7682" w:author="Adriana  Casas" w:date="2015-07-08T15:43:00Z">
                  <w:rPr>
                    <w:del w:id="7683" w:author="Adriana  Casas" w:date="2015-07-10T21:32:00Z"/>
                  </w:rPr>
                </w:rPrChange>
              </w:rPr>
              <w:pPrChange w:id="7684" w:author="Adriana  Casas" w:date="2015-07-08T15:43:00Z">
                <w:pPr>
                  <w:jc w:val="left"/>
                </w:pPr>
              </w:pPrChange>
            </w:pPr>
          </w:p>
          <w:p w14:paraId="3D550A3D" w14:textId="7539F01C" w:rsidR="006C738E" w:rsidRPr="00DD6B12" w:rsidDel="00F55EFB" w:rsidRDefault="006C738E" w:rsidP="00DD6B12">
            <w:pPr>
              <w:spacing w:line="240" w:lineRule="auto"/>
              <w:jc w:val="left"/>
              <w:rPr>
                <w:del w:id="7685" w:author="Adriana  Casas" w:date="2015-07-10T21:32:00Z"/>
                <w:rFonts w:ascii="Times" w:hAnsi="Times"/>
                <w:rPrChange w:id="7686" w:author="Adriana  Casas" w:date="2015-07-08T15:43:00Z">
                  <w:rPr>
                    <w:del w:id="7687" w:author="Adriana  Casas" w:date="2015-07-10T21:32:00Z"/>
                  </w:rPr>
                </w:rPrChange>
              </w:rPr>
              <w:pPrChange w:id="7688" w:author="Adriana  Casas" w:date="2015-07-08T15:43:00Z">
                <w:pPr>
                  <w:jc w:val="left"/>
                </w:pPr>
              </w:pPrChange>
            </w:pPr>
            <w:del w:id="7689" w:author="Adriana  Casas" w:date="2015-07-10T21:32:00Z">
              <w:r w:rsidRPr="00DD6B12" w:rsidDel="00F55EFB">
                <w:rPr>
                  <w:rFonts w:ascii="Times" w:eastAsia="Calibri" w:hAnsi="Times" w:cs="Calibri"/>
                  <w:color w:val="000000"/>
                  <w:sz w:val="22"/>
                  <w:rPrChange w:id="7690" w:author="Adriana  Casas" w:date="2015-07-08T15:43:00Z">
                    <w:rPr>
                      <w:rFonts w:ascii="Calibri" w:eastAsia="Calibri" w:hAnsi="Calibri" w:cs="Calibri"/>
                      <w:color w:val="000000"/>
                      <w:sz w:val="22"/>
                    </w:rPr>
                  </w:rPrChange>
                </w:rPr>
                <w:delText>Te sugerimos repasar con los alumnos los elementos que habrán de tener en cuenta a la hora de analizar cualquier paisaje industrial:</w:delText>
              </w:r>
            </w:del>
          </w:p>
          <w:p w14:paraId="0276943D" w14:textId="5C4EC73F" w:rsidR="006C738E" w:rsidRPr="00DD6B12" w:rsidDel="00F55EFB" w:rsidRDefault="006C738E" w:rsidP="00DD6B12">
            <w:pPr>
              <w:spacing w:line="240" w:lineRule="auto"/>
              <w:jc w:val="left"/>
              <w:rPr>
                <w:del w:id="7691" w:author="Adriana  Casas" w:date="2015-07-10T21:32:00Z"/>
                <w:rFonts w:ascii="Times" w:hAnsi="Times"/>
                <w:rPrChange w:id="7692" w:author="Adriana  Casas" w:date="2015-07-08T15:43:00Z">
                  <w:rPr>
                    <w:del w:id="7693" w:author="Adriana  Casas" w:date="2015-07-10T21:32:00Z"/>
                  </w:rPr>
                </w:rPrChange>
              </w:rPr>
              <w:pPrChange w:id="7694" w:author="Adriana  Casas" w:date="2015-07-08T15:43:00Z">
                <w:pPr>
                  <w:jc w:val="left"/>
                </w:pPr>
              </w:pPrChange>
            </w:pPr>
            <w:del w:id="7695" w:author="Adriana  Casas" w:date="2015-07-10T21:32:00Z">
              <w:r w:rsidRPr="00DD6B12" w:rsidDel="00F55EFB">
                <w:rPr>
                  <w:rFonts w:ascii="Times" w:eastAsia="Calibri" w:hAnsi="Times" w:cs="Calibri"/>
                  <w:color w:val="000000"/>
                  <w:sz w:val="22"/>
                  <w:rPrChange w:id="7696" w:author="Adriana  Casas" w:date="2015-07-08T15:43:00Z">
                    <w:rPr>
                      <w:rFonts w:ascii="Calibri" w:eastAsia="Calibri" w:hAnsi="Calibri" w:cs="Calibri"/>
                      <w:color w:val="000000"/>
                      <w:sz w:val="22"/>
                    </w:rPr>
                  </w:rPrChange>
                </w:rPr>
                <w:delText>Identificación del lugar (municipio, barrio, ciudad, región y Estado).</w:delText>
              </w:r>
            </w:del>
          </w:p>
          <w:p w14:paraId="1A21A5FB" w14:textId="5FEB50BF" w:rsidR="006C738E" w:rsidRPr="00DD6B12" w:rsidDel="00F55EFB" w:rsidRDefault="006C738E" w:rsidP="00DD6B12">
            <w:pPr>
              <w:spacing w:line="240" w:lineRule="auto"/>
              <w:jc w:val="left"/>
              <w:rPr>
                <w:del w:id="7697" w:author="Adriana  Casas" w:date="2015-07-10T21:32:00Z"/>
                <w:rFonts w:ascii="Times" w:hAnsi="Times"/>
                <w:rPrChange w:id="7698" w:author="Adriana  Casas" w:date="2015-07-08T15:43:00Z">
                  <w:rPr>
                    <w:del w:id="7699" w:author="Adriana  Casas" w:date="2015-07-10T21:32:00Z"/>
                  </w:rPr>
                </w:rPrChange>
              </w:rPr>
              <w:pPrChange w:id="7700" w:author="Adriana  Casas" w:date="2015-07-08T15:43:00Z">
                <w:pPr>
                  <w:jc w:val="left"/>
                </w:pPr>
              </w:pPrChange>
            </w:pPr>
            <w:del w:id="7701" w:author="Adriana  Casas" w:date="2015-07-10T21:32:00Z">
              <w:r w:rsidRPr="00DD6B12" w:rsidDel="00F55EFB">
                <w:rPr>
                  <w:rFonts w:ascii="Times" w:eastAsia="Calibri" w:hAnsi="Times" w:cs="Calibri"/>
                  <w:color w:val="000000"/>
                  <w:sz w:val="22"/>
                  <w:rPrChange w:id="7702" w:author="Adriana  Casas" w:date="2015-07-08T15:43:00Z">
                    <w:rPr>
                      <w:rFonts w:ascii="Calibri" w:eastAsia="Calibri" w:hAnsi="Calibri" w:cs="Calibri"/>
                      <w:color w:val="000000"/>
                      <w:sz w:val="22"/>
                    </w:rPr>
                  </w:rPrChange>
                </w:rPr>
                <w:delText>Identificación de la empresa.</w:delText>
              </w:r>
            </w:del>
          </w:p>
          <w:p w14:paraId="17E93C0B" w14:textId="1FA4461F" w:rsidR="006C738E" w:rsidRPr="00DD6B12" w:rsidDel="00F55EFB" w:rsidRDefault="006C738E" w:rsidP="00DD6B12">
            <w:pPr>
              <w:spacing w:line="240" w:lineRule="auto"/>
              <w:jc w:val="left"/>
              <w:rPr>
                <w:del w:id="7703" w:author="Adriana  Casas" w:date="2015-07-10T21:32:00Z"/>
                <w:rFonts w:ascii="Times" w:hAnsi="Times"/>
                <w:rPrChange w:id="7704" w:author="Adriana  Casas" w:date="2015-07-08T15:43:00Z">
                  <w:rPr>
                    <w:del w:id="7705" w:author="Adriana  Casas" w:date="2015-07-10T21:32:00Z"/>
                  </w:rPr>
                </w:rPrChange>
              </w:rPr>
              <w:pPrChange w:id="7706" w:author="Adriana  Casas" w:date="2015-07-08T15:43:00Z">
                <w:pPr>
                  <w:jc w:val="left"/>
                </w:pPr>
              </w:pPrChange>
            </w:pPr>
            <w:del w:id="7707" w:author="Adriana  Casas" w:date="2015-07-10T21:32:00Z">
              <w:r w:rsidRPr="00DD6B12" w:rsidDel="00F55EFB">
                <w:rPr>
                  <w:rFonts w:ascii="Times" w:eastAsia="Calibri" w:hAnsi="Times" w:cs="Calibri"/>
                  <w:color w:val="000000"/>
                  <w:sz w:val="22"/>
                  <w:rPrChange w:id="7708" w:author="Adriana  Casas" w:date="2015-07-08T15:43:00Z">
                    <w:rPr>
                      <w:rFonts w:ascii="Calibri" w:eastAsia="Calibri" w:hAnsi="Calibri" w:cs="Calibri"/>
                      <w:color w:val="000000"/>
                      <w:sz w:val="22"/>
                    </w:rPr>
                  </w:rPrChange>
                </w:rPr>
                <w:delText>Descripción de la localización.</w:delText>
              </w:r>
            </w:del>
          </w:p>
          <w:p w14:paraId="69B142C4" w14:textId="60372F6A" w:rsidR="006C738E" w:rsidRPr="00DD6B12" w:rsidDel="00F55EFB" w:rsidRDefault="006C738E" w:rsidP="00DD6B12">
            <w:pPr>
              <w:spacing w:line="240" w:lineRule="auto"/>
              <w:jc w:val="left"/>
              <w:rPr>
                <w:del w:id="7709" w:author="Adriana  Casas" w:date="2015-07-10T21:32:00Z"/>
                <w:rFonts w:ascii="Times" w:hAnsi="Times"/>
                <w:rPrChange w:id="7710" w:author="Adriana  Casas" w:date="2015-07-08T15:43:00Z">
                  <w:rPr>
                    <w:del w:id="7711" w:author="Adriana  Casas" w:date="2015-07-10T21:32:00Z"/>
                  </w:rPr>
                </w:rPrChange>
              </w:rPr>
              <w:pPrChange w:id="7712" w:author="Adriana  Casas" w:date="2015-07-08T15:43:00Z">
                <w:pPr>
                  <w:jc w:val="left"/>
                </w:pPr>
              </w:pPrChange>
            </w:pPr>
            <w:del w:id="7713" w:author="Adriana  Casas" w:date="2015-07-10T21:32:00Z">
              <w:r w:rsidRPr="00DD6B12" w:rsidDel="00F55EFB">
                <w:rPr>
                  <w:rFonts w:ascii="Times" w:eastAsia="Calibri" w:hAnsi="Times" w:cs="Calibri"/>
                  <w:color w:val="000000"/>
                  <w:sz w:val="22"/>
                  <w:rPrChange w:id="7714" w:author="Adriana  Casas" w:date="2015-07-08T15:43:00Z">
                    <w:rPr>
                      <w:rFonts w:ascii="Calibri" w:eastAsia="Calibri" w:hAnsi="Calibri" w:cs="Calibri"/>
                      <w:color w:val="000000"/>
                      <w:sz w:val="22"/>
                    </w:rPr>
                  </w:rPrChange>
                </w:rPr>
                <w:delText>Características generales de la industria.</w:delText>
              </w:r>
            </w:del>
          </w:p>
          <w:p w14:paraId="505B5210" w14:textId="12625C0B" w:rsidR="006C738E" w:rsidRPr="00DD6B12" w:rsidDel="00F55EFB" w:rsidRDefault="006C738E" w:rsidP="00DD6B12">
            <w:pPr>
              <w:spacing w:line="240" w:lineRule="auto"/>
              <w:jc w:val="left"/>
              <w:rPr>
                <w:del w:id="7715" w:author="Adriana  Casas" w:date="2015-07-10T21:32:00Z"/>
                <w:rFonts w:ascii="Times" w:hAnsi="Times"/>
                <w:rPrChange w:id="7716" w:author="Adriana  Casas" w:date="2015-07-08T15:43:00Z">
                  <w:rPr>
                    <w:del w:id="7717" w:author="Adriana  Casas" w:date="2015-07-10T21:32:00Z"/>
                  </w:rPr>
                </w:rPrChange>
              </w:rPr>
              <w:pPrChange w:id="7718" w:author="Adriana  Casas" w:date="2015-07-08T15:43:00Z">
                <w:pPr>
                  <w:jc w:val="left"/>
                </w:pPr>
              </w:pPrChange>
            </w:pPr>
            <w:del w:id="7719" w:author="Adriana  Casas" w:date="2015-07-10T21:32:00Z">
              <w:r w:rsidRPr="00DD6B12" w:rsidDel="00F55EFB">
                <w:rPr>
                  <w:rFonts w:ascii="Times" w:eastAsia="Calibri" w:hAnsi="Times" w:cs="Calibri"/>
                  <w:color w:val="000000"/>
                  <w:sz w:val="22"/>
                  <w:rPrChange w:id="7720" w:author="Adriana  Casas" w:date="2015-07-08T15:43:00Z">
                    <w:rPr>
                      <w:rFonts w:ascii="Calibri" w:eastAsia="Calibri" w:hAnsi="Calibri" w:cs="Calibri"/>
                      <w:color w:val="000000"/>
                      <w:sz w:val="22"/>
                    </w:rPr>
                  </w:rPrChange>
                </w:rPr>
                <w:delText>Problemáticas y perspectivas de futuro.</w:delText>
              </w:r>
            </w:del>
          </w:p>
          <w:p w14:paraId="5A680920" w14:textId="6271BFA0" w:rsidR="006C738E" w:rsidRPr="00DD6B12" w:rsidDel="00F55EFB" w:rsidRDefault="006C738E" w:rsidP="00DD6B12">
            <w:pPr>
              <w:spacing w:line="240" w:lineRule="auto"/>
              <w:jc w:val="left"/>
              <w:rPr>
                <w:del w:id="7721" w:author="Adriana  Casas" w:date="2015-07-10T21:32:00Z"/>
                <w:rFonts w:ascii="Times" w:hAnsi="Times"/>
                <w:rPrChange w:id="7722" w:author="Adriana  Casas" w:date="2015-07-08T15:43:00Z">
                  <w:rPr>
                    <w:del w:id="7723" w:author="Adriana  Casas" w:date="2015-07-10T21:32:00Z"/>
                  </w:rPr>
                </w:rPrChange>
              </w:rPr>
              <w:pPrChange w:id="7724" w:author="Adriana  Casas" w:date="2015-07-08T15:43:00Z">
                <w:pPr>
                  <w:jc w:val="left"/>
                </w:pPr>
              </w:pPrChange>
            </w:pPr>
          </w:p>
          <w:p w14:paraId="6432FE3E" w14:textId="38C5AA68" w:rsidR="006C738E" w:rsidRPr="00DD6B12" w:rsidDel="00F55EFB" w:rsidRDefault="006C738E" w:rsidP="00DD6B12">
            <w:pPr>
              <w:spacing w:line="240" w:lineRule="auto"/>
              <w:jc w:val="left"/>
              <w:rPr>
                <w:del w:id="7725" w:author="Adriana  Casas" w:date="2015-07-10T21:32:00Z"/>
                <w:rFonts w:ascii="Times" w:hAnsi="Times"/>
                <w:rPrChange w:id="7726" w:author="Adriana  Casas" w:date="2015-07-08T15:43:00Z">
                  <w:rPr>
                    <w:del w:id="7727" w:author="Adriana  Casas" w:date="2015-07-10T21:32:00Z"/>
                  </w:rPr>
                </w:rPrChange>
              </w:rPr>
              <w:pPrChange w:id="7728" w:author="Adriana  Casas" w:date="2015-07-08T15:43:00Z">
                <w:pPr>
                  <w:jc w:val="left"/>
                </w:pPr>
              </w:pPrChange>
            </w:pPr>
            <w:del w:id="7729" w:author="Adriana  Casas" w:date="2015-07-10T21:32:00Z">
              <w:r w:rsidRPr="00DD6B12" w:rsidDel="00F55EFB">
                <w:rPr>
                  <w:rFonts w:ascii="Times" w:eastAsia="Calibri" w:hAnsi="Times" w:cs="Calibri"/>
                  <w:color w:val="000000"/>
                  <w:sz w:val="22"/>
                  <w:rPrChange w:id="7730" w:author="Adriana  Casas" w:date="2015-07-08T15:43:00Z">
                    <w:rPr>
                      <w:rFonts w:ascii="Calibri" w:eastAsia="Calibri" w:hAnsi="Calibri" w:cs="Calibri"/>
                      <w:color w:val="000000"/>
                      <w:sz w:val="22"/>
                    </w:rPr>
                  </w:rPrChange>
                </w:rPr>
                <w:delText>Durante la secuencia de imágenes</w:delText>
              </w:r>
            </w:del>
          </w:p>
          <w:p w14:paraId="135086C3" w14:textId="6FCA3F52" w:rsidR="006C738E" w:rsidRPr="00DD6B12" w:rsidDel="00F55EFB" w:rsidRDefault="006C738E" w:rsidP="00DD6B12">
            <w:pPr>
              <w:spacing w:line="240" w:lineRule="auto"/>
              <w:jc w:val="left"/>
              <w:rPr>
                <w:del w:id="7731" w:author="Adriana  Casas" w:date="2015-07-10T21:32:00Z"/>
                <w:rFonts w:ascii="Times" w:hAnsi="Times"/>
                <w:rPrChange w:id="7732" w:author="Adriana  Casas" w:date="2015-07-08T15:43:00Z">
                  <w:rPr>
                    <w:del w:id="7733" w:author="Adriana  Casas" w:date="2015-07-10T21:32:00Z"/>
                  </w:rPr>
                </w:rPrChange>
              </w:rPr>
              <w:pPrChange w:id="7734" w:author="Adriana  Casas" w:date="2015-07-08T15:43:00Z">
                <w:pPr>
                  <w:jc w:val="left"/>
                </w:pPr>
              </w:pPrChange>
            </w:pPr>
            <w:del w:id="7735" w:author="Adriana  Casas" w:date="2015-07-10T21:32:00Z">
              <w:r w:rsidRPr="00DD6B12" w:rsidDel="00F55EFB">
                <w:rPr>
                  <w:rFonts w:ascii="Times" w:eastAsia="Calibri" w:hAnsi="Times" w:cs="Calibri"/>
                  <w:color w:val="000000"/>
                  <w:sz w:val="22"/>
                  <w:rPrChange w:id="7736" w:author="Adriana  Casas" w:date="2015-07-08T15:43:00Z">
                    <w:rPr>
                      <w:rFonts w:ascii="Calibri" w:eastAsia="Calibri" w:hAnsi="Calibri" w:cs="Calibri"/>
                      <w:color w:val="000000"/>
                      <w:sz w:val="22"/>
                    </w:rPr>
                  </w:rPrChange>
                </w:rPr>
                <w:delText>El recurso permite detenerse en cada una de las imágenes para identificarla. Las imágenes presentadas a lo largo de las distintas pantallas son:</w:delText>
              </w:r>
            </w:del>
          </w:p>
          <w:p w14:paraId="134EB272" w14:textId="37FBE92A" w:rsidR="006C738E" w:rsidRPr="00DD6B12" w:rsidDel="00F55EFB" w:rsidRDefault="006C738E" w:rsidP="00DD6B12">
            <w:pPr>
              <w:spacing w:line="240" w:lineRule="auto"/>
              <w:jc w:val="left"/>
              <w:rPr>
                <w:del w:id="7737" w:author="Adriana  Casas" w:date="2015-07-10T21:32:00Z"/>
                <w:rFonts w:ascii="Times" w:hAnsi="Times"/>
                <w:rPrChange w:id="7738" w:author="Adriana  Casas" w:date="2015-07-08T15:43:00Z">
                  <w:rPr>
                    <w:del w:id="7739" w:author="Adriana  Casas" w:date="2015-07-10T21:32:00Z"/>
                  </w:rPr>
                </w:rPrChange>
              </w:rPr>
              <w:pPrChange w:id="7740" w:author="Adriana  Casas" w:date="2015-07-08T15:43:00Z">
                <w:pPr>
                  <w:jc w:val="left"/>
                </w:pPr>
              </w:pPrChange>
            </w:pPr>
            <w:del w:id="7741" w:author="Adriana  Casas" w:date="2015-07-10T21:32:00Z">
              <w:r w:rsidRPr="00DD6B12" w:rsidDel="00F55EFB">
                <w:rPr>
                  <w:rFonts w:ascii="Times" w:eastAsia="Calibri" w:hAnsi="Times" w:cs="Calibri"/>
                  <w:color w:val="000000"/>
                  <w:sz w:val="22"/>
                  <w:rPrChange w:id="7742" w:author="Adriana  Casas" w:date="2015-07-08T15:43:00Z">
                    <w:rPr>
                      <w:rFonts w:ascii="Calibri" w:eastAsia="Calibri" w:hAnsi="Calibri" w:cs="Calibri"/>
                      <w:color w:val="000000"/>
                      <w:sz w:val="22"/>
                    </w:rPr>
                  </w:rPrChange>
                </w:rPr>
                <w:delText>Colonia Sedó de Esparreguera (Barcelona). Muestra un paisaje propio de los inicios de la revolución industrial. La fotografía ha de servir para reflexionar sobre la estructura urbana de las colonias industriales, cómo esto condicionaba la segregación de sus habitantes y la situación laboral de sus trabajadores.</w:delText>
              </w:r>
            </w:del>
          </w:p>
          <w:p w14:paraId="4D207D74" w14:textId="4E7D5976" w:rsidR="006C738E" w:rsidRPr="00DD6B12" w:rsidDel="00F55EFB" w:rsidRDefault="006C738E" w:rsidP="00DD6B12">
            <w:pPr>
              <w:spacing w:line="240" w:lineRule="auto"/>
              <w:jc w:val="left"/>
              <w:rPr>
                <w:del w:id="7743" w:author="Adriana  Casas" w:date="2015-07-10T21:32:00Z"/>
                <w:rFonts w:ascii="Times" w:hAnsi="Times"/>
                <w:rPrChange w:id="7744" w:author="Adriana  Casas" w:date="2015-07-08T15:43:00Z">
                  <w:rPr>
                    <w:del w:id="7745" w:author="Adriana  Casas" w:date="2015-07-10T21:32:00Z"/>
                  </w:rPr>
                </w:rPrChange>
              </w:rPr>
              <w:pPrChange w:id="7746" w:author="Adriana  Casas" w:date="2015-07-08T15:43:00Z">
                <w:pPr>
                  <w:jc w:val="left"/>
                </w:pPr>
              </w:pPrChange>
            </w:pPr>
            <w:del w:id="7747" w:author="Adriana  Casas" w:date="2015-07-10T21:32:00Z">
              <w:r w:rsidRPr="00DD6B12" w:rsidDel="00F55EFB">
                <w:rPr>
                  <w:rFonts w:ascii="Times" w:eastAsia="Calibri" w:hAnsi="Times" w:cs="Calibri"/>
                  <w:color w:val="000000"/>
                  <w:sz w:val="22"/>
                  <w:rPrChange w:id="7748" w:author="Adriana  Casas" w:date="2015-07-08T15:43:00Z">
                    <w:rPr>
                      <w:rFonts w:ascii="Calibri" w:eastAsia="Calibri" w:hAnsi="Calibri" w:cs="Calibri"/>
                      <w:color w:val="000000"/>
                      <w:sz w:val="22"/>
                    </w:rPr>
                  </w:rPrChange>
                </w:rPr>
                <w:delText>Plantaciones de caña de azúcar y refinerías de azúcar al este de Limeira (São Paulo, Brasil). Debe servirte para incidir en los factores que condicionan la localización industrial. En este caso, se presenta la imagen de una industria situada junto a la materia prima que explota.</w:delText>
              </w:r>
            </w:del>
          </w:p>
          <w:p w14:paraId="7279B443" w14:textId="41C7CDC9" w:rsidR="006C738E" w:rsidRPr="00DD6B12" w:rsidDel="00F55EFB" w:rsidRDefault="006C738E" w:rsidP="00DD6B12">
            <w:pPr>
              <w:spacing w:line="240" w:lineRule="auto"/>
              <w:jc w:val="left"/>
              <w:rPr>
                <w:del w:id="7749" w:author="Adriana  Casas" w:date="2015-07-10T21:32:00Z"/>
                <w:rFonts w:ascii="Times" w:hAnsi="Times"/>
                <w:rPrChange w:id="7750" w:author="Adriana  Casas" w:date="2015-07-08T15:43:00Z">
                  <w:rPr>
                    <w:del w:id="7751" w:author="Adriana  Casas" w:date="2015-07-10T21:32:00Z"/>
                  </w:rPr>
                </w:rPrChange>
              </w:rPr>
              <w:pPrChange w:id="7752" w:author="Adriana  Casas" w:date="2015-07-08T15:43:00Z">
                <w:pPr>
                  <w:jc w:val="left"/>
                </w:pPr>
              </w:pPrChange>
            </w:pPr>
            <w:del w:id="7753" w:author="Adriana  Casas" w:date="2015-07-10T21:32:00Z">
              <w:r w:rsidRPr="00DD6B12" w:rsidDel="00F55EFB">
                <w:rPr>
                  <w:rFonts w:ascii="Times" w:eastAsia="Calibri" w:hAnsi="Times" w:cs="Calibri"/>
                  <w:color w:val="000000"/>
                  <w:sz w:val="22"/>
                  <w:rPrChange w:id="7754" w:author="Adriana  Casas" w:date="2015-07-08T15:43:00Z">
                    <w:rPr>
                      <w:rFonts w:ascii="Calibri" w:eastAsia="Calibri" w:hAnsi="Calibri" w:cs="Calibri"/>
                      <w:color w:val="000000"/>
                      <w:sz w:val="22"/>
                    </w:rPr>
                  </w:rPrChange>
                </w:rPr>
                <w:delText>Polígono industrial de Mirafiori (Turín, Italia). Utilízala para hablar de la estructura urbana de los polígonos industriales, así como para hacer reflexionar a los alumnos sobre las industrias aisladas y los parques empresariales y tecnológicos.</w:delText>
              </w:r>
            </w:del>
          </w:p>
          <w:p w14:paraId="42056879" w14:textId="74B36386" w:rsidR="006C738E" w:rsidRPr="00DD6B12" w:rsidDel="00F55EFB" w:rsidRDefault="006C738E" w:rsidP="00DD6B12">
            <w:pPr>
              <w:spacing w:line="240" w:lineRule="auto"/>
              <w:jc w:val="left"/>
              <w:rPr>
                <w:del w:id="7755" w:author="Adriana  Casas" w:date="2015-07-10T21:32:00Z"/>
                <w:rFonts w:ascii="Times" w:hAnsi="Times"/>
                <w:rPrChange w:id="7756" w:author="Adriana  Casas" w:date="2015-07-08T15:43:00Z">
                  <w:rPr>
                    <w:del w:id="7757" w:author="Adriana  Casas" w:date="2015-07-10T21:32:00Z"/>
                  </w:rPr>
                </w:rPrChange>
              </w:rPr>
              <w:pPrChange w:id="7758" w:author="Adriana  Casas" w:date="2015-07-08T15:43:00Z">
                <w:pPr>
                  <w:jc w:val="left"/>
                </w:pPr>
              </w:pPrChange>
            </w:pPr>
            <w:del w:id="7759" w:author="Adriana  Casas" w:date="2015-07-10T21:32:00Z">
              <w:r w:rsidRPr="00DD6B12" w:rsidDel="00F55EFB">
                <w:rPr>
                  <w:rFonts w:ascii="Times" w:eastAsia="Calibri" w:hAnsi="Times" w:cs="Calibri"/>
                  <w:color w:val="000000"/>
                  <w:sz w:val="22"/>
                  <w:rPrChange w:id="7760" w:author="Adriana  Casas" w:date="2015-07-08T15:43:00Z">
                    <w:rPr>
                      <w:rFonts w:ascii="Calibri" w:eastAsia="Calibri" w:hAnsi="Calibri" w:cs="Calibri"/>
                      <w:color w:val="000000"/>
                      <w:sz w:val="22"/>
                    </w:rPr>
                  </w:rPrChange>
                </w:rPr>
                <w:delText>Cuenca del Ruhr (Alemania). Sus yacimientos carboníferos se explotan desde el siglo XIX.</w:delText>
              </w:r>
            </w:del>
          </w:p>
          <w:p w14:paraId="6485C6CB" w14:textId="21BD8648" w:rsidR="006C738E" w:rsidRPr="00DD6B12" w:rsidDel="00F55EFB" w:rsidRDefault="006C738E" w:rsidP="00DD6B12">
            <w:pPr>
              <w:spacing w:line="240" w:lineRule="auto"/>
              <w:jc w:val="left"/>
              <w:rPr>
                <w:del w:id="7761" w:author="Adriana  Casas" w:date="2015-07-10T21:32:00Z"/>
                <w:rFonts w:ascii="Times" w:hAnsi="Times"/>
                <w:rPrChange w:id="7762" w:author="Adriana  Casas" w:date="2015-07-08T15:43:00Z">
                  <w:rPr>
                    <w:del w:id="7763" w:author="Adriana  Casas" w:date="2015-07-10T21:32:00Z"/>
                  </w:rPr>
                </w:rPrChange>
              </w:rPr>
              <w:pPrChange w:id="7764" w:author="Adriana  Casas" w:date="2015-07-08T15:43:00Z">
                <w:pPr>
                  <w:jc w:val="left"/>
                </w:pPr>
              </w:pPrChange>
            </w:pPr>
            <w:del w:id="7765" w:author="Adriana  Casas" w:date="2015-07-10T21:32:00Z">
              <w:r w:rsidRPr="00DD6B12" w:rsidDel="00F55EFB">
                <w:rPr>
                  <w:rFonts w:ascii="Times" w:eastAsia="Calibri" w:hAnsi="Times" w:cs="Calibri"/>
                  <w:color w:val="000000"/>
                  <w:sz w:val="22"/>
                  <w:rPrChange w:id="7766" w:author="Adriana  Casas" w:date="2015-07-08T15:43:00Z">
                    <w:rPr>
                      <w:rFonts w:ascii="Calibri" w:eastAsia="Calibri" w:hAnsi="Calibri" w:cs="Calibri"/>
                      <w:color w:val="000000"/>
                      <w:sz w:val="22"/>
                    </w:rPr>
                  </w:rPrChange>
                </w:rPr>
                <w:delText>Silicon Valley (California, Estados Unidos). Esta región industrial surgió de la nada hace pocas décadas.</w:delText>
              </w:r>
            </w:del>
          </w:p>
          <w:p w14:paraId="7B28359B" w14:textId="6E63B3A9" w:rsidR="006C738E" w:rsidRPr="00DD6B12" w:rsidDel="00F55EFB" w:rsidRDefault="006C738E" w:rsidP="00DD6B12">
            <w:pPr>
              <w:spacing w:line="240" w:lineRule="auto"/>
              <w:jc w:val="left"/>
              <w:rPr>
                <w:del w:id="7767" w:author="Adriana  Casas" w:date="2015-07-10T21:32:00Z"/>
                <w:rFonts w:ascii="Times" w:hAnsi="Times"/>
                <w:rPrChange w:id="7768" w:author="Adriana  Casas" w:date="2015-07-08T15:43:00Z">
                  <w:rPr>
                    <w:del w:id="7769" w:author="Adriana  Casas" w:date="2015-07-10T21:32:00Z"/>
                  </w:rPr>
                </w:rPrChange>
              </w:rPr>
              <w:pPrChange w:id="7770" w:author="Adriana  Casas" w:date="2015-07-08T15:43:00Z">
                <w:pPr>
                  <w:jc w:val="left"/>
                </w:pPr>
              </w:pPrChange>
            </w:pPr>
            <w:del w:id="7771" w:author="Adriana  Casas" w:date="2015-07-10T21:32:00Z">
              <w:r w:rsidRPr="00DD6B12" w:rsidDel="00F55EFB">
                <w:rPr>
                  <w:rFonts w:ascii="Times" w:eastAsia="Calibri" w:hAnsi="Times" w:cs="Calibri"/>
                  <w:color w:val="000000"/>
                  <w:sz w:val="22"/>
                  <w:rPrChange w:id="7772" w:author="Adriana  Casas" w:date="2015-07-08T15:43:00Z">
                    <w:rPr>
                      <w:rFonts w:ascii="Calibri" w:eastAsia="Calibri" w:hAnsi="Calibri" w:cs="Calibri"/>
                      <w:color w:val="000000"/>
                      <w:sz w:val="22"/>
                    </w:rPr>
                  </w:rPrChange>
                </w:rPr>
                <w:delText>Puerto industrial de Seattle (Estados Unidos). Permite comentar la importancia de las infraestructuras asociadas a la actividad industrial. En este caso, la imagen muestra el gran puerto industrial de Seattle (Estados Unidos). Se pueden presentar otros medios y vías de comunicación, los cuales se pueden relacionar con los factores de localización industrial.</w:delText>
              </w:r>
            </w:del>
          </w:p>
          <w:p w14:paraId="509D6FAC" w14:textId="78A041A4" w:rsidR="006C738E" w:rsidRPr="00DD6B12" w:rsidDel="00F55EFB" w:rsidRDefault="006C738E" w:rsidP="00DD6B12">
            <w:pPr>
              <w:spacing w:line="240" w:lineRule="auto"/>
              <w:jc w:val="left"/>
              <w:rPr>
                <w:del w:id="7773" w:author="Adriana  Casas" w:date="2015-07-10T21:32:00Z"/>
                <w:rFonts w:ascii="Times" w:hAnsi="Times"/>
                <w:rPrChange w:id="7774" w:author="Adriana  Casas" w:date="2015-07-08T15:43:00Z">
                  <w:rPr>
                    <w:del w:id="7775" w:author="Adriana  Casas" w:date="2015-07-10T21:32:00Z"/>
                  </w:rPr>
                </w:rPrChange>
              </w:rPr>
              <w:pPrChange w:id="7776" w:author="Adriana  Casas" w:date="2015-07-08T15:43:00Z">
                <w:pPr>
                  <w:jc w:val="left"/>
                </w:pPr>
              </w:pPrChange>
            </w:pPr>
            <w:del w:id="7777" w:author="Adriana  Casas" w:date="2015-07-10T21:32:00Z">
              <w:r w:rsidRPr="00DD6B12" w:rsidDel="00F55EFB">
                <w:rPr>
                  <w:rFonts w:ascii="Times" w:eastAsia="Calibri" w:hAnsi="Times" w:cs="Calibri"/>
                  <w:color w:val="000000"/>
                  <w:sz w:val="22"/>
                  <w:rPrChange w:id="7778" w:author="Adriana  Casas" w:date="2015-07-08T15:43:00Z">
                    <w:rPr>
                      <w:rFonts w:ascii="Calibri" w:eastAsia="Calibri" w:hAnsi="Calibri" w:cs="Calibri"/>
                      <w:color w:val="000000"/>
                      <w:sz w:val="22"/>
                    </w:rPr>
                  </w:rPrChange>
                </w:rPr>
                <w:delText>Central térmica de Sant Adrià de Besòs (Barcelona).</w:delText>
              </w:r>
            </w:del>
          </w:p>
          <w:p w14:paraId="42D1F6C5" w14:textId="56C63BD7" w:rsidR="006C738E" w:rsidRPr="00DD6B12" w:rsidDel="00F55EFB" w:rsidRDefault="006C738E" w:rsidP="00DD6B12">
            <w:pPr>
              <w:spacing w:line="240" w:lineRule="auto"/>
              <w:jc w:val="left"/>
              <w:rPr>
                <w:del w:id="7779" w:author="Adriana  Casas" w:date="2015-07-10T21:32:00Z"/>
                <w:rFonts w:ascii="Times" w:hAnsi="Times"/>
                <w:rPrChange w:id="7780" w:author="Adriana  Casas" w:date="2015-07-08T15:43:00Z">
                  <w:rPr>
                    <w:del w:id="7781" w:author="Adriana  Casas" w:date="2015-07-10T21:32:00Z"/>
                  </w:rPr>
                </w:rPrChange>
              </w:rPr>
              <w:pPrChange w:id="7782" w:author="Adriana  Casas" w:date="2015-07-08T15:43:00Z">
                <w:pPr>
                  <w:jc w:val="left"/>
                </w:pPr>
              </w:pPrChange>
            </w:pPr>
            <w:del w:id="7783" w:author="Adriana  Casas" w:date="2015-07-10T21:32:00Z">
              <w:r w:rsidRPr="00DD6B12" w:rsidDel="00F55EFB">
                <w:rPr>
                  <w:rFonts w:ascii="Times" w:eastAsia="Calibri" w:hAnsi="Times" w:cs="Calibri"/>
                  <w:color w:val="000000"/>
                  <w:sz w:val="22"/>
                  <w:rPrChange w:id="7784" w:author="Adriana  Casas" w:date="2015-07-08T15:43:00Z">
                    <w:rPr>
                      <w:rFonts w:ascii="Calibri" w:eastAsia="Calibri" w:hAnsi="Calibri" w:cs="Calibri"/>
                      <w:color w:val="000000"/>
                      <w:sz w:val="22"/>
                    </w:rPr>
                  </w:rPrChange>
                </w:rPr>
                <w:delText>Tate Modern (Londres, Reino Unido). Junto a la imagen anterior, permite tratar el peso de la industria en los paisajes. Ambas imágenes buscan hacer reflexionar sobre la integración de los elementos industriales en el paisaje. En la primera aparecen las tres chimeneas de la central térmica de Sant Adrià de Besòs, las cuales se han mantenido en pie como símbolo de patrimonio industrial; la segunda descubre el perfil de la sede de la Tate Modern, junto al Támesis. El museo se halla en el interior de una antigua central y la urbanización del espacio colindante ha llevado, incluso, a construir un nuevo puente que une las dos orillas del río.</w:delText>
              </w:r>
            </w:del>
          </w:p>
          <w:p w14:paraId="0BF4C2E1" w14:textId="2AA2DD17" w:rsidR="006C738E" w:rsidRPr="00DD6B12" w:rsidDel="00F55EFB" w:rsidRDefault="006C738E" w:rsidP="00DD6B12">
            <w:pPr>
              <w:spacing w:line="240" w:lineRule="auto"/>
              <w:jc w:val="left"/>
              <w:rPr>
                <w:del w:id="7785" w:author="Adriana  Casas" w:date="2015-07-10T21:32:00Z"/>
                <w:rFonts w:ascii="Times" w:hAnsi="Times"/>
                <w:rPrChange w:id="7786" w:author="Adriana  Casas" w:date="2015-07-08T15:43:00Z">
                  <w:rPr>
                    <w:del w:id="7787" w:author="Adriana  Casas" w:date="2015-07-10T21:32:00Z"/>
                  </w:rPr>
                </w:rPrChange>
              </w:rPr>
              <w:pPrChange w:id="7788" w:author="Adriana  Casas" w:date="2015-07-08T15:43:00Z">
                <w:pPr>
                  <w:jc w:val="left"/>
                </w:pPr>
              </w:pPrChange>
            </w:pPr>
            <w:del w:id="7789" w:author="Adriana  Casas" w:date="2015-07-10T21:32:00Z">
              <w:r w:rsidRPr="00DD6B12" w:rsidDel="00F55EFB">
                <w:rPr>
                  <w:rFonts w:ascii="Times" w:eastAsia="Calibri" w:hAnsi="Times" w:cs="Calibri"/>
                  <w:color w:val="000000"/>
                  <w:sz w:val="22"/>
                  <w:rPrChange w:id="7790" w:author="Adriana  Casas" w:date="2015-07-08T15:43:00Z">
                    <w:rPr>
                      <w:rFonts w:ascii="Calibri" w:eastAsia="Calibri" w:hAnsi="Calibri" w:cs="Calibri"/>
                      <w:color w:val="000000"/>
                      <w:sz w:val="22"/>
                    </w:rPr>
                  </w:rPrChange>
                </w:rPr>
                <w:delText>Pide a los alumnos que busquen información para elaborar una presentación de diapositivas sobre uno de los siguientes temas:</w:delText>
              </w:r>
            </w:del>
          </w:p>
          <w:p w14:paraId="47E4E703" w14:textId="70D2A490" w:rsidR="006C738E" w:rsidRPr="00DD6B12" w:rsidDel="00F55EFB" w:rsidRDefault="006C738E" w:rsidP="00DD6B12">
            <w:pPr>
              <w:spacing w:line="240" w:lineRule="auto"/>
              <w:jc w:val="left"/>
              <w:rPr>
                <w:del w:id="7791" w:author="Adriana  Casas" w:date="2015-07-10T21:32:00Z"/>
                <w:rFonts w:ascii="Times" w:hAnsi="Times"/>
                <w:rPrChange w:id="7792" w:author="Adriana  Casas" w:date="2015-07-08T15:43:00Z">
                  <w:rPr>
                    <w:del w:id="7793" w:author="Adriana  Casas" w:date="2015-07-10T21:32:00Z"/>
                  </w:rPr>
                </w:rPrChange>
              </w:rPr>
              <w:pPrChange w:id="7794" w:author="Adriana  Casas" w:date="2015-07-08T15:43:00Z">
                <w:pPr>
                  <w:jc w:val="left"/>
                </w:pPr>
              </w:pPrChange>
            </w:pPr>
            <w:del w:id="7795" w:author="Adriana  Casas" w:date="2015-07-10T21:32:00Z">
              <w:r w:rsidRPr="00DD6B12" w:rsidDel="00F55EFB">
                <w:rPr>
                  <w:rFonts w:ascii="Times" w:eastAsia="Calibri" w:hAnsi="Times" w:cs="Calibri"/>
                  <w:color w:val="000000"/>
                  <w:sz w:val="22"/>
                  <w:rPrChange w:id="7796" w:author="Adriana  Casas" w:date="2015-07-08T15:43:00Z">
                    <w:rPr>
                      <w:rFonts w:ascii="Calibri" w:eastAsia="Calibri" w:hAnsi="Calibri" w:cs="Calibri"/>
                      <w:color w:val="000000"/>
                      <w:sz w:val="22"/>
                    </w:rPr>
                  </w:rPrChange>
                </w:rPr>
                <w:delText>Las colonias industriales.</w:delText>
              </w:r>
            </w:del>
          </w:p>
          <w:p w14:paraId="337F3D8D" w14:textId="0CDFE48C" w:rsidR="006C738E" w:rsidRPr="00DD6B12" w:rsidDel="00F55EFB" w:rsidRDefault="006C738E" w:rsidP="00DD6B12">
            <w:pPr>
              <w:spacing w:line="240" w:lineRule="auto"/>
              <w:jc w:val="left"/>
              <w:rPr>
                <w:del w:id="7797" w:author="Adriana  Casas" w:date="2015-07-10T21:32:00Z"/>
                <w:rFonts w:ascii="Times" w:hAnsi="Times"/>
                <w:rPrChange w:id="7798" w:author="Adriana  Casas" w:date="2015-07-08T15:43:00Z">
                  <w:rPr>
                    <w:del w:id="7799" w:author="Adriana  Casas" w:date="2015-07-10T21:32:00Z"/>
                  </w:rPr>
                </w:rPrChange>
              </w:rPr>
              <w:pPrChange w:id="7800" w:author="Adriana  Casas" w:date="2015-07-08T15:43:00Z">
                <w:pPr>
                  <w:jc w:val="left"/>
                </w:pPr>
              </w:pPrChange>
            </w:pPr>
            <w:del w:id="7801" w:author="Adriana  Casas" w:date="2015-07-10T21:32:00Z">
              <w:r w:rsidRPr="00DD6B12" w:rsidDel="00F55EFB">
                <w:rPr>
                  <w:rFonts w:ascii="Times" w:eastAsia="Calibri" w:hAnsi="Times" w:cs="Calibri"/>
                  <w:color w:val="000000"/>
                  <w:sz w:val="22"/>
                  <w:rPrChange w:id="7802" w:author="Adriana  Casas" w:date="2015-07-08T15:43:00Z">
                    <w:rPr>
                      <w:rFonts w:ascii="Calibri" w:eastAsia="Calibri" w:hAnsi="Calibri" w:cs="Calibri"/>
                      <w:color w:val="000000"/>
                      <w:sz w:val="22"/>
                    </w:rPr>
                  </w:rPrChange>
                </w:rPr>
                <w:delText>El patrimonio industrial.</w:delText>
              </w:r>
            </w:del>
          </w:p>
          <w:p w14:paraId="33690D6F" w14:textId="70BC4C8C" w:rsidR="006C738E" w:rsidRPr="00DD6B12" w:rsidDel="00F55EFB" w:rsidRDefault="006C738E" w:rsidP="00DD6B12">
            <w:pPr>
              <w:spacing w:line="240" w:lineRule="auto"/>
              <w:jc w:val="left"/>
              <w:rPr>
                <w:del w:id="7803" w:author="Adriana  Casas" w:date="2015-07-10T21:32:00Z"/>
                <w:rFonts w:ascii="Times" w:hAnsi="Times"/>
                <w:rPrChange w:id="7804" w:author="Adriana  Casas" w:date="2015-07-08T15:43:00Z">
                  <w:rPr>
                    <w:del w:id="7805" w:author="Adriana  Casas" w:date="2015-07-10T21:32:00Z"/>
                  </w:rPr>
                </w:rPrChange>
              </w:rPr>
              <w:pPrChange w:id="7806" w:author="Adriana  Casas" w:date="2015-07-08T15:43:00Z">
                <w:pPr>
                  <w:jc w:val="left"/>
                </w:pPr>
              </w:pPrChange>
            </w:pPr>
            <w:del w:id="7807" w:author="Adriana  Casas" w:date="2015-07-10T21:32:00Z">
              <w:r w:rsidRPr="00DD6B12" w:rsidDel="00F55EFB">
                <w:rPr>
                  <w:rFonts w:ascii="Times" w:eastAsia="Calibri" w:hAnsi="Times" w:cs="Calibri"/>
                  <w:color w:val="000000"/>
                  <w:sz w:val="22"/>
                  <w:rPrChange w:id="7808" w:author="Adriana  Casas" w:date="2015-07-08T15:43:00Z">
                    <w:rPr>
                      <w:rFonts w:ascii="Calibri" w:eastAsia="Calibri" w:hAnsi="Calibri" w:cs="Calibri"/>
                      <w:color w:val="000000"/>
                      <w:sz w:val="22"/>
                    </w:rPr>
                  </w:rPrChange>
                </w:rPr>
                <w:delText>La industria y el paisaje.</w:delText>
              </w:r>
            </w:del>
          </w:p>
          <w:p w14:paraId="6035328A" w14:textId="02D17ECA" w:rsidR="006C738E" w:rsidRPr="00DD6B12" w:rsidDel="00F55EFB" w:rsidRDefault="006C738E" w:rsidP="00DD6B12">
            <w:pPr>
              <w:spacing w:line="240" w:lineRule="auto"/>
              <w:jc w:val="left"/>
              <w:rPr>
                <w:del w:id="7809" w:author="Adriana  Casas" w:date="2015-07-10T21:32:00Z"/>
                <w:rFonts w:ascii="Times" w:hAnsi="Times"/>
                <w:rPrChange w:id="7810" w:author="Adriana  Casas" w:date="2015-07-08T15:43:00Z">
                  <w:rPr>
                    <w:del w:id="7811" w:author="Adriana  Casas" w:date="2015-07-10T21:32:00Z"/>
                  </w:rPr>
                </w:rPrChange>
              </w:rPr>
              <w:pPrChange w:id="7812" w:author="Adriana  Casas" w:date="2015-07-08T15:43:00Z">
                <w:pPr>
                  <w:jc w:val="left"/>
                </w:pPr>
              </w:pPrChange>
            </w:pPr>
          </w:p>
          <w:p w14:paraId="73E0C274" w14:textId="3CBFD3BC" w:rsidR="006C738E" w:rsidRPr="00DD6B12" w:rsidDel="00F55EFB" w:rsidRDefault="006C738E" w:rsidP="00DD6B12">
            <w:pPr>
              <w:spacing w:line="240" w:lineRule="auto"/>
              <w:jc w:val="left"/>
              <w:rPr>
                <w:del w:id="7813" w:author="Adriana  Casas" w:date="2015-07-10T21:32:00Z"/>
                <w:rFonts w:ascii="Times" w:hAnsi="Times"/>
                <w:rPrChange w:id="7814" w:author="Adriana  Casas" w:date="2015-07-08T15:43:00Z">
                  <w:rPr>
                    <w:del w:id="7815" w:author="Adriana  Casas" w:date="2015-07-10T21:32:00Z"/>
                  </w:rPr>
                </w:rPrChange>
              </w:rPr>
              <w:pPrChange w:id="7816" w:author="Adriana  Casas" w:date="2015-07-08T15:43:00Z">
                <w:pPr>
                  <w:jc w:val="left"/>
                </w:pPr>
              </w:pPrChange>
            </w:pPr>
            <w:del w:id="7817" w:author="Adriana  Casas" w:date="2015-07-10T21:32:00Z">
              <w:r w:rsidRPr="00DD6B12" w:rsidDel="00F55EFB">
                <w:rPr>
                  <w:rFonts w:ascii="Times" w:eastAsia="Calibri" w:hAnsi="Times" w:cs="Calibri"/>
                  <w:color w:val="000000"/>
                  <w:sz w:val="22"/>
                  <w:rPrChange w:id="7818" w:author="Adriana  Casas" w:date="2015-07-08T15:43:00Z">
                    <w:rPr>
                      <w:rFonts w:ascii="Calibri" w:eastAsia="Calibri" w:hAnsi="Calibri" w:cs="Calibri"/>
                      <w:color w:val="000000"/>
                      <w:sz w:val="22"/>
                    </w:rPr>
                  </w:rPrChange>
                </w:rPr>
                <w:delText>Después de la secuencia de imágenes</w:delText>
              </w:r>
            </w:del>
          </w:p>
          <w:p w14:paraId="1090D2AE" w14:textId="262AAE1D" w:rsidR="006C738E" w:rsidRPr="00DD6B12" w:rsidDel="00F55EFB" w:rsidRDefault="006C738E" w:rsidP="00DD6B12">
            <w:pPr>
              <w:spacing w:line="240" w:lineRule="auto"/>
              <w:jc w:val="left"/>
              <w:rPr>
                <w:del w:id="7819" w:author="Adriana  Casas" w:date="2015-07-10T21:32:00Z"/>
                <w:rFonts w:ascii="Times" w:hAnsi="Times"/>
                <w:rPrChange w:id="7820" w:author="Adriana  Casas" w:date="2015-07-08T15:43:00Z">
                  <w:rPr>
                    <w:del w:id="7821" w:author="Adriana  Casas" w:date="2015-07-10T21:32:00Z"/>
                  </w:rPr>
                </w:rPrChange>
              </w:rPr>
              <w:pPrChange w:id="7822" w:author="Adriana  Casas" w:date="2015-07-08T15:43:00Z">
                <w:pPr>
                  <w:jc w:val="left"/>
                </w:pPr>
              </w:pPrChange>
            </w:pPr>
          </w:p>
          <w:p w14:paraId="1EEF1E7A" w14:textId="44D9B4EF" w:rsidR="006C738E" w:rsidRPr="00DD6B12" w:rsidDel="00F55EFB" w:rsidRDefault="006C738E" w:rsidP="00DD6B12">
            <w:pPr>
              <w:spacing w:line="240" w:lineRule="auto"/>
              <w:jc w:val="left"/>
              <w:rPr>
                <w:del w:id="7823" w:author="Adriana  Casas" w:date="2015-07-10T21:32:00Z"/>
                <w:rFonts w:ascii="Times" w:hAnsi="Times"/>
                <w:rPrChange w:id="7824" w:author="Adriana  Casas" w:date="2015-07-08T15:43:00Z">
                  <w:rPr>
                    <w:del w:id="7825" w:author="Adriana  Casas" w:date="2015-07-10T21:32:00Z"/>
                  </w:rPr>
                </w:rPrChange>
              </w:rPr>
              <w:pPrChange w:id="7826" w:author="Adriana  Casas" w:date="2015-07-08T15:43:00Z">
                <w:pPr>
                  <w:jc w:val="left"/>
                </w:pPr>
              </w:pPrChange>
            </w:pPr>
            <w:del w:id="7827" w:author="Adriana  Casas" w:date="2015-07-10T21:32:00Z">
              <w:r w:rsidRPr="00DD6B12" w:rsidDel="00F55EFB">
                <w:rPr>
                  <w:rFonts w:ascii="Times" w:eastAsia="Calibri" w:hAnsi="Times" w:cs="Calibri"/>
                  <w:color w:val="000000"/>
                  <w:sz w:val="22"/>
                  <w:rPrChange w:id="7828" w:author="Adriana  Casas" w:date="2015-07-08T15:43:00Z">
                    <w:rPr>
                      <w:rFonts w:ascii="Calibri" w:eastAsia="Calibri" w:hAnsi="Calibri" w:cs="Calibri"/>
                      <w:color w:val="000000"/>
                      <w:sz w:val="22"/>
                    </w:rPr>
                  </w:rPrChange>
                </w:rPr>
                <w:delText xml:space="preserve">Solicite a los estudiantes que se reúnan en grupos de 3 y elaboren un crucigrama palabras o conceptos expuestos en la secuencia de imágenes y en la ficha del estudiante. </w:delText>
              </w:r>
            </w:del>
          </w:p>
          <w:p w14:paraId="5670E9D0" w14:textId="6EFF07EB" w:rsidR="006C738E" w:rsidRPr="00DD6B12" w:rsidDel="00F55EFB" w:rsidRDefault="006C738E" w:rsidP="00DD6B12">
            <w:pPr>
              <w:spacing w:line="240" w:lineRule="auto"/>
              <w:jc w:val="left"/>
              <w:rPr>
                <w:del w:id="7829" w:author="Adriana  Casas" w:date="2015-07-10T21:32:00Z"/>
                <w:rFonts w:ascii="Times" w:hAnsi="Times"/>
                <w:rPrChange w:id="7830" w:author="Adriana  Casas" w:date="2015-07-08T15:43:00Z">
                  <w:rPr>
                    <w:del w:id="7831" w:author="Adriana  Casas" w:date="2015-07-10T21:32:00Z"/>
                  </w:rPr>
                </w:rPrChange>
              </w:rPr>
              <w:pPrChange w:id="7832" w:author="Adriana  Casas" w:date="2015-07-08T15:43:00Z">
                <w:pPr>
                  <w:jc w:val="left"/>
                </w:pPr>
              </w:pPrChange>
            </w:pPr>
          </w:p>
          <w:p w14:paraId="44C6B2F2" w14:textId="48DFAD12" w:rsidR="006C738E" w:rsidRPr="00DD6B12" w:rsidDel="00F55EFB" w:rsidRDefault="006C738E" w:rsidP="00DD6B12">
            <w:pPr>
              <w:spacing w:line="240" w:lineRule="auto"/>
              <w:jc w:val="left"/>
              <w:rPr>
                <w:del w:id="7833" w:author="Adriana  Casas" w:date="2015-07-10T21:32:00Z"/>
                <w:rFonts w:ascii="Times" w:hAnsi="Times"/>
                <w:rPrChange w:id="7834" w:author="Adriana  Casas" w:date="2015-07-08T15:43:00Z">
                  <w:rPr>
                    <w:del w:id="7835" w:author="Adriana  Casas" w:date="2015-07-10T21:32:00Z"/>
                  </w:rPr>
                </w:rPrChange>
              </w:rPr>
              <w:pPrChange w:id="7836" w:author="Adriana  Casas" w:date="2015-07-08T15:43:00Z">
                <w:pPr>
                  <w:jc w:val="left"/>
                </w:pPr>
              </w:pPrChange>
            </w:pPr>
          </w:p>
          <w:p w14:paraId="15CBB459" w14:textId="29E722AC" w:rsidR="006C738E" w:rsidRPr="00DD6B12" w:rsidDel="00F55EFB" w:rsidRDefault="006C738E" w:rsidP="00DD6B12">
            <w:pPr>
              <w:spacing w:line="240" w:lineRule="auto"/>
              <w:jc w:val="left"/>
              <w:rPr>
                <w:del w:id="7837" w:author="Adriana  Casas" w:date="2015-07-10T21:32:00Z"/>
                <w:rFonts w:ascii="Times" w:hAnsi="Times"/>
                <w:rPrChange w:id="7838" w:author="Adriana  Casas" w:date="2015-07-08T15:43:00Z">
                  <w:rPr>
                    <w:del w:id="7839" w:author="Adriana  Casas" w:date="2015-07-10T21:32:00Z"/>
                  </w:rPr>
                </w:rPrChange>
              </w:rPr>
              <w:pPrChange w:id="7840" w:author="Adriana  Casas" w:date="2015-07-08T15:43:00Z">
                <w:pPr>
                  <w:jc w:val="left"/>
                </w:pPr>
              </w:pPrChange>
            </w:pPr>
            <w:del w:id="7841" w:author="Adriana  Casas" w:date="2015-07-10T21:32:00Z">
              <w:r w:rsidRPr="00DD6B12" w:rsidDel="00F55EFB">
                <w:rPr>
                  <w:rFonts w:ascii="Times" w:eastAsia="Calibri" w:hAnsi="Times" w:cs="Calibri"/>
                  <w:color w:val="000000"/>
                  <w:sz w:val="22"/>
                  <w:rPrChange w:id="7842" w:author="Adriana  Casas" w:date="2015-07-08T15:43:00Z">
                    <w:rPr>
                      <w:rFonts w:ascii="Calibri" w:eastAsia="Calibri" w:hAnsi="Calibri" w:cs="Calibri"/>
                      <w:color w:val="000000"/>
                      <w:sz w:val="22"/>
                    </w:rPr>
                  </w:rPrChange>
                </w:rPr>
                <w:delText>Ficha del estudiante</w:delText>
              </w:r>
            </w:del>
          </w:p>
          <w:p w14:paraId="42D28A48" w14:textId="0FAC08F3" w:rsidR="006C738E" w:rsidRPr="00DD6B12" w:rsidDel="00F55EFB" w:rsidRDefault="006C738E" w:rsidP="00DD6B12">
            <w:pPr>
              <w:spacing w:line="240" w:lineRule="auto"/>
              <w:jc w:val="left"/>
              <w:rPr>
                <w:del w:id="7843" w:author="Adriana  Casas" w:date="2015-07-10T21:32:00Z"/>
                <w:rFonts w:ascii="Times" w:hAnsi="Times"/>
                <w:rPrChange w:id="7844" w:author="Adriana  Casas" w:date="2015-07-08T15:43:00Z">
                  <w:rPr>
                    <w:del w:id="7845" w:author="Adriana  Casas" w:date="2015-07-10T21:32:00Z"/>
                  </w:rPr>
                </w:rPrChange>
              </w:rPr>
              <w:pPrChange w:id="7846" w:author="Adriana  Casas" w:date="2015-07-08T15:43:00Z">
                <w:pPr>
                  <w:jc w:val="left"/>
                </w:pPr>
              </w:pPrChange>
            </w:pPr>
            <w:del w:id="7847" w:author="Adriana  Casas" w:date="2015-07-10T21:32:00Z">
              <w:r w:rsidRPr="00DD6B12" w:rsidDel="00F55EFB">
                <w:rPr>
                  <w:rFonts w:ascii="Times" w:eastAsia="Calibri" w:hAnsi="Times" w:cs="Calibri"/>
                  <w:color w:val="000000"/>
                  <w:sz w:val="22"/>
                  <w:rPrChange w:id="7848" w:author="Adriana  Casas" w:date="2015-07-08T15:43:00Z">
                    <w:rPr>
                      <w:rFonts w:ascii="Calibri" w:eastAsia="Calibri" w:hAnsi="Calibri" w:cs="Calibri"/>
                      <w:color w:val="000000"/>
                      <w:sz w:val="22"/>
                    </w:rPr>
                  </w:rPrChange>
                </w:rPr>
                <w:delText>Los paisajes industriales.</w:delText>
              </w:r>
            </w:del>
          </w:p>
          <w:p w14:paraId="220FBEBB" w14:textId="55E00C45" w:rsidR="006C738E" w:rsidRPr="00DD6B12" w:rsidDel="00F55EFB" w:rsidRDefault="006C738E" w:rsidP="00DD6B12">
            <w:pPr>
              <w:spacing w:line="240" w:lineRule="auto"/>
              <w:jc w:val="left"/>
              <w:rPr>
                <w:del w:id="7849" w:author="Adriana  Casas" w:date="2015-07-10T21:32:00Z"/>
                <w:rFonts w:ascii="Times" w:hAnsi="Times"/>
                <w:rPrChange w:id="7850" w:author="Adriana  Casas" w:date="2015-07-08T15:43:00Z">
                  <w:rPr>
                    <w:del w:id="7851" w:author="Adriana  Casas" w:date="2015-07-10T21:32:00Z"/>
                  </w:rPr>
                </w:rPrChange>
              </w:rPr>
              <w:pPrChange w:id="7852" w:author="Adriana  Casas" w:date="2015-07-08T15:43:00Z">
                <w:pPr>
                  <w:jc w:val="left"/>
                </w:pPr>
              </w:pPrChange>
            </w:pPr>
          </w:p>
          <w:p w14:paraId="5114C5DA" w14:textId="710E6202" w:rsidR="006C738E" w:rsidRPr="00DD6B12" w:rsidDel="00F55EFB" w:rsidRDefault="006C738E" w:rsidP="00DD6B12">
            <w:pPr>
              <w:spacing w:line="240" w:lineRule="auto"/>
              <w:jc w:val="left"/>
              <w:rPr>
                <w:del w:id="7853" w:author="Adriana  Casas" w:date="2015-07-10T21:32:00Z"/>
                <w:rFonts w:ascii="Times" w:hAnsi="Times"/>
                <w:rPrChange w:id="7854" w:author="Adriana  Casas" w:date="2015-07-08T15:43:00Z">
                  <w:rPr>
                    <w:del w:id="7855" w:author="Adriana  Casas" w:date="2015-07-10T21:32:00Z"/>
                  </w:rPr>
                </w:rPrChange>
              </w:rPr>
              <w:pPrChange w:id="7856" w:author="Adriana  Casas" w:date="2015-07-08T15:43:00Z">
                <w:pPr>
                  <w:jc w:val="left"/>
                </w:pPr>
              </w:pPrChange>
            </w:pPr>
            <w:del w:id="7857" w:author="Adriana  Casas" w:date="2015-07-10T21:32:00Z">
              <w:r w:rsidRPr="00DD6B12" w:rsidDel="00F55EFB">
                <w:rPr>
                  <w:rFonts w:ascii="Times" w:eastAsia="Calibri" w:hAnsi="Times" w:cs="Calibri"/>
                  <w:color w:val="000000"/>
                  <w:sz w:val="22"/>
                  <w:rPrChange w:id="7858" w:author="Adriana  Casas" w:date="2015-07-08T15:43:00Z">
                    <w:rPr>
                      <w:rFonts w:ascii="Calibri" w:eastAsia="Calibri" w:hAnsi="Calibri" w:cs="Calibri"/>
                      <w:color w:val="000000"/>
                      <w:sz w:val="22"/>
                    </w:rPr>
                  </w:rPrChange>
                </w:rPr>
                <w:delText>Son aquellos paisajes humanizados fruto de la transformación del paisaje geográfico como consecuencia de la instalación de distintas industrias, así como por la actividad de las mismas. Como elementos destacados, además de las industrias del lugar, deben tenerse también presentes las infraestructuras, las vías de comunicación, etc.</w:delText>
              </w:r>
            </w:del>
          </w:p>
          <w:p w14:paraId="24F725B2" w14:textId="66E9C1B0" w:rsidR="006C738E" w:rsidRPr="00DD6B12" w:rsidDel="00F55EFB" w:rsidRDefault="006C738E" w:rsidP="00DD6B12">
            <w:pPr>
              <w:spacing w:line="240" w:lineRule="auto"/>
              <w:jc w:val="left"/>
              <w:rPr>
                <w:del w:id="7859" w:author="Adriana  Casas" w:date="2015-07-10T21:32:00Z"/>
                <w:rFonts w:ascii="Times" w:hAnsi="Times"/>
                <w:rPrChange w:id="7860" w:author="Adriana  Casas" w:date="2015-07-08T15:43:00Z">
                  <w:rPr>
                    <w:del w:id="7861" w:author="Adriana  Casas" w:date="2015-07-10T21:32:00Z"/>
                  </w:rPr>
                </w:rPrChange>
              </w:rPr>
              <w:pPrChange w:id="7862" w:author="Adriana  Casas" w:date="2015-07-08T15:43:00Z">
                <w:pPr>
                  <w:jc w:val="left"/>
                </w:pPr>
              </w:pPrChange>
            </w:pPr>
            <w:del w:id="7863" w:author="Adriana  Casas" w:date="2015-07-10T21:32:00Z">
              <w:r w:rsidRPr="00DD6B12" w:rsidDel="00F55EFB">
                <w:rPr>
                  <w:rFonts w:ascii="Times" w:eastAsia="Calibri" w:hAnsi="Times" w:cs="Calibri"/>
                  <w:color w:val="000000"/>
                  <w:sz w:val="22"/>
                  <w:rPrChange w:id="7864" w:author="Adriana  Casas" w:date="2015-07-08T15:43:00Z">
                    <w:rPr>
                      <w:rFonts w:ascii="Calibri" w:eastAsia="Calibri" w:hAnsi="Calibri" w:cs="Calibri"/>
                      <w:color w:val="000000"/>
                      <w:sz w:val="22"/>
                    </w:rPr>
                  </w:rPrChange>
                </w:rPr>
                <w:delText>Claves para comentar un paisaje industrial</w:delText>
              </w:r>
            </w:del>
          </w:p>
          <w:p w14:paraId="386DEDEA" w14:textId="2F77CD55" w:rsidR="006C738E" w:rsidRPr="00DD6B12" w:rsidDel="00F55EFB" w:rsidRDefault="006C738E" w:rsidP="00DD6B12">
            <w:pPr>
              <w:spacing w:line="240" w:lineRule="auto"/>
              <w:jc w:val="left"/>
              <w:rPr>
                <w:del w:id="7865" w:author="Adriana  Casas" w:date="2015-07-10T21:32:00Z"/>
                <w:rFonts w:ascii="Times" w:hAnsi="Times"/>
                <w:rPrChange w:id="7866" w:author="Adriana  Casas" w:date="2015-07-08T15:43:00Z">
                  <w:rPr>
                    <w:del w:id="7867" w:author="Adriana  Casas" w:date="2015-07-10T21:32:00Z"/>
                  </w:rPr>
                </w:rPrChange>
              </w:rPr>
              <w:pPrChange w:id="7868" w:author="Adriana  Casas" w:date="2015-07-08T15:43:00Z">
                <w:pPr>
                  <w:jc w:val="left"/>
                </w:pPr>
              </w:pPrChange>
            </w:pPr>
            <w:del w:id="7869" w:author="Adriana  Casas" w:date="2015-07-10T21:32:00Z">
              <w:r w:rsidRPr="00DD6B12" w:rsidDel="00F55EFB">
                <w:rPr>
                  <w:rFonts w:ascii="Times" w:eastAsia="Calibri" w:hAnsi="Times" w:cs="Calibri"/>
                  <w:color w:val="000000"/>
                  <w:sz w:val="22"/>
                  <w:rPrChange w:id="7870" w:author="Adriana  Casas" w:date="2015-07-08T15:43:00Z">
                    <w:rPr>
                      <w:rFonts w:ascii="Calibri" w:eastAsia="Calibri" w:hAnsi="Calibri" w:cs="Calibri"/>
                      <w:color w:val="000000"/>
                      <w:sz w:val="22"/>
                    </w:rPr>
                  </w:rPrChange>
                </w:rPr>
                <w:delText>En el momento de analizar un paisaje industrial, deben seguirse los siguientes pasos:</w:delText>
              </w:r>
            </w:del>
          </w:p>
          <w:p w14:paraId="6C4CF216" w14:textId="7FD39F57" w:rsidR="006C738E" w:rsidRPr="00DD6B12" w:rsidDel="00F55EFB" w:rsidRDefault="006C738E" w:rsidP="00DD6B12">
            <w:pPr>
              <w:spacing w:line="240" w:lineRule="auto"/>
              <w:jc w:val="left"/>
              <w:rPr>
                <w:del w:id="7871" w:author="Adriana  Casas" w:date="2015-07-10T21:32:00Z"/>
                <w:rFonts w:ascii="Times" w:hAnsi="Times"/>
                <w:rPrChange w:id="7872" w:author="Adriana  Casas" w:date="2015-07-08T15:43:00Z">
                  <w:rPr>
                    <w:del w:id="7873" w:author="Adriana  Casas" w:date="2015-07-10T21:32:00Z"/>
                  </w:rPr>
                </w:rPrChange>
              </w:rPr>
              <w:pPrChange w:id="7874" w:author="Adriana  Casas" w:date="2015-07-08T15:43:00Z">
                <w:pPr>
                  <w:jc w:val="left"/>
                </w:pPr>
              </w:pPrChange>
            </w:pPr>
            <w:del w:id="7875" w:author="Adriana  Casas" w:date="2015-07-10T21:32:00Z">
              <w:r w:rsidRPr="00DD6B12" w:rsidDel="00F55EFB">
                <w:rPr>
                  <w:rFonts w:ascii="Times" w:eastAsia="Calibri" w:hAnsi="Times" w:cs="Calibri"/>
                  <w:color w:val="000000"/>
                  <w:sz w:val="22"/>
                  <w:rPrChange w:id="7876" w:author="Adriana  Casas" w:date="2015-07-08T15:43:00Z">
                    <w:rPr>
                      <w:rFonts w:ascii="Calibri" w:eastAsia="Calibri" w:hAnsi="Calibri" w:cs="Calibri"/>
                      <w:color w:val="000000"/>
                      <w:sz w:val="22"/>
                    </w:rPr>
                  </w:rPrChange>
                </w:rPr>
                <w:delText>1. Describir, de la forma más precisa posible, la localización geográfica del paisaje, las características físicas del entorno y el tipo de localización:</w:delText>
              </w:r>
            </w:del>
          </w:p>
          <w:p w14:paraId="5EF02C27" w14:textId="0BB5B09F" w:rsidR="006C738E" w:rsidRPr="00DD6B12" w:rsidDel="00F55EFB" w:rsidRDefault="006C738E" w:rsidP="00DD6B12">
            <w:pPr>
              <w:spacing w:line="240" w:lineRule="auto"/>
              <w:jc w:val="left"/>
              <w:rPr>
                <w:del w:id="7877" w:author="Adriana  Casas" w:date="2015-07-10T21:32:00Z"/>
                <w:rFonts w:ascii="Times" w:hAnsi="Times"/>
                <w:rPrChange w:id="7878" w:author="Adriana  Casas" w:date="2015-07-08T15:43:00Z">
                  <w:rPr>
                    <w:del w:id="7879" w:author="Adriana  Casas" w:date="2015-07-10T21:32:00Z"/>
                  </w:rPr>
                </w:rPrChange>
              </w:rPr>
              <w:pPrChange w:id="7880" w:author="Adriana  Casas" w:date="2015-07-08T15:43:00Z">
                <w:pPr>
                  <w:jc w:val="left"/>
                </w:pPr>
              </w:pPrChange>
            </w:pPr>
            <w:del w:id="7881" w:author="Adriana  Casas" w:date="2015-07-10T21:32:00Z">
              <w:r w:rsidRPr="00DD6B12" w:rsidDel="00F55EFB">
                <w:rPr>
                  <w:rFonts w:ascii="Times" w:eastAsia="Calibri" w:hAnsi="Times" w:cs="Calibri"/>
                  <w:color w:val="000000"/>
                  <w:sz w:val="22"/>
                  <w:rPrChange w:id="7882" w:author="Adriana  Casas" w:date="2015-07-08T15:43:00Z">
                    <w:rPr>
                      <w:rFonts w:ascii="Calibri" w:eastAsia="Calibri" w:hAnsi="Calibri" w:cs="Calibri"/>
                      <w:color w:val="000000"/>
                      <w:sz w:val="22"/>
                    </w:rPr>
                  </w:rPrChange>
                </w:rPr>
                <w:delText>Industria de tipo aislado.</w:delText>
              </w:r>
            </w:del>
          </w:p>
          <w:p w14:paraId="3EDABF3E" w14:textId="095AE10F" w:rsidR="006C738E" w:rsidRPr="00DD6B12" w:rsidDel="00F55EFB" w:rsidRDefault="006C738E" w:rsidP="00DD6B12">
            <w:pPr>
              <w:spacing w:line="240" w:lineRule="auto"/>
              <w:jc w:val="left"/>
              <w:rPr>
                <w:del w:id="7883" w:author="Adriana  Casas" w:date="2015-07-10T21:32:00Z"/>
                <w:rFonts w:ascii="Times" w:hAnsi="Times"/>
                <w:rPrChange w:id="7884" w:author="Adriana  Casas" w:date="2015-07-08T15:43:00Z">
                  <w:rPr>
                    <w:del w:id="7885" w:author="Adriana  Casas" w:date="2015-07-10T21:32:00Z"/>
                  </w:rPr>
                </w:rPrChange>
              </w:rPr>
              <w:pPrChange w:id="7886" w:author="Adriana  Casas" w:date="2015-07-08T15:43:00Z">
                <w:pPr>
                  <w:jc w:val="left"/>
                </w:pPr>
              </w:pPrChange>
            </w:pPr>
            <w:del w:id="7887" w:author="Adriana  Casas" w:date="2015-07-10T21:32:00Z">
              <w:r w:rsidRPr="00DD6B12" w:rsidDel="00F55EFB">
                <w:rPr>
                  <w:rFonts w:ascii="Times" w:eastAsia="Calibri" w:hAnsi="Times" w:cs="Calibri"/>
                  <w:color w:val="000000"/>
                  <w:sz w:val="22"/>
                  <w:rPrChange w:id="7888" w:author="Adriana  Casas" w:date="2015-07-08T15:43:00Z">
                    <w:rPr>
                      <w:rFonts w:ascii="Calibri" w:eastAsia="Calibri" w:hAnsi="Calibri" w:cs="Calibri"/>
                      <w:color w:val="000000"/>
                      <w:sz w:val="22"/>
                    </w:rPr>
                  </w:rPrChange>
                </w:rPr>
                <w:delText>Polígono industrial.</w:delText>
              </w:r>
            </w:del>
          </w:p>
          <w:p w14:paraId="68E776A7" w14:textId="76557087" w:rsidR="006C738E" w:rsidRPr="00DD6B12" w:rsidDel="00F55EFB" w:rsidRDefault="006C738E" w:rsidP="00DD6B12">
            <w:pPr>
              <w:spacing w:line="240" w:lineRule="auto"/>
              <w:jc w:val="left"/>
              <w:rPr>
                <w:del w:id="7889" w:author="Adriana  Casas" w:date="2015-07-10T21:32:00Z"/>
                <w:rFonts w:ascii="Times" w:hAnsi="Times"/>
                <w:rPrChange w:id="7890" w:author="Adriana  Casas" w:date="2015-07-08T15:43:00Z">
                  <w:rPr>
                    <w:del w:id="7891" w:author="Adriana  Casas" w:date="2015-07-10T21:32:00Z"/>
                  </w:rPr>
                </w:rPrChange>
              </w:rPr>
              <w:pPrChange w:id="7892" w:author="Adriana  Casas" w:date="2015-07-08T15:43:00Z">
                <w:pPr>
                  <w:jc w:val="left"/>
                </w:pPr>
              </w:pPrChange>
            </w:pPr>
            <w:del w:id="7893" w:author="Adriana  Casas" w:date="2015-07-10T21:32:00Z">
              <w:r w:rsidRPr="00DD6B12" w:rsidDel="00F55EFB">
                <w:rPr>
                  <w:rFonts w:ascii="Times" w:eastAsia="Calibri" w:hAnsi="Times" w:cs="Calibri"/>
                  <w:color w:val="000000"/>
                  <w:sz w:val="22"/>
                  <w:rPrChange w:id="7894" w:author="Adriana  Casas" w:date="2015-07-08T15:43:00Z">
                    <w:rPr>
                      <w:rFonts w:ascii="Calibri" w:eastAsia="Calibri" w:hAnsi="Calibri" w:cs="Calibri"/>
                      <w:color w:val="000000"/>
                      <w:sz w:val="22"/>
                    </w:rPr>
                  </w:rPrChange>
                </w:rPr>
                <w:delText>Parque empresarial.</w:delText>
              </w:r>
            </w:del>
          </w:p>
          <w:p w14:paraId="12BFC94D" w14:textId="6E73C6E0" w:rsidR="006C738E" w:rsidRPr="00DD6B12" w:rsidDel="00F55EFB" w:rsidRDefault="006C738E" w:rsidP="00DD6B12">
            <w:pPr>
              <w:spacing w:line="240" w:lineRule="auto"/>
              <w:jc w:val="left"/>
              <w:rPr>
                <w:del w:id="7895" w:author="Adriana  Casas" w:date="2015-07-10T21:32:00Z"/>
                <w:rFonts w:ascii="Times" w:hAnsi="Times"/>
                <w:rPrChange w:id="7896" w:author="Adriana  Casas" w:date="2015-07-08T15:43:00Z">
                  <w:rPr>
                    <w:del w:id="7897" w:author="Adriana  Casas" w:date="2015-07-10T21:32:00Z"/>
                  </w:rPr>
                </w:rPrChange>
              </w:rPr>
              <w:pPrChange w:id="7898" w:author="Adriana  Casas" w:date="2015-07-08T15:43:00Z">
                <w:pPr>
                  <w:jc w:val="left"/>
                </w:pPr>
              </w:pPrChange>
            </w:pPr>
            <w:del w:id="7899" w:author="Adriana  Casas" w:date="2015-07-10T21:32:00Z">
              <w:r w:rsidRPr="00DD6B12" w:rsidDel="00F55EFB">
                <w:rPr>
                  <w:rFonts w:ascii="Times" w:eastAsia="Calibri" w:hAnsi="Times" w:cs="Calibri"/>
                  <w:color w:val="000000"/>
                  <w:sz w:val="22"/>
                  <w:rPrChange w:id="7900" w:author="Adriana  Casas" w:date="2015-07-08T15:43:00Z">
                    <w:rPr>
                      <w:rFonts w:ascii="Calibri" w:eastAsia="Calibri" w:hAnsi="Calibri" w:cs="Calibri"/>
                      <w:color w:val="000000"/>
                      <w:sz w:val="22"/>
                    </w:rPr>
                  </w:rPrChange>
                </w:rPr>
                <w:delText>Infraestructura industrial.</w:delText>
              </w:r>
            </w:del>
          </w:p>
          <w:p w14:paraId="629A4046" w14:textId="0E647BCF" w:rsidR="006C738E" w:rsidRPr="00DD6B12" w:rsidDel="00F55EFB" w:rsidRDefault="006C738E" w:rsidP="00DD6B12">
            <w:pPr>
              <w:spacing w:line="240" w:lineRule="auto"/>
              <w:jc w:val="left"/>
              <w:rPr>
                <w:del w:id="7901" w:author="Adriana  Casas" w:date="2015-07-10T21:32:00Z"/>
                <w:rFonts w:ascii="Times" w:hAnsi="Times"/>
                <w:rPrChange w:id="7902" w:author="Adriana  Casas" w:date="2015-07-08T15:43:00Z">
                  <w:rPr>
                    <w:del w:id="7903" w:author="Adriana  Casas" w:date="2015-07-10T21:32:00Z"/>
                  </w:rPr>
                </w:rPrChange>
              </w:rPr>
              <w:pPrChange w:id="7904" w:author="Adriana  Casas" w:date="2015-07-08T15:43:00Z">
                <w:pPr>
                  <w:jc w:val="left"/>
                </w:pPr>
              </w:pPrChange>
            </w:pPr>
            <w:del w:id="7905" w:author="Adriana  Casas" w:date="2015-07-10T21:32:00Z">
              <w:r w:rsidRPr="00DD6B12" w:rsidDel="00F55EFB">
                <w:rPr>
                  <w:rFonts w:ascii="Times" w:eastAsia="Calibri" w:hAnsi="Times" w:cs="Calibri"/>
                  <w:color w:val="000000"/>
                  <w:sz w:val="22"/>
                  <w:rPrChange w:id="7906" w:author="Adriana  Casas" w:date="2015-07-08T15:43:00Z">
                    <w:rPr>
                      <w:rFonts w:ascii="Calibri" w:eastAsia="Calibri" w:hAnsi="Calibri" w:cs="Calibri"/>
                      <w:color w:val="000000"/>
                      <w:sz w:val="22"/>
                    </w:rPr>
                  </w:rPrChange>
                </w:rPr>
                <w:delText>2. En función del paisaje, se deben identificar los factores de localización que determinan la presencia de los elementos industriales que aparecen en la imagen.</w:delText>
              </w:r>
            </w:del>
          </w:p>
          <w:p w14:paraId="52A0AB33" w14:textId="3828E83A" w:rsidR="006C738E" w:rsidRPr="00DD6B12" w:rsidDel="00F55EFB" w:rsidRDefault="006C738E" w:rsidP="00DD6B12">
            <w:pPr>
              <w:spacing w:line="240" w:lineRule="auto"/>
              <w:jc w:val="left"/>
              <w:rPr>
                <w:del w:id="7907" w:author="Adriana  Casas" w:date="2015-07-10T21:32:00Z"/>
                <w:rFonts w:ascii="Times" w:hAnsi="Times"/>
                <w:rPrChange w:id="7908" w:author="Adriana  Casas" w:date="2015-07-08T15:43:00Z">
                  <w:rPr>
                    <w:del w:id="7909" w:author="Adriana  Casas" w:date="2015-07-10T21:32:00Z"/>
                  </w:rPr>
                </w:rPrChange>
              </w:rPr>
              <w:pPrChange w:id="7910" w:author="Adriana  Casas" w:date="2015-07-08T15:43:00Z">
                <w:pPr>
                  <w:jc w:val="left"/>
                </w:pPr>
              </w:pPrChange>
            </w:pPr>
            <w:del w:id="7911" w:author="Adriana  Casas" w:date="2015-07-10T21:32:00Z">
              <w:r w:rsidRPr="00DD6B12" w:rsidDel="00F55EFB">
                <w:rPr>
                  <w:rFonts w:ascii="Times" w:eastAsia="Calibri" w:hAnsi="Times" w:cs="Calibri"/>
                  <w:color w:val="000000"/>
                  <w:sz w:val="22"/>
                  <w:rPrChange w:id="7912" w:author="Adriana  Casas" w:date="2015-07-08T15:43:00Z">
                    <w:rPr>
                      <w:rFonts w:ascii="Calibri" w:eastAsia="Calibri" w:hAnsi="Calibri" w:cs="Calibri"/>
                      <w:color w:val="000000"/>
                      <w:sz w:val="22"/>
                    </w:rPr>
                  </w:rPrChange>
                </w:rPr>
                <w:delText>3. En la medida de lo posible, se tienen que definir las características generales de la industria, esto es:</w:delText>
              </w:r>
            </w:del>
          </w:p>
          <w:p w14:paraId="78D4A156" w14:textId="07668C03" w:rsidR="006C738E" w:rsidRPr="00DD6B12" w:rsidDel="00F55EFB" w:rsidRDefault="006C738E" w:rsidP="00DD6B12">
            <w:pPr>
              <w:spacing w:line="240" w:lineRule="auto"/>
              <w:jc w:val="left"/>
              <w:rPr>
                <w:del w:id="7913" w:author="Adriana  Casas" w:date="2015-07-10T21:32:00Z"/>
                <w:rFonts w:ascii="Times" w:hAnsi="Times"/>
                <w:rPrChange w:id="7914" w:author="Adriana  Casas" w:date="2015-07-08T15:43:00Z">
                  <w:rPr>
                    <w:del w:id="7915" w:author="Adriana  Casas" w:date="2015-07-10T21:32:00Z"/>
                  </w:rPr>
                </w:rPrChange>
              </w:rPr>
              <w:pPrChange w:id="7916" w:author="Adriana  Casas" w:date="2015-07-08T15:43:00Z">
                <w:pPr>
                  <w:jc w:val="left"/>
                </w:pPr>
              </w:pPrChange>
            </w:pPr>
            <w:del w:id="7917" w:author="Adriana  Casas" w:date="2015-07-10T21:32:00Z">
              <w:r w:rsidRPr="00DD6B12" w:rsidDel="00F55EFB">
                <w:rPr>
                  <w:rFonts w:ascii="Times" w:eastAsia="Calibri" w:hAnsi="Times" w:cs="Calibri"/>
                  <w:color w:val="000000"/>
                  <w:sz w:val="22"/>
                  <w:rPrChange w:id="7918" w:author="Adriana  Casas" w:date="2015-07-08T15:43:00Z">
                    <w:rPr>
                      <w:rFonts w:ascii="Calibri" w:eastAsia="Calibri" w:hAnsi="Calibri" w:cs="Calibri"/>
                      <w:color w:val="000000"/>
                      <w:sz w:val="22"/>
                    </w:rPr>
                  </w:rPrChange>
                </w:rPr>
                <w:delText>Tipo.</w:delText>
              </w:r>
            </w:del>
          </w:p>
          <w:p w14:paraId="103E49F8" w14:textId="260839B0" w:rsidR="006C738E" w:rsidRPr="00DD6B12" w:rsidDel="00F55EFB" w:rsidRDefault="006C738E" w:rsidP="00DD6B12">
            <w:pPr>
              <w:spacing w:line="240" w:lineRule="auto"/>
              <w:jc w:val="left"/>
              <w:rPr>
                <w:del w:id="7919" w:author="Adriana  Casas" w:date="2015-07-10T21:32:00Z"/>
                <w:rFonts w:ascii="Times" w:hAnsi="Times"/>
                <w:rPrChange w:id="7920" w:author="Adriana  Casas" w:date="2015-07-08T15:43:00Z">
                  <w:rPr>
                    <w:del w:id="7921" w:author="Adriana  Casas" w:date="2015-07-10T21:32:00Z"/>
                  </w:rPr>
                </w:rPrChange>
              </w:rPr>
              <w:pPrChange w:id="7922" w:author="Adriana  Casas" w:date="2015-07-08T15:43:00Z">
                <w:pPr>
                  <w:jc w:val="left"/>
                </w:pPr>
              </w:pPrChange>
            </w:pPr>
            <w:del w:id="7923" w:author="Adriana  Casas" w:date="2015-07-10T21:32:00Z">
              <w:r w:rsidRPr="00DD6B12" w:rsidDel="00F55EFB">
                <w:rPr>
                  <w:rFonts w:ascii="Times" w:eastAsia="Calibri" w:hAnsi="Times" w:cs="Calibri"/>
                  <w:color w:val="000000"/>
                  <w:sz w:val="22"/>
                  <w:rPrChange w:id="7924" w:author="Adriana  Casas" w:date="2015-07-08T15:43:00Z">
                    <w:rPr>
                      <w:rFonts w:ascii="Calibri" w:eastAsia="Calibri" w:hAnsi="Calibri" w:cs="Calibri"/>
                      <w:color w:val="000000"/>
                      <w:sz w:val="22"/>
                    </w:rPr>
                  </w:rPrChange>
                </w:rPr>
                <w:delText>Sector productivo al que pertenece.</w:delText>
              </w:r>
            </w:del>
          </w:p>
          <w:p w14:paraId="40A86DF5" w14:textId="3C39EA34" w:rsidR="006C738E" w:rsidRPr="00DD6B12" w:rsidDel="00F55EFB" w:rsidRDefault="006C738E" w:rsidP="00DD6B12">
            <w:pPr>
              <w:spacing w:line="240" w:lineRule="auto"/>
              <w:jc w:val="left"/>
              <w:rPr>
                <w:del w:id="7925" w:author="Adriana  Casas" w:date="2015-07-10T21:32:00Z"/>
                <w:rFonts w:ascii="Times" w:hAnsi="Times"/>
                <w:rPrChange w:id="7926" w:author="Adriana  Casas" w:date="2015-07-08T15:43:00Z">
                  <w:rPr>
                    <w:del w:id="7927" w:author="Adriana  Casas" w:date="2015-07-10T21:32:00Z"/>
                  </w:rPr>
                </w:rPrChange>
              </w:rPr>
              <w:pPrChange w:id="7928" w:author="Adriana  Casas" w:date="2015-07-08T15:43:00Z">
                <w:pPr>
                  <w:jc w:val="left"/>
                </w:pPr>
              </w:pPrChange>
            </w:pPr>
            <w:del w:id="7929" w:author="Adriana  Casas" w:date="2015-07-10T21:32:00Z">
              <w:r w:rsidRPr="00DD6B12" w:rsidDel="00F55EFB">
                <w:rPr>
                  <w:rFonts w:ascii="Times" w:eastAsia="Calibri" w:hAnsi="Times" w:cs="Calibri"/>
                  <w:color w:val="000000"/>
                  <w:sz w:val="22"/>
                  <w:rPrChange w:id="7930" w:author="Adriana  Casas" w:date="2015-07-08T15:43:00Z">
                    <w:rPr>
                      <w:rFonts w:ascii="Calibri" w:eastAsia="Calibri" w:hAnsi="Calibri" w:cs="Calibri"/>
                      <w:color w:val="000000"/>
                      <w:sz w:val="22"/>
                    </w:rPr>
                  </w:rPrChange>
                </w:rPr>
                <w:delText>Tamaño.</w:delText>
              </w:r>
            </w:del>
          </w:p>
          <w:p w14:paraId="188F390E" w14:textId="238E81DB" w:rsidR="006C738E" w:rsidRPr="00DD6B12" w:rsidDel="00F55EFB" w:rsidRDefault="006C738E" w:rsidP="00DD6B12">
            <w:pPr>
              <w:spacing w:line="240" w:lineRule="auto"/>
              <w:jc w:val="left"/>
              <w:rPr>
                <w:del w:id="7931" w:author="Adriana  Casas" w:date="2015-07-10T21:32:00Z"/>
                <w:rFonts w:ascii="Times" w:hAnsi="Times"/>
                <w:rPrChange w:id="7932" w:author="Adriana  Casas" w:date="2015-07-08T15:43:00Z">
                  <w:rPr>
                    <w:del w:id="7933" w:author="Adriana  Casas" w:date="2015-07-10T21:32:00Z"/>
                  </w:rPr>
                </w:rPrChange>
              </w:rPr>
              <w:pPrChange w:id="7934" w:author="Adriana  Casas" w:date="2015-07-08T15:43:00Z">
                <w:pPr>
                  <w:jc w:val="left"/>
                </w:pPr>
              </w:pPrChange>
            </w:pPr>
            <w:del w:id="7935" w:author="Adriana  Casas" w:date="2015-07-10T21:32:00Z">
              <w:r w:rsidRPr="00DD6B12" w:rsidDel="00F55EFB">
                <w:rPr>
                  <w:rFonts w:ascii="Times" w:eastAsia="Calibri" w:hAnsi="Times" w:cs="Calibri"/>
                  <w:color w:val="000000"/>
                  <w:sz w:val="22"/>
                  <w:rPrChange w:id="7936" w:author="Adriana  Casas" w:date="2015-07-08T15:43:00Z">
                    <w:rPr>
                      <w:rFonts w:ascii="Calibri" w:eastAsia="Calibri" w:hAnsi="Calibri" w:cs="Calibri"/>
                      <w:color w:val="000000"/>
                      <w:sz w:val="22"/>
                    </w:rPr>
                  </w:rPrChange>
                </w:rPr>
                <w:delText>Desarrollo tecnológico.</w:delText>
              </w:r>
            </w:del>
          </w:p>
          <w:p w14:paraId="498C9AE3" w14:textId="207AAB23" w:rsidR="006C738E" w:rsidRPr="00DD6B12" w:rsidDel="00F55EFB" w:rsidRDefault="006C738E" w:rsidP="00DD6B12">
            <w:pPr>
              <w:spacing w:line="240" w:lineRule="auto"/>
              <w:jc w:val="left"/>
              <w:rPr>
                <w:del w:id="7937" w:author="Adriana  Casas" w:date="2015-07-10T21:32:00Z"/>
                <w:rFonts w:ascii="Times" w:hAnsi="Times"/>
                <w:rPrChange w:id="7938" w:author="Adriana  Casas" w:date="2015-07-08T15:43:00Z">
                  <w:rPr>
                    <w:del w:id="7939" w:author="Adriana  Casas" w:date="2015-07-10T21:32:00Z"/>
                  </w:rPr>
                </w:rPrChange>
              </w:rPr>
              <w:pPrChange w:id="7940" w:author="Adriana  Casas" w:date="2015-07-08T15:43:00Z">
                <w:pPr>
                  <w:jc w:val="left"/>
                </w:pPr>
              </w:pPrChange>
            </w:pPr>
            <w:del w:id="7941" w:author="Adriana  Casas" w:date="2015-07-10T21:32:00Z">
              <w:r w:rsidRPr="00DD6B12" w:rsidDel="00F55EFB">
                <w:rPr>
                  <w:rFonts w:ascii="Times" w:eastAsia="Calibri" w:hAnsi="Times" w:cs="Calibri"/>
                  <w:color w:val="000000"/>
                  <w:sz w:val="22"/>
                  <w:rPrChange w:id="7942" w:author="Adriana  Casas" w:date="2015-07-08T15:43:00Z">
                    <w:rPr>
                      <w:rFonts w:ascii="Calibri" w:eastAsia="Calibri" w:hAnsi="Calibri" w:cs="Calibri"/>
                      <w:color w:val="000000"/>
                      <w:sz w:val="22"/>
                    </w:rPr>
                  </w:rPrChange>
                </w:rPr>
                <w:delText>Situación en la que se encuentra en la actualidad.</w:delText>
              </w:r>
            </w:del>
          </w:p>
          <w:p w14:paraId="321ED746" w14:textId="712604FC" w:rsidR="006C738E" w:rsidRPr="00DD6B12" w:rsidDel="00F55EFB" w:rsidRDefault="006C738E" w:rsidP="00DD6B12">
            <w:pPr>
              <w:spacing w:line="240" w:lineRule="auto"/>
              <w:jc w:val="left"/>
              <w:rPr>
                <w:del w:id="7943" w:author="Adriana  Casas" w:date="2015-07-10T21:32:00Z"/>
                <w:rFonts w:ascii="Times" w:hAnsi="Times"/>
                <w:rPrChange w:id="7944" w:author="Adriana  Casas" w:date="2015-07-08T15:43:00Z">
                  <w:rPr>
                    <w:del w:id="7945" w:author="Adriana  Casas" w:date="2015-07-10T21:32:00Z"/>
                  </w:rPr>
                </w:rPrChange>
              </w:rPr>
              <w:pPrChange w:id="7946" w:author="Adriana  Casas" w:date="2015-07-08T15:43:00Z">
                <w:pPr>
                  <w:jc w:val="left"/>
                </w:pPr>
              </w:pPrChange>
            </w:pPr>
            <w:del w:id="7947" w:author="Adriana  Casas" w:date="2015-07-10T21:32:00Z">
              <w:r w:rsidRPr="00DD6B12" w:rsidDel="00F55EFB">
                <w:rPr>
                  <w:rFonts w:ascii="Times" w:eastAsia="Calibri" w:hAnsi="Times" w:cs="Calibri"/>
                  <w:color w:val="000000"/>
                  <w:sz w:val="22"/>
                  <w:rPrChange w:id="7948" w:author="Adriana  Casas" w:date="2015-07-08T15:43:00Z">
                    <w:rPr>
                      <w:rFonts w:ascii="Calibri" w:eastAsia="Calibri" w:hAnsi="Calibri" w:cs="Calibri"/>
                      <w:color w:val="000000"/>
                      <w:sz w:val="22"/>
                    </w:rPr>
                  </w:rPrChange>
                </w:rPr>
                <w:delText>4. El análisis del paisaje industrial se puede completar haciendo referencia a las problemáticas asociadas a la industria o sector, ya sean de tipo ambiental, social o económico, así como a las perspectivas de futuro del paisaje analizado.</w:delText>
              </w:r>
            </w:del>
          </w:p>
        </w:tc>
      </w:tr>
    </w:tbl>
    <w:p w14:paraId="6F9627F2" w14:textId="66C4703D" w:rsidR="006C738E" w:rsidRPr="00DD6B12" w:rsidDel="00F55EFB" w:rsidRDefault="006C738E" w:rsidP="00DD6B12">
      <w:pPr>
        <w:spacing w:line="240" w:lineRule="auto"/>
        <w:rPr>
          <w:del w:id="7949" w:author="Adriana  Casas" w:date="2015-07-10T21:32:00Z"/>
          <w:rFonts w:ascii="Times" w:hAnsi="Times"/>
          <w:rPrChange w:id="7950" w:author="Adriana  Casas" w:date="2015-07-08T15:43:00Z">
            <w:rPr>
              <w:del w:id="7951" w:author="Adriana  Casas" w:date="2015-07-10T21:32:00Z"/>
            </w:rPr>
          </w:rPrChange>
        </w:rPr>
        <w:pPrChange w:id="7952" w:author="Adriana  Casas" w:date="2015-07-08T15:43:00Z">
          <w:pPr/>
        </w:pPrChange>
      </w:pPr>
    </w:p>
    <w:p w14:paraId="6E875FFA" w14:textId="05392FCA" w:rsidR="006C738E" w:rsidRPr="00DD6B12" w:rsidRDefault="006C738E" w:rsidP="00DD6B12">
      <w:pPr>
        <w:spacing w:line="240" w:lineRule="auto"/>
        <w:rPr>
          <w:rFonts w:ascii="Times" w:hAnsi="Times"/>
          <w:rPrChange w:id="7953" w:author="Adriana  Casas" w:date="2015-07-08T15:43:00Z">
            <w:rPr/>
          </w:rPrChange>
        </w:rPr>
        <w:pPrChange w:id="7954" w:author="Adriana  Casas" w:date="2015-07-08T15:43:00Z">
          <w:pPr/>
        </w:pPrChange>
      </w:pPr>
      <w:r w:rsidRPr="00DD6B12">
        <w:rPr>
          <w:rFonts w:ascii="Times" w:hAnsi="Times"/>
          <w:b/>
          <w:rPrChange w:id="7955" w:author="Adriana  Casas" w:date="2015-07-08T15:43:00Z">
            <w:rPr>
              <w:b/>
            </w:rPr>
          </w:rPrChange>
        </w:rPr>
        <w:t xml:space="preserve">[SECCIÓN 2] </w:t>
      </w:r>
      <w:ins w:id="7956" w:author="Adriana  Casas" w:date="2015-07-10T21:33:00Z">
        <w:r w:rsidR="00F55EFB">
          <w:rPr>
            <w:rFonts w:ascii="Times" w:hAnsi="Times"/>
            <w:b/>
            <w:color w:val="000000"/>
          </w:rPr>
          <w:t>5</w:t>
        </w:r>
      </w:ins>
      <w:del w:id="7957" w:author="Adriana  Casas" w:date="2015-07-10T21:33:00Z">
        <w:r w:rsidRPr="00DD6B12" w:rsidDel="00F55EFB">
          <w:rPr>
            <w:rFonts w:ascii="Times" w:hAnsi="Times"/>
            <w:b/>
            <w:color w:val="000000"/>
            <w:rPrChange w:id="7958" w:author="Adriana  Casas" w:date="2015-07-08T15:43:00Z">
              <w:rPr>
                <w:b/>
                <w:color w:val="000000"/>
              </w:rPr>
            </w:rPrChange>
          </w:rPr>
          <w:delText>4</w:delText>
        </w:r>
      </w:del>
      <w:r w:rsidRPr="00DD6B12">
        <w:rPr>
          <w:rFonts w:ascii="Times" w:hAnsi="Times"/>
          <w:b/>
          <w:color w:val="000000"/>
          <w:rPrChange w:id="7959" w:author="Adriana  Casas" w:date="2015-07-08T15:43:00Z">
            <w:rPr>
              <w:b/>
              <w:color w:val="000000"/>
            </w:rPr>
          </w:rPrChange>
        </w:rPr>
        <w:t>.3 Sector terciario</w:t>
      </w:r>
      <w:r w:rsidRPr="00DD6B12">
        <w:rPr>
          <w:rFonts w:ascii="Times" w:hAnsi="Times"/>
          <w:color w:val="000000"/>
          <w:rPrChange w:id="7960" w:author="Adriana  Casas" w:date="2015-07-08T15:43:00Z">
            <w:rPr>
              <w:color w:val="000000"/>
            </w:rPr>
          </w:rPrChange>
        </w:rPr>
        <w:t xml:space="preserve"> </w:t>
      </w:r>
    </w:p>
    <w:p w14:paraId="5A79FDC5" w14:textId="2F1D4538" w:rsidR="006C738E" w:rsidRPr="00DD6B12" w:rsidRDefault="006C738E" w:rsidP="00DD6B12">
      <w:pPr>
        <w:spacing w:line="240" w:lineRule="auto"/>
        <w:rPr>
          <w:rFonts w:ascii="Times" w:hAnsi="Times"/>
          <w:rPrChange w:id="7961" w:author="Adriana  Casas" w:date="2015-07-08T15:43:00Z">
            <w:rPr/>
          </w:rPrChange>
        </w:rPr>
        <w:pPrChange w:id="7962" w:author="Adriana  Casas" w:date="2015-07-08T15:43:00Z">
          <w:pPr/>
        </w:pPrChange>
      </w:pPr>
      <w:r w:rsidRPr="00DD6B12">
        <w:rPr>
          <w:rFonts w:ascii="Times" w:hAnsi="Times"/>
          <w:color w:val="000000"/>
          <w:rPrChange w:id="7963" w:author="Adriana  Casas" w:date="2015-07-08T15:43:00Z">
            <w:rPr>
              <w:color w:val="000000"/>
            </w:rPr>
          </w:rPrChange>
        </w:rPr>
        <w:t>El sector ter</w:t>
      </w:r>
      <w:ins w:id="7964" w:author="Adriana  Casas" w:date="2015-07-10T21:33:00Z">
        <w:r w:rsidR="00AA4C0D">
          <w:rPr>
            <w:rFonts w:ascii="Times" w:hAnsi="Times"/>
            <w:color w:val="000000"/>
          </w:rPr>
          <w:t>rio, a diferencia de los dos primeros sectores,</w:t>
        </w:r>
      </w:ins>
      <w:del w:id="7965" w:author="Adriana  Casas" w:date="2015-07-10T21:33:00Z">
        <w:r w:rsidRPr="00DD6B12" w:rsidDel="00AA4C0D">
          <w:rPr>
            <w:rFonts w:ascii="Times" w:hAnsi="Times"/>
            <w:color w:val="000000"/>
            <w:rPrChange w:id="7966" w:author="Adriana  Casas" w:date="2015-07-08T15:43:00Z">
              <w:rPr>
                <w:color w:val="000000"/>
              </w:rPr>
            </w:rPrChange>
          </w:rPr>
          <w:delText>ciario</w:delText>
        </w:r>
      </w:del>
      <w:r w:rsidRPr="00DD6B12">
        <w:rPr>
          <w:rFonts w:ascii="Times" w:hAnsi="Times"/>
          <w:color w:val="000000"/>
          <w:rPrChange w:id="7967" w:author="Adriana  Casas" w:date="2015-07-08T15:43:00Z">
            <w:rPr>
              <w:color w:val="000000"/>
            </w:rPr>
          </w:rPrChange>
        </w:rPr>
        <w:t xml:space="preserve"> no produce bienes materiales sino </w:t>
      </w:r>
      <w:ins w:id="7968" w:author="Adriana  Casas" w:date="2015-07-10T21:33:00Z">
        <w:r w:rsidR="00AA4C0D">
          <w:rPr>
            <w:rFonts w:ascii="Times" w:hAnsi="Times"/>
            <w:color w:val="000000"/>
          </w:rPr>
          <w:t xml:space="preserve">que </w:t>
        </w:r>
      </w:ins>
      <w:r w:rsidRPr="00DD6B12">
        <w:rPr>
          <w:rFonts w:ascii="Times" w:hAnsi="Times"/>
          <w:color w:val="000000"/>
          <w:rPrChange w:id="7969" w:author="Adriana  Casas" w:date="2015-07-08T15:43:00Z">
            <w:rPr>
              <w:color w:val="000000"/>
            </w:rPr>
          </w:rPrChange>
        </w:rPr>
        <w:t xml:space="preserve">proporciona </w:t>
      </w:r>
      <w:r w:rsidRPr="00DD6B12">
        <w:rPr>
          <w:rFonts w:ascii="Times" w:hAnsi="Times"/>
          <w:b/>
          <w:color w:val="000000"/>
          <w:rPrChange w:id="7970" w:author="Adriana  Casas" w:date="2015-07-08T15:43:00Z">
            <w:rPr>
              <w:b/>
              <w:color w:val="000000"/>
            </w:rPr>
          </w:rPrChange>
        </w:rPr>
        <w:t>servicios</w:t>
      </w:r>
      <w:r w:rsidRPr="00DD6B12">
        <w:rPr>
          <w:rFonts w:ascii="Times" w:hAnsi="Times"/>
          <w:color w:val="000000"/>
          <w:rPrChange w:id="7971" w:author="Adriana  Casas" w:date="2015-07-08T15:43:00Z">
            <w:rPr>
              <w:color w:val="000000"/>
            </w:rPr>
          </w:rPrChange>
        </w:rPr>
        <w:t xml:space="preserve"> y </w:t>
      </w:r>
      <w:r w:rsidRPr="00DD6B12">
        <w:rPr>
          <w:rFonts w:ascii="Times" w:hAnsi="Times"/>
          <w:b/>
          <w:color w:val="000000"/>
          <w:rPrChange w:id="7972" w:author="Adriana  Casas" w:date="2015-07-08T15:43:00Z">
            <w:rPr>
              <w:b/>
              <w:color w:val="000000"/>
            </w:rPr>
          </w:rPrChange>
        </w:rPr>
        <w:t>bienes intangibles</w:t>
      </w:r>
      <w:r w:rsidRPr="00DD6B12">
        <w:rPr>
          <w:rFonts w:ascii="Times" w:hAnsi="Times"/>
          <w:color w:val="000000"/>
          <w:rPrChange w:id="7973" w:author="Adriana  Casas" w:date="2015-07-08T15:43:00Z">
            <w:rPr>
              <w:color w:val="000000"/>
            </w:rPr>
          </w:rPrChange>
        </w:rPr>
        <w:t xml:space="preserve">. Es un sector con una amplia </w:t>
      </w:r>
      <w:del w:id="7974" w:author="Adriana  Casas" w:date="2015-07-10T21:33:00Z">
        <w:r w:rsidRPr="00DD6B12" w:rsidDel="002B7D0E">
          <w:rPr>
            <w:rFonts w:ascii="Times" w:hAnsi="Times"/>
            <w:color w:val="000000"/>
            <w:rPrChange w:id="7975" w:author="Adriana  Casas" w:date="2015-07-08T15:43:00Z">
              <w:rPr>
                <w:color w:val="000000"/>
              </w:rPr>
            </w:rPrChange>
          </w:rPr>
          <w:delText xml:space="preserve">selección </w:delText>
        </w:r>
      </w:del>
      <w:ins w:id="7976" w:author="Adriana  Casas" w:date="2015-07-10T21:33:00Z">
        <w:r w:rsidR="002B7D0E">
          <w:rPr>
            <w:rFonts w:ascii="Times" w:hAnsi="Times"/>
            <w:color w:val="000000"/>
          </w:rPr>
          <w:t>variedad</w:t>
        </w:r>
        <w:r w:rsidR="002B7D0E" w:rsidRPr="00DD6B12">
          <w:rPr>
            <w:rFonts w:ascii="Times" w:hAnsi="Times"/>
            <w:color w:val="000000"/>
            <w:rPrChange w:id="7977" w:author="Adriana  Casas" w:date="2015-07-08T15:43:00Z">
              <w:rPr>
                <w:color w:val="000000"/>
              </w:rPr>
            </w:rPrChange>
          </w:rPr>
          <w:t xml:space="preserve"> </w:t>
        </w:r>
      </w:ins>
      <w:r w:rsidRPr="00DD6B12">
        <w:rPr>
          <w:rFonts w:ascii="Times" w:hAnsi="Times"/>
          <w:color w:val="000000"/>
          <w:rPrChange w:id="7978" w:author="Adriana  Casas" w:date="2015-07-08T15:43:00Z">
            <w:rPr>
              <w:color w:val="000000"/>
            </w:rPr>
          </w:rPrChange>
        </w:rPr>
        <w:t>de actividades: educación, servicios sociales, comercio, transporte, comunicaciones, servicios financieros</w:t>
      </w:r>
      <w:ins w:id="7979" w:author="Adriana  Casas" w:date="2015-07-10T21:33:00Z">
        <w:r w:rsidR="002B7D0E">
          <w:rPr>
            <w:rFonts w:ascii="Times" w:hAnsi="Times"/>
            <w:color w:val="000000"/>
          </w:rPr>
          <w:t xml:space="preserve"> y</w:t>
        </w:r>
      </w:ins>
      <w:del w:id="7980" w:author="Adriana  Casas" w:date="2015-07-10T21:33:00Z">
        <w:r w:rsidRPr="00DD6B12" w:rsidDel="002B7D0E">
          <w:rPr>
            <w:rFonts w:ascii="Times" w:hAnsi="Times"/>
            <w:color w:val="000000"/>
            <w:rPrChange w:id="7981" w:author="Adriana  Casas" w:date="2015-07-08T15:43:00Z">
              <w:rPr>
                <w:color w:val="000000"/>
              </w:rPr>
            </w:rPrChange>
          </w:rPr>
          <w:delText>,</w:delText>
        </w:r>
      </w:del>
      <w:r w:rsidRPr="00DD6B12">
        <w:rPr>
          <w:rFonts w:ascii="Times" w:hAnsi="Times"/>
          <w:color w:val="000000"/>
          <w:rPrChange w:id="7982" w:author="Adriana  Casas" w:date="2015-07-08T15:43:00Z">
            <w:rPr>
              <w:color w:val="000000"/>
            </w:rPr>
          </w:rPrChange>
        </w:rPr>
        <w:t xml:space="preserve"> turismo</w:t>
      </w:r>
      <w:ins w:id="7983" w:author="Adriana  Casas" w:date="2015-07-10T21:34:00Z">
        <w:r w:rsidR="002B7D0E">
          <w:rPr>
            <w:rFonts w:ascii="Times" w:hAnsi="Times"/>
            <w:color w:val="000000"/>
          </w:rPr>
          <w:t>, entre otras</w:t>
        </w:r>
      </w:ins>
      <w:r w:rsidRPr="00DD6B12">
        <w:rPr>
          <w:rFonts w:ascii="Times" w:hAnsi="Times"/>
          <w:color w:val="000000"/>
          <w:rPrChange w:id="7984" w:author="Adriana  Casas" w:date="2015-07-08T15:43:00Z">
            <w:rPr>
              <w:color w:val="000000"/>
            </w:rPr>
          </w:rPrChange>
        </w:rPr>
        <w:t>. Se ha visto fortalecido</w:t>
      </w:r>
      <w:ins w:id="7985" w:author="Adriana  Casas" w:date="2015-07-10T21:35:00Z">
        <w:r w:rsidR="00EA54FC">
          <w:rPr>
            <w:rFonts w:ascii="Times" w:hAnsi="Times"/>
            <w:color w:val="000000"/>
          </w:rPr>
          <w:t xml:space="preserve"> debido a que su contribución al producto interno bruto</w:t>
        </w:r>
      </w:ins>
      <w:ins w:id="7986" w:author="Adriana  Casas" w:date="2015-07-10T21:36:00Z">
        <w:r w:rsidR="00EA54FC">
          <w:rPr>
            <w:rFonts w:ascii="Times" w:hAnsi="Times"/>
            <w:color w:val="000000"/>
          </w:rPr>
          <w:t>, en especial en los países desarrollados,</w:t>
        </w:r>
      </w:ins>
      <w:ins w:id="7987" w:author="Adriana  Casas" w:date="2015-07-10T21:35:00Z">
        <w:r w:rsidR="00EA54FC">
          <w:rPr>
            <w:rFonts w:ascii="Times" w:hAnsi="Times"/>
            <w:color w:val="000000"/>
          </w:rPr>
          <w:t xml:space="preserve"> se ha incrementado</w:t>
        </w:r>
      </w:ins>
      <w:ins w:id="7988" w:author="Adriana  Casas" w:date="2015-07-10T21:36:00Z">
        <w:r w:rsidR="00EA54FC">
          <w:rPr>
            <w:rFonts w:ascii="Times" w:hAnsi="Times"/>
            <w:color w:val="000000"/>
          </w:rPr>
          <w:t xml:space="preserve"> y está alrededor del 70%. </w:t>
        </w:r>
      </w:ins>
      <w:del w:id="7989" w:author="Adriana  Casas" w:date="2015-07-10T21:37:00Z">
        <w:r w:rsidRPr="00DD6B12" w:rsidDel="003C7E26">
          <w:rPr>
            <w:rFonts w:ascii="Times" w:hAnsi="Times"/>
            <w:color w:val="000000"/>
            <w:rPrChange w:id="7990" w:author="Adriana  Casas" w:date="2015-07-08T15:43:00Z">
              <w:rPr>
                <w:color w:val="000000"/>
              </w:rPr>
            </w:rPrChange>
          </w:rPr>
          <w:delText xml:space="preserve"> al aumentar el aporte en el Producto Interno Bruto, en  en países más desarrollados, el sector terciario conforma en torno al 70% del producto interno bruto. </w:delText>
        </w:r>
      </w:del>
      <w:r w:rsidRPr="00DD6B12">
        <w:rPr>
          <w:rFonts w:ascii="Times" w:hAnsi="Times"/>
          <w:color w:val="000000"/>
          <w:rPrChange w:id="7991" w:author="Adriana  Casas" w:date="2015-07-08T15:43:00Z">
            <w:rPr>
              <w:color w:val="000000"/>
            </w:rPr>
          </w:rPrChange>
        </w:rPr>
        <w:t>En países de desarrollo medio</w:t>
      </w:r>
      <w:ins w:id="7992" w:author="Adriana  Casas" w:date="2015-07-10T21:37:00Z">
        <w:r w:rsidR="003C7E26">
          <w:rPr>
            <w:rFonts w:ascii="Times" w:hAnsi="Times"/>
            <w:color w:val="000000"/>
          </w:rPr>
          <w:t>,</w:t>
        </w:r>
      </w:ins>
      <w:r w:rsidRPr="00DD6B12">
        <w:rPr>
          <w:rFonts w:ascii="Times" w:hAnsi="Times"/>
          <w:color w:val="000000"/>
          <w:rPrChange w:id="7993" w:author="Adriana  Casas" w:date="2015-07-08T15:43:00Z">
            <w:rPr>
              <w:color w:val="000000"/>
            </w:rPr>
          </w:rPrChange>
        </w:rPr>
        <w:t xml:space="preserve"> como Brasil </w:t>
      </w:r>
      <w:ins w:id="7994" w:author="Adriana  Casas" w:date="2015-07-10T21:37:00Z">
        <w:r w:rsidR="003C7E26">
          <w:rPr>
            <w:rFonts w:ascii="Times" w:hAnsi="Times"/>
            <w:color w:val="000000"/>
          </w:rPr>
          <w:t>y</w:t>
        </w:r>
      </w:ins>
      <w:del w:id="7995" w:author="Adriana  Casas" w:date="2015-07-10T21:37:00Z">
        <w:r w:rsidRPr="00DD6B12" w:rsidDel="003C7E26">
          <w:rPr>
            <w:rFonts w:ascii="Times" w:hAnsi="Times"/>
            <w:color w:val="000000"/>
            <w:rPrChange w:id="7996" w:author="Adriana  Casas" w:date="2015-07-08T15:43:00Z">
              <w:rPr>
                <w:color w:val="000000"/>
              </w:rPr>
            </w:rPrChange>
          </w:rPr>
          <w:delText>o</w:delText>
        </w:r>
      </w:del>
      <w:r w:rsidRPr="00DD6B12">
        <w:rPr>
          <w:rFonts w:ascii="Times" w:hAnsi="Times"/>
          <w:color w:val="000000"/>
          <w:rPrChange w:id="7997" w:author="Adriana  Casas" w:date="2015-07-08T15:43:00Z">
            <w:rPr>
              <w:color w:val="000000"/>
            </w:rPr>
          </w:rPrChange>
        </w:rPr>
        <w:t xml:space="preserve"> Tailandia</w:t>
      </w:r>
      <w:ins w:id="7998" w:author="Adriana  Casas" w:date="2015-07-10T21:37:00Z">
        <w:r w:rsidR="003C7E26">
          <w:rPr>
            <w:rFonts w:ascii="Times" w:hAnsi="Times"/>
            <w:color w:val="000000"/>
          </w:rPr>
          <w:t>,</w:t>
        </w:r>
      </w:ins>
      <w:r w:rsidRPr="00DD6B12">
        <w:rPr>
          <w:rFonts w:ascii="Times" w:hAnsi="Times"/>
          <w:color w:val="000000"/>
          <w:rPrChange w:id="7999" w:author="Adriana  Casas" w:date="2015-07-08T15:43:00Z">
            <w:rPr>
              <w:color w:val="000000"/>
            </w:rPr>
          </w:rPrChange>
        </w:rPr>
        <w:t xml:space="preserve"> se acerca al 50%.</w:t>
      </w:r>
    </w:p>
    <w:p w14:paraId="15094377" w14:textId="77777777" w:rsidR="006C738E" w:rsidRPr="00DD6B12" w:rsidRDefault="006C738E" w:rsidP="00DD6B12">
      <w:pPr>
        <w:spacing w:line="240" w:lineRule="auto"/>
        <w:rPr>
          <w:rFonts w:ascii="Times" w:hAnsi="Times"/>
          <w:rPrChange w:id="8000" w:author="Adriana  Casas" w:date="2015-07-08T15:43:00Z">
            <w:rPr/>
          </w:rPrChange>
        </w:rPr>
        <w:pPrChange w:id="8001" w:author="Adriana  Casas" w:date="2015-07-08T15:43:00Z">
          <w:pPr/>
        </w:pPrChange>
      </w:pPr>
    </w:p>
    <w:tbl>
      <w:tblPr>
        <w:tblStyle w:val="30"/>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75"/>
      </w:tblGrid>
      <w:tr w:rsidR="006C738E" w:rsidRPr="00DD6B12" w14:paraId="5403E1BF" w14:textId="77777777" w:rsidTr="006C738E">
        <w:tc>
          <w:tcPr>
            <w:tcW w:w="877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F6DD7FE" w14:textId="77777777" w:rsidR="006C738E" w:rsidRPr="00DD6B12" w:rsidRDefault="006C738E" w:rsidP="006E29D3">
            <w:pPr>
              <w:spacing w:line="240" w:lineRule="auto"/>
              <w:jc w:val="center"/>
              <w:rPr>
                <w:rFonts w:ascii="Times" w:eastAsia="Calibri" w:hAnsi="Times"/>
                <w:b/>
                <w:color w:val="FFFFFF" w:themeColor="background1"/>
                <w:highlight w:val="none"/>
                <w:rPrChange w:id="8002"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8003" w:author="Adriana  Casas" w:date="2015-07-08T15:43:00Z">
                  <w:rPr>
                    <w:rFonts w:eastAsia="Calibri"/>
                    <w:b/>
                    <w:color w:val="FFFFFF" w:themeColor="background1"/>
                    <w:highlight w:val="none"/>
                  </w:rPr>
                </w:rPrChange>
              </w:rPr>
              <w:t xml:space="preserve">Recuerda  </w:t>
            </w:r>
          </w:p>
        </w:tc>
      </w:tr>
      <w:tr w:rsidR="00571573" w:rsidRPr="00DD6B12" w14:paraId="5492BD40" w14:textId="77777777" w:rsidTr="00177A54">
        <w:tc>
          <w:tcPr>
            <w:tcW w:w="87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F83840" w14:textId="77777777" w:rsidR="00571573" w:rsidRPr="00DD6B12" w:rsidRDefault="00571573" w:rsidP="00DD6B12">
            <w:pPr>
              <w:spacing w:line="240" w:lineRule="auto"/>
              <w:rPr>
                <w:rFonts w:ascii="Times" w:hAnsi="Times"/>
                <w:rPrChange w:id="8004" w:author="Adriana  Casas" w:date="2015-07-08T15:43:00Z">
                  <w:rPr/>
                </w:rPrChange>
              </w:rPr>
              <w:pPrChange w:id="8005" w:author="Adriana  Casas" w:date="2015-07-08T15:43:00Z">
                <w:pPr/>
              </w:pPrChange>
            </w:pPr>
            <w:r w:rsidRPr="00DD6B12">
              <w:rPr>
                <w:rFonts w:ascii="Times" w:hAnsi="Times"/>
                <w:color w:val="000000"/>
                <w:rPrChange w:id="8006" w:author="Adriana  Casas" w:date="2015-07-08T15:43:00Z">
                  <w:rPr>
                    <w:color w:val="000000"/>
                  </w:rPr>
                </w:rPrChange>
              </w:rPr>
              <w:t xml:space="preserve">El sector terciario incluye todas aquellas actividades que no producen bienes materiales de forma directa. Estas actividades son conocidas como “servicios”, se ubican bajo esta denominación: el comercio, hoteles restaurantes, los transportes, las comunicaciones, las finanzas. </w:t>
            </w:r>
          </w:p>
        </w:tc>
      </w:tr>
    </w:tbl>
    <w:p w14:paraId="1C731D77" w14:textId="77777777" w:rsidR="006C738E" w:rsidRPr="00DD6B12" w:rsidRDefault="006C738E" w:rsidP="00DD6B12">
      <w:pPr>
        <w:spacing w:line="240" w:lineRule="auto"/>
        <w:rPr>
          <w:rFonts w:ascii="Times" w:hAnsi="Times"/>
          <w:rPrChange w:id="8007" w:author="Adriana  Casas" w:date="2015-07-08T15:43:00Z">
            <w:rPr/>
          </w:rPrChange>
        </w:rPr>
        <w:pPrChange w:id="8008" w:author="Adriana  Casas" w:date="2015-07-08T15:43:00Z">
          <w:pPr/>
        </w:pPrChange>
      </w:pPr>
    </w:p>
    <w:p w14:paraId="073E1036" w14:textId="2992AD31" w:rsidR="006C738E" w:rsidRDefault="006C738E" w:rsidP="00DD6B12">
      <w:pPr>
        <w:spacing w:line="240" w:lineRule="auto"/>
        <w:rPr>
          <w:ins w:id="8009" w:author="Adriana  Casas" w:date="2015-07-10T21:37:00Z"/>
          <w:rFonts w:ascii="Times" w:hAnsi="Times"/>
          <w:color w:val="000000"/>
        </w:rPr>
        <w:pPrChange w:id="8010" w:author="Adriana  Casas" w:date="2015-07-08T15:43:00Z">
          <w:pPr/>
        </w:pPrChange>
      </w:pPr>
      <w:del w:id="8011" w:author="Adriana  Casas" w:date="2015-07-10T21:37:00Z">
        <w:r w:rsidRPr="00DD6B12" w:rsidDel="00DB71AE">
          <w:rPr>
            <w:rFonts w:ascii="Times" w:hAnsi="Times"/>
            <w:color w:val="000000"/>
            <w:rPrChange w:id="8012" w:author="Adriana  Casas" w:date="2015-07-08T15:43:00Z">
              <w:rPr>
                <w:color w:val="000000"/>
              </w:rPr>
            </w:rPrChange>
          </w:rPr>
          <w:delText>Es necesario considerar</w:delText>
        </w:r>
      </w:del>
      <w:ins w:id="8013" w:author="Adriana  Casas" w:date="2015-07-10T21:37:00Z">
        <w:r w:rsidR="00DB71AE">
          <w:rPr>
            <w:rFonts w:ascii="Times" w:hAnsi="Times"/>
            <w:color w:val="000000"/>
          </w:rPr>
          <w:t>Debemos tener en cuenta</w:t>
        </w:r>
      </w:ins>
      <w:r w:rsidRPr="00DD6B12">
        <w:rPr>
          <w:rFonts w:ascii="Times" w:hAnsi="Times"/>
          <w:color w:val="000000"/>
          <w:rPrChange w:id="8014" w:author="Adriana  Casas" w:date="2015-07-08T15:43:00Z">
            <w:rPr>
              <w:color w:val="000000"/>
            </w:rPr>
          </w:rPrChange>
        </w:rPr>
        <w:t xml:space="preserve"> que los tres </w:t>
      </w:r>
      <w:r w:rsidRPr="00DD6B12">
        <w:rPr>
          <w:rFonts w:ascii="Times" w:hAnsi="Times"/>
          <w:b/>
          <w:color w:val="000000"/>
          <w:rPrChange w:id="8015" w:author="Adriana  Casas" w:date="2015-07-08T15:43:00Z">
            <w:rPr>
              <w:b/>
              <w:color w:val="000000"/>
            </w:rPr>
          </w:rPrChange>
        </w:rPr>
        <w:t xml:space="preserve">sectores económicos </w:t>
      </w:r>
      <w:r w:rsidRPr="00DD6B12">
        <w:rPr>
          <w:rFonts w:ascii="Times" w:hAnsi="Times"/>
          <w:color w:val="000000"/>
          <w:rPrChange w:id="8016" w:author="Adriana  Casas" w:date="2015-07-08T15:43:00Z">
            <w:rPr>
              <w:color w:val="000000"/>
            </w:rPr>
          </w:rPrChange>
        </w:rPr>
        <w:t>están </w:t>
      </w:r>
      <w:r w:rsidRPr="00DD6B12">
        <w:rPr>
          <w:rFonts w:ascii="Times" w:hAnsi="Times"/>
          <w:b/>
          <w:color w:val="000000"/>
          <w:rPrChange w:id="8017" w:author="Adriana  Casas" w:date="2015-07-08T15:43:00Z">
            <w:rPr>
              <w:b/>
              <w:color w:val="000000"/>
            </w:rPr>
          </w:rPrChange>
        </w:rPr>
        <w:t>interrelacionados</w:t>
      </w:r>
      <w:r w:rsidRPr="00DD6B12">
        <w:rPr>
          <w:rFonts w:ascii="Times" w:hAnsi="Times"/>
          <w:color w:val="000000"/>
          <w:rPrChange w:id="8018" w:author="Adriana  Casas" w:date="2015-07-08T15:43:00Z">
            <w:rPr>
              <w:color w:val="000000"/>
            </w:rPr>
          </w:rPrChange>
        </w:rPr>
        <w:t xml:space="preserve">. Por ejemplo, la industria requiere de las materias primas necesarias para fabricar nuevos productos. Y para </w:t>
      </w:r>
      <w:ins w:id="8019" w:author="Adriana  Casas" w:date="2015-07-10T21:38:00Z">
        <w:r w:rsidR="00DB71AE">
          <w:rPr>
            <w:rFonts w:ascii="Times" w:hAnsi="Times"/>
            <w:color w:val="000000"/>
          </w:rPr>
          <w:t xml:space="preserve">poder ofrecerlos en el mercado, a los consumidores, </w:t>
        </w:r>
      </w:ins>
      <w:del w:id="8020" w:author="Adriana  Casas" w:date="2015-07-10T21:38:00Z">
        <w:r w:rsidRPr="00DD6B12" w:rsidDel="00E81307">
          <w:rPr>
            <w:rFonts w:ascii="Times" w:hAnsi="Times"/>
            <w:color w:val="000000"/>
            <w:rPrChange w:id="8021" w:author="Adriana  Casas" w:date="2015-07-08T15:43:00Z">
              <w:rPr>
                <w:color w:val="000000"/>
              </w:rPr>
            </w:rPrChange>
          </w:rPr>
          <w:delText xml:space="preserve">llevarlos al mercado, a los consumidores, </w:delText>
        </w:r>
      </w:del>
      <w:r w:rsidRPr="00DD6B12">
        <w:rPr>
          <w:rFonts w:ascii="Times" w:hAnsi="Times"/>
          <w:color w:val="000000"/>
          <w:rPrChange w:id="8022" w:author="Adriana  Casas" w:date="2015-07-08T15:43:00Z">
            <w:rPr>
              <w:color w:val="000000"/>
            </w:rPr>
          </w:rPrChange>
        </w:rPr>
        <w:t xml:space="preserve">se necesitan </w:t>
      </w:r>
      <w:del w:id="8023" w:author="Adriana  Casas" w:date="2015-07-10T21:38:00Z">
        <w:r w:rsidRPr="00DD6B12" w:rsidDel="00E81307">
          <w:rPr>
            <w:rFonts w:ascii="Times" w:hAnsi="Times"/>
            <w:color w:val="000000"/>
            <w:rPrChange w:id="8024" w:author="Adriana  Casas" w:date="2015-07-08T15:43:00Z">
              <w:rPr>
                <w:color w:val="000000"/>
              </w:rPr>
            </w:rPrChange>
          </w:rPr>
          <w:delText xml:space="preserve">elementos </w:delText>
        </w:r>
      </w:del>
      <w:ins w:id="8025" w:author="Adriana  Casas" w:date="2015-07-10T21:38:00Z">
        <w:r w:rsidR="00E81307">
          <w:rPr>
            <w:rFonts w:ascii="Times" w:hAnsi="Times"/>
            <w:color w:val="000000"/>
          </w:rPr>
          <w:t xml:space="preserve">servicios </w:t>
        </w:r>
      </w:ins>
      <w:r w:rsidRPr="00DD6B12">
        <w:rPr>
          <w:rFonts w:ascii="Times" w:hAnsi="Times"/>
          <w:color w:val="000000"/>
          <w:rPrChange w:id="8026" w:author="Adriana  Casas" w:date="2015-07-08T15:43:00Z">
            <w:rPr>
              <w:color w:val="000000"/>
            </w:rPr>
          </w:rPrChange>
        </w:rPr>
        <w:t>del sector terciario</w:t>
      </w:r>
      <w:ins w:id="8027" w:author="Adriana  Casas" w:date="2015-07-10T21:39:00Z">
        <w:r w:rsidR="00E81307">
          <w:rPr>
            <w:rFonts w:ascii="Times" w:hAnsi="Times"/>
            <w:color w:val="000000"/>
          </w:rPr>
          <w:t>, como las comunicaciones y la publicidad.</w:t>
        </w:r>
      </w:ins>
      <w:del w:id="8028" w:author="Adriana  Casas" w:date="2015-07-10T21:39:00Z">
        <w:r w:rsidRPr="00DD6B12" w:rsidDel="00395FEA">
          <w:rPr>
            <w:rFonts w:ascii="Times" w:hAnsi="Times"/>
            <w:color w:val="000000"/>
            <w:rPrChange w:id="8029" w:author="Adriana  Casas" w:date="2015-07-08T15:43:00Z">
              <w:rPr>
                <w:color w:val="000000"/>
              </w:rPr>
            </w:rPrChange>
          </w:rPr>
          <w:delText xml:space="preserve"> (comunicaciones, publicidad).</w:delText>
        </w:r>
      </w:del>
      <w:r w:rsidRPr="00DD6B12">
        <w:rPr>
          <w:rFonts w:ascii="Times" w:hAnsi="Times"/>
          <w:color w:val="000000"/>
          <w:rPrChange w:id="8030" w:author="Adriana  Casas" w:date="2015-07-08T15:43:00Z">
            <w:rPr>
              <w:color w:val="000000"/>
            </w:rPr>
          </w:rPrChange>
        </w:rPr>
        <w:t xml:space="preserve"> El sector terciario ofrece distintos tipos de servicios, tanto a </w:t>
      </w:r>
      <w:r w:rsidRPr="00DD6B12">
        <w:rPr>
          <w:rFonts w:ascii="Times" w:hAnsi="Times"/>
          <w:b/>
          <w:color w:val="000000"/>
          <w:rPrChange w:id="8031" w:author="Adriana  Casas" w:date="2015-07-08T15:43:00Z">
            <w:rPr>
              <w:b/>
              <w:color w:val="000000"/>
            </w:rPr>
          </w:rPrChange>
        </w:rPr>
        <w:t>personas</w:t>
      </w:r>
      <w:r w:rsidRPr="00DD6B12">
        <w:rPr>
          <w:rFonts w:ascii="Times" w:hAnsi="Times"/>
          <w:color w:val="000000"/>
          <w:rPrChange w:id="8032" w:author="Adriana  Casas" w:date="2015-07-08T15:43:00Z">
            <w:rPr>
              <w:color w:val="000000"/>
            </w:rPr>
          </w:rPrChange>
        </w:rPr>
        <w:t xml:space="preserve"> como a </w:t>
      </w:r>
      <w:r w:rsidRPr="00DD6B12">
        <w:rPr>
          <w:rFonts w:ascii="Times" w:hAnsi="Times"/>
          <w:b/>
          <w:color w:val="000000"/>
          <w:rPrChange w:id="8033" w:author="Adriana  Casas" w:date="2015-07-08T15:43:00Z">
            <w:rPr>
              <w:b/>
              <w:color w:val="000000"/>
            </w:rPr>
          </w:rPrChange>
        </w:rPr>
        <w:t>empresas</w:t>
      </w:r>
      <w:r w:rsidRPr="00DD6B12">
        <w:rPr>
          <w:rFonts w:ascii="Times" w:hAnsi="Times"/>
          <w:color w:val="000000"/>
          <w:rPrChange w:id="8034" w:author="Adriana  Casas" w:date="2015-07-08T15:43:00Z">
            <w:rPr>
              <w:color w:val="000000"/>
            </w:rPr>
          </w:rPrChange>
        </w:rPr>
        <w:t>.</w:t>
      </w:r>
    </w:p>
    <w:p w14:paraId="42C97995" w14:textId="77777777" w:rsidR="00DB71AE" w:rsidRPr="00DD6B12" w:rsidRDefault="00DB71AE" w:rsidP="00DD6B12">
      <w:pPr>
        <w:spacing w:line="240" w:lineRule="auto"/>
        <w:rPr>
          <w:rFonts w:ascii="Times" w:hAnsi="Times"/>
          <w:rPrChange w:id="8035" w:author="Adriana  Casas" w:date="2015-07-08T15:43:00Z">
            <w:rPr/>
          </w:rPrChange>
        </w:rPr>
        <w:pPrChange w:id="8036" w:author="Adriana  Casas" w:date="2015-07-08T15:43:00Z">
          <w:pPr/>
        </w:pPrChange>
      </w:pPr>
    </w:p>
    <w:tbl>
      <w:tblPr>
        <w:tblStyle w:val="29"/>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395FEA" w14:paraId="7A2DCF2C" w14:textId="6C5EDA0C" w:rsidTr="006C738E">
        <w:trPr>
          <w:del w:id="8037" w:author="Adriana  Casas" w:date="2015-07-10T21:42:00Z"/>
        </w:trPr>
        <w:tc>
          <w:tcPr>
            <w:tcW w:w="8840" w:type="dxa"/>
            <w:gridSpan w:val="2"/>
            <w:shd w:val="clear" w:color="auto" w:fill="0D0D0D"/>
          </w:tcPr>
          <w:p w14:paraId="7300A102" w14:textId="65E71007" w:rsidR="006C738E" w:rsidRPr="00DD6B12" w:rsidDel="00395FEA" w:rsidRDefault="006C738E" w:rsidP="00DD6B12">
            <w:pPr>
              <w:spacing w:line="240" w:lineRule="auto"/>
              <w:jc w:val="center"/>
              <w:rPr>
                <w:del w:id="8038" w:author="Adriana  Casas" w:date="2015-07-10T21:42:00Z"/>
                <w:rFonts w:ascii="Times" w:eastAsia="Calibri" w:hAnsi="Times"/>
                <w:b/>
                <w:color w:val="FFFFFF" w:themeColor="background1"/>
                <w:highlight w:val="none"/>
                <w:rPrChange w:id="8039" w:author="Adriana  Casas" w:date="2015-07-08T15:43:00Z">
                  <w:rPr>
                    <w:del w:id="8040" w:author="Adriana  Casas" w:date="2015-07-10T21:42:00Z"/>
                    <w:rFonts w:eastAsia="Calibri"/>
                    <w:b/>
                    <w:color w:val="FFFFFF" w:themeColor="background1"/>
                    <w:highlight w:val="none"/>
                  </w:rPr>
                </w:rPrChange>
              </w:rPr>
              <w:pPrChange w:id="8041" w:author="Adriana  Casas" w:date="2015-07-08T15:43:00Z">
                <w:pPr>
                  <w:jc w:val="center"/>
                </w:pPr>
              </w:pPrChange>
            </w:pPr>
            <w:del w:id="8042" w:author="Adriana  Casas" w:date="2015-07-10T21:42:00Z">
              <w:r w:rsidRPr="00DD6B12" w:rsidDel="00395FEA">
                <w:rPr>
                  <w:rFonts w:ascii="Times" w:eastAsia="Calibri" w:hAnsi="Times"/>
                  <w:b/>
                  <w:color w:val="FFFFFF" w:themeColor="background1"/>
                  <w:highlight w:val="none"/>
                  <w:rPrChange w:id="8043" w:author="Adriana  Casas" w:date="2015-07-08T15:43:00Z">
                    <w:rPr>
                      <w:rFonts w:eastAsia="Calibri"/>
                      <w:b/>
                      <w:color w:val="FFFFFF" w:themeColor="background1"/>
                      <w:highlight w:val="none"/>
                    </w:rPr>
                  </w:rPrChange>
                </w:rPr>
                <w:delText>Imagen (fotografía, gráfica o ilustración) Recurso nuevo</w:delText>
              </w:r>
            </w:del>
          </w:p>
        </w:tc>
      </w:tr>
      <w:tr w:rsidR="006C738E" w:rsidRPr="00DD6B12" w:rsidDel="00395FEA" w14:paraId="6B255534" w14:textId="76064FF1" w:rsidTr="006C738E">
        <w:trPr>
          <w:del w:id="8044" w:author="Adriana  Casas" w:date="2015-07-10T21:42:00Z"/>
        </w:trPr>
        <w:tc>
          <w:tcPr>
            <w:tcW w:w="2460" w:type="dxa"/>
          </w:tcPr>
          <w:p w14:paraId="4A71B828" w14:textId="60E2FDEC" w:rsidR="006C738E" w:rsidRPr="00DD6B12" w:rsidDel="00395FEA" w:rsidRDefault="006C738E" w:rsidP="00DD6B12">
            <w:pPr>
              <w:spacing w:line="240" w:lineRule="auto"/>
              <w:jc w:val="left"/>
              <w:rPr>
                <w:del w:id="8045" w:author="Adriana  Casas" w:date="2015-07-10T21:42:00Z"/>
                <w:rFonts w:ascii="Times" w:hAnsi="Times"/>
                <w:rPrChange w:id="8046" w:author="Adriana  Casas" w:date="2015-07-08T15:43:00Z">
                  <w:rPr>
                    <w:del w:id="8047" w:author="Adriana  Casas" w:date="2015-07-10T21:42:00Z"/>
                  </w:rPr>
                </w:rPrChange>
              </w:rPr>
              <w:pPrChange w:id="8048" w:author="Adriana  Casas" w:date="2015-07-08T15:43:00Z">
                <w:pPr>
                  <w:jc w:val="left"/>
                </w:pPr>
              </w:pPrChange>
            </w:pPr>
            <w:del w:id="8049" w:author="Adriana  Casas" w:date="2015-07-10T21:42:00Z">
              <w:r w:rsidRPr="00DD6B12" w:rsidDel="00395FEA">
                <w:rPr>
                  <w:rFonts w:ascii="Times" w:eastAsia="Calibri" w:hAnsi="Times" w:cs="Calibri"/>
                  <w:color w:val="000000"/>
                  <w:sz w:val="22"/>
                  <w:rPrChange w:id="8050" w:author="Adriana  Casas" w:date="2015-07-08T15:43:00Z">
                    <w:rPr>
                      <w:rFonts w:ascii="Calibri" w:eastAsia="Calibri" w:hAnsi="Calibri" w:cs="Calibri"/>
                      <w:color w:val="000000"/>
                      <w:sz w:val="22"/>
                    </w:rPr>
                  </w:rPrChange>
                </w:rPr>
                <w:delText>Código</w:delText>
              </w:r>
            </w:del>
          </w:p>
        </w:tc>
        <w:tc>
          <w:tcPr>
            <w:tcW w:w="6380" w:type="dxa"/>
          </w:tcPr>
          <w:p w14:paraId="07B2A309" w14:textId="3C53CDAE" w:rsidR="006C738E" w:rsidRPr="00DD6B12" w:rsidDel="00395FEA" w:rsidRDefault="00571573" w:rsidP="00DD6B12">
            <w:pPr>
              <w:spacing w:line="240" w:lineRule="auto"/>
              <w:jc w:val="left"/>
              <w:rPr>
                <w:del w:id="8051" w:author="Adriana  Casas" w:date="2015-07-10T21:42:00Z"/>
                <w:rFonts w:ascii="Times" w:hAnsi="Times"/>
                <w:rPrChange w:id="8052" w:author="Adriana  Casas" w:date="2015-07-08T15:43:00Z">
                  <w:rPr>
                    <w:del w:id="8053" w:author="Adriana  Casas" w:date="2015-07-10T21:42:00Z"/>
                  </w:rPr>
                </w:rPrChange>
              </w:rPr>
              <w:pPrChange w:id="8054" w:author="Adriana  Casas" w:date="2015-07-08T15:43:00Z">
                <w:pPr>
                  <w:jc w:val="left"/>
                </w:pPr>
              </w:pPrChange>
            </w:pPr>
            <w:del w:id="8055" w:author="Adriana  Casas" w:date="2015-07-10T21:42:00Z">
              <w:r w:rsidRPr="00DD6B12" w:rsidDel="00395FEA">
                <w:rPr>
                  <w:rFonts w:ascii="Times" w:eastAsia="Calibri" w:hAnsi="Times" w:cs="Calibri"/>
                  <w:color w:val="000000"/>
                  <w:sz w:val="22"/>
                  <w:rPrChange w:id="8056" w:author="Adriana  Casas" w:date="2015-07-08T15:43:00Z">
                    <w:rPr>
                      <w:rFonts w:ascii="Calibri" w:eastAsia="Calibri" w:hAnsi="Calibri" w:cs="Calibri"/>
                      <w:color w:val="000000"/>
                      <w:sz w:val="22"/>
                    </w:rPr>
                  </w:rPrChange>
                </w:rPr>
                <w:delText>CS_10_05</w:delText>
              </w:r>
              <w:r w:rsidR="008B0ECB" w:rsidRPr="00DD6B12" w:rsidDel="00395FEA">
                <w:rPr>
                  <w:rFonts w:ascii="Times" w:eastAsia="Calibri" w:hAnsi="Times" w:cs="Calibri"/>
                  <w:color w:val="000000"/>
                  <w:sz w:val="22"/>
                  <w:rPrChange w:id="8057" w:author="Adriana  Casas" w:date="2015-07-08T15:43:00Z">
                    <w:rPr>
                      <w:rFonts w:ascii="Calibri" w:eastAsia="Calibri" w:hAnsi="Calibri" w:cs="Calibri"/>
                      <w:color w:val="000000"/>
                      <w:sz w:val="22"/>
                    </w:rPr>
                  </w:rPrChange>
                </w:rPr>
                <w:delText>_CO_IMG32</w:delText>
              </w:r>
            </w:del>
          </w:p>
        </w:tc>
      </w:tr>
      <w:tr w:rsidR="006C738E" w:rsidRPr="00DD6B12" w:rsidDel="00395FEA" w14:paraId="55B9A572" w14:textId="7B224985" w:rsidTr="006C738E">
        <w:trPr>
          <w:del w:id="8058" w:author="Adriana  Casas" w:date="2015-07-10T21:42:00Z"/>
        </w:trPr>
        <w:tc>
          <w:tcPr>
            <w:tcW w:w="2460" w:type="dxa"/>
          </w:tcPr>
          <w:p w14:paraId="124289EE" w14:textId="0FD0D5FD" w:rsidR="006C738E" w:rsidRPr="00DD6B12" w:rsidDel="00395FEA" w:rsidRDefault="006C738E" w:rsidP="00DD6B12">
            <w:pPr>
              <w:spacing w:line="240" w:lineRule="auto"/>
              <w:jc w:val="left"/>
              <w:rPr>
                <w:del w:id="8059" w:author="Adriana  Casas" w:date="2015-07-10T21:42:00Z"/>
                <w:rFonts w:ascii="Times" w:hAnsi="Times"/>
                <w:rPrChange w:id="8060" w:author="Adriana  Casas" w:date="2015-07-08T15:43:00Z">
                  <w:rPr>
                    <w:del w:id="8061" w:author="Adriana  Casas" w:date="2015-07-10T21:42:00Z"/>
                  </w:rPr>
                </w:rPrChange>
              </w:rPr>
              <w:pPrChange w:id="8062" w:author="Adriana  Casas" w:date="2015-07-08T15:43:00Z">
                <w:pPr>
                  <w:jc w:val="left"/>
                </w:pPr>
              </w:pPrChange>
            </w:pPr>
            <w:del w:id="8063" w:author="Adriana  Casas" w:date="2015-07-10T21:42:00Z">
              <w:r w:rsidRPr="00DD6B12" w:rsidDel="00395FEA">
                <w:rPr>
                  <w:rFonts w:ascii="Times" w:eastAsia="Calibri" w:hAnsi="Times" w:cs="Calibri"/>
                  <w:color w:val="000000"/>
                  <w:sz w:val="22"/>
                  <w:rPrChange w:id="8064" w:author="Adriana  Casas" w:date="2015-07-08T15:43:00Z">
                    <w:rPr>
                      <w:rFonts w:ascii="Calibri" w:eastAsia="Calibri" w:hAnsi="Calibri" w:cs="Calibri"/>
                      <w:color w:val="000000"/>
                      <w:sz w:val="22"/>
                    </w:rPr>
                  </w:rPrChange>
                </w:rPr>
                <w:delText>Descripción</w:delText>
              </w:r>
            </w:del>
          </w:p>
        </w:tc>
        <w:tc>
          <w:tcPr>
            <w:tcW w:w="6380" w:type="dxa"/>
          </w:tcPr>
          <w:p w14:paraId="1DB22171" w14:textId="01CB9BBD" w:rsidR="006C738E" w:rsidRPr="00DD6B12" w:rsidDel="00395FEA" w:rsidRDefault="006C738E" w:rsidP="00DD6B12">
            <w:pPr>
              <w:spacing w:line="240" w:lineRule="auto"/>
              <w:jc w:val="left"/>
              <w:rPr>
                <w:del w:id="8065" w:author="Adriana  Casas" w:date="2015-07-10T21:42:00Z"/>
                <w:rFonts w:ascii="Times" w:hAnsi="Times"/>
                <w:rPrChange w:id="8066" w:author="Adriana  Casas" w:date="2015-07-08T15:43:00Z">
                  <w:rPr>
                    <w:del w:id="8067" w:author="Adriana  Casas" w:date="2015-07-10T21:42:00Z"/>
                  </w:rPr>
                </w:rPrChange>
              </w:rPr>
              <w:pPrChange w:id="8068" w:author="Adriana  Casas" w:date="2015-07-08T15:43:00Z">
                <w:pPr>
                  <w:jc w:val="left"/>
                </w:pPr>
              </w:pPrChange>
            </w:pPr>
            <w:del w:id="8069" w:author="Adriana  Casas" w:date="2015-07-10T21:42:00Z">
              <w:r w:rsidRPr="00DD6B12" w:rsidDel="00395FEA">
                <w:rPr>
                  <w:rFonts w:ascii="Times" w:hAnsi="Times"/>
                  <w:noProof/>
                  <w:lang w:val="es-ES" w:eastAsia="es-ES"/>
                  <w:rPrChange w:id="8070" w:author="Adriana  Casas" w:date="2015-07-08T15:43:00Z">
                    <w:rPr>
                      <w:noProof/>
                      <w:lang w:val="es-ES" w:eastAsia="es-ES"/>
                    </w:rPr>
                  </w:rPrChange>
                </w:rPr>
                <w:drawing>
                  <wp:inline distT="114300" distB="114300" distL="114300" distR="114300" wp14:anchorId="1E0205C8" wp14:editId="4EA492C9">
                    <wp:extent cx="1565938" cy="907098"/>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1565938" cy="907098"/>
                            </a:xfrm>
                            <a:prstGeom prst="rect">
                              <a:avLst/>
                            </a:prstGeom>
                            <a:ln/>
                          </pic:spPr>
                        </pic:pic>
                      </a:graphicData>
                    </a:graphic>
                  </wp:inline>
                </w:drawing>
              </w:r>
            </w:del>
          </w:p>
        </w:tc>
      </w:tr>
      <w:tr w:rsidR="006C738E" w:rsidRPr="00DD6B12" w:rsidDel="00395FEA" w14:paraId="5C409141" w14:textId="4C61669B" w:rsidTr="006C738E">
        <w:trPr>
          <w:del w:id="8071" w:author="Adriana  Casas" w:date="2015-07-10T21:42:00Z"/>
        </w:trPr>
        <w:tc>
          <w:tcPr>
            <w:tcW w:w="2460" w:type="dxa"/>
          </w:tcPr>
          <w:p w14:paraId="4E0CE57F" w14:textId="4C1F364E" w:rsidR="006C738E" w:rsidRPr="00DD6B12" w:rsidDel="00395FEA" w:rsidRDefault="006C738E" w:rsidP="00DD6B12">
            <w:pPr>
              <w:spacing w:line="240" w:lineRule="auto"/>
              <w:jc w:val="left"/>
              <w:rPr>
                <w:del w:id="8072" w:author="Adriana  Casas" w:date="2015-07-10T21:42:00Z"/>
                <w:rFonts w:ascii="Times" w:hAnsi="Times"/>
                <w:rPrChange w:id="8073" w:author="Adriana  Casas" w:date="2015-07-08T15:43:00Z">
                  <w:rPr>
                    <w:del w:id="8074" w:author="Adriana  Casas" w:date="2015-07-10T21:42:00Z"/>
                  </w:rPr>
                </w:rPrChange>
              </w:rPr>
              <w:pPrChange w:id="8075" w:author="Adriana  Casas" w:date="2015-07-08T15:43:00Z">
                <w:pPr>
                  <w:jc w:val="left"/>
                </w:pPr>
              </w:pPrChange>
            </w:pPr>
            <w:del w:id="8076" w:author="Adriana  Casas" w:date="2015-07-10T21:42:00Z">
              <w:r w:rsidRPr="00DD6B12" w:rsidDel="00395FEA">
                <w:rPr>
                  <w:rFonts w:ascii="Times" w:eastAsia="Calibri" w:hAnsi="Times" w:cs="Calibri"/>
                  <w:color w:val="000000"/>
                  <w:sz w:val="22"/>
                  <w:rPrChange w:id="8077"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5FCD263B" w14:textId="69827222" w:rsidR="006C738E" w:rsidRPr="00DD6B12" w:rsidDel="00395FEA" w:rsidRDefault="009D3AFD" w:rsidP="00DD6B12">
            <w:pPr>
              <w:spacing w:line="240" w:lineRule="auto"/>
              <w:jc w:val="left"/>
              <w:rPr>
                <w:del w:id="8078" w:author="Adriana  Casas" w:date="2015-07-10T21:42:00Z"/>
                <w:rFonts w:ascii="Times" w:hAnsi="Times"/>
                <w:rPrChange w:id="8079" w:author="Adriana  Casas" w:date="2015-07-08T15:43:00Z">
                  <w:rPr>
                    <w:del w:id="8080" w:author="Adriana  Casas" w:date="2015-07-10T21:42:00Z"/>
                  </w:rPr>
                </w:rPrChange>
              </w:rPr>
              <w:pPrChange w:id="8081" w:author="Adriana  Casas" w:date="2015-07-08T15:43:00Z">
                <w:pPr>
                  <w:jc w:val="left"/>
                </w:pPr>
              </w:pPrChange>
            </w:pPr>
            <w:del w:id="8082" w:author="Adriana  Casas" w:date="2015-07-10T21:42:00Z">
              <w:r w:rsidRPr="00DD6B12" w:rsidDel="00395FEA">
                <w:rPr>
                  <w:rFonts w:ascii="Times" w:hAnsi="Times"/>
                  <w:rPrChange w:id="8083" w:author="Adriana  Casas" w:date="2015-07-08T15:43:00Z">
                    <w:rPr/>
                  </w:rPrChange>
                </w:rPr>
                <w:fldChar w:fldCharType="begin"/>
              </w:r>
              <w:r w:rsidRPr="00DD6B12" w:rsidDel="00395FEA">
                <w:rPr>
                  <w:rFonts w:ascii="Times" w:hAnsi="Times"/>
                  <w:rPrChange w:id="8084" w:author="Adriana  Casas" w:date="2015-07-08T15:43:00Z">
                    <w:rPr/>
                  </w:rPrChange>
                </w:rPr>
                <w:delInstrText xml:space="preserve"> HYPERLINK "http://thumb101.shutterstock.com/display_pic_with_logo/2905285/257108587/stock-photo-vegetable-market-257108587.jpg" \h </w:delInstrText>
              </w:r>
              <w:r w:rsidRPr="00DD6B12" w:rsidDel="00395FEA">
                <w:rPr>
                  <w:rFonts w:ascii="Times" w:hAnsi="Times"/>
                  <w:rPrChange w:id="8085" w:author="Adriana  Casas" w:date="2015-07-08T15:43:00Z">
                    <w:rPr/>
                  </w:rPrChange>
                </w:rPr>
                <w:fldChar w:fldCharType="separate"/>
              </w:r>
              <w:r w:rsidR="006C738E" w:rsidRPr="00DD6B12" w:rsidDel="00395FEA">
                <w:rPr>
                  <w:rFonts w:ascii="Times" w:eastAsia="Calibri" w:hAnsi="Times" w:cs="Calibri"/>
                  <w:color w:val="000000"/>
                  <w:sz w:val="22"/>
                  <w:u w:val="single"/>
                  <w:rPrChange w:id="8086" w:author="Adriana  Casas" w:date="2015-07-08T15:43:00Z">
                    <w:rPr>
                      <w:rFonts w:ascii="Calibri" w:eastAsia="Calibri" w:hAnsi="Calibri" w:cs="Calibri"/>
                      <w:color w:val="000000"/>
                      <w:sz w:val="22"/>
                      <w:u w:val="single"/>
                    </w:rPr>
                  </w:rPrChange>
                </w:rPr>
                <w:delText>http://thumb101.shutterstock.com/display_pic_with_logo/2905285/257108587/stock-photo-vegetable-market-257108587.jpg</w:delText>
              </w:r>
              <w:r w:rsidRPr="00DD6B12" w:rsidDel="00395FEA">
                <w:rPr>
                  <w:rFonts w:ascii="Times" w:eastAsia="Calibri" w:hAnsi="Times" w:cs="Calibri"/>
                  <w:color w:val="000000"/>
                  <w:sz w:val="22"/>
                  <w:u w:val="single"/>
                  <w:rPrChange w:id="8087" w:author="Adriana  Casas" w:date="2015-07-08T15:43:00Z">
                    <w:rPr>
                      <w:rFonts w:ascii="Calibri" w:eastAsia="Calibri" w:hAnsi="Calibri" w:cs="Calibri"/>
                      <w:color w:val="000000"/>
                      <w:sz w:val="22"/>
                      <w:u w:val="single"/>
                    </w:rPr>
                  </w:rPrChange>
                </w:rPr>
                <w:fldChar w:fldCharType="end"/>
              </w:r>
              <w:r w:rsidRPr="00DD6B12" w:rsidDel="00395FEA">
                <w:rPr>
                  <w:rFonts w:ascii="Times" w:hAnsi="Times"/>
                  <w:rPrChange w:id="8088" w:author="Adriana  Casas" w:date="2015-07-08T15:43:00Z">
                    <w:rPr/>
                  </w:rPrChange>
                </w:rPr>
                <w:fldChar w:fldCharType="begin"/>
              </w:r>
              <w:r w:rsidRPr="00DD6B12" w:rsidDel="00395FEA">
                <w:rPr>
                  <w:rFonts w:ascii="Times" w:hAnsi="Times"/>
                  <w:rPrChange w:id="8089" w:author="Adriana  Casas" w:date="2015-07-08T15:43:00Z">
                    <w:rPr/>
                  </w:rPrChange>
                </w:rPr>
                <w:delInstrText xml:space="preserve"> HYPERLINK "http://thumb101.shutterstock.com/display_pic_with_logo/2905285/257108587/stock-photo-vegetable-market-257108587.jpg" \h </w:delInstrText>
              </w:r>
              <w:r w:rsidRPr="00DD6B12" w:rsidDel="00395FEA">
                <w:rPr>
                  <w:rFonts w:ascii="Times" w:hAnsi="Times"/>
                  <w:rPrChange w:id="8090" w:author="Adriana  Casas" w:date="2015-07-08T15:43:00Z">
                    <w:rPr/>
                  </w:rPrChange>
                </w:rPr>
                <w:fldChar w:fldCharType="separate"/>
              </w:r>
              <w:r w:rsidRPr="00DD6B12" w:rsidDel="00395FEA">
                <w:rPr>
                  <w:rFonts w:ascii="Times" w:hAnsi="Times"/>
                  <w:rPrChange w:id="8091" w:author="Adriana  Casas" w:date="2015-07-08T15:43:00Z">
                    <w:rPr/>
                  </w:rPrChange>
                </w:rPr>
                <w:fldChar w:fldCharType="end"/>
              </w:r>
            </w:del>
          </w:p>
        </w:tc>
      </w:tr>
      <w:tr w:rsidR="006C738E" w:rsidRPr="00DD6B12" w:rsidDel="00395FEA" w14:paraId="4D1B98A1" w14:textId="01FBEE52" w:rsidTr="006C738E">
        <w:trPr>
          <w:del w:id="8092" w:author="Adriana  Casas" w:date="2015-07-10T21:42:00Z"/>
        </w:trPr>
        <w:tc>
          <w:tcPr>
            <w:tcW w:w="2460" w:type="dxa"/>
          </w:tcPr>
          <w:p w14:paraId="34115310" w14:textId="4D209B26" w:rsidR="006C738E" w:rsidRPr="00DD6B12" w:rsidDel="00395FEA" w:rsidRDefault="006C738E" w:rsidP="00DD6B12">
            <w:pPr>
              <w:spacing w:line="240" w:lineRule="auto"/>
              <w:jc w:val="left"/>
              <w:rPr>
                <w:del w:id="8093" w:author="Adriana  Casas" w:date="2015-07-10T21:42:00Z"/>
                <w:rFonts w:ascii="Times" w:hAnsi="Times"/>
                <w:rPrChange w:id="8094" w:author="Adriana  Casas" w:date="2015-07-08T15:43:00Z">
                  <w:rPr>
                    <w:del w:id="8095" w:author="Adriana  Casas" w:date="2015-07-10T21:42:00Z"/>
                  </w:rPr>
                </w:rPrChange>
              </w:rPr>
              <w:pPrChange w:id="8096" w:author="Adriana  Casas" w:date="2015-07-08T15:43:00Z">
                <w:pPr>
                  <w:jc w:val="left"/>
                </w:pPr>
              </w:pPrChange>
            </w:pPr>
            <w:del w:id="8097" w:author="Adriana  Casas" w:date="2015-07-10T21:42:00Z">
              <w:r w:rsidRPr="00DD6B12" w:rsidDel="00395FEA">
                <w:rPr>
                  <w:rFonts w:ascii="Times" w:eastAsia="Calibri" w:hAnsi="Times" w:cs="Calibri"/>
                  <w:color w:val="000000"/>
                  <w:sz w:val="22"/>
                  <w:rPrChange w:id="8098" w:author="Adriana  Casas" w:date="2015-07-08T15:43:00Z">
                    <w:rPr>
                      <w:rFonts w:ascii="Calibri" w:eastAsia="Calibri" w:hAnsi="Calibri" w:cs="Calibri"/>
                      <w:color w:val="000000"/>
                      <w:sz w:val="22"/>
                    </w:rPr>
                  </w:rPrChange>
                </w:rPr>
                <w:delText>Pie de imagen</w:delText>
              </w:r>
            </w:del>
          </w:p>
        </w:tc>
        <w:tc>
          <w:tcPr>
            <w:tcW w:w="6380" w:type="dxa"/>
          </w:tcPr>
          <w:p w14:paraId="17AC6E99" w14:textId="7D069E82" w:rsidR="006C738E" w:rsidRPr="00DD6B12" w:rsidDel="00395FEA" w:rsidRDefault="006C738E" w:rsidP="00DD6B12">
            <w:pPr>
              <w:spacing w:line="240" w:lineRule="auto"/>
              <w:jc w:val="left"/>
              <w:rPr>
                <w:del w:id="8099" w:author="Adriana  Casas" w:date="2015-07-10T21:42:00Z"/>
                <w:rFonts w:ascii="Times" w:hAnsi="Times"/>
                <w:rPrChange w:id="8100" w:author="Adriana  Casas" w:date="2015-07-08T15:43:00Z">
                  <w:rPr>
                    <w:del w:id="8101" w:author="Adriana  Casas" w:date="2015-07-10T21:42:00Z"/>
                  </w:rPr>
                </w:rPrChange>
              </w:rPr>
              <w:pPrChange w:id="8102" w:author="Adriana  Casas" w:date="2015-07-08T15:43:00Z">
                <w:pPr>
                  <w:jc w:val="left"/>
                </w:pPr>
              </w:pPrChange>
            </w:pPr>
            <w:del w:id="8103" w:author="Adriana  Casas" w:date="2015-07-10T21:42:00Z">
              <w:r w:rsidRPr="00DD6B12" w:rsidDel="00395FEA">
                <w:rPr>
                  <w:rFonts w:ascii="Times" w:eastAsia="Calibri" w:hAnsi="Times" w:cs="Calibri"/>
                  <w:color w:val="000000"/>
                  <w:sz w:val="22"/>
                  <w:rPrChange w:id="8104" w:author="Adriana  Casas" w:date="2015-07-08T15:43:00Z">
                    <w:rPr>
                      <w:rFonts w:ascii="Calibri" w:eastAsia="Calibri" w:hAnsi="Calibri" w:cs="Calibri"/>
                      <w:color w:val="000000"/>
                      <w:sz w:val="22"/>
                    </w:rPr>
                  </w:rPrChange>
                </w:rPr>
                <w:delText>El comercio es una de las actividades más importantes del sector terciario. Se basa en el intercambio de bienes entre un comprador y un vendedor por un precio determinado, juntos interviniendo en el mercado.</w:delText>
              </w:r>
            </w:del>
          </w:p>
        </w:tc>
      </w:tr>
    </w:tbl>
    <w:p w14:paraId="36BB4968" w14:textId="38F27477" w:rsidR="006C738E" w:rsidRPr="00DD6B12" w:rsidDel="00395FEA" w:rsidRDefault="006C738E" w:rsidP="00DD6B12">
      <w:pPr>
        <w:spacing w:line="240" w:lineRule="auto"/>
        <w:rPr>
          <w:del w:id="8105" w:author="Adriana  Casas" w:date="2015-07-10T21:42:00Z"/>
          <w:rFonts w:ascii="Times" w:hAnsi="Times"/>
          <w:rPrChange w:id="8106" w:author="Adriana  Casas" w:date="2015-07-08T15:43:00Z">
            <w:rPr>
              <w:del w:id="8107" w:author="Adriana  Casas" w:date="2015-07-10T21:42:00Z"/>
            </w:rPr>
          </w:rPrChange>
        </w:rPr>
        <w:pPrChange w:id="8108" w:author="Adriana  Casas" w:date="2015-07-08T15:43:00Z">
          <w:pPr/>
        </w:pPrChange>
      </w:pPr>
    </w:p>
    <w:p w14:paraId="49FBEA5B" w14:textId="3DA3378D" w:rsidR="006C738E" w:rsidRPr="00DD6B12" w:rsidDel="00395FEA" w:rsidRDefault="006C738E" w:rsidP="00DD6B12">
      <w:pPr>
        <w:spacing w:line="240" w:lineRule="auto"/>
        <w:rPr>
          <w:del w:id="8109" w:author="Adriana  Casas" w:date="2015-07-10T21:42:00Z"/>
          <w:rFonts w:ascii="Times" w:hAnsi="Times"/>
          <w:rPrChange w:id="8110" w:author="Adriana  Casas" w:date="2015-07-08T15:43:00Z">
            <w:rPr>
              <w:del w:id="8111" w:author="Adriana  Casas" w:date="2015-07-10T21:42:00Z"/>
            </w:rPr>
          </w:rPrChange>
        </w:rPr>
        <w:pPrChange w:id="8112" w:author="Adriana  Casas" w:date="2015-07-08T15:43:00Z">
          <w:pPr/>
        </w:pPrChange>
      </w:pPr>
      <w:del w:id="8113" w:author="Adriana  Casas" w:date="2015-07-10T21:42:00Z">
        <w:r w:rsidRPr="00DD6B12" w:rsidDel="00395FEA">
          <w:rPr>
            <w:rFonts w:ascii="Times" w:hAnsi="Times"/>
            <w:color w:val="000000"/>
            <w:rPrChange w:id="8114" w:author="Adriana  Casas" w:date="2015-07-08T15:43:00Z">
              <w:rPr>
                <w:color w:val="000000"/>
              </w:rPr>
            </w:rPrChange>
          </w:rPr>
          <w:delText xml:space="preserve">Las actividades destinadas a ofrecer servicios a las </w:delText>
        </w:r>
        <w:r w:rsidRPr="00DD6B12" w:rsidDel="00395FEA">
          <w:rPr>
            <w:rFonts w:ascii="Times" w:hAnsi="Times"/>
            <w:b/>
            <w:color w:val="000000"/>
            <w:rPrChange w:id="8115" w:author="Adriana  Casas" w:date="2015-07-08T15:43:00Z">
              <w:rPr>
                <w:b/>
                <w:color w:val="000000"/>
              </w:rPr>
            </w:rPrChange>
          </w:rPr>
          <w:delText>personas</w:delText>
        </w:r>
        <w:r w:rsidRPr="00DD6B12" w:rsidDel="00395FEA">
          <w:rPr>
            <w:rFonts w:ascii="Times" w:hAnsi="Times"/>
            <w:color w:val="000000"/>
            <w:rPrChange w:id="8116" w:author="Adriana  Casas" w:date="2015-07-08T15:43:00Z">
              <w:rPr>
                <w:color w:val="000000"/>
              </w:rPr>
            </w:rPrChange>
          </w:rPr>
          <w:delText xml:space="preserve"> pueden ser de dos tipos:</w:delText>
        </w:r>
      </w:del>
    </w:p>
    <w:p w14:paraId="605A7B26" w14:textId="3B3B0066" w:rsidR="006C738E" w:rsidRPr="00DD6B12" w:rsidDel="00395FEA" w:rsidRDefault="006C738E" w:rsidP="00DD6B12">
      <w:pPr>
        <w:numPr>
          <w:ilvl w:val="0"/>
          <w:numId w:val="22"/>
        </w:numPr>
        <w:spacing w:after="200" w:line="240" w:lineRule="auto"/>
        <w:contextualSpacing/>
        <w:rPr>
          <w:del w:id="8117" w:author="Adriana  Casas" w:date="2015-07-10T21:42:00Z"/>
          <w:rFonts w:ascii="Times" w:hAnsi="Times"/>
          <w:color w:val="000000"/>
          <w:rPrChange w:id="8118" w:author="Adriana  Casas" w:date="2015-07-08T15:43:00Z">
            <w:rPr>
              <w:del w:id="8119" w:author="Adriana  Casas" w:date="2015-07-10T21:42:00Z"/>
              <w:color w:val="000000"/>
            </w:rPr>
          </w:rPrChange>
        </w:rPr>
        <w:pPrChange w:id="8120" w:author="Adriana  Casas" w:date="2015-07-08T15:43:00Z">
          <w:pPr>
            <w:numPr>
              <w:numId w:val="22"/>
            </w:numPr>
            <w:spacing w:after="200"/>
            <w:ind w:left="720" w:firstLine="1080"/>
            <w:contextualSpacing/>
          </w:pPr>
        </w:pPrChange>
      </w:pPr>
      <w:del w:id="8121" w:author="Adriana  Casas" w:date="2015-07-10T21:42:00Z">
        <w:r w:rsidRPr="00DD6B12" w:rsidDel="00395FEA">
          <w:rPr>
            <w:rFonts w:ascii="Times" w:hAnsi="Times"/>
            <w:color w:val="000000"/>
            <w:rPrChange w:id="8122" w:author="Adriana  Casas" w:date="2015-07-08T15:43:00Z">
              <w:rPr>
                <w:color w:val="000000"/>
              </w:rPr>
            </w:rPrChange>
          </w:rPr>
          <w:delText xml:space="preserve">Los </w:delText>
        </w:r>
        <w:r w:rsidRPr="00DD6B12" w:rsidDel="00395FEA">
          <w:rPr>
            <w:rFonts w:ascii="Times" w:hAnsi="Times"/>
            <w:b/>
            <w:color w:val="000000"/>
            <w:rPrChange w:id="8123" w:author="Adriana  Casas" w:date="2015-07-08T15:43:00Z">
              <w:rPr>
                <w:b/>
                <w:color w:val="000000"/>
              </w:rPr>
            </w:rPrChange>
          </w:rPr>
          <w:delText>servicios sociales</w:delText>
        </w:r>
        <w:r w:rsidRPr="00DD6B12" w:rsidDel="00395FEA">
          <w:rPr>
            <w:rFonts w:ascii="Times" w:hAnsi="Times"/>
            <w:color w:val="000000"/>
            <w:rPrChange w:id="8124" w:author="Adriana  Casas" w:date="2015-07-08T15:43:00Z">
              <w:rPr>
                <w:color w:val="000000"/>
              </w:rPr>
            </w:rPrChange>
          </w:rPr>
          <w:delText xml:space="preserve">: cubren necesidades básicas como la </w:delText>
        </w:r>
        <w:r w:rsidRPr="00DD6B12" w:rsidDel="00395FEA">
          <w:rPr>
            <w:rFonts w:ascii="Times" w:hAnsi="Times"/>
            <w:b/>
            <w:color w:val="000000"/>
            <w:rPrChange w:id="8125" w:author="Adriana  Casas" w:date="2015-07-08T15:43:00Z">
              <w:rPr>
                <w:b/>
                <w:color w:val="000000"/>
              </w:rPr>
            </w:rPrChange>
          </w:rPr>
          <w:delText>educación</w:delText>
        </w:r>
        <w:r w:rsidRPr="00DD6B12" w:rsidDel="00395FEA">
          <w:rPr>
            <w:rFonts w:ascii="Times" w:hAnsi="Times"/>
            <w:color w:val="000000"/>
            <w:rPrChange w:id="8126" w:author="Adriana  Casas" w:date="2015-07-08T15:43:00Z">
              <w:rPr>
                <w:color w:val="000000"/>
              </w:rPr>
            </w:rPrChange>
          </w:rPr>
          <w:delText xml:space="preserve">, la </w:delText>
        </w:r>
        <w:r w:rsidRPr="00DD6B12" w:rsidDel="00395FEA">
          <w:rPr>
            <w:rFonts w:ascii="Times" w:hAnsi="Times"/>
            <w:b/>
            <w:color w:val="000000"/>
            <w:rPrChange w:id="8127" w:author="Adriana  Casas" w:date="2015-07-08T15:43:00Z">
              <w:rPr>
                <w:b/>
                <w:color w:val="000000"/>
              </w:rPr>
            </w:rPrChange>
          </w:rPr>
          <w:delText>sanidad</w:delText>
        </w:r>
        <w:r w:rsidRPr="00DD6B12" w:rsidDel="00395FEA">
          <w:rPr>
            <w:rFonts w:ascii="Times" w:hAnsi="Times"/>
            <w:color w:val="000000"/>
            <w:rPrChange w:id="8128" w:author="Adriana  Casas" w:date="2015-07-08T15:43:00Z">
              <w:rPr>
                <w:color w:val="000000"/>
              </w:rPr>
            </w:rPrChange>
          </w:rPr>
          <w:delText>, etc. En función del agente que los ofrezca, pueden ser públicos, concertados o privados.</w:delText>
        </w:r>
      </w:del>
    </w:p>
    <w:p w14:paraId="0A3355B2" w14:textId="1023907F" w:rsidR="006C738E" w:rsidRPr="00DD6B12" w:rsidDel="00395FEA" w:rsidRDefault="006C738E" w:rsidP="00DD6B12">
      <w:pPr>
        <w:numPr>
          <w:ilvl w:val="0"/>
          <w:numId w:val="22"/>
        </w:numPr>
        <w:spacing w:after="200" w:line="240" w:lineRule="auto"/>
        <w:contextualSpacing/>
        <w:rPr>
          <w:del w:id="8129" w:author="Adriana  Casas" w:date="2015-07-10T21:42:00Z"/>
          <w:rFonts w:ascii="Times" w:hAnsi="Times"/>
          <w:color w:val="000000"/>
          <w:rPrChange w:id="8130" w:author="Adriana  Casas" w:date="2015-07-08T15:43:00Z">
            <w:rPr>
              <w:del w:id="8131" w:author="Adriana  Casas" w:date="2015-07-10T21:42:00Z"/>
              <w:color w:val="000000"/>
            </w:rPr>
          </w:rPrChange>
        </w:rPr>
        <w:pPrChange w:id="8132" w:author="Adriana  Casas" w:date="2015-07-08T15:43:00Z">
          <w:pPr>
            <w:numPr>
              <w:numId w:val="22"/>
            </w:numPr>
            <w:spacing w:after="200"/>
            <w:ind w:left="720" w:firstLine="1080"/>
            <w:contextualSpacing/>
          </w:pPr>
        </w:pPrChange>
      </w:pPr>
      <w:del w:id="8133" w:author="Adriana  Casas" w:date="2015-07-10T21:42:00Z">
        <w:r w:rsidRPr="00DD6B12" w:rsidDel="00395FEA">
          <w:rPr>
            <w:rFonts w:ascii="Times" w:hAnsi="Times"/>
            <w:color w:val="000000"/>
            <w:rPrChange w:id="8134" w:author="Adriana  Casas" w:date="2015-07-08T15:43:00Z">
              <w:rPr>
                <w:color w:val="000000"/>
              </w:rPr>
            </w:rPrChange>
          </w:rPr>
          <w:delText xml:space="preserve">Los </w:delText>
        </w:r>
        <w:r w:rsidRPr="00DD6B12" w:rsidDel="00395FEA">
          <w:rPr>
            <w:rFonts w:ascii="Times" w:hAnsi="Times"/>
            <w:b/>
            <w:color w:val="000000"/>
            <w:rPrChange w:id="8135" w:author="Adriana  Casas" w:date="2015-07-08T15:43:00Z">
              <w:rPr>
                <w:b/>
                <w:color w:val="000000"/>
              </w:rPr>
            </w:rPrChange>
          </w:rPr>
          <w:delText>servicios al consumidor</w:delText>
        </w:r>
        <w:r w:rsidRPr="00DD6B12" w:rsidDel="00395FEA">
          <w:rPr>
            <w:rFonts w:ascii="Times" w:hAnsi="Times"/>
            <w:color w:val="000000"/>
            <w:rPrChange w:id="8136" w:author="Adriana  Casas" w:date="2015-07-08T15:43:00Z">
              <w:rPr>
                <w:color w:val="000000"/>
              </w:rPr>
            </w:rPrChange>
          </w:rPr>
          <w:delText xml:space="preserve">: se destinan a personas, familias y hogares. Destacan el sector del </w:delText>
        </w:r>
        <w:r w:rsidRPr="00DD6B12" w:rsidDel="00395FEA">
          <w:rPr>
            <w:rFonts w:ascii="Times" w:hAnsi="Times"/>
            <w:b/>
            <w:color w:val="000000"/>
            <w:rPrChange w:id="8137" w:author="Adriana  Casas" w:date="2015-07-08T15:43:00Z">
              <w:rPr>
                <w:b/>
                <w:color w:val="000000"/>
              </w:rPr>
            </w:rPrChange>
          </w:rPr>
          <w:delText>ocio</w:delText>
        </w:r>
        <w:r w:rsidRPr="00DD6B12" w:rsidDel="00395FEA">
          <w:rPr>
            <w:rFonts w:ascii="Times" w:hAnsi="Times"/>
            <w:color w:val="000000"/>
            <w:rPrChange w:id="8138" w:author="Adriana  Casas" w:date="2015-07-08T15:43:00Z">
              <w:rPr>
                <w:color w:val="000000"/>
              </w:rPr>
            </w:rPrChange>
          </w:rPr>
          <w:delText xml:space="preserve">, el </w:delText>
        </w:r>
        <w:r w:rsidRPr="00DD6B12" w:rsidDel="00395FEA">
          <w:rPr>
            <w:rFonts w:ascii="Times" w:hAnsi="Times"/>
            <w:b/>
            <w:color w:val="000000"/>
            <w:rPrChange w:id="8139" w:author="Adriana  Casas" w:date="2015-07-08T15:43:00Z">
              <w:rPr>
                <w:b/>
                <w:color w:val="000000"/>
              </w:rPr>
            </w:rPrChange>
          </w:rPr>
          <w:delText>turismo</w:delText>
        </w:r>
        <w:r w:rsidRPr="00DD6B12" w:rsidDel="00395FEA">
          <w:rPr>
            <w:rFonts w:ascii="Times" w:hAnsi="Times"/>
            <w:color w:val="000000"/>
            <w:rPrChange w:id="8140" w:author="Adriana  Casas" w:date="2015-07-08T15:43:00Z">
              <w:rPr>
                <w:color w:val="000000"/>
              </w:rPr>
            </w:rPrChange>
          </w:rPr>
          <w:delText>, el pequeño comercio o el servicio doméstico. Ofrecidos por el sector privado, todos ellos cubren necesidades secundarias.</w:delText>
        </w:r>
      </w:del>
    </w:p>
    <w:p w14:paraId="6E6B4EED" w14:textId="3DEF0579" w:rsidR="006C738E" w:rsidRPr="00DD6B12" w:rsidDel="00395FEA" w:rsidRDefault="006C738E" w:rsidP="00DD6B12">
      <w:pPr>
        <w:spacing w:after="200" w:line="240" w:lineRule="auto"/>
        <w:rPr>
          <w:del w:id="8141" w:author="Adriana  Casas" w:date="2015-07-10T21:42:00Z"/>
          <w:rFonts w:ascii="Times" w:hAnsi="Times"/>
          <w:rPrChange w:id="8142" w:author="Adriana  Casas" w:date="2015-07-08T15:43:00Z">
            <w:rPr>
              <w:del w:id="8143" w:author="Adriana  Casas" w:date="2015-07-10T21:42:00Z"/>
            </w:rPr>
          </w:rPrChange>
        </w:rPr>
        <w:pPrChange w:id="8144" w:author="Adriana  Casas" w:date="2015-07-08T15:43:00Z">
          <w:pPr>
            <w:spacing w:after="200"/>
          </w:pPr>
        </w:pPrChange>
      </w:pPr>
      <w:del w:id="8145" w:author="Adriana  Casas" w:date="2015-07-10T21:42:00Z">
        <w:r w:rsidRPr="00DD6B12" w:rsidDel="00395FEA">
          <w:rPr>
            <w:rFonts w:ascii="Times" w:hAnsi="Times"/>
            <w:color w:val="000000"/>
            <w:rPrChange w:id="8146" w:author="Adriana  Casas" w:date="2015-07-08T15:43:00Z">
              <w:rPr>
                <w:color w:val="000000"/>
              </w:rPr>
            </w:rPrChange>
          </w:rPr>
          <w:delText xml:space="preserve">El </w:delText>
        </w:r>
        <w:r w:rsidRPr="00DD6B12" w:rsidDel="00395FEA">
          <w:rPr>
            <w:rFonts w:ascii="Times" w:hAnsi="Times"/>
            <w:b/>
            <w:color w:val="000000"/>
            <w:rPrChange w:id="8147" w:author="Adriana  Casas" w:date="2015-07-08T15:43:00Z">
              <w:rPr>
                <w:b/>
                <w:color w:val="000000"/>
              </w:rPr>
            </w:rPrChange>
          </w:rPr>
          <w:delText>turismo</w:delText>
        </w:r>
        <w:r w:rsidRPr="00DD6B12" w:rsidDel="00395FEA">
          <w:rPr>
            <w:rFonts w:ascii="Times" w:hAnsi="Times"/>
            <w:color w:val="000000"/>
            <w:rPrChange w:id="8148" w:author="Adriana  Casas" w:date="2015-07-08T15:43:00Z">
              <w:rPr>
                <w:color w:val="000000"/>
              </w:rPr>
            </w:rPrChange>
          </w:rPr>
          <w:delText xml:space="preserve"> como parte del sector de servicios se entiende como un desplazamiento que tiene como fin el entretenimiento. Desde la segunda guerra mundial el turismo experimenta un crecimiento, se ha convertido en un elemento de importancia económica, influenciado por fenómenos como la publicidad, mejora en infraestructura turística (hoteles, agencias, restaurantes).</w:delText>
        </w:r>
      </w:del>
    </w:p>
    <w:p w14:paraId="25BFBBF5" w14:textId="7081ADEB" w:rsidR="006C738E" w:rsidRPr="00DD6B12" w:rsidDel="00395FEA" w:rsidRDefault="006C738E" w:rsidP="00DD6B12">
      <w:pPr>
        <w:spacing w:line="240" w:lineRule="auto"/>
        <w:rPr>
          <w:del w:id="8149" w:author="Adriana  Casas" w:date="2015-07-10T21:42:00Z"/>
          <w:rFonts w:ascii="Times" w:hAnsi="Times"/>
          <w:rPrChange w:id="8150" w:author="Adriana  Casas" w:date="2015-07-08T15:43:00Z">
            <w:rPr>
              <w:del w:id="8151" w:author="Adriana  Casas" w:date="2015-07-10T21:42:00Z"/>
            </w:rPr>
          </w:rPrChange>
        </w:rPr>
        <w:pPrChange w:id="8152" w:author="Adriana  Casas" w:date="2015-07-08T15:43:00Z">
          <w:pPr/>
        </w:pPrChange>
      </w:pPr>
      <w:del w:id="8153" w:author="Adriana  Casas" w:date="2015-07-10T21:42:00Z">
        <w:r w:rsidRPr="00DD6B12" w:rsidDel="00395FEA">
          <w:rPr>
            <w:rFonts w:ascii="Times" w:hAnsi="Times"/>
            <w:color w:val="000000"/>
            <w:rPrChange w:id="8154" w:author="Adriana  Casas" w:date="2015-07-08T15:43:00Z">
              <w:rPr>
                <w:color w:val="000000"/>
              </w:rPr>
            </w:rPrChange>
          </w:rPr>
          <w:delText xml:space="preserve">Las actividades destinadas a ofrecer servicios a otras </w:delText>
        </w:r>
        <w:r w:rsidRPr="00DD6B12" w:rsidDel="00395FEA">
          <w:rPr>
            <w:rFonts w:ascii="Times" w:hAnsi="Times"/>
            <w:b/>
            <w:color w:val="000000"/>
            <w:rPrChange w:id="8155" w:author="Adriana  Casas" w:date="2015-07-08T15:43:00Z">
              <w:rPr>
                <w:b/>
                <w:color w:val="000000"/>
              </w:rPr>
            </w:rPrChange>
          </w:rPr>
          <w:delText>empresas</w:delText>
        </w:r>
        <w:r w:rsidRPr="00DD6B12" w:rsidDel="00395FEA">
          <w:rPr>
            <w:rFonts w:ascii="Times" w:hAnsi="Times"/>
            <w:color w:val="000000"/>
            <w:rPrChange w:id="8156" w:author="Adriana  Casas" w:date="2015-07-08T15:43:00Z">
              <w:rPr>
                <w:color w:val="000000"/>
              </w:rPr>
            </w:rPrChange>
          </w:rPr>
          <w:delText>, sin importar el sector al que pertenezcan, pueden dividirse en:</w:delText>
        </w:r>
      </w:del>
    </w:p>
    <w:p w14:paraId="479A622C" w14:textId="4BAE315A" w:rsidR="006C738E" w:rsidRPr="00DD6B12" w:rsidDel="00395FEA" w:rsidRDefault="006C738E" w:rsidP="00DD6B12">
      <w:pPr>
        <w:numPr>
          <w:ilvl w:val="0"/>
          <w:numId w:val="22"/>
        </w:numPr>
        <w:spacing w:after="200" w:line="240" w:lineRule="auto"/>
        <w:contextualSpacing/>
        <w:rPr>
          <w:del w:id="8157" w:author="Adriana  Casas" w:date="2015-07-10T21:42:00Z"/>
          <w:rFonts w:ascii="Times" w:hAnsi="Times"/>
          <w:color w:val="000000"/>
          <w:rPrChange w:id="8158" w:author="Adriana  Casas" w:date="2015-07-08T15:43:00Z">
            <w:rPr>
              <w:del w:id="8159" w:author="Adriana  Casas" w:date="2015-07-10T21:42:00Z"/>
              <w:color w:val="000000"/>
            </w:rPr>
          </w:rPrChange>
        </w:rPr>
        <w:pPrChange w:id="8160" w:author="Adriana  Casas" w:date="2015-07-08T15:43:00Z">
          <w:pPr>
            <w:numPr>
              <w:numId w:val="22"/>
            </w:numPr>
            <w:spacing w:after="200"/>
            <w:ind w:left="720" w:firstLine="1080"/>
            <w:contextualSpacing/>
          </w:pPr>
        </w:pPrChange>
      </w:pPr>
      <w:del w:id="8161" w:author="Adriana  Casas" w:date="2015-07-10T21:42:00Z">
        <w:r w:rsidRPr="00DD6B12" w:rsidDel="00395FEA">
          <w:rPr>
            <w:rFonts w:ascii="Times" w:hAnsi="Times"/>
            <w:color w:val="000000"/>
            <w:rPrChange w:id="8162" w:author="Adriana  Casas" w:date="2015-07-08T15:43:00Z">
              <w:rPr>
                <w:color w:val="000000"/>
              </w:rPr>
            </w:rPrChange>
          </w:rPr>
          <w:delText xml:space="preserve">Los servicios de </w:delText>
        </w:r>
        <w:r w:rsidRPr="00DD6B12" w:rsidDel="00395FEA">
          <w:rPr>
            <w:rFonts w:ascii="Times" w:hAnsi="Times"/>
            <w:b/>
            <w:color w:val="000000"/>
            <w:rPrChange w:id="8163" w:author="Adriana  Casas" w:date="2015-07-08T15:43:00Z">
              <w:rPr>
                <w:b/>
                <w:color w:val="000000"/>
              </w:rPr>
            </w:rPrChange>
          </w:rPr>
          <w:delText>administración o gestión</w:delText>
        </w:r>
        <w:r w:rsidRPr="00DD6B12" w:rsidDel="00395FEA">
          <w:rPr>
            <w:rFonts w:ascii="Times" w:hAnsi="Times"/>
            <w:color w:val="000000"/>
            <w:rPrChange w:id="8164" w:author="Adriana  Casas" w:date="2015-07-08T15:43:00Z">
              <w:rPr>
                <w:color w:val="000000"/>
              </w:rPr>
            </w:rPrChange>
          </w:rPr>
          <w:delText xml:space="preserve">: se encargan de aspectos como los </w:delText>
        </w:r>
        <w:r w:rsidRPr="00DD6B12" w:rsidDel="00395FEA">
          <w:rPr>
            <w:rFonts w:ascii="Times" w:hAnsi="Times"/>
            <w:b/>
            <w:color w:val="000000"/>
            <w:rPrChange w:id="8165" w:author="Adriana  Casas" w:date="2015-07-08T15:43:00Z">
              <w:rPr>
                <w:b/>
                <w:color w:val="000000"/>
              </w:rPr>
            </w:rPrChange>
          </w:rPr>
          <w:delText>recursos humanos</w:delText>
        </w:r>
        <w:r w:rsidRPr="00DD6B12" w:rsidDel="00395FEA">
          <w:rPr>
            <w:rFonts w:ascii="Times" w:hAnsi="Times"/>
            <w:color w:val="000000"/>
            <w:rPrChange w:id="8166" w:author="Adriana  Casas" w:date="2015-07-08T15:43:00Z">
              <w:rPr>
                <w:color w:val="000000"/>
              </w:rPr>
            </w:rPrChange>
          </w:rPr>
          <w:delText xml:space="preserve">, la </w:delText>
        </w:r>
        <w:r w:rsidRPr="00DD6B12" w:rsidDel="00395FEA">
          <w:rPr>
            <w:rFonts w:ascii="Times" w:hAnsi="Times"/>
            <w:b/>
            <w:color w:val="000000"/>
            <w:rPrChange w:id="8167" w:author="Adriana  Casas" w:date="2015-07-08T15:43:00Z">
              <w:rPr>
                <w:b/>
                <w:color w:val="000000"/>
              </w:rPr>
            </w:rPrChange>
          </w:rPr>
          <w:delText>publicidad</w:delText>
        </w:r>
        <w:r w:rsidRPr="00DD6B12" w:rsidDel="00395FEA">
          <w:rPr>
            <w:rFonts w:ascii="Times" w:hAnsi="Times"/>
            <w:color w:val="000000"/>
            <w:rPrChange w:id="8168" w:author="Adriana  Casas" w:date="2015-07-08T15:43:00Z">
              <w:rPr>
                <w:color w:val="000000"/>
              </w:rPr>
            </w:rPrChange>
          </w:rPr>
          <w:delText xml:space="preserve">, la </w:delText>
        </w:r>
        <w:r w:rsidRPr="00DD6B12" w:rsidDel="00395FEA">
          <w:rPr>
            <w:rFonts w:ascii="Times" w:hAnsi="Times"/>
            <w:b/>
            <w:color w:val="000000"/>
            <w:rPrChange w:id="8169" w:author="Adriana  Casas" w:date="2015-07-08T15:43:00Z">
              <w:rPr>
                <w:b/>
                <w:color w:val="000000"/>
              </w:rPr>
            </w:rPrChange>
          </w:rPr>
          <w:delText>investigación</w:delText>
        </w:r>
        <w:r w:rsidRPr="00DD6B12" w:rsidDel="00395FEA">
          <w:rPr>
            <w:rFonts w:ascii="Times" w:hAnsi="Times"/>
            <w:color w:val="000000"/>
            <w:rPrChange w:id="8170" w:author="Adriana  Casas" w:date="2015-07-08T15:43:00Z">
              <w:rPr>
                <w:color w:val="000000"/>
              </w:rPr>
            </w:rPrChange>
          </w:rPr>
          <w:delText xml:space="preserve">, el </w:delText>
        </w:r>
        <w:r w:rsidRPr="00DD6B12" w:rsidDel="00395FEA">
          <w:rPr>
            <w:rFonts w:ascii="Times" w:hAnsi="Times"/>
            <w:b/>
            <w:color w:val="000000"/>
            <w:rPrChange w:id="8171" w:author="Adriana  Casas" w:date="2015-07-08T15:43:00Z">
              <w:rPr>
                <w:b/>
                <w:color w:val="000000"/>
              </w:rPr>
            </w:rPrChange>
          </w:rPr>
          <w:delText>mantenimiento</w:delText>
        </w:r>
        <w:r w:rsidRPr="00DD6B12" w:rsidDel="00395FEA">
          <w:rPr>
            <w:rFonts w:ascii="Times" w:hAnsi="Times"/>
            <w:color w:val="000000"/>
            <w:rPrChange w:id="8172" w:author="Adriana  Casas" w:date="2015-07-08T15:43:00Z">
              <w:rPr>
                <w:color w:val="000000"/>
              </w:rPr>
            </w:rPrChange>
          </w:rPr>
          <w:delText>, etc.</w:delText>
        </w:r>
      </w:del>
    </w:p>
    <w:p w14:paraId="08B5065B" w14:textId="7AC515BB" w:rsidR="006C738E" w:rsidRPr="00DD6B12" w:rsidDel="00395FEA" w:rsidRDefault="006C738E" w:rsidP="00DD6B12">
      <w:pPr>
        <w:numPr>
          <w:ilvl w:val="0"/>
          <w:numId w:val="22"/>
        </w:numPr>
        <w:spacing w:after="200" w:line="240" w:lineRule="auto"/>
        <w:contextualSpacing/>
        <w:rPr>
          <w:del w:id="8173" w:author="Adriana  Casas" w:date="2015-07-10T21:42:00Z"/>
          <w:rFonts w:ascii="Times" w:hAnsi="Times"/>
          <w:color w:val="000000"/>
          <w:rPrChange w:id="8174" w:author="Adriana  Casas" w:date="2015-07-08T15:43:00Z">
            <w:rPr>
              <w:del w:id="8175" w:author="Adriana  Casas" w:date="2015-07-10T21:42:00Z"/>
              <w:color w:val="000000"/>
            </w:rPr>
          </w:rPrChange>
        </w:rPr>
        <w:pPrChange w:id="8176" w:author="Adriana  Casas" w:date="2015-07-08T15:43:00Z">
          <w:pPr>
            <w:numPr>
              <w:numId w:val="22"/>
            </w:numPr>
            <w:spacing w:after="200"/>
            <w:ind w:left="720" w:firstLine="1080"/>
            <w:contextualSpacing/>
          </w:pPr>
        </w:pPrChange>
      </w:pPr>
      <w:del w:id="8177" w:author="Adriana  Casas" w:date="2015-07-10T21:42:00Z">
        <w:r w:rsidRPr="00DD6B12" w:rsidDel="00395FEA">
          <w:rPr>
            <w:rFonts w:ascii="Times" w:hAnsi="Times"/>
            <w:color w:val="000000"/>
            <w:rPrChange w:id="8178" w:author="Adriana  Casas" w:date="2015-07-08T15:43:00Z">
              <w:rPr>
                <w:color w:val="000000"/>
              </w:rPr>
            </w:rPrChange>
          </w:rPr>
          <w:delText xml:space="preserve">Los servicios </w:delText>
        </w:r>
        <w:r w:rsidRPr="00DD6B12" w:rsidDel="00395FEA">
          <w:rPr>
            <w:rFonts w:ascii="Times" w:hAnsi="Times"/>
            <w:b/>
            <w:color w:val="000000"/>
            <w:rPrChange w:id="8179" w:author="Adriana  Casas" w:date="2015-07-08T15:43:00Z">
              <w:rPr>
                <w:b/>
                <w:color w:val="000000"/>
              </w:rPr>
            </w:rPrChange>
          </w:rPr>
          <w:delText>financieros</w:delText>
        </w:r>
        <w:r w:rsidRPr="00DD6B12" w:rsidDel="00395FEA">
          <w:rPr>
            <w:rFonts w:ascii="Times" w:hAnsi="Times"/>
            <w:color w:val="000000"/>
            <w:rPrChange w:id="8180" w:author="Adriana  Casas" w:date="2015-07-08T15:43:00Z">
              <w:rPr>
                <w:color w:val="000000"/>
              </w:rPr>
            </w:rPrChange>
          </w:rPr>
          <w:delText xml:space="preserve">: pueden ser </w:delText>
        </w:r>
        <w:r w:rsidRPr="00DD6B12" w:rsidDel="00395FEA">
          <w:rPr>
            <w:rFonts w:ascii="Times" w:hAnsi="Times"/>
            <w:b/>
            <w:color w:val="000000"/>
            <w:rPrChange w:id="8181" w:author="Adriana  Casas" w:date="2015-07-08T15:43:00Z">
              <w:rPr>
                <w:b/>
                <w:color w:val="000000"/>
              </w:rPr>
            </w:rPrChange>
          </w:rPr>
          <w:delText>bancos</w:delText>
        </w:r>
        <w:r w:rsidRPr="00DD6B12" w:rsidDel="00395FEA">
          <w:rPr>
            <w:rFonts w:ascii="Times" w:hAnsi="Times"/>
            <w:color w:val="000000"/>
            <w:rPrChange w:id="8182" w:author="Adriana  Casas" w:date="2015-07-08T15:43:00Z">
              <w:rPr>
                <w:color w:val="000000"/>
              </w:rPr>
            </w:rPrChange>
          </w:rPr>
          <w:delText xml:space="preserve">, cajas de ahorro, agencias de valores o de seguros. Se dedican a prestar servicios con </w:delText>
        </w:r>
        <w:r w:rsidRPr="00DD6B12" w:rsidDel="00395FEA">
          <w:rPr>
            <w:rFonts w:ascii="Times" w:hAnsi="Times"/>
            <w:b/>
            <w:color w:val="000000"/>
            <w:rPrChange w:id="8183" w:author="Adriana  Casas" w:date="2015-07-08T15:43:00Z">
              <w:rPr>
                <w:b/>
                <w:color w:val="000000"/>
              </w:rPr>
            </w:rPrChange>
          </w:rPr>
          <w:delText>comisiones</w:delText>
        </w:r>
        <w:r w:rsidRPr="00DD6B12" w:rsidDel="00395FEA">
          <w:rPr>
            <w:rFonts w:ascii="Times" w:hAnsi="Times"/>
            <w:color w:val="000000"/>
            <w:rPrChange w:id="8184" w:author="Adriana  Casas" w:date="2015-07-08T15:43:00Z">
              <w:rPr>
                <w:color w:val="000000"/>
              </w:rPr>
            </w:rPrChange>
          </w:rPr>
          <w:delText xml:space="preserve">, así como a la </w:delText>
        </w:r>
        <w:r w:rsidRPr="00DD6B12" w:rsidDel="00395FEA">
          <w:rPr>
            <w:rFonts w:ascii="Times" w:hAnsi="Times"/>
            <w:b/>
            <w:color w:val="000000"/>
            <w:rPrChange w:id="8185" w:author="Adriana  Casas" w:date="2015-07-08T15:43:00Z">
              <w:rPr>
                <w:b/>
                <w:color w:val="000000"/>
              </w:rPr>
            </w:rPrChange>
          </w:rPr>
          <w:delText>inversión en empresas</w:delText>
        </w:r>
        <w:r w:rsidRPr="00DD6B12" w:rsidDel="00395FEA">
          <w:rPr>
            <w:rFonts w:ascii="Times" w:hAnsi="Times"/>
            <w:color w:val="000000"/>
            <w:rPrChange w:id="8186" w:author="Adriana  Casas" w:date="2015-07-08T15:43:00Z">
              <w:rPr>
                <w:color w:val="000000"/>
              </w:rPr>
            </w:rPrChange>
          </w:rPr>
          <w:delText>.</w:delText>
        </w:r>
      </w:del>
    </w:p>
    <w:p w14:paraId="23C198C4" w14:textId="77777777" w:rsidR="006C738E" w:rsidRPr="00DD6B12" w:rsidRDefault="006C738E" w:rsidP="00DD6B12">
      <w:pPr>
        <w:spacing w:line="240" w:lineRule="auto"/>
        <w:rPr>
          <w:rFonts w:ascii="Times" w:hAnsi="Times"/>
          <w:rPrChange w:id="8187" w:author="Adriana  Casas" w:date="2015-07-08T15:43:00Z">
            <w:rPr/>
          </w:rPrChange>
        </w:rPr>
        <w:pPrChange w:id="8188" w:author="Adriana  Casas" w:date="2015-07-08T15:43:00Z">
          <w:pPr/>
        </w:pPrChange>
      </w:pPr>
    </w:p>
    <w:tbl>
      <w:tblPr>
        <w:tblStyle w:val="26"/>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25196FEC" w14:textId="77777777" w:rsidTr="006C738E">
        <w:tc>
          <w:tcPr>
            <w:tcW w:w="8840" w:type="dxa"/>
            <w:gridSpan w:val="2"/>
            <w:shd w:val="clear" w:color="auto" w:fill="0D0D0D"/>
          </w:tcPr>
          <w:p w14:paraId="550E6A86" w14:textId="367E7E30" w:rsidR="006C738E" w:rsidRPr="00DD6B12" w:rsidRDefault="006C738E" w:rsidP="00DD6B12">
            <w:pPr>
              <w:spacing w:line="240" w:lineRule="auto"/>
              <w:jc w:val="center"/>
              <w:rPr>
                <w:rFonts w:ascii="Times" w:eastAsia="Calibri" w:hAnsi="Times"/>
                <w:b/>
                <w:color w:val="FFFFFF" w:themeColor="background1"/>
                <w:highlight w:val="none"/>
                <w:rPrChange w:id="8189" w:author="Adriana  Casas" w:date="2015-07-08T15:43:00Z">
                  <w:rPr>
                    <w:rFonts w:eastAsia="Calibri"/>
                    <w:b/>
                    <w:color w:val="FFFFFF" w:themeColor="background1"/>
                    <w:highlight w:val="none"/>
                  </w:rPr>
                </w:rPrChange>
              </w:rPr>
              <w:pPrChange w:id="8190" w:author="Adriana  Casas" w:date="2015-07-08T15:43:00Z">
                <w:pPr>
                  <w:jc w:val="center"/>
                </w:pPr>
              </w:pPrChange>
            </w:pPr>
            <w:r w:rsidRPr="00DD6B12">
              <w:rPr>
                <w:rFonts w:ascii="Times" w:eastAsia="Calibri" w:hAnsi="Times"/>
                <w:b/>
                <w:color w:val="FFFFFF" w:themeColor="background1"/>
                <w:highlight w:val="none"/>
                <w:rPrChange w:id="8191" w:author="Adriana  Casas" w:date="2015-07-08T15:43:00Z">
                  <w:rPr>
                    <w:rFonts w:eastAsia="Calibri"/>
                    <w:b/>
                    <w:color w:val="FFFFFF" w:themeColor="background1"/>
                    <w:highlight w:val="none"/>
                  </w:rPr>
                </w:rPrChange>
              </w:rPr>
              <w:t>Imagen (fotografía, gráfica o ilustració</w:t>
            </w:r>
            <w:ins w:id="8192" w:author="Adriana  Casas" w:date="2015-07-10T21:43:00Z">
              <w:r w:rsidR="005B1D67">
                <w:rPr>
                  <w:rFonts w:ascii="Times" w:eastAsia="Calibri" w:hAnsi="Times"/>
                  <w:b/>
                  <w:color w:val="FFFFFF" w:themeColor="background1"/>
                  <w:highlight w:val="none"/>
                </w:rPr>
                <w:t>n)</w:t>
              </w:r>
            </w:ins>
            <w:del w:id="8193" w:author="Adriana  Casas" w:date="2015-07-10T21:42:00Z">
              <w:r w:rsidRPr="00DD6B12" w:rsidDel="00395FEA">
                <w:rPr>
                  <w:rFonts w:ascii="Times" w:eastAsia="Calibri" w:hAnsi="Times"/>
                  <w:b/>
                  <w:color w:val="FFFFFF" w:themeColor="background1"/>
                  <w:highlight w:val="none"/>
                  <w:rPrChange w:id="8194" w:author="Adriana  Casas" w:date="2015-07-08T15:43:00Z">
                    <w:rPr>
                      <w:rFonts w:eastAsia="Calibri"/>
                      <w:b/>
                      <w:color w:val="FFFFFF" w:themeColor="background1"/>
                      <w:highlight w:val="none"/>
                    </w:rPr>
                  </w:rPrChange>
                </w:rPr>
                <w:delText>n) Recurso nuevo</w:delText>
              </w:r>
            </w:del>
          </w:p>
        </w:tc>
      </w:tr>
      <w:tr w:rsidR="006C738E" w:rsidRPr="00DD6B12" w14:paraId="4ED0D493" w14:textId="77777777" w:rsidTr="006C738E">
        <w:tc>
          <w:tcPr>
            <w:tcW w:w="2460" w:type="dxa"/>
          </w:tcPr>
          <w:p w14:paraId="5BE77105" w14:textId="77777777" w:rsidR="006C738E" w:rsidRPr="00DD6B12" w:rsidRDefault="006C738E" w:rsidP="00DD6B12">
            <w:pPr>
              <w:spacing w:line="240" w:lineRule="auto"/>
              <w:jc w:val="left"/>
              <w:rPr>
                <w:rFonts w:ascii="Times" w:hAnsi="Times"/>
                <w:rPrChange w:id="8195" w:author="Adriana  Casas" w:date="2015-07-08T15:43:00Z">
                  <w:rPr/>
                </w:rPrChange>
              </w:rPr>
              <w:pPrChange w:id="8196" w:author="Adriana  Casas" w:date="2015-07-08T15:43:00Z">
                <w:pPr>
                  <w:jc w:val="left"/>
                </w:pPr>
              </w:pPrChange>
            </w:pPr>
            <w:r w:rsidRPr="00DD6B12">
              <w:rPr>
                <w:rFonts w:ascii="Times" w:eastAsia="Calibri" w:hAnsi="Times" w:cs="Calibri"/>
                <w:b/>
                <w:color w:val="000000"/>
                <w:sz w:val="22"/>
                <w:rPrChange w:id="8197" w:author="Adriana  Casas" w:date="2015-07-08T15:43:00Z">
                  <w:rPr>
                    <w:rFonts w:ascii="Calibri" w:eastAsia="Calibri" w:hAnsi="Calibri" w:cs="Calibri"/>
                    <w:b/>
                    <w:color w:val="000000"/>
                    <w:sz w:val="22"/>
                  </w:rPr>
                </w:rPrChange>
              </w:rPr>
              <w:t>Código</w:t>
            </w:r>
          </w:p>
        </w:tc>
        <w:tc>
          <w:tcPr>
            <w:tcW w:w="6380" w:type="dxa"/>
          </w:tcPr>
          <w:p w14:paraId="58E7C72C" w14:textId="77777777" w:rsidR="006C738E" w:rsidRPr="00DD6B12" w:rsidRDefault="008B0ECB" w:rsidP="00DD6B12">
            <w:pPr>
              <w:spacing w:line="240" w:lineRule="auto"/>
              <w:jc w:val="left"/>
              <w:rPr>
                <w:rFonts w:ascii="Times" w:hAnsi="Times"/>
                <w:rPrChange w:id="8198" w:author="Adriana  Casas" w:date="2015-07-08T15:43:00Z">
                  <w:rPr/>
                </w:rPrChange>
              </w:rPr>
              <w:pPrChange w:id="8199" w:author="Adriana  Casas" w:date="2015-07-08T15:43:00Z">
                <w:pPr>
                  <w:jc w:val="left"/>
                </w:pPr>
              </w:pPrChange>
            </w:pPr>
            <w:r w:rsidRPr="00DD6B12">
              <w:rPr>
                <w:rFonts w:ascii="Times" w:eastAsia="Calibri" w:hAnsi="Times" w:cs="Calibri"/>
                <w:color w:val="000000"/>
                <w:sz w:val="22"/>
                <w:rPrChange w:id="8200" w:author="Adriana  Casas" w:date="2015-07-08T15:43:00Z">
                  <w:rPr>
                    <w:rFonts w:ascii="Calibri" w:eastAsia="Calibri" w:hAnsi="Calibri" w:cs="Calibri"/>
                    <w:color w:val="000000"/>
                    <w:sz w:val="22"/>
                  </w:rPr>
                </w:rPrChange>
              </w:rPr>
              <w:t>CS_10_0</w:t>
            </w:r>
            <w:r w:rsidR="00571573" w:rsidRPr="00DD6B12">
              <w:rPr>
                <w:rFonts w:ascii="Times" w:eastAsia="Calibri" w:hAnsi="Times" w:cs="Calibri"/>
                <w:color w:val="000000"/>
                <w:sz w:val="22"/>
                <w:rPrChange w:id="8201"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8202" w:author="Adriana  Casas" w:date="2015-07-08T15:43:00Z">
                  <w:rPr>
                    <w:rFonts w:ascii="Calibri" w:eastAsia="Calibri" w:hAnsi="Calibri" w:cs="Calibri"/>
                    <w:color w:val="000000"/>
                    <w:sz w:val="22"/>
                  </w:rPr>
                </w:rPrChange>
              </w:rPr>
              <w:t>_IMG33</w:t>
            </w:r>
          </w:p>
        </w:tc>
      </w:tr>
      <w:tr w:rsidR="006C738E" w:rsidRPr="00DD6B12" w14:paraId="0F2E1400" w14:textId="77777777" w:rsidTr="006C738E">
        <w:tc>
          <w:tcPr>
            <w:tcW w:w="2460" w:type="dxa"/>
          </w:tcPr>
          <w:p w14:paraId="3C77F354" w14:textId="77777777" w:rsidR="006C738E" w:rsidRPr="00DD6B12" w:rsidRDefault="006C738E" w:rsidP="00DD6B12">
            <w:pPr>
              <w:spacing w:line="240" w:lineRule="auto"/>
              <w:jc w:val="left"/>
              <w:rPr>
                <w:rFonts w:ascii="Times" w:hAnsi="Times"/>
                <w:rPrChange w:id="8203" w:author="Adriana  Casas" w:date="2015-07-08T15:43:00Z">
                  <w:rPr/>
                </w:rPrChange>
              </w:rPr>
              <w:pPrChange w:id="8204" w:author="Adriana  Casas" w:date="2015-07-08T15:43:00Z">
                <w:pPr>
                  <w:jc w:val="left"/>
                </w:pPr>
              </w:pPrChange>
            </w:pPr>
            <w:r w:rsidRPr="00DD6B12">
              <w:rPr>
                <w:rFonts w:ascii="Times" w:eastAsia="Calibri" w:hAnsi="Times" w:cs="Calibri"/>
                <w:b/>
                <w:color w:val="000000"/>
                <w:sz w:val="22"/>
                <w:rPrChange w:id="8205" w:author="Adriana  Casas" w:date="2015-07-08T15:43:00Z">
                  <w:rPr>
                    <w:rFonts w:ascii="Calibri" w:eastAsia="Calibri" w:hAnsi="Calibri" w:cs="Calibri"/>
                    <w:b/>
                    <w:color w:val="000000"/>
                    <w:sz w:val="22"/>
                  </w:rPr>
                </w:rPrChange>
              </w:rPr>
              <w:t>Descripción</w:t>
            </w:r>
          </w:p>
        </w:tc>
        <w:tc>
          <w:tcPr>
            <w:tcW w:w="6380" w:type="dxa"/>
          </w:tcPr>
          <w:p w14:paraId="60BEB4E1" w14:textId="77777777" w:rsidR="006C738E" w:rsidRPr="00DD6B12" w:rsidRDefault="006C738E" w:rsidP="00DD6B12">
            <w:pPr>
              <w:spacing w:line="240" w:lineRule="auto"/>
              <w:jc w:val="left"/>
              <w:rPr>
                <w:rFonts w:ascii="Times" w:hAnsi="Times"/>
                <w:rPrChange w:id="8206" w:author="Adriana  Casas" w:date="2015-07-08T15:43:00Z">
                  <w:rPr/>
                </w:rPrChange>
              </w:rPr>
              <w:pPrChange w:id="8207" w:author="Adriana  Casas" w:date="2015-07-08T15:43:00Z">
                <w:pPr>
                  <w:jc w:val="left"/>
                </w:pPr>
              </w:pPrChange>
            </w:pPr>
            <w:r w:rsidRPr="00DD6B12">
              <w:rPr>
                <w:rFonts w:ascii="Times" w:hAnsi="Times"/>
                <w:noProof/>
                <w:lang w:val="es-ES" w:eastAsia="es-ES"/>
                <w:rPrChange w:id="8208" w:author="Adriana  Casas" w:date="2015-07-08T15:43:00Z">
                  <w:rPr>
                    <w:noProof/>
                    <w:lang w:val="es-ES" w:eastAsia="es-ES"/>
                  </w:rPr>
                </w:rPrChange>
              </w:rPr>
              <w:drawing>
                <wp:inline distT="114300" distB="114300" distL="114300" distR="114300" wp14:anchorId="1AA00DA7" wp14:editId="093870F9">
                  <wp:extent cx="1219200" cy="82867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57"/>
                          <a:srcRect/>
                          <a:stretch>
                            <a:fillRect/>
                          </a:stretch>
                        </pic:blipFill>
                        <pic:spPr>
                          <a:xfrm>
                            <a:off x="0" y="0"/>
                            <a:ext cx="1219200" cy="828675"/>
                          </a:xfrm>
                          <a:prstGeom prst="rect">
                            <a:avLst/>
                          </a:prstGeom>
                          <a:ln/>
                        </pic:spPr>
                      </pic:pic>
                    </a:graphicData>
                  </a:graphic>
                </wp:inline>
              </w:drawing>
            </w:r>
          </w:p>
        </w:tc>
      </w:tr>
      <w:tr w:rsidR="006C738E" w:rsidRPr="00DD6B12" w14:paraId="1DF1D9E4" w14:textId="77777777" w:rsidTr="006C738E">
        <w:tc>
          <w:tcPr>
            <w:tcW w:w="2460" w:type="dxa"/>
          </w:tcPr>
          <w:p w14:paraId="75C20BEE" w14:textId="77777777" w:rsidR="006C738E" w:rsidRPr="00DD6B12" w:rsidRDefault="006C738E" w:rsidP="00DD6B12">
            <w:pPr>
              <w:spacing w:line="240" w:lineRule="auto"/>
              <w:jc w:val="left"/>
              <w:rPr>
                <w:rFonts w:ascii="Times" w:hAnsi="Times"/>
                <w:rPrChange w:id="8209" w:author="Adriana  Casas" w:date="2015-07-08T15:43:00Z">
                  <w:rPr/>
                </w:rPrChange>
              </w:rPr>
              <w:pPrChange w:id="8210" w:author="Adriana  Casas" w:date="2015-07-08T15:43:00Z">
                <w:pPr>
                  <w:jc w:val="left"/>
                </w:pPr>
              </w:pPrChange>
            </w:pPr>
            <w:r w:rsidRPr="00DD6B12">
              <w:rPr>
                <w:rFonts w:ascii="Times" w:eastAsia="Calibri" w:hAnsi="Times" w:cs="Calibri"/>
                <w:b/>
                <w:color w:val="000000"/>
                <w:sz w:val="22"/>
                <w:rPrChange w:id="8211" w:author="Adriana  Casas" w:date="2015-07-08T15:43:00Z">
                  <w:rPr>
                    <w:rFonts w:ascii="Calibri" w:eastAsia="Calibri" w:hAnsi="Calibri" w:cs="Calibri"/>
                    <w:b/>
                    <w:color w:val="000000"/>
                    <w:sz w:val="22"/>
                  </w:rPr>
                </w:rPrChange>
              </w:rPr>
              <w:t>Código Shutterstock (o URL o la ruta en AulaPlaneta)</w:t>
            </w:r>
          </w:p>
        </w:tc>
        <w:tc>
          <w:tcPr>
            <w:tcW w:w="6380" w:type="dxa"/>
          </w:tcPr>
          <w:p w14:paraId="305091B0" w14:textId="77777777" w:rsidR="006C738E" w:rsidRPr="00DD6B12" w:rsidRDefault="009D3AFD" w:rsidP="00DD6B12">
            <w:pPr>
              <w:spacing w:line="240" w:lineRule="auto"/>
              <w:jc w:val="left"/>
              <w:rPr>
                <w:rFonts w:ascii="Times" w:hAnsi="Times"/>
                <w:rPrChange w:id="8212" w:author="Adriana  Casas" w:date="2015-07-08T15:43:00Z">
                  <w:rPr/>
                </w:rPrChange>
              </w:rPr>
              <w:pPrChange w:id="8213" w:author="Adriana  Casas" w:date="2015-07-08T15:43:00Z">
                <w:pPr>
                  <w:jc w:val="left"/>
                </w:pPr>
              </w:pPrChange>
            </w:pPr>
            <w:r w:rsidRPr="00DD6B12">
              <w:rPr>
                <w:rFonts w:ascii="Times" w:hAnsi="Times"/>
                <w:rPrChange w:id="8214" w:author="Adriana  Casas" w:date="2015-07-08T15:43:00Z">
                  <w:rPr/>
                </w:rPrChange>
              </w:rPr>
              <w:fldChar w:fldCharType="begin"/>
            </w:r>
            <w:r w:rsidRPr="00DD6B12">
              <w:rPr>
                <w:rFonts w:ascii="Times" w:hAnsi="Times"/>
                <w:rPrChange w:id="8215" w:author="Adriana  Casas" w:date="2015-07-08T15:43:00Z">
                  <w:rPr/>
                </w:rPrChange>
              </w:rPr>
              <w:instrText xml:space="preserve"> HYPERLINK "http://thumb101.shutterstock.com/display_pic_with_logo/76219/76219,1248349924,13/stock-photo-attractive-young-man-working-in-a-call-center-with-his-colleagues-34113973.jpg" \h </w:instrText>
            </w:r>
            <w:r w:rsidRPr="00DD6B12">
              <w:rPr>
                <w:rFonts w:ascii="Times" w:hAnsi="Times"/>
                <w:rPrChange w:id="8216" w:author="Adriana  Casas" w:date="2015-07-08T15:43:00Z">
                  <w:rPr/>
                </w:rPrChange>
              </w:rPr>
              <w:fldChar w:fldCharType="separate"/>
            </w:r>
            <w:r w:rsidR="006C738E" w:rsidRPr="00DD6B12">
              <w:rPr>
                <w:rFonts w:ascii="Times" w:eastAsia="Calibri" w:hAnsi="Times" w:cs="Calibri"/>
                <w:color w:val="000000"/>
                <w:sz w:val="22"/>
                <w:u w:val="single"/>
                <w:rPrChange w:id="8217" w:author="Adriana  Casas" w:date="2015-07-08T15:43:00Z">
                  <w:rPr>
                    <w:rFonts w:ascii="Calibri" w:eastAsia="Calibri" w:hAnsi="Calibri" w:cs="Calibri"/>
                    <w:color w:val="000000"/>
                    <w:sz w:val="22"/>
                    <w:u w:val="single"/>
                  </w:rPr>
                </w:rPrChange>
              </w:rPr>
              <w:t>http://thumb101.shutterstock.com/display_pic_with_logo/76219/76219,1248349924,13/stock-photo-attractive-young-man-working-in-a-call-center-with-his-colleagues-34113973.jpg</w:t>
            </w:r>
            <w:r w:rsidRPr="00DD6B12">
              <w:rPr>
                <w:rFonts w:ascii="Times" w:eastAsia="Calibri" w:hAnsi="Times" w:cs="Calibri"/>
                <w:color w:val="000000"/>
                <w:sz w:val="22"/>
                <w:u w:val="single"/>
                <w:rPrChange w:id="8218" w:author="Adriana  Casas" w:date="2015-07-08T15:43:00Z">
                  <w:rPr>
                    <w:rFonts w:ascii="Calibri" w:eastAsia="Calibri" w:hAnsi="Calibri" w:cs="Calibri"/>
                    <w:color w:val="000000"/>
                    <w:sz w:val="22"/>
                    <w:u w:val="single"/>
                  </w:rPr>
                </w:rPrChange>
              </w:rPr>
              <w:fldChar w:fldCharType="end"/>
            </w:r>
            <w:r w:rsidRPr="00DD6B12">
              <w:rPr>
                <w:rFonts w:ascii="Times" w:hAnsi="Times"/>
                <w:rPrChange w:id="8219" w:author="Adriana  Casas" w:date="2015-07-08T15:43:00Z">
                  <w:rPr/>
                </w:rPrChange>
              </w:rPr>
              <w:fldChar w:fldCharType="begin"/>
            </w:r>
            <w:r w:rsidRPr="00DD6B12">
              <w:rPr>
                <w:rFonts w:ascii="Times" w:hAnsi="Times"/>
                <w:rPrChange w:id="8220" w:author="Adriana  Casas" w:date="2015-07-08T15:43:00Z">
                  <w:rPr/>
                </w:rPrChange>
              </w:rPr>
              <w:instrText xml:space="preserve"> HYPERLINK "http://thumb101.shutterstock.com/display_pic_with_logo/76219/76219,1248349924,13/stock-photo-attractive-young-man-working-in-a-call-center-with-his-colleagues-34113973.jpg" \h </w:instrText>
            </w:r>
            <w:r w:rsidRPr="00DD6B12">
              <w:rPr>
                <w:rFonts w:ascii="Times" w:hAnsi="Times"/>
                <w:rPrChange w:id="8221" w:author="Adriana  Casas" w:date="2015-07-08T15:43:00Z">
                  <w:rPr/>
                </w:rPrChange>
              </w:rPr>
              <w:fldChar w:fldCharType="separate"/>
            </w:r>
            <w:r w:rsidRPr="00DD6B12">
              <w:rPr>
                <w:rFonts w:ascii="Times" w:hAnsi="Times"/>
                <w:rPrChange w:id="8222" w:author="Adriana  Casas" w:date="2015-07-08T15:43:00Z">
                  <w:rPr/>
                </w:rPrChange>
              </w:rPr>
              <w:fldChar w:fldCharType="end"/>
            </w:r>
          </w:p>
        </w:tc>
      </w:tr>
      <w:tr w:rsidR="006C738E" w:rsidRPr="00DD6B12" w14:paraId="3AF1529D" w14:textId="77777777" w:rsidTr="006C738E">
        <w:tc>
          <w:tcPr>
            <w:tcW w:w="2460" w:type="dxa"/>
          </w:tcPr>
          <w:p w14:paraId="6240C835" w14:textId="77777777" w:rsidR="006C738E" w:rsidRPr="00DD6B12" w:rsidRDefault="006C738E" w:rsidP="00DD6B12">
            <w:pPr>
              <w:spacing w:line="240" w:lineRule="auto"/>
              <w:jc w:val="left"/>
              <w:rPr>
                <w:rFonts w:ascii="Times" w:hAnsi="Times"/>
                <w:rPrChange w:id="8223" w:author="Adriana  Casas" w:date="2015-07-08T15:43:00Z">
                  <w:rPr/>
                </w:rPrChange>
              </w:rPr>
              <w:pPrChange w:id="8224" w:author="Adriana  Casas" w:date="2015-07-08T15:43:00Z">
                <w:pPr>
                  <w:jc w:val="left"/>
                </w:pPr>
              </w:pPrChange>
            </w:pPr>
            <w:r w:rsidRPr="00DD6B12">
              <w:rPr>
                <w:rFonts w:ascii="Times" w:eastAsia="Calibri" w:hAnsi="Times" w:cs="Calibri"/>
                <w:b/>
                <w:color w:val="000000"/>
                <w:sz w:val="22"/>
                <w:rPrChange w:id="8225" w:author="Adriana  Casas" w:date="2015-07-08T15:43:00Z">
                  <w:rPr>
                    <w:rFonts w:ascii="Calibri" w:eastAsia="Calibri" w:hAnsi="Calibri" w:cs="Calibri"/>
                    <w:b/>
                    <w:color w:val="000000"/>
                    <w:sz w:val="22"/>
                  </w:rPr>
                </w:rPrChange>
              </w:rPr>
              <w:t>Pie de imagen</w:t>
            </w:r>
          </w:p>
        </w:tc>
        <w:tc>
          <w:tcPr>
            <w:tcW w:w="6380" w:type="dxa"/>
          </w:tcPr>
          <w:p w14:paraId="6A4D84EC" w14:textId="7DF92022" w:rsidR="006C738E" w:rsidRPr="00DD6B12" w:rsidRDefault="006C738E" w:rsidP="00452F4F">
            <w:pPr>
              <w:spacing w:line="240" w:lineRule="auto"/>
              <w:jc w:val="left"/>
              <w:rPr>
                <w:rFonts w:ascii="Times" w:hAnsi="Times"/>
                <w:rPrChange w:id="8226" w:author="Adriana  Casas" w:date="2015-07-08T15:43:00Z">
                  <w:rPr/>
                </w:rPrChange>
              </w:rPr>
              <w:pPrChange w:id="8227" w:author="Adriana  Casas" w:date="2015-07-10T21:43:00Z">
                <w:pPr>
                  <w:jc w:val="left"/>
                </w:pPr>
              </w:pPrChange>
            </w:pPr>
            <w:r w:rsidRPr="00DD6B12">
              <w:rPr>
                <w:rFonts w:ascii="Times" w:eastAsia="Calibri" w:hAnsi="Times" w:cs="Calibri"/>
                <w:color w:val="000000"/>
                <w:sz w:val="22"/>
                <w:rPrChange w:id="8228" w:author="Adriana  Casas" w:date="2015-07-08T15:43:00Z">
                  <w:rPr>
                    <w:rFonts w:ascii="Calibri" w:eastAsia="Calibri" w:hAnsi="Calibri" w:cs="Calibri"/>
                    <w:color w:val="000000"/>
                    <w:sz w:val="22"/>
                  </w:rPr>
                </w:rPrChange>
              </w:rPr>
              <w:t>En la actualidad, la mayor parte de las grandes empresas ha</w:t>
            </w:r>
            <w:ins w:id="8229" w:author="Adriana  Casas" w:date="2015-07-10T21:42:00Z">
              <w:r w:rsidR="00452F4F">
                <w:rPr>
                  <w:rFonts w:ascii="Times" w:eastAsia="Calibri" w:hAnsi="Times" w:cs="Calibri"/>
                  <w:color w:val="000000"/>
                  <w:sz w:val="22"/>
                </w:rPr>
                <w:t>n</w:t>
              </w:r>
            </w:ins>
            <w:r w:rsidRPr="00DD6B12">
              <w:rPr>
                <w:rFonts w:ascii="Times" w:eastAsia="Calibri" w:hAnsi="Times" w:cs="Calibri"/>
                <w:color w:val="000000"/>
                <w:sz w:val="22"/>
                <w:rPrChange w:id="8230" w:author="Adriana  Casas" w:date="2015-07-08T15:43:00Z">
                  <w:rPr>
                    <w:rFonts w:ascii="Calibri" w:eastAsia="Calibri" w:hAnsi="Calibri" w:cs="Calibri"/>
                    <w:color w:val="000000"/>
                    <w:sz w:val="22"/>
                  </w:rPr>
                </w:rPrChange>
              </w:rPr>
              <w:t xml:space="preserve"> </w:t>
            </w:r>
            <w:ins w:id="8231" w:author="Adriana  Casas" w:date="2015-07-10T21:43:00Z">
              <w:r w:rsidR="00452F4F">
                <w:rPr>
                  <w:rFonts w:ascii="Times" w:eastAsia="Calibri" w:hAnsi="Times" w:cs="Calibri"/>
                  <w:color w:val="000000"/>
                  <w:sz w:val="22"/>
                </w:rPr>
                <w:t xml:space="preserve">tercerizado, o </w:t>
              </w:r>
            </w:ins>
            <w:del w:id="8232" w:author="Adriana  Casas" w:date="2015-07-10T21:42:00Z">
              <w:r w:rsidRPr="00DD6B12" w:rsidDel="00452F4F">
                <w:rPr>
                  <w:rFonts w:ascii="Times" w:eastAsia="Calibri" w:hAnsi="Times" w:cs="Calibri"/>
                  <w:color w:val="000000"/>
                  <w:sz w:val="22"/>
                  <w:rPrChange w:id="8233" w:author="Adriana  Casas" w:date="2015-07-08T15:43:00Z">
                    <w:rPr>
                      <w:rFonts w:ascii="Calibri" w:eastAsia="Calibri" w:hAnsi="Calibri" w:cs="Calibri"/>
                      <w:color w:val="000000"/>
                      <w:sz w:val="22"/>
                    </w:rPr>
                  </w:rPrChange>
                </w:rPr>
                <w:delText xml:space="preserve">externalizado </w:delText>
              </w:r>
            </w:del>
            <w:ins w:id="8234" w:author="Adriana  Casas" w:date="2015-07-10T21:42:00Z">
              <w:r w:rsidR="00452F4F">
                <w:rPr>
                  <w:rFonts w:ascii="Times" w:eastAsia="Calibri" w:hAnsi="Times" w:cs="Calibri"/>
                  <w:color w:val="000000"/>
                  <w:sz w:val="22"/>
                </w:rPr>
                <w:t>subcontratado</w:t>
              </w:r>
              <w:r w:rsidR="00452F4F" w:rsidRPr="00DD6B12">
                <w:rPr>
                  <w:rFonts w:ascii="Times" w:eastAsia="Calibri" w:hAnsi="Times" w:cs="Calibri"/>
                  <w:color w:val="000000"/>
                  <w:sz w:val="22"/>
                  <w:rPrChange w:id="8235" w:author="Adriana  Casas" w:date="2015-07-08T15:43:00Z">
                    <w:rPr>
                      <w:rFonts w:ascii="Calibri" w:eastAsia="Calibri" w:hAnsi="Calibri" w:cs="Calibri"/>
                      <w:color w:val="000000"/>
                      <w:sz w:val="22"/>
                    </w:rPr>
                  </w:rPrChange>
                </w:rPr>
                <w:t xml:space="preserve"> </w:t>
              </w:r>
            </w:ins>
            <w:r w:rsidRPr="00DD6B12">
              <w:rPr>
                <w:rFonts w:ascii="Times" w:eastAsia="Calibri" w:hAnsi="Times" w:cs="Calibri"/>
                <w:color w:val="000000"/>
                <w:sz w:val="22"/>
                <w:rPrChange w:id="8236" w:author="Adriana  Casas" w:date="2015-07-08T15:43:00Z">
                  <w:rPr>
                    <w:rFonts w:ascii="Calibri" w:eastAsia="Calibri" w:hAnsi="Calibri" w:cs="Calibri"/>
                    <w:color w:val="000000"/>
                    <w:sz w:val="22"/>
                  </w:rPr>
                </w:rPrChange>
              </w:rPr>
              <w:t xml:space="preserve">muchas de sus funciones, como </w:t>
            </w:r>
            <w:del w:id="8237" w:author="Adriana  Casas" w:date="2015-07-10T21:43:00Z">
              <w:r w:rsidRPr="00DD6B12" w:rsidDel="00452F4F">
                <w:rPr>
                  <w:rFonts w:ascii="Times" w:eastAsia="Calibri" w:hAnsi="Times" w:cs="Calibri"/>
                  <w:color w:val="000000"/>
                  <w:sz w:val="22"/>
                  <w:rPrChange w:id="8238" w:author="Adriana  Casas" w:date="2015-07-08T15:43:00Z">
                    <w:rPr>
                      <w:rFonts w:ascii="Calibri" w:eastAsia="Calibri" w:hAnsi="Calibri" w:cs="Calibri"/>
                      <w:color w:val="000000"/>
                      <w:sz w:val="22"/>
                    </w:rPr>
                  </w:rPrChange>
                </w:rPr>
                <w:delText xml:space="preserve">por ejemplo, </w:delText>
              </w:r>
            </w:del>
            <w:r w:rsidRPr="00DD6B12">
              <w:rPr>
                <w:rFonts w:ascii="Times" w:eastAsia="Calibri" w:hAnsi="Times" w:cs="Calibri"/>
                <w:color w:val="000000"/>
                <w:sz w:val="22"/>
                <w:rPrChange w:id="8239" w:author="Adriana  Casas" w:date="2015-07-08T15:43:00Z">
                  <w:rPr>
                    <w:rFonts w:ascii="Calibri" w:eastAsia="Calibri" w:hAnsi="Calibri" w:cs="Calibri"/>
                    <w:color w:val="000000"/>
                    <w:sz w:val="22"/>
                  </w:rPr>
                </w:rPrChange>
              </w:rPr>
              <w:t>los servicios de atención al cliente</w:t>
            </w:r>
            <w:del w:id="8240" w:author="Adriana  Casas" w:date="2015-07-10T21:43:00Z">
              <w:r w:rsidRPr="00DD6B12" w:rsidDel="00452F4F">
                <w:rPr>
                  <w:rFonts w:ascii="Times" w:eastAsia="Calibri" w:hAnsi="Times" w:cs="Calibri"/>
                  <w:color w:val="000000"/>
                  <w:sz w:val="22"/>
                  <w:rPrChange w:id="8241" w:author="Adriana  Casas" w:date="2015-07-08T15:43:00Z">
                    <w:rPr>
                      <w:rFonts w:ascii="Calibri" w:eastAsia="Calibri" w:hAnsi="Calibri" w:cs="Calibri"/>
                      <w:color w:val="000000"/>
                      <w:sz w:val="22"/>
                    </w:rPr>
                  </w:rPrChange>
                </w:rPr>
                <w:delText>,</w:delText>
              </w:r>
            </w:del>
            <w:r w:rsidRPr="00DD6B12">
              <w:rPr>
                <w:rFonts w:ascii="Times" w:eastAsia="Calibri" w:hAnsi="Times" w:cs="Calibri"/>
                <w:color w:val="000000"/>
                <w:sz w:val="22"/>
                <w:rPrChange w:id="8242" w:author="Adriana  Casas" w:date="2015-07-08T15:43:00Z">
                  <w:rPr>
                    <w:rFonts w:ascii="Calibri" w:eastAsia="Calibri" w:hAnsi="Calibri" w:cs="Calibri"/>
                    <w:color w:val="000000"/>
                    <w:sz w:val="22"/>
                  </w:rPr>
                </w:rPrChange>
              </w:rPr>
              <w:t xml:space="preserve"> conocid</w:t>
            </w:r>
            <w:ins w:id="8243" w:author="Adriana  Casas" w:date="2015-07-10T21:43:00Z">
              <w:r w:rsidR="00452F4F">
                <w:rPr>
                  <w:rFonts w:ascii="Times" w:eastAsia="Calibri" w:hAnsi="Times" w:cs="Calibri"/>
                  <w:color w:val="000000"/>
                  <w:sz w:val="22"/>
                </w:rPr>
                <w:t>o</w:t>
              </w:r>
            </w:ins>
            <w:del w:id="8244" w:author="Adriana  Casas" w:date="2015-07-10T21:43:00Z">
              <w:r w:rsidRPr="00DD6B12" w:rsidDel="00452F4F">
                <w:rPr>
                  <w:rFonts w:ascii="Times" w:eastAsia="Calibri" w:hAnsi="Times" w:cs="Calibri"/>
                  <w:color w:val="000000"/>
                  <w:sz w:val="22"/>
                  <w:rPrChange w:id="8245" w:author="Adriana  Casas" w:date="2015-07-08T15:43:00Z">
                    <w:rPr>
                      <w:rFonts w:ascii="Calibri" w:eastAsia="Calibri" w:hAnsi="Calibri" w:cs="Calibri"/>
                      <w:color w:val="000000"/>
                      <w:sz w:val="22"/>
                    </w:rPr>
                  </w:rPrChange>
                </w:rPr>
                <w:delText>a</w:delText>
              </w:r>
            </w:del>
            <w:r w:rsidRPr="00DD6B12">
              <w:rPr>
                <w:rFonts w:ascii="Times" w:eastAsia="Calibri" w:hAnsi="Times" w:cs="Calibri"/>
                <w:color w:val="000000"/>
                <w:sz w:val="22"/>
                <w:rPrChange w:id="8246" w:author="Adriana  Casas" w:date="2015-07-08T15:43:00Z">
                  <w:rPr>
                    <w:rFonts w:ascii="Calibri" w:eastAsia="Calibri" w:hAnsi="Calibri" w:cs="Calibri"/>
                    <w:color w:val="000000"/>
                    <w:sz w:val="22"/>
                  </w:rPr>
                </w:rPrChange>
              </w:rPr>
              <w:t xml:space="preserve">s como </w:t>
            </w:r>
            <w:ins w:id="8247" w:author="Adriana  Casas" w:date="2015-07-10T21:42:00Z">
              <w:r w:rsidR="00452F4F">
                <w:rPr>
                  <w:rFonts w:ascii="Times" w:eastAsia="Calibri" w:hAnsi="Times" w:cs="Calibri"/>
                  <w:i/>
                  <w:color w:val="000000"/>
                  <w:sz w:val="22"/>
                </w:rPr>
                <w:t>c</w:t>
              </w:r>
            </w:ins>
            <w:del w:id="8248" w:author="Adriana  Casas" w:date="2015-07-10T21:42:00Z">
              <w:r w:rsidRPr="00DD6B12" w:rsidDel="00452F4F">
                <w:rPr>
                  <w:rFonts w:ascii="Times" w:eastAsia="Calibri" w:hAnsi="Times" w:cs="Calibri"/>
                  <w:i/>
                  <w:color w:val="000000"/>
                  <w:sz w:val="22"/>
                  <w:rPrChange w:id="8249" w:author="Adriana  Casas" w:date="2015-07-08T15:43:00Z">
                    <w:rPr>
                      <w:rFonts w:ascii="Calibri" w:eastAsia="Calibri" w:hAnsi="Calibri" w:cs="Calibri"/>
                      <w:i/>
                      <w:color w:val="000000"/>
                      <w:sz w:val="22"/>
                    </w:rPr>
                  </w:rPrChange>
                </w:rPr>
                <w:delText>C</w:delText>
              </w:r>
            </w:del>
            <w:r w:rsidRPr="00DD6B12">
              <w:rPr>
                <w:rFonts w:ascii="Times" w:eastAsia="Calibri" w:hAnsi="Times" w:cs="Calibri"/>
                <w:i/>
                <w:color w:val="000000"/>
                <w:sz w:val="22"/>
                <w:rPrChange w:id="8250" w:author="Adriana  Casas" w:date="2015-07-08T15:43:00Z">
                  <w:rPr>
                    <w:rFonts w:ascii="Calibri" w:eastAsia="Calibri" w:hAnsi="Calibri" w:cs="Calibri"/>
                    <w:i/>
                    <w:color w:val="000000"/>
                    <w:sz w:val="22"/>
                  </w:rPr>
                </w:rPrChange>
              </w:rPr>
              <w:t>all center</w:t>
            </w:r>
            <w:r w:rsidRPr="00DD6B12">
              <w:rPr>
                <w:rFonts w:ascii="Times" w:eastAsia="Calibri" w:hAnsi="Times" w:cs="Calibri"/>
                <w:color w:val="000000"/>
                <w:sz w:val="22"/>
                <w:rPrChange w:id="8251" w:author="Adriana  Casas" w:date="2015-07-08T15:43:00Z">
                  <w:rPr>
                    <w:rFonts w:ascii="Calibri" w:eastAsia="Calibri" w:hAnsi="Calibri" w:cs="Calibri"/>
                    <w:color w:val="000000"/>
                    <w:sz w:val="22"/>
                  </w:rPr>
                </w:rPrChange>
              </w:rPr>
              <w:t>,</w:t>
            </w:r>
            <w:r w:rsidRPr="00DD6B12">
              <w:rPr>
                <w:rFonts w:ascii="Times" w:eastAsia="Calibri" w:hAnsi="Times" w:cs="Calibri"/>
                <w:i/>
                <w:color w:val="000000"/>
                <w:sz w:val="22"/>
                <w:rPrChange w:id="8252" w:author="Adriana  Casas" w:date="2015-07-08T15:43:00Z">
                  <w:rPr>
                    <w:rFonts w:ascii="Calibri" w:eastAsia="Calibri" w:hAnsi="Calibri" w:cs="Calibri"/>
                    <w:i/>
                    <w:color w:val="000000"/>
                    <w:sz w:val="22"/>
                  </w:rPr>
                </w:rPrChange>
              </w:rPr>
              <w:t xml:space="preserve"> </w:t>
            </w:r>
            <w:r w:rsidRPr="00DD6B12">
              <w:rPr>
                <w:rFonts w:ascii="Times" w:eastAsia="Calibri" w:hAnsi="Times" w:cs="Calibri"/>
                <w:color w:val="000000"/>
                <w:sz w:val="22"/>
                <w:rPrChange w:id="8253" w:author="Adriana  Casas" w:date="2015-07-08T15:43:00Z">
                  <w:rPr>
                    <w:rFonts w:ascii="Calibri" w:eastAsia="Calibri" w:hAnsi="Calibri" w:cs="Calibri"/>
                    <w:color w:val="000000"/>
                    <w:sz w:val="22"/>
                  </w:rPr>
                </w:rPrChange>
              </w:rPr>
              <w:t>que son asumidos por empresas especializadas.</w:t>
            </w:r>
          </w:p>
        </w:tc>
      </w:tr>
    </w:tbl>
    <w:p w14:paraId="56FB14B2" w14:textId="77777777" w:rsidR="006C738E" w:rsidDel="005E4D42" w:rsidRDefault="006C738E" w:rsidP="00DD6B12">
      <w:pPr>
        <w:tabs>
          <w:tab w:val="right" w:pos="8498"/>
        </w:tabs>
        <w:spacing w:line="240" w:lineRule="auto"/>
        <w:rPr>
          <w:del w:id="8254" w:author="Adriana  Casas" w:date="2015-07-10T21:44:00Z"/>
          <w:rFonts w:ascii="Times" w:hAnsi="Times"/>
        </w:rPr>
        <w:pPrChange w:id="8255" w:author="Adriana  Casas" w:date="2015-07-08T15:43:00Z">
          <w:pPr>
            <w:tabs>
              <w:tab w:val="right" w:pos="8498"/>
            </w:tabs>
          </w:pPr>
        </w:pPrChange>
      </w:pPr>
    </w:p>
    <w:p w14:paraId="1A324BAD" w14:textId="72DE44F0" w:rsidR="005E4D42" w:rsidRDefault="005E4D42" w:rsidP="00DD6B12">
      <w:pPr>
        <w:spacing w:line="240" w:lineRule="auto"/>
        <w:rPr>
          <w:ins w:id="8256" w:author="Adriana  Casas" w:date="2015-07-10T21:45:00Z"/>
          <w:rFonts w:ascii="Times" w:hAnsi="Times"/>
        </w:rPr>
        <w:pPrChange w:id="8257" w:author="Adriana  Casas" w:date="2015-07-08T15:43:00Z">
          <w:pPr/>
        </w:pPrChange>
      </w:pPr>
    </w:p>
    <w:p w14:paraId="511607F9" w14:textId="77777777" w:rsidR="005E4D42" w:rsidRPr="005E4D42" w:rsidRDefault="005E4D42" w:rsidP="005E4D42">
      <w:pPr>
        <w:spacing w:line="240" w:lineRule="auto"/>
        <w:rPr>
          <w:ins w:id="8258" w:author="Adriana  Casas" w:date="2015-07-10T21:46:00Z"/>
          <w:rFonts w:ascii="Times" w:hAnsi="Times"/>
          <w:lang w:val="es-ES_tradnl"/>
        </w:rPr>
      </w:pPr>
      <w:ins w:id="8259" w:author="Adriana  Casas" w:date="2015-07-10T21:46:00Z">
        <w:r w:rsidRPr="005E4D42">
          <w:rPr>
            <w:rFonts w:ascii="Times" w:hAnsi="Times"/>
            <w:lang w:val="es-ES_tradnl"/>
          </w:rPr>
          <w:t xml:space="preserve">El </w:t>
        </w:r>
        <w:r w:rsidRPr="005E4D42">
          <w:rPr>
            <w:rFonts w:ascii="Times" w:hAnsi="Times"/>
            <w:b/>
            <w:bCs/>
            <w:lang w:val="es-ES_tradnl"/>
          </w:rPr>
          <w:t>transporte</w:t>
        </w:r>
        <w:r w:rsidRPr="005E4D42">
          <w:rPr>
            <w:rFonts w:ascii="Times" w:hAnsi="Times"/>
            <w:lang w:val="es-ES_tradnl"/>
          </w:rPr>
          <w:t xml:space="preserve"> permite el desplazamiento de personas y mercancías. Puede ser terrestre (por carretera, autopista, en tren, etc.), aéreo o marítimo. </w:t>
        </w:r>
      </w:ins>
    </w:p>
    <w:p w14:paraId="76CB3600" w14:textId="0EF67F64" w:rsidR="005E4D42" w:rsidRDefault="005E4D42" w:rsidP="005E4D42">
      <w:pPr>
        <w:spacing w:line="240" w:lineRule="auto"/>
        <w:rPr>
          <w:ins w:id="8260" w:author="Adriana  Casas" w:date="2015-07-10T21:47:00Z"/>
          <w:rFonts w:ascii="Times" w:hAnsi="Times"/>
          <w:color w:val="000000"/>
          <w:lang w:val="es-ES_tradnl"/>
        </w:rPr>
      </w:pPr>
      <w:ins w:id="8261" w:author="Adriana  Casas" w:date="2015-07-10T21:46:00Z">
        <w:r w:rsidRPr="005E4D42">
          <w:rPr>
            <w:rFonts w:ascii="Times" w:hAnsi="Times"/>
            <w:color w:val="000000"/>
            <w:lang w:val="es-ES_tradnl"/>
          </w:rPr>
          <w:t xml:space="preserve">El </w:t>
        </w:r>
        <w:r w:rsidRPr="005E4D42">
          <w:rPr>
            <w:rFonts w:ascii="Times" w:hAnsi="Times"/>
            <w:b/>
            <w:bCs/>
            <w:color w:val="000000"/>
            <w:lang w:val="es-ES_tradnl"/>
          </w:rPr>
          <w:t>turismo</w:t>
        </w:r>
        <w:r w:rsidRPr="005E4D42">
          <w:rPr>
            <w:rFonts w:ascii="Times" w:hAnsi="Times"/>
            <w:color w:val="000000"/>
            <w:lang w:val="es-ES_tradnl"/>
          </w:rPr>
          <w:t xml:space="preserve"> se relaciona con el </w:t>
        </w:r>
        <w:r w:rsidRPr="005E4D42">
          <w:rPr>
            <w:rFonts w:ascii="Times" w:hAnsi="Times"/>
            <w:b/>
            <w:bCs/>
            <w:color w:val="000000"/>
            <w:lang w:val="es-ES_tradnl"/>
          </w:rPr>
          <w:t>ocio</w:t>
        </w:r>
        <w:r w:rsidRPr="005E4D42">
          <w:rPr>
            <w:rFonts w:ascii="Times" w:hAnsi="Times"/>
            <w:color w:val="000000"/>
            <w:lang w:val="es-ES_tradnl"/>
          </w:rPr>
          <w:t xml:space="preserve"> y el </w:t>
        </w:r>
        <w:r w:rsidRPr="005E4D42">
          <w:rPr>
            <w:rFonts w:ascii="Times" w:hAnsi="Times"/>
            <w:b/>
            <w:bCs/>
            <w:color w:val="000000"/>
            <w:lang w:val="es-ES_tradnl"/>
          </w:rPr>
          <w:t>tiempo libre</w:t>
        </w:r>
        <w:r w:rsidRPr="005E4D42">
          <w:rPr>
            <w:rFonts w:ascii="Times" w:hAnsi="Times"/>
            <w:color w:val="000000"/>
            <w:lang w:val="es-ES_tradnl"/>
          </w:rPr>
          <w:t xml:space="preserve">. Según el destino y los intereses del turista, existen distintos tipos de turismo: de sol y playa, rural, cultural, familiar, de negocios, </w:t>
        </w:r>
        <w:r>
          <w:rPr>
            <w:rFonts w:ascii="Times" w:hAnsi="Times"/>
            <w:color w:val="000000"/>
            <w:lang w:val="es-ES_tradnl"/>
          </w:rPr>
          <w:t>entre otros</w:t>
        </w:r>
        <w:r w:rsidRPr="005E4D42">
          <w:rPr>
            <w:rFonts w:ascii="Times" w:hAnsi="Times"/>
            <w:color w:val="000000"/>
            <w:lang w:val="es-ES_tradnl"/>
          </w:rPr>
          <w:t xml:space="preserve">. </w:t>
        </w:r>
      </w:ins>
    </w:p>
    <w:p w14:paraId="77F9684C" w14:textId="77777777" w:rsidR="005E4D42" w:rsidRPr="005E4D42" w:rsidRDefault="005E4D42" w:rsidP="005E4D42">
      <w:pPr>
        <w:spacing w:line="240" w:lineRule="auto"/>
        <w:rPr>
          <w:ins w:id="8262" w:author="Adriana  Casas" w:date="2015-07-10T21:47:00Z"/>
          <w:rFonts w:ascii="Times" w:hAnsi="Times"/>
          <w:color w:val="000000"/>
          <w:lang w:val="es-ES_tradnl"/>
        </w:rPr>
      </w:pPr>
      <w:ins w:id="8263" w:author="Adriana  Casas" w:date="2015-07-10T21:47:00Z">
        <w:r w:rsidRPr="005E4D42">
          <w:rPr>
            <w:rFonts w:ascii="Times" w:hAnsi="Times"/>
            <w:color w:val="000000"/>
            <w:lang w:val="es-ES_tradnl"/>
          </w:rPr>
          <w:t xml:space="preserve">Las </w:t>
        </w:r>
        <w:r w:rsidRPr="005E4D42">
          <w:rPr>
            <w:rFonts w:ascii="Times" w:hAnsi="Times"/>
            <w:b/>
            <w:bCs/>
            <w:color w:val="000000"/>
            <w:lang w:val="es-ES_tradnl"/>
          </w:rPr>
          <w:t>comunicaciones</w:t>
        </w:r>
        <w:r w:rsidRPr="005E4D42">
          <w:rPr>
            <w:rFonts w:ascii="Times" w:hAnsi="Times"/>
            <w:color w:val="000000"/>
            <w:lang w:val="es-ES_tradnl"/>
          </w:rPr>
          <w:t xml:space="preserve"> son fundamentales. Ofrecen herramientas de comunicación, información y entretenimiento. </w:t>
        </w:r>
      </w:ins>
    </w:p>
    <w:p w14:paraId="3F6BE70C" w14:textId="77777777" w:rsidR="005E4D42" w:rsidRPr="005E4D42" w:rsidRDefault="005E4D42" w:rsidP="005E4D42">
      <w:pPr>
        <w:spacing w:line="240" w:lineRule="auto"/>
        <w:rPr>
          <w:ins w:id="8264" w:author="Adriana  Casas" w:date="2015-07-10T21:46:00Z"/>
          <w:rFonts w:ascii="Times" w:hAnsi="Times"/>
          <w:color w:val="000000"/>
          <w:lang w:val="es-ES_tradnl"/>
        </w:rPr>
      </w:pPr>
    </w:p>
    <w:p w14:paraId="7955CB53" w14:textId="16D1124F" w:rsidR="006C738E" w:rsidRPr="00DD6B12" w:rsidDel="005E4D42" w:rsidRDefault="006C738E" w:rsidP="00DD6B12">
      <w:pPr>
        <w:spacing w:line="240" w:lineRule="auto"/>
        <w:rPr>
          <w:del w:id="8265" w:author="Adriana  Casas" w:date="2015-07-10T21:44:00Z"/>
          <w:rFonts w:ascii="Times" w:hAnsi="Times"/>
          <w:rPrChange w:id="8266" w:author="Adriana  Casas" w:date="2015-07-08T15:43:00Z">
            <w:rPr>
              <w:del w:id="8267" w:author="Adriana  Casas" w:date="2015-07-10T21:44:00Z"/>
            </w:rPr>
          </w:rPrChange>
        </w:rPr>
        <w:pPrChange w:id="8268" w:author="Adriana  Casas" w:date="2015-07-08T15:43:00Z">
          <w:pPr/>
        </w:pPrChange>
      </w:pPr>
      <w:del w:id="8269" w:author="Adriana  Casas" w:date="2015-07-10T21:44:00Z">
        <w:r w:rsidRPr="00DD6B12" w:rsidDel="005E4D42">
          <w:rPr>
            <w:rFonts w:ascii="Times" w:hAnsi="Times"/>
            <w:color w:val="000000"/>
            <w:rPrChange w:id="8270" w:author="Adriana  Casas" w:date="2015-07-08T15:43:00Z">
              <w:rPr>
                <w:color w:val="000000"/>
              </w:rPr>
            </w:rPrChange>
          </w:rPr>
          <w:delText>Las actividades destinadas a ofrecer servicios de distribución a personas y empresas facilitan la circulación de pasajeros, mercancías, energía e información. Para ello, precisan de:</w:delText>
        </w:r>
      </w:del>
    </w:p>
    <w:p w14:paraId="6B66271C" w14:textId="5EB41F81" w:rsidR="006C738E" w:rsidRPr="00DD6B12" w:rsidDel="005E4D42" w:rsidRDefault="006C738E" w:rsidP="00DD6B12">
      <w:pPr>
        <w:numPr>
          <w:ilvl w:val="0"/>
          <w:numId w:val="21"/>
        </w:numPr>
        <w:spacing w:after="200" w:line="240" w:lineRule="auto"/>
        <w:contextualSpacing/>
        <w:rPr>
          <w:del w:id="8271" w:author="Adriana  Casas" w:date="2015-07-10T21:44:00Z"/>
          <w:rFonts w:ascii="Times" w:hAnsi="Times"/>
          <w:color w:val="000000"/>
          <w:rPrChange w:id="8272" w:author="Adriana  Casas" w:date="2015-07-08T15:43:00Z">
            <w:rPr>
              <w:del w:id="8273" w:author="Adriana  Casas" w:date="2015-07-10T21:44:00Z"/>
              <w:color w:val="000000"/>
            </w:rPr>
          </w:rPrChange>
        </w:rPr>
        <w:pPrChange w:id="8274" w:author="Adriana  Casas" w:date="2015-07-08T15:43:00Z">
          <w:pPr>
            <w:numPr>
              <w:numId w:val="21"/>
            </w:numPr>
            <w:spacing w:after="200"/>
            <w:ind w:left="720" w:firstLine="1080"/>
            <w:contextualSpacing/>
          </w:pPr>
        </w:pPrChange>
      </w:pPr>
      <w:del w:id="8275" w:author="Adriana  Casas" w:date="2015-07-10T21:44:00Z">
        <w:r w:rsidRPr="00DD6B12" w:rsidDel="005E4D42">
          <w:rPr>
            <w:rFonts w:ascii="Times" w:hAnsi="Times"/>
            <w:color w:val="000000"/>
            <w:rPrChange w:id="8276" w:author="Adriana  Casas" w:date="2015-07-08T15:43:00Z">
              <w:rPr>
                <w:color w:val="000000"/>
              </w:rPr>
            </w:rPrChange>
          </w:rPr>
          <w:delText xml:space="preserve">Las </w:delText>
        </w:r>
        <w:r w:rsidRPr="00DD6B12" w:rsidDel="005E4D42">
          <w:rPr>
            <w:rFonts w:ascii="Times" w:hAnsi="Times"/>
            <w:b/>
            <w:color w:val="000000"/>
            <w:rPrChange w:id="8277" w:author="Adriana  Casas" w:date="2015-07-08T15:43:00Z">
              <w:rPr>
                <w:b/>
                <w:color w:val="000000"/>
              </w:rPr>
            </w:rPrChange>
          </w:rPr>
          <w:delText>tecnologías de la información</w:delText>
        </w:r>
        <w:r w:rsidRPr="00DD6B12" w:rsidDel="005E4D42">
          <w:rPr>
            <w:rFonts w:ascii="Times" w:hAnsi="Times"/>
            <w:color w:val="000000"/>
            <w:rPrChange w:id="8278" w:author="Adriana  Casas" w:date="2015-07-08T15:43:00Z">
              <w:rPr>
                <w:color w:val="000000"/>
              </w:rPr>
            </w:rPrChange>
          </w:rPr>
          <w:delText xml:space="preserve"> y de la </w:delText>
        </w:r>
        <w:r w:rsidRPr="00DD6B12" w:rsidDel="005E4D42">
          <w:rPr>
            <w:rFonts w:ascii="Times" w:hAnsi="Times"/>
            <w:b/>
            <w:color w:val="000000"/>
            <w:rPrChange w:id="8279" w:author="Adriana  Casas" w:date="2015-07-08T15:43:00Z">
              <w:rPr>
                <w:b/>
                <w:color w:val="000000"/>
              </w:rPr>
            </w:rPrChange>
          </w:rPr>
          <w:delText>comunicación</w:delText>
        </w:r>
        <w:r w:rsidRPr="00DD6B12" w:rsidDel="005E4D42">
          <w:rPr>
            <w:rFonts w:ascii="Times" w:hAnsi="Times"/>
            <w:color w:val="000000"/>
            <w:rPrChange w:id="8280" w:author="Adriana  Casas" w:date="2015-07-08T15:43:00Z">
              <w:rPr>
                <w:color w:val="000000"/>
              </w:rPr>
            </w:rPrChange>
          </w:rPr>
          <w:delText>: destaca la telecomunicación, la informática, Internet, etc.</w:delText>
        </w:r>
      </w:del>
    </w:p>
    <w:p w14:paraId="48F75608" w14:textId="5606B67A" w:rsidR="006C738E" w:rsidRPr="00DD6B12" w:rsidDel="005E4D42" w:rsidRDefault="006C738E" w:rsidP="00DD6B12">
      <w:pPr>
        <w:numPr>
          <w:ilvl w:val="0"/>
          <w:numId w:val="21"/>
        </w:numPr>
        <w:spacing w:after="200" w:line="240" w:lineRule="auto"/>
        <w:contextualSpacing/>
        <w:rPr>
          <w:del w:id="8281" w:author="Adriana  Casas" w:date="2015-07-10T21:44:00Z"/>
          <w:rFonts w:ascii="Times" w:hAnsi="Times"/>
          <w:color w:val="000000"/>
          <w:rPrChange w:id="8282" w:author="Adriana  Casas" w:date="2015-07-08T15:43:00Z">
            <w:rPr>
              <w:del w:id="8283" w:author="Adriana  Casas" w:date="2015-07-10T21:44:00Z"/>
              <w:color w:val="000000"/>
            </w:rPr>
          </w:rPrChange>
        </w:rPr>
        <w:pPrChange w:id="8284" w:author="Adriana  Casas" w:date="2015-07-08T15:43:00Z">
          <w:pPr>
            <w:numPr>
              <w:numId w:val="21"/>
            </w:numPr>
            <w:spacing w:after="200"/>
            <w:ind w:left="720" w:firstLine="1080"/>
            <w:contextualSpacing/>
          </w:pPr>
        </w:pPrChange>
      </w:pPr>
      <w:del w:id="8285" w:author="Adriana  Casas" w:date="2015-07-10T21:44:00Z">
        <w:r w:rsidRPr="00DD6B12" w:rsidDel="005E4D42">
          <w:rPr>
            <w:rFonts w:ascii="Times" w:hAnsi="Times"/>
            <w:color w:val="000000"/>
            <w:rPrChange w:id="8286" w:author="Adriana  Casas" w:date="2015-07-08T15:43:00Z">
              <w:rPr>
                <w:color w:val="000000"/>
              </w:rPr>
            </w:rPrChange>
          </w:rPr>
          <w:delText xml:space="preserve">Los </w:delText>
        </w:r>
        <w:r w:rsidRPr="00DD6B12" w:rsidDel="005E4D42">
          <w:rPr>
            <w:rFonts w:ascii="Times" w:hAnsi="Times"/>
            <w:b/>
            <w:color w:val="000000"/>
            <w:rPrChange w:id="8287" w:author="Adriana  Casas" w:date="2015-07-08T15:43:00Z">
              <w:rPr>
                <w:b/>
                <w:color w:val="000000"/>
              </w:rPr>
            </w:rPrChange>
          </w:rPr>
          <w:delText>medios de transporte</w:delText>
        </w:r>
        <w:r w:rsidRPr="00DD6B12" w:rsidDel="005E4D42">
          <w:rPr>
            <w:rFonts w:ascii="Times" w:hAnsi="Times"/>
            <w:color w:val="000000"/>
            <w:rPrChange w:id="8288" w:author="Adriana  Casas" w:date="2015-07-08T15:43:00Z">
              <w:rPr>
                <w:color w:val="000000"/>
              </w:rPr>
            </w:rPrChange>
          </w:rPr>
          <w:delText xml:space="preserve"> y las </w:delText>
        </w:r>
        <w:r w:rsidRPr="00DD6B12" w:rsidDel="005E4D42">
          <w:rPr>
            <w:rFonts w:ascii="Times" w:hAnsi="Times"/>
            <w:b/>
            <w:color w:val="000000"/>
            <w:rPrChange w:id="8289" w:author="Adriana  Casas" w:date="2015-07-08T15:43:00Z">
              <w:rPr>
                <w:b/>
                <w:color w:val="000000"/>
              </w:rPr>
            </w:rPrChange>
          </w:rPr>
          <w:delText>infraestructuras</w:delText>
        </w:r>
        <w:r w:rsidRPr="00DD6B12" w:rsidDel="005E4D42">
          <w:rPr>
            <w:rFonts w:ascii="Times" w:hAnsi="Times"/>
            <w:color w:val="000000"/>
            <w:rPrChange w:id="8290" w:author="Adriana  Casas" w:date="2015-07-08T15:43:00Z">
              <w:rPr>
                <w:color w:val="000000"/>
              </w:rPr>
            </w:rPrChange>
          </w:rPr>
          <w:delText>: definen redes de transporte, que pueden ser terrestres, aéreas o navales.</w:delText>
        </w:r>
      </w:del>
    </w:p>
    <w:p w14:paraId="53AC4A4B" w14:textId="5FE5C17C" w:rsidR="006C738E" w:rsidRPr="00DD6B12" w:rsidDel="005E4D42" w:rsidRDefault="006C738E" w:rsidP="00DD6B12">
      <w:pPr>
        <w:spacing w:line="240" w:lineRule="auto"/>
        <w:rPr>
          <w:del w:id="8291" w:author="Adriana  Casas" w:date="2015-07-10T21:44:00Z"/>
          <w:rFonts w:ascii="Times" w:hAnsi="Times"/>
          <w:rPrChange w:id="8292" w:author="Adriana  Casas" w:date="2015-07-08T15:43:00Z">
            <w:rPr>
              <w:del w:id="8293" w:author="Adriana  Casas" w:date="2015-07-10T21:44:00Z"/>
            </w:rPr>
          </w:rPrChange>
        </w:rPr>
        <w:pPrChange w:id="8294" w:author="Adriana  Casas" w:date="2015-07-08T15:43:00Z">
          <w:pPr/>
        </w:pPrChange>
      </w:pPr>
      <w:del w:id="8295" w:author="Adriana  Casas" w:date="2015-07-10T21:44:00Z">
        <w:r w:rsidRPr="00DD6B12" w:rsidDel="005E4D42">
          <w:rPr>
            <w:rFonts w:ascii="Times" w:hAnsi="Times"/>
            <w:color w:val="000000"/>
            <w:rPrChange w:id="8296" w:author="Adriana  Casas" w:date="2015-07-08T15:43:00Z">
              <w:rPr>
                <w:color w:val="000000"/>
              </w:rPr>
            </w:rPrChange>
          </w:rPr>
          <w:delText>Los intercambios comerciales a escala nacional pueden ser de dos tipos:</w:delText>
        </w:r>
      </w:del>
    </w:p>
    <w:p w14:paraId="13AB13D6" w14:textId="7B655050" w:rsidR="006C738E" w:rsidRPr="00DD6B12" w:rsidDel="005E4D42" w:rsidRDefault="006C738E" w:rsidP="00DD6B12">
      <w:pPr>
        <w:numPr>
          <w:ilvl w:val="0"/>
          <w:numId w:val="13"/>
        </w:numPr>
        <w:spacing w:after="200" w:line="240" w:lineRule="auto"/>
        <w:contextualSpacing/>
        <w:rPr>
          <w:del w:id="8297" w:author="Adriana  Casas" w:date="2015-07-10T21:44:00Z"/>
          <w:rFonts w:ascii="Times" w:hAnsi="Times"/>
          <w:color w:val="000000"/>
          <w:rPrChange w:id="8298" w:author="Adriana  Casas" w:date="2015-07-08T15:43:00Z">
            <w:rPr>
              <w:del w:id="8299" w:author="Adriana  Casas" w:date="2015-07-10T21:44:00Z"/>
              <w:color w:val="000000"/>
            </w:rPr>
          </w:rPrChange>
        </w:rPr>
        <w:pPrChange w:id="8300" w:author="Adriana  Casas" w:date="2015-07-08T15:43:00Z">
          <w:pPr>
            <w:numPr>
              <w:numId w:val="13"/>
            </w:numPr>
            <w:spacing w:after="200"/>
            <w:ind w:left="720" w:firstLine="1080"/>
            <w:contextualSpacing/>
          </w:pPr>
        </w:pPrChange>
      </w:pPr>
      <w:del w:id="8301" w:author="Adriana  Casas" w:date="2015-07-10T21:44:00Z">
        <w:r w:rsidRPr="00DD6B12" w:rsidDel="005E4D42">
          <w:rPr>
            <w:rFonts w:ascii="Times" w:hAnsi="Times"/>
            <w:color w:val="000000"/>
            <w:rPrChange w:id="8302" w:author="Adriana  Casas" w:date="2015-07-08T15:43:00Z">
              <w:rPr>
                <w:color w:val="000000"/>
              </w:rPr>
            </w:rPrChange>
          </w:rPr>
          <w:delText xml:space="preserve">El comercio al </w:delText>
        </w:r>
        <w:r w:rsidRPr="00DD6B12" w:rsidDel="005E4D42">
          <w:rPr>
            <w:rFonts w:ascii="Times" w:hAnsi="Times"/>
            <w:b/>
            <w:color w:val="000000"/>
            <w:rPrChange w:id="8303" w:author="Adriana  Casas" w:date="2015-07-08T15:43:00Z">
              <w:rPr>
                <w:b/>
                <w:color w:val="000000"/>
              </w:rPr>
            </w:rPrChange>
          </w:rPr>
          <w:delText>por mayor</w:delText>
        </w:r>
        <w:r w:rsidRPr="00DD6B12" w:rsidDel="005E4D42">
          <w:rPr>
            <w:rFonts w:ascii="Times" w:hAnsi="Times"/>
            <w:color w:val="000000"/>
            <w:rPrChange w:id="8304" w:author="Adriana  Casas" w:date="2015-07-08T15:43:00Z">
              <w:rPr>
                <w:color w:val="000000"/>
              </w:rPr>
            </w:rPrChange>
          </w:rPr>
          <w:delText>: se realiza en grandes superficies (mercados mayoristas, lonjas, etc.).</w:delText>
        </w:r>
      </w:del>
    </w:p>
    <w:p w14:paraId="2524C47F" w14:textId="59795104" w:rsidR="006C738E" w:rsidRPr="00DD6B12" w:rsidDel="005E4D42" w:rsidRDefault="006C738E" w:rsidP="00DD6B12">
      <w:pPr>
        <w:numPr>
          <w:ilvl w:val="0"/>
          <w:numId w:val="13"/>
        </w:numPr>
        <w:spacing w:after="200" w:line="240" w:lineRule="auto"/>
        <w:contextualSpacing/>
        <w:rPr>
          <w:del w:id="8305" w:author="Adriana  Casas" w:date="2015-07-10T21:44:00Z"/>
          <w:rFonts w:ascii="Times" w:hAnsi="Times"/>
          <w:color w:val="000000"/>
          <w:rPrChange w:id="8306" w:author="Adriana  Casas" w:date="2015-07-08T15:43:00Z">
            <w:rPr>
              <w:del w:id="8307" w:author="Adriana  Casas" w:date="2015-07-10T21:44:00Z"/>
              <w:color w:val="000000"/>
            </w:rPr>
          </w:rPrChange>
        </w:rPr>
        <w:pPrChange w:id="8308" w:author="Adriana  Casas" w:date="2015-07-08T15:43:00Z">
          <w:pPr>
            <w:numPr>
              <w:numId w:val="13"/>
            </w:numPr>
            <w:spacing w:after="200"/>
            <w:ind w:left="720" w:firstLine="1080"/>
            <w:contextualSpacing/>
          </w:pPr>
        </w:pPrChange>
      </w:pPr>
      <w:del w:id="8309" w:author="Adriana  Casas" w:date="2015-07-10T21:44:00Z">
        <w:r w:rsidRPr="00DD6B12" w:rsidDel="005E4D42">
          <w:rPr>
            <w:rFonts w:ascii="Times" w:hAnsi="Times"/>
            <w:color w:val="000000"/>
            <w:rPrChange w:id="8310" w:author="Adriana  Casas" w:date="2015-07-08T15:43:00Z">
              <w:rPr>
                <w:color w:val="000000"/>
              </w:rPr>
            </w:rPrChange>
          </w:rPr>
          <w:delText xml:space="preserve">El comercio al </w:delText>
        </w:r>
        <w:r w:rsidRPr="00DD6B12" w:rsidDel="005E4D42">
          <w:rPr>
            <w:rFonts w:ascii="Times" w:hAnsi="Times"/>
            <w:b/>
            <w:color w:val="000000"/>
            <w:rPrChange w:id="8311" w:author="Adriana  Casas" w:date="2015-07-08T15:43:00Z">
              <w:rPr>
                <w:b/>
                <w:color w:val="000000"/>
              </w:rPr>
            </w:rPrChange>
          </w:rPr>
          <w:delText>detal</w:delText>
        </w:r>
        <w:r w:rsidRPr="00DD6B12" w:rsidDel="005E4D42">
          <w:rPr>
            <w:rFonts w:ascii="Times" w:hAnsi="Times"/>
            <w:color w:val="000000"/>
            <w:rPrChange w:id="8312" w:author="Adriana  Casas" w:date="2015-07-08T15:43:00Z">
              <w:rPr>
                <w:color w:val="000000"/>
              </w:rPr>
            </w:rPrChange>
          </w:rPr>
          <w:delText>: se realiza en grandes superficies comerciales (hipermercados, cadenas de tiendas, etc.) o en pequeños comercios tradicionales.</w:delText>
        </w:r>
      </w:del>
    </w:p>
    <w:p w14:paraId="0E93081E" w14:textId="1E25EC48" w:rsidR="006C738E" w:rsidRPr="00DD6B12" w:rsidDel="005E4D42" w:rsidRDefault="006C738E" w:rsidP="00DD6B12">
      <w:pPr>
        <w:spacing w:after="200" w:line="240" w:lineRule="auto"/>
        <w:rPr>
          <w:del w:id="8313" w:author="Adriana  Casas" w:date="2015-07-10T21:44:00Z"/>
          <w:rFonts w:ascii="Times" w:hAnsi="Times"/>
          <w:rPrChange w:id="8314" w:author="Adriana  Casas" w:date="2015-07-08T15:43:00Z">
            <w:rPr>
              <w:del w:id="8315" w:author="Adriana  Casas" w:date="2015-07-10T21:44:00Z"/>
            </w:rPr>
          </w:rPrChange>
        </w:rPr>
        <w:pPrChange w:id="8316" w:author="Adriana  Casas" w:date="2015-07-08T15:43:00Z">
          <w:pPr>
            <w:spacing w:after="200"/>
          </w:pPr>
        </w:pPrChange>
      </w:pPr>
    </w:p>
    <w:p w14:paraId="39AB216B" w14:textId="75A85581" w:rsidR="006C738E" w:rsidRPr="00DD6B12" w:rsidDel="005E4D42" w:rsidRDefault="006C738E" w:rsidP="00DD6B12">
      <w:pPr>
        <w:spacing w:after="200" w:line="240" w:lineRule="auto"/>
        <w:rPr>
          <w:del w:id="8317" w:author="Adriana  Casas" w:date="2015-07-10T21:44:00Z"/>
          <w:rFonts w:ascii="Times" w:hAnsi="Times"/>
          <w:rPrChange w:id="8318" w:author="Adriana  Casas" w:date="2015-07-08T15:43:00Z">
            <w:rPr>
              <w:del w:id="8319" w:author="Adriana  Casas" w:date="2015-07-10T21:44:00Z"/>
            </w:rPr>
          </w:rPrChange>
        </w:rPr>
        <w:pPrChange w:id="8320" w:author="Adriana  Casas" w:date="2015-07-08T15:43:00Z">
          <w:pPr>
            <w:spacing w:after="200"/>
          </w:pPr>
        </w:pPrChange>
      </w:pPr>
      <w:del w:id="8321" w:author="Adriana  Casas" w:date="2015-07-10T21:44:00Z">
        <w:r w:rsidRPr="00DD6B12" w:rsidDel="005E4D42">
          <w:rPr>
            <w:rFonts w:ascii="Times" w:hAnsi="Times"/>
            <w:b/>
            <w:color w:val="000000"/>
            <w:rPrChange w:id="8322" w:author="Adriana  Casas" w:date="2015-07-08T15:43:00Z">
              <w:rPr>
                <w:b/>
                <w:color w:val="000000"/>
              </w:rPr>
            </w:rPrChange>
          </w:rPr>
          <w:delText>Actividades comerciales internacionales</w:delText>
        </w:r>
        <w:r w:rsidRPr="00DD6B12" w:rsidDel="005E4D42">
          <w:rPr>
            <w:rFonts w:ascii="Times" w:hAnsi="Times"/>
            <w:color w:val="000000"/>
            <w:rPrChange w:id="8323" w:author="Adriana  Casas" w:date="2015-07-08T15:43:00Z">
              <w:rPr>
                <w:color w:val="000000"/>
              </w:rPr>
            </w:rPrChange>
          </w:rPr>
          <w:delText xml:space="preserve"> </w:delText>
        </w:r>
      </w:del>
    </w:p>
    <w:p w14:paraId="752DDA63" w14:textId="258B0B73" w:rsidR="006C738E" w:rsidRPr="00DD6B12" w:rsidDel="005E4D42" w:rsidRDefault="006C738E" w:rsidP="00DD6B12">
      <w:pPr>
        <w:spacing w:line="240" w:lineRule="auto"/>
        <w:rPr>
          <w:del w:id="8324" w:author="Adriana  Casas" w:date="2015-07-10T21:44:00Z"/>
          <w:rFonts w:ascii="Times" w:hAnsi="Times"/>
          <w:rPrChange w:id="8325" w:author="Adriana  Casas" w:date="2015-07-08T15:43:00Z">
            <w:rPr>
              <w:del w:id="8326" w:author="Adriana  Casas" w:date="2015-07-10T21:44:00Z"/>
            </w:rPr>
          </w:rPrChange>
        </w:rPr>
        <w:pPrChange w:id="8327" w:author="Adriana  Casas" w:date="2015-07-08T15:43:00Z">
          <w:pPr/>
        </w:pPrChange>
      </w:pPr>
      <w:del w:id="8328" w:author="Adriana  Casas" w:date="2015-07-10T21:44:00Z">
        <w:r w:rsidRPr="00DD6B12" w:rsidDel="005E4D42">
          <w:rPr>
            <w:rFonts w:ascii="Times" w:hAnsi="Times"/>
            <w:color w:val="000000"/>
            <w:rPrChange w:id="8329" w:author="Adriana  Casas" w:date="2015-07-08T15:43:00Z">
              <w:rPr>
                <w:color w:val="000000"/>
              </w:rPr>
            </w:rPrChange>
          </w:rPr>
          <w:delText xml:space="preserve">Las actividades comerciales de cada estado, a nivel internacional, están condicionadas por distintos tipos de política </w:delText>
        </w:r>
        <w:r w:rsidRPr="00DD6B12" w:rsidDel="005E4D42">
          <w:rPr>
            <w:rFonts w:ascii="Times" w:hAnsi="Times"/>
            <w:b/>
            <w:color w:val="000000"/>
            <w:rPrChange w:id="8330" w:author="Adriana  Casas" w:date="2015-07-08T15:43:00Z">
              <w:rPr>
                <w:b/>
                <w:color w:val="000000"/>
              </w:rPr>
            </w:rPrChange>
          </w:rPr>
          <w:delText>arancelaria</w:delText>
        </w:r>
        <w:r w:rsidRPr="00DD6B12" w:rsidDel="005E4D42">
          <w:rPr>
            <w:rFonts w:ascii="Times" w:hAnsi="Times"/>
            <w:color w:val="000000"/>
            <w:rPrChange w:id="8331" w:author="Adriana  Casas" w:date="2015-07-08T15:43:00Z">
              <w:rPr>
                <w:color w:val="000000"/>
              </w:rPr>
            </w:rPrChange>
          </w:rPr>
          <w:delText>:</w:delText>
        </w:r>
      </w:del>
    </w:p>
    <w:p w14:paraId="7B2003F8" w14:textId="0BF15B77" w:rsidR="006C738E" w:rsidRPr="00DD6B12" w:rsidDel="005E4D42" w:rsidRDefault="006C738E" w:rsidP="00DD6B12">
      <w:pPr>
        <w:numPr>
          <w:ilvl w:val="0"/>
          <w:numId w:val="12"/>
        </w:numPr>
        <w:spacing w:after="200" w:line="240" w:lineRule="auto"/>
        <w:contextualSpacing/>
        <w:rPr>
          <w:del w:id="8332" w:author="Adriana  Casas" w:date="2015-07-10T21:44:00Z"/>
          <w:rFonts w:ascii="Times" w:hAnsi="Times"/>
          <w:color w:val="000000"/>
          <w:rPrChange w:id="8333" w:author="Adriana  Casas" w:date="2015-07-08T15:43:00Z">
            <w:rPr>
              <w:del w:id="8334" w:author="Adriana  Casas" w:date="2015-07-10T21:44:00Z"/>
              <w:color w:val="000000"/>
            </w:rPr>
          </w:rPrChange>
        </w:rPr>
        <w:pPrChange w:id="8335" w:author="Adriana  Casas" w:date="2015-07-08T15:43:00Z">
          <w:pPr>
            <w:numPr>
              <w:numId w:val="12"/>
            </w:numPr>
            <w:spacing w:after="200"/>
            <w:ind w:left="720" w:firstLine="1080"/>
            <w:contextualSpacing/>
          </w:pPr>
        </w:pPrChange>
      </w:pPr>
      <w:del w:id="8336" w:author="Adriana  Casas" w:date="2015-07-10T21:44:00Z">
        <w:r w:rsidRPr="00DD6B12" w:rsidDel="005E4D42">
          <w:rPr>
            <w:rFonts w:ascii="Times" w:hAnsi="Times"/>
            <w:color w:val="000000"/>
            <w:rPrChange w:id="8337" w:author="Adriana  Casas" w:date="2015-07-08T15:43:00Z">
              <w:rPr>
                <w:color w:val="000000"/>
              </w:rPr>
            </w:rPrChange>
          </w:rPr>
          <w:delText xml:space="preserve">La política </w:delText>
        </w:r>
        <w:r w:rsidRPr="00DD6B12" w:rsidDel="005E4D42">
          <w:rPr>
            <w:rFonts w:ascii="Times" w:hAnsi="Times"/>
            <w:b/>
            <w:color w:val="000000"/>
            <w:rPrChange w:id="8338" w:author="Adriana  Casas" w:date="2015-07-08T15:43:00Z">
              <w:rPr>
                <w:b/>
                <w:color w:val="000000"/>
              </w:rPr>
            </w:rPrChange>
          </w:rPr>
          <w:delText>librecambista</w:delText>
        </w:r>
        <w:r w:rsidRPr="00DD6B12" w:rsidDel="005E4D42">
          <w:rPr>
            <w:rFonts w:ascii="Times" w:hAnsi="Times"/>
            <w:color w:val="000000"/>
            <w:rPrChange w:id="8339" w:author="Adriana  Casas" w:date="2015-07-08T15:43:00Z">
              <w:rPr>
                <w:color w:val="000000"/>
              </w:rPr>
            </w:rPrChange>
          </w:rPr>
          <w:delText xml:space="preserve">: suprime todo tipo de trabas en los </w:delText>
        </w:r>
        <w:r w:rsidRPr="00DD6B12" w:rsidDel="005E4D42">
          <w:rPr>
            <w:rFonts w:ascii="Times" w:hAnsi="Times"/>
            <w:b/>
            <w:color w:val="000000"/>
            <w:rPrChange w:id="8340" w:author="Adriana  Casas" w:date="2015-07-08T15:43:00Z">
              <w:rPr>
                <w:b/>
                <w:color w:val="000000"/>
              </w:rPr>
            </w:rPrChange>
          </w:rPr>
          <w:delText>intercambios</w:delText>
        </w:r>
        <w:r w:rsidRPr="00DD6B12" w:rsidDel="005E4D42">
          <w:rPr>
            <w:rFonts w:ascii="Times" w:hAnsi="Times"/>
            <w:color w:val="000000"/>
            <w:rPrChange w:id="8341" w:author="Adriana  Casas" w:date="2015-07-08T15:43:00Z">
              <w:rPr>
                <w:color w:val="000000"/>
              </w:rPr>
            </w:rPrChange>
          </w:rPr>
          <w:delText xml:space="preserve"> comerciales internacionales.</w:delText>
        </w:r>
      </w:del>
    </w:p>
    <w:p w14:paraId="1645329D" w14:textId="5261E109" w:rsidR="006C738E" w:rsidRPr="00DD6B12" w:rsidDel="005E4D42" w:rsidRDefault="006C738E" w:rsidP="00DD6B12">
      <w:pPr>
        <w:numPr>
          <w:ilvl w:val="0"/>
          <w:numId w:val="12"/>
        </w:numPr>
        <w:spacing w:after="200" w:line="240" w:lineRule="auto"/>
        <w:contextualSpacing/>
        <w:rPr>
          <w:del w:id="8342" w:author="Adriana  Casas" w:date="2015-07-10T21:44:00Z"/>
          <w:rFonts w:ascii="Times" w:hAnsi="Times"/>
          <w:color w:val="000000"/>
          <w:rPrChange w:id="8343" w:author="Adriana  Casas" w:date="2015-07-08T15:43:00Z">
            <w:rPr>
              <w:del w:id="8344" w:author="Adriana  Casas" w:date="2015-07-10T21:44:00Z"/>
              <w:color w:val="000000"/>
            </w:rPr>
          </w:rPrChange>
        </w:rPr>
        <w:pPrChange w:id="8345" w:author="Adriana  Casas" w:date="2015-07-08T15:43:00Z">
          <w:pPr>
            <w:numPr>
              <w:numId w:val="12"/>
            </w:numPr>
            <w:spacing w:after="200"/>
            <w:ind w:left="720" w:firstLine="1080"/>
            <w:contextualSpacing/>
          </w:pPr>
        </w:pPrChange>
      </w:pPr>
      <w:del w:id="8346" w:author="Adriana  Casas" w:date="2015-07-10T21:44:00Z">
        <w:r w:rsidRPr="00DD6B12" w:rsidDel="005E4D42">
          <w:rPr>
            <w:rFonts w:ascii="Times" w:hAnsi="Times"/>
            <w:color w:val="000000"/>
            <w:rPrChange w:id="8347" w:author="Adriana  Casas" w:date="2015-07-08T15:43:00Z">
              <w:rPr>
                <w:color w:val="000000"/>
              </w:rPr>
            </w:rPrChange>
          </w:rPr>
          <w:delText xml:space="preserve">La política </w:delText>
        </w:r>
        <w:r w:rsidRPr="00DD6B12" w:rsidDel="005E4D42">
          <w:rPr>
            <w:rFonts w:ascii="Times" w:hAnsi="Times"/>
            <w:b/>
            <w:color w:val="000000"/>
            <w:rPrChange w:id="8348" w:author="Adriana  Casas" w:date="2015-07-08T15:43:00Z">
              <w:rPr>
                <w:b/>
                <w:color w:val="000000"/>
              </w:rPr>
            </w:rPrChange>
          </w:rPr>
          <w:delText>proteccionista</w:delText>
        </w:r>
        <w:r w:rsidRPr="00DD6B12" w:rsidDel="005E4D42">
          <w:rPr>
            <w:rFonts w:ascii="Times" w:hAnsi="Times"/>
            <w:color w:val="000000"/>
            <w:rPrChange w:id="8349" w:author="Adriana  Casas" w:date="2015-07-08T15:43:00Z">
              <w:rPr>
                <w:color w:val="000000"/>
              </w:rPr>
            </w:rPrChange>
          </w:rPr>
          <w:delText xml:space="preserve">: impone restricciones destinadas a proteger la producción nacional frente a la </w:delText>
        </w:r>
        <w:r w:rsidRPr="00DD6B12" w:rsidDel="005E4D42">
          <w:rPr>
            <w:rFonts w:ascii="Times" w:hAnsi="Times"/>
            <w:b/>
            <w:color w:val="000000"/>
            <w:rPrChange w:id="8350" w:author="Adriana  Casas" w:date="2015-07-08T15:43:00Z">
              <w:rPr>
                <w:b/>
                <w:color w:val="000000"/>
              </w:rPr>
            </w:rPrChange>
          </w:rPr>
          <w:delText>competencia extranjera</w:delText>
        </w:r>
        <w:r w:rsidRPr="00DD6B12" w:rsidDel="005E4D42">
          <w:rPr>
            <w:rFonts w:ascii="Times" w:hAnsi="Times"/>
            <w:color w:val="000000"/>
            <w:rPrChange w:id="8351" w:author="Adriana  Casas" w:date="2015-07-08T15:43:00Z">
              <w:rPr>
                <w:color w:val="000000"/>
              </w:rPr>
            </w:rPrChange>
          </w:rPr>
          <w:delText>.</w:delText>
        </w:r>
      </w:del>
    </w:p>
    <w:p w14:paraId="77B36BB3" w14:textId="79DB73A8" w:rsidR="006C738E" w:rsidRPr="00DD6B12" w:rsidDel="005E4D42" w:rsidRDefault="006C738E" w:rsidP="00DD6B12">
      <w:pPr>
        <w:numPr>
          <w:ilvl w:val="0"/>
          <w:numId w:val="12"/>
        </w:numPr>
        <w:spacing w:after="200" w:line="240" w:lineRule="auto"/>
        <w:contextualSpacing/>
        <w:rPr>
          <w:del w:id="8352" w:author="Adriana  Casas" w:date="2015-07-10T21:44:00Z"/>
          <w:rFonts w:ascii="Times" w:hAnsi="Times"/>
          <w:color w:val="000000"/>
          <w:rPrChange w:id="8353" w:author="Adriana  Casas" w:date="2015-07-08T15:43:00Z">
            <w:rPr>
              <w:del w:id="8354" w:author="Adriana  Casas" w:date="2015-07-10T21:44:00Z"/>
              <w:color w:val="000000"/>
            </w:rPr>
          </w:rPrChange>
        </w:rPr>
        <w:pPrChange w:id="8355" w:author="Adriana  Casas" w:date="2015-07-08T15:43:00Z">
          <w:pPr>
            <w:numPr>
              <w:numId w:val="12"/>
            </w:numPr>
            <w:spacing w:after="200"/>
            <w:ind w:left="720" w:firstLine="1080"/>
            <w:contextualSpacing/>
          </w:pPr>
        </w:pPrChange>
      </w:pPr>
      <w:del w:id="8356" w:author="Adriana  Casas" w:date="2015-07-10T21:44:00Z">
        <w:r w:rsidRPr="00DD6B12" w:rsidDel="005E4D42">
          <w:rPr>
            <w:rFonts w:ascii="Times" w:hAnsi="Times"/>
            <w:color w:val="000000"/>
            <w:rPrChange w:id="8357" w:author="Adriana  Casas" w:date="2015-07-08T15:43:00Z">
              <w:rPr>
                <w:color w:val="000000"/>
              </w:rPr>
            </w:rPrChange>
          </w:rPr>
          <w:delText xml:space="preserve">La política </w:delText>
        </w:r>
        <w:r w:rsidRPr="00DD6B12" w:rsidDel="005E4D42">
          <w:rPr>
            <w:rFonts w:ascii="Times" w:hAnsi="Times"/>
            <w:b/>
            <w:color w:val="000000"/>
            <w:rPrChange w:id="8358" w:author="Adriana  Casas" w:date="2015-07-08T15:43:00Z">
              <w:rPr>
                <w:b/>
                <w:color w:val="000000"/>
              </w:rPr>
            </w:rPrChange>
          </w:rPr>
          <w:delText>mixta</w:delText>
        </w:r>
        <w:r w:rsidRPr="00DD6B12" w:rsidDel="005E4D42">
          <w:rPr>
            <w:rFonts w:ascii="Times" w:hAnsi="Times"/>
            <w:color w:val="000000"/>
            <w:rPrChange w:id="8359" w:author="Adriana  Casas" w:date="2015-07-08T15:43:00Z">
              <w:rPr>
                <w:color w:val="000000"/>
              </w:rPr>
            </w:rPrChange>
          </w:rPr>
          <w:delText xml:space="preserve">: es la organización económica más frecuente. El Estado actúa como </w:delText>
        </w:r>
        <w:r w:rsidRPr="00DD6B12" w:rsidDel="005E4D42">
          <w:rPr>
            <w:rFonts w:ascii="Times" w:hAnsi="Times"/>
            <w:b/>
            <w:color w:val="000000"/>
            <w:rPrChange w:id="8360" w:author="Adriana  Casas" w:date="2015-07-08T15:43:00Z">
              <w:rPr>
                <w:b/>
                <w:color w:val="000000"/>
              </w:rPr>
            </w:rPrChange>
          </w:rPr>
          <w:delText xml:space="preserve">agente regulador </w:delText>
        </w:r>
        <w:r w:rsidRPr="00DD6B12" w:rsidDel="005E4D42">
          <w:rPr>
            <w:rFonts w:ascii="Times" w:hAnsi="Times"/>
            <w:color w:val="000000"/>
            <w:rPrChange w:id="8361" w:author="Adriana  Casas" w:date="2015-07-08T15:43:00Z">
              <w:rPr>
                <w:color w:val="000000"/>
              </w:rPr>
            </w:rPrChange>
          </w:rPr>
          <w:delText xml:space="preserve">y como </w:delText>
        </w:r>
        <w:r w:rsidRPr="00DD6B12" w:rsidDel="005E4D42">
          <w:rPr>
            <w:rFonts w:ascii="Times" w:hAnsi="Times"/>
            <w:b/>
            <w:color w:val="000000"/>
            <w:rPrChange w:id="8362" w:author="Adriana  Casas" w:date="2015-07-08T15:43:00Z">
              <w:rPr>
                <w:b/>
                <w:color w:val="000000"/>
              </w:rPr>
            </w:rPrChange>
          </w:rPr>
          <w:delText>agente económico</w:delText>
        </w:r>
        <w:r w:rsidRPr="00DD6B12" w:rsidDel="005E4D42">
          <w:rPr>
            <w:rFonts w:ascii="Times" w:hAnsi="Times"/>
            <w:color w:val="000000"/>
            <w:rPrChange w:id="8363" w:author="Adriana  Casas" w:date="2015-07-08T15:43:00Z">
              <w:rPr>
                <w:color w:val="000000"/>
              </w:rPr>
            </w:rPrChange>
          </w:rPr>
          <w:delText xml:space="preserve">, pues interviene en la economía a través del </w:delText>
        </w:r>
        <w:r w:rsidRPr="00DD6B12" w:rsidDel="005E4D42">
          <w:rPr>
            <w:rFonts w:ascii="Times" w:hAnsi="Times"/>
            <w:b/>
            <w:color w:val="000000"/>
            <w:rPrChange w:id="8364" w:author="Adriana  Casas" w:date="2015-07-08T15:43:00Z">
              <w:rPr>
                <w:b/>
                <w:color w:val="000000"/>
              </w:rPr>
            </w:rPrChange>
          </w:rPr>
          <w:delText>sector público</w:delText>
        </w:r>
        <w:r w:rsidRPr="00DD6B12" w:rsidDel="005E4D42">
          <w:rPr>
            <w:rFonts w:ascii="Times" w:hAnsi="Times"/>
            <w:color w:val="000000"/>
            <w:rPrChange w:id="8365" w:author="Adriana  Casas" w:date="2015-07-08T15:43:00Z">
              <w:rPr>
                <w:color w:val="000000"/>
              </w:rPr>
            </w:rPrChange>
          </w:rPr>
          <w:delText>.</w:delText>
        </w:r>
      </w:del>
    </w:p>
    <w:p w14:paraId="3937BAD9" w14:textId="7BD9FBF4" w:rsidR="006C738E" w:rsidRPr="00DD6B12" w:rsidDel="005E4D42" w:rsidRDefault="006C738E" w:rsidP="00DD6B12">
      <w:pPr>
        <w:spacing w:line="240" w:lineRule="auto"/>
        <w:rPr>
          <w:del w:id="8366" w:author="Adriana  Casas" w:date="2015-07-10T21:44:00Z"/>
          <w:rFonts w:ascii="Times" w:hAnsi="Times"/>
          <w:rPrChange w:id="8367" w:author="Adriana  Casas" w:date="2015-07-08T15:43:00Z">
            <w:rPr>
              <w:del w:id="8368" w:author="Adriana  Casas" w:date="2015-07-10T21:44:00Z"/>
            </w:rPr>
          </w:rPrChange>
        </w:rPr>
        <w:pPrChange w:id="8369" w:author="Adriana  Casas" w:date="2015-07-08T15:43:00Z">
          <w:pPr/>
        </w:pPrChange>
      </w:pPr>
      <w:del w:id="8370" w:author="Adriana  Casas" w:date="2015-07-10T21:44:00Z">
        <w:r w:rsidRPr="00DD6B12" w:rsidDel="005E4D42">
          <w:rPr>
            <w:rFonts w:ascii="Times" w:hAnsi="Times"/>
            <w:color w:val="000000"/>
            <w:rPrChange w:id="8371" w:author="Adriana  Casas" w:date="2015-07-08T15:43:00Z">
              <w:rPr>
                <w:color w:val="000000"/>
              </w:rPr>
            </w:rPrChange>
          </w:rPr>
          <w:delText>El comercio ha contribuido a la formación, a lo largo de las últimas décadas, de distintos bloques comerciales a nivel mundial:</w:delText>
        </w:r>
      </w:del>
    </w:p>
    <w:p w14:paraId="2A07E462" w14:textId="74A3B43A" w:rsidR="006C738E" w:rsidRPr="00DD6B12" w:rsidDel="005E4D42" w:rsidRDefault="006C738E" w:rsidP="00DD6B12">
      <w:pPr>
        <w:numPr>
          <w:ilvl w:val="0"/>
          <w:numId w:val="14"/>
        </w:numPr>
        <w:spacing w:after="200" w:line="240" w:lineRule="auto"/>
        <w:contextualSpacing/>
        <w:rPr>
          <w:del w:id="8372" w:author="Adriana  Casas" w:date="2015-07-10T21:44:00Z"/>
          <w:rFonts w:ascii="Times" w:hAnsi="Times"/>
          <w:color w:val="000000"/>
          <w:rPrChange w:id="8373" w:author="Adriana  Casas" w:date="2015-07-08T15:43:00Z">
            <w:rPr>
              <w:del w:id="8374" w:author="Adriana  Casas" w:date="2015-07-10T21:44:00Z"/>
              <w:color w:val="000000"/>
            </w:rPr>
          </w:rPrChange>
        </w:rPr>
        <w:pPrChange w:id="8375" w:author="Adriana  Casas" w:date="2015-07-08T15:43:00Z">
          <w:pPr>
            <w:numPr>
              <w:numId w:val="14"/>
            </w:numPr>
            <w:spacing w:after="200"/>
            <w:ind w:left="720" w:firstLine="1080"/>
            <w:contextualSpacing/>
          </w:pPr>
        </w:pPrChange>
      </w:pPr>
      <w:del w:id="8376" w:author="Adriana  Casas" w:date="2015-07-10T21:44:00Z">
        <w:r w:rsidRPr="00DD6B12" w:rsidDel="005E4D42">
          <w:rPr>
            <w:rFonts w:ascii="Times" w:hAnsi="Times"/>
            <w:color w:val="000000"/>
            <w:rPrChange w:id="8377" w:author="Adriana  Casas" w:date="2015-07-08T15:43:00Z">
              <w:rPr>
                <w:color w:val="000000"/>
              </w:rPr>
            </w:rPrChange>
          </w:rPr>
          <w:delText>Unión Europea (UE): formado por 27 países europeos.</w:delText>
        </w:r>
      </w:del>
    </w:p>
    <w:p w14:paraId="0BD15D5F" w14:textId="47460730" w:rsidR="006C738E" w:rsidRPr="00DD6B12" w:rsidDel="005E4D42" w:rsidRDefault="006C738E" w:rsidP="00DD6B12">
      <w:pPr>
        <w:numPr>
          <w:ilvl w:val="0"/>
          <w:numId w:val="14"/>
        </w:numPr>
        <w:spacing w:after="200" w:line="240" w:lineRule="auto"/>
        <w:contextualSpacing/>
        <w:rPr>
          <w:del w:id="8378" w:author="Adriana  Casas" w:date="2015-07-10T21:44:00Z"/>
          <w:rFonts w:ascii="Times" w:hAnsi="Times"/>
          <w:color w:val="000000"/>
          <w:rPrChange w:id="8379" w:author="Adriana  Casas" w:date="2015-07-08T15:43:00Z">
            <w:rPr>
              <w:del w:id="8380" w:author="Adriana  Casas" w:date="2015-07-10T21:44:00Z"/>
              <w:color w:val="000000"/>
            </w:rPr>
          </w:rPrChange>
        </w:rPr>
        <w:pPrChange w:id="8381" w:author="Adriana  Casas" w:date="2015-07-08T15:43:00Z">
          <w:pPr>
            <w:numPr>
              <w:numId w:val="14"/>
            </w:numPr>
            <w:spacing w:after="200"/>
            <w:ind w:left="720" w:firstLine="1080"/>
            <w:contextualSpacing/>
          </w:pPr>
        </w:pPrChange>
      </w:pPr>
      <w:del w:id="8382" w:author="Adriana  Casas" w:date="2015-07-10T21:44:00Z">
        <w:r w:rsidRPr="00DD6B12" w:rsidDel="005E4D42">
          <w:rPr>
            <w:rFonts w:ascii="Times" w:hAnsi="Times"/>
            <w:color w:val="000000"/>
            <w:rPrChange w:id="8383" w:author="Adriana  Casas" w:date="2015-07-08T15:43:00Z">
              <w:rPr>
                <w:color w:val="000000"/>
              </w:rPr>
            </w:rPrChange>
          </w:rPr>
          <w:delText>NAFTA (North American Free Trade Agreement): constituido por Canadá, Estados Unidos y México.</w:delText>
        </w:r>
      </w:del>
    </w:p>
    <w:p w14:paraId="79F7A9D9" w14:textId="4B170B43" w:rsidR="006C738E" w:rsidRPr="00DD6B12" w:rsidDel="005E4D42" w:rsidRDefault="006C738E" w:rsidP="00DD6B12">
      <w:pPr>
        <w:numPr>
          <w:ilvl w:val="0"/>
          <w:numId w:val="14"/>
        </w:numPr>
        <w:spacing w:after="200" w:line="240" w:lineRule="auto"/>
        <w:contextualSpacing/>
        <w:rPr>
          <w:del w:id="8384" w:author="Adriana  Casas" w:date="2015-07-10T21:44:00Z"/>
          <w:rFonts w:ascii="Times" w:hAnsi="Times"/>
          <w:color w:val="000000"/>
          <w:rPrChange w:id="8385" w:author="Adriana  Casas" w:date="2015-07-08T15:43:00Z">
            <w:rPr>
              <w:del w:id="8386" w:author="Adriana  Casas" w:date="2015-07-10T21:44:00Z"/>
              <w:color w:val="000000"/>
            </w:rPr>
          </w:rPrChange>
        </w:rPr>
        <w:pPrChange w:id="8387" w:author="Adriana  Casas" w:date="2015-07-08T15:43:00Z">
          <w:pPr>
            <w:numPr>
              <w:numId w:val="14"/>
            </w:numPr>
            <w:spacing w:after="200"/>
            <w:ind w:left="720" w:firstLine="1080"/>
            <w:contextualSpacing/>
          </w:pPr>
        </w:pPrChange>
      </w:pPr>
      <w:del w:id="8388" w:author="Adriana  Casas" w:date="2015-07-10T21:44:00Z">
        <w:r w:rsidRPr="00DD6B12" w:rsidDel="005E4D42">
          <w:rPr>
            <w:rFonts w:ascii="Times" w:hAnsi="Times"/>
            <w:color w:val="000000"/>
            <w:rPrChange w:id="8389" w:author="Adriana  Casas" w:date="2015-07-08T15:43:00Z">
              <w:rPr>
                <w:color w:val="000000"/>
              </w:rPr>
            </w:rPrChange>
          </w:rPr>
          <w:delText>Comunidad de Estados Independientes (CEI): compuesta por 12 antiguos miembros de la URSS.</w:delText>
        </w:r>
      </w:del>
    </w:p>
    <w:p w14:paraId="2D3BEDB5" w14:textId="4E17D9BD" w:rsidR="006C738E" w:rsidRPr="00DD6B12" w:rsidDel="005E4D42" w:rsidRDefault="006C738E" w:rsidP="00DD6B12">
      <w:pPr>
        <w:numPr>
          <w:ilvl w:val="0"/>
          <w:numId w:val="14"/>
        </w:numPr>
        <w:spacing w:after="200" w:line="240" w:lineRule="auto"/>
        <w:contextualSpacing/>
        <w:rPr>
          <w:del w:id="8390" w:author="Adriana  Casas" w:date="2015-07-10T21:44:00Z"/>
          <w:rFonts w:ascii="Times" w:hAnsi="Times"/>
          <w:color w:val="000000"/>
          <w:rPrChange w:id="8391" w:author="Adriana  Casas" w:date="2015-07-08T15:43:00Z">
            <w:rPr>
              <w:del w:id="8392" w:author="Adriana  Casas" w:date="2015-07-10T21:44:00Z"/>
              <w:color w:val="000000"/>
            </w:rPr>
          </w:rPrChange>
        </w:rPr>
        <w:pPrChange w:id="8393" w:author="Adriana  Casas" w:date="2015-07-08T15:43:00Z">
          <w:pPr>
            <w:numPr>
              <w:numId w:val="14"/>
            </w:numPr>
            <w:spacing w:after="200"/>
            <w:ind w:left="720" w:firstLine="1080"/>
            <w:contextualSpacing/>
          </w:pPr>
        </w:pPrChange>
      </w:pPr>
      <w:del w:id="8394" w:author="Adriana  Casas" w:date="2015-07-10T21:44:00Z">
        <w:r w:rsidRPr="00DD6B12" w:rsidDel="005E4D42">
          <w:rPr>
            <w:rFonts w:ascii="Times" w:hAnsi="Times"/>
            <w:color w:val="000000"/>
            <w:rPrChange w:id="8395" w:author="Adriana  Casas" w:date="2015-07-08T15:43:00Z">
              <w:rPr>
                <w:color w:val="000000"/>
              </w:rPr>
            </w:rPrChange>
          </w:rPr>
          <w:delText>Mercosur (Mercado Común del Sur): integrado por 5 países sudamericanos.</w:delText>
        </w:r>
      </w:del>
    </w:p>
    <w:p w14:paraId="6F1B069A" w14:textId="77777777" w:rsidR="006C738E" w:rsidRPr="00DD6B12" w:rsidRDefault="006C738E" w:rsidP="00DD6B12">
      <w:pPr>
        <w:tabs>
          <w:tab w:val="right" w:pos="8498"/>
        </w:tabs>
        <w:spacing w:line="240" w:lineRule="auto"/>
        <w:rPr>
          <w:rFonts w:ascii="Times" w:hAnsi="Times"/>
          <w:rPrChange w:id="8396" w:author="Adriana  Casas" w:date="2015-07-08T15:43:00Z">
            <w:rPr/>
          </w:rPrChange>
        </w:rPr>
        <w:pPrChange w:id="8397" w:author="Adriana  Casas" w:date="2015-07-08T15:43:00Z">
          <w:pPr>
            <w:tabs>
              <w:tab w:val="right" w:pos="8498"/>
            </w:tabs>
          </w:pPr>
        </w:pPrChange>
      </w:pPr>
    </w:p>
    <w:tbl>
      <w:tblPr>
        <w:tblStyle w:val="25"/>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0"/>
        <w:gridCol w:w="7220"/>
        <w:tblGridChange w:id="8398">
          <w:tblGrid>
            <w:gridCol w:w="1640"/>
            <w:gridCol w:w="7220"/>
          </w:tblGrid>
        </w:tblGridChange>
      </w:tblGrid>
      <w:tr w:rsidR="006C738E" w:rsidRPr="00DD6B12" w14:paraId="7A362FDC" w14:textId="77777777" w:rsidTr="006C738E">
        <w:tc>
          <w:tcPr>
            <w:tcW w:w="8860" w:type="dxa"/>
            <w:gridSpan w:val="2"/>
            <w:shd w:val="clear" w:color="auto" w:fill="000000"/>
          </w:tcPr>
          <w:p w14:paraId="7AD93794" w14:textId="77777777" w:rsidR="006C738E" w:rsidRPr="00DD6B12" w:rsidRDefault="006C738E" w:rsidP="00DD6B12">
            <w:pPr>
              <w:spacing w:line="240" w:lineRule="auto"/>
              <w:jc w:val="center"/>
              <w:rPr>
                <w:rFonts w:ascii="Times" w:eastAsia="Calibri" w:hAnsi="Times"/>
                <w:b/>
                <w:color w:val="FFFFFF" w:themeColor="background1"/>
                <w:highlight w:val="none"/>
                <w:rPrChange w:id="8399" w:author="Adriana  Casas" w:date="2015-07-08T15:43:00Z">
                  <w:rPr>
                    <w:rFonts w:eastAsia="Calibri"/>
                    <w:b/>
                    <w:color w:val="FFFFFF" w:themeColor="background1"/>
                    <w:highlight w:val="none"/>
                  </w:rPr>
                </w:rPrChange>
              </w:rPr>
              <w:pPrChange w:id="8400" w:author="Adriana  Casas" w:date="2015-07-08T15:43:00Z">
                <w:pPr>
                  <w:jc w:val="center"/>
                </w:pPr>
              </w:pPrChange>
            </w:pPr>
            <w:r w:rsidRPr="00DD6B12">
              <w:rPr>
                <w:rFonts w:ascii="Times" w:eastAsia="Calibri" w:hAnsi="Times"/>
                <w:b/>
                <w:color w:val="FFFFFF" w:themeColor="background1"/>
                <w:highlight w:val="none"/>
                <w:rPrChange w:id="8401" w:author="Adriana  Casas" w:date="2015-07-08T15:43:00Z">
                  <w:rPr>
                    <w:rFonts w:eastAsia="Calibri"/>
                    <w:b/>
                    <w:color w:val="FFFFFF" w:themeColor="background1"/>
                    <w:highlight w:val="none"/>
                  </w:rPr>
                </w:rPrChange>
              </w:rPr>
              <w:t>Profundiza: recurso aprovechado</w:t>
            </w:r>
          </w:p>
        </w:tc>
      </w:tr>
      <w:tr w:rsidR="006C738E" w:rsidRPr="00DD6B12" w14:paraId="0B5BE4DD" w14:textId="77777777" w:rsidTr="006C738E">
        <w:tc>
          <w:tcPr>
            <w:tcW w:w="1640" w:type="dxa"/>
          </w:tcPr>
          <w:p w14:paraId="0BD6F7F2" w14:textId="77777777" w:rsidR="006C738E" w:rsidRPr="00DD6B12" w:rsidRDefault="006C738E" w:rsidP="00DD6B12">
            <w:pPr>
              <w:spacing w:line="240" w:lineRule="auto"/>
              <w:rPr>
                <w:rFonts w:ascii="Times" w:hAnsi="Times"/>
                <w:rPrChange w:id="8402" w:author="Adriana  Casas" w:date="2015-07-08T15:43:00Z">
                  <w:rPr/>
                </w:rPrChange>
              </w:rPr>
              <w:pPrChange w:id="8403" w:author="Adriana  Casas" w:date="2015-07-08T15:43:00Z">
                <w:pPr/>
              </w:pPrChange>
            </w:pPr>
            <w:r w:rsidRPr="00DD6B12">
              <w:rPr>
                <w:rFonts w:ascii="Times" w:hAnsi="Times"/>
                <w:b/>
                <w:color w:val="000000"/>
                <w:sz w:val="22"/>
                <w:rPrChange w:id="8404" w:author="Adriana  Casas" w:date="2015-07-08T15:43:00Z">
                  <w:rPr>
                    <w:b/>
                    <w:color w:val="000000"/>
                    <w:sz w:val="22"/>
                  </w:rPr>
                </w:rPrChange>
              </w:rPr>
              <w:t>Código</w:t>
            </w:r>
          </w:p>
        </w:tc>
        <w:tc>
          <w:tcPr>
            <w:tcW w:w="7220" w:type="dxa"/>
          </w:tcPr>
          <w:p w14:paraId="50F2BD7A" w14:textId="3957DC97" w:rsidR="006C738E" w:rsidRPr="00DD6B12" w:rsidRDefault="00571573" w:rsidP="00DD6B12">
            <w:pPr>
              <w:spacing w:line="240" w:lineRule="auto"/>
              <w:rPr>
                <w:rFonts w:ascii="Times" w:hAnsi="Times"/>
                <w:b/>
                <w:rPrChange w:id="8405" w:author="Adriana  Casas" w:date="2015-07-08T15:43:00Z">
                  <w:rPr>
                    <w:b/>
                  </w:rPr>
                </w:rPrChange>
              </w:rPr>
              <w:pPrChange w:id="8406" w:author="Adriana  Casas" w:date="2015-07-08T15:43:00Z">
                <w:pPr/>
              </w:pPrChange>
            </w:pPr>
            <w:r w:rsidRPr="00DD6B12">
              <w:rPr>
                <w:rFonts w:ascii="Times" w:hAnsi="Times"/>
                <w:b/>
                <w:color w:val="000000"/>
                <w:sz w:val="22"/>
                <w:rPrChange w:id="8407" w:author="Adriana  Casas" w:date="2015-07-08T15:43:00Z">
                  <w:rPr>
                    <w:b/>
                    <w:color w:val="000000"/>
                    <w:sz w:val="22"/>
                  </w:rPr>
                </w:rPrChange>
              </w:rPr>
              <w:t>CS_10_05</w:t>
            </w:r>
            <w:r w:rsidR="003519F3" w:rsidRPr="00DD6B12">
              <w:rPr>
                <w:rFonts w:ascii="Times" w:hAnsi="Times"/>
                <w:b/>
                <w:color w:val="000000"/>
                <w:sz w:val="22"/>
                <w:rPrChange w:id="8408" w:author="Adriana  Casas" w:date="2015-07-08T15:43:00Z">
                  <w:rPr>
                    <w:b/>
                    <w:color w:val="000000"/>
                    <w:sz w:val="22"/>
                  </w:rPr>
                </w:rPrChange>
              </w:rPr>
              <w:t>_CO REC</w:t>
            </w:r>
            <w:del w:id="8409" w:author="Adriana  Casas" w:date="2015-07-10T21:44:00Z">
              <w:r w:rsidR="003519F3" w:rsidRPr="00DD6B12" w:rsidDel="005E4D42">
                <w:rPr>
                  <w:rFonts w:ascii="Times" w:hAnsi="Times"/>
                  <w:b/>
                  <w:color w:val="000000"/>
                  <w:sz w:val="22"/>
                  <w:rPrChange w:id="8410" w:author="Adriana  Casas" w:date="2015-07-08T15:43:00Z">
                    <w:rPr>
                      <w:b/>
                      <w:color w:val="000000"/>
                      <w:sz w:val="22"/>
                    </w:rPr>
                  </w:rPrChange>
                </w:rPr>
                <w:delText>2</w:delText>
              </w:r>
            </w:del>
            <w:ins w:id="8411" w:author="Adriana  Casas" w:date="2015-07-10T21:44:00Z">
              <w:r w:rsidR="005E4D42">
                <w:rPr>
                  <w:rFonts w:ascii="Times" w:hAnsi="Times"/>
                  <w:b/>
                  <w:color w:val="000000"/>
                  <w:sz w:val="22"/>
                </w:rPr>
                <w:t>17</w:t>
              </w:r>
            </w:ins>
            <w:del w:id="8412" w:author="Adriana  Casas" w:date="2015-07-10T21:44:00Z">
              <w:r w:rsidR="003519F3" w:rsidRPr="00DD6B12" w:rsidDel="005E4D42">
                <w:rPr>
                  <w:rFonts w:ascii="Times" w:hAnsi="Times"/>
                  <w:b/>
                  <w:color w:val="000000"/>
                  <w:sz w:val="22"/>
                  <w:rPrChange w:id="8413" w:author="Adriana  Casas" w:date="2015-07-08T15:43:00Z">
                    <w:rPr>
                      <w:b/>
                      <w:color w:val="000000"/>
                      <w:sz w:val="22"/>
                    </w:rPr>
                  </w:rPrChange>
                </w:rPr>
                <w:delText>5</w:delText>
              </w:r>
            </w:del>
            <w:r w:rsidR="006C738E" w:rsidRPr="00DD6B12">
              <w:rPr>
                <w:rFonts w:ascii="Times" w:hAnsi="Times"/>
                <w:b/>
                <w:color w:val="000000"/>
                <w:sz w:val="22"/>
                <w:rPrChange w:id="8414" w:author="Adriana  Casas" w:date="2015-07-08T15:43:00Z">
                  <w:rPr>
                    <w:b/>
                    <w:color w:val="000000"/>
                    <w:sz w:val="22"/>
                  </w:rPr>
                </w:rPrChange>
              </w:rPr>
              <w:t>0</w:t>
            </w:r>
          </w:p>
        </w:tc>
      </w:tr>
      <w:tr w:rsidR="006C738E" w:rsidRPr="00DD6B12" w14:paraId="0FBAB0F4" w14:textId="77777777" w:rsidTr="006C738E">
        <w:tc>
          <w:tcPr>
            <w:tcW w:w="1640" w:type="dxa"/>
          </w:tcPr>
          <w:p w14:paraId="5F67A935" w14:textId="0D7CA4AD" w:rsidR="006C738E" w:rsidRPr="00DD6B12" w:rsidRDefault="006A6972" w:rsidP="00DD6B12">
            <w:pPr>
              <w:spacing w:line="240" w:lineRule="auto"/>
              <w:jc w:val="left"/>
              <w:rPr>
                <w:rFonts w:ascii="Times" w:hAnsi="Times"/>
                <w:rPrChange w:id="8415" w:author="Adriana  Casas" w:date="2015-07-08T15:43:00Z">
                  <w:rPr/>
                </w:rPrChange>
              </w:rPr>
              <w:pPrChange w:id="8416" w:author="Adriana  Casas" w:date="2015-07-08T15:43:00Z">
                <w:pPr>
                  <w:jc w:val="left"/>
                </w:pPr>
              </w:pPrChange>
            </w:pPr>
            <w:ins w:id="8417" w:author="Adriana  Casas" w:date="2015-07-10T21:51:00Z">
              <w:r>
                <w:rPr>
                  <w:rFonts w:ascii="Times" w:eastAsia="Calibri" w:hAnsi="Times" w:cs="Calibri"/>
                  <w:b/>
                  <w:color w:val="000000"/>
                  <w:sz w:val="22"/>
                </w:rPr>
                <w:t>(</w:t>
              </w:r>
            </w:ins>
            <w:del w:id="8418" w:author="Adriana  Casas" w:date="2015-07-10T21:51:00Z">
              <w:r w:rsidR="006C738E" w:rsidRPr="00DD6B12" w:rsidDel="006A6972">
                <w:rPr>
                  <w:rFonts w:ascii="Times" w:eastAsia="Calibri" w:hAnsi="Times" w:cs="Calibri"/>
                  <w:b/>
                  <w:color w:val="000000"/>
                  <w:sz w:val="22"/>
                  <w:rPrChange w:id="8419" w:author="Adriana  Casas" w:date="2015-07-08T15:43:00Z">
                    <w:rPr>
                      <w:rFonts w:ascii="Calibri" w:eastAsia="Calibri" w:hAnsi="Calibri" w:cs="Calibri"/>
                      <w:b/>
                      <w:color w:val="000000"/>
                      <w:sz w:val="22"/>
                    </w:rPr>
                  </w:rPrChange>
                </w:rPr>
                <w:delText xml:space="preserve">Código Shutterstock (o </w:delText>
              </w:r>
            </w:del>
            <w:r w:rsidR="006C738E" w:rsidRPr="00DD6B12">
              <w:rPr>
                <w:rFonts w:ascii="Times" w:eastAsia="Calibri" w:hAnsi="Times" w:cs="Calibri"/>
                <w:b/>
                <w:color w:val="000000"/>
                <w:sz w:val="22"/>
                <w:rPrChange w:id="8420" w:author="Adriana  Casas" w:date="2015-07-08T15:43:00Z">
                  <w:rPr>
                    <w:rFonts w:ascii="Calibri" w:eastAsia="Calibri" w:hAnsi="Calibri" w:cs="Calibri"/>
                    <w:b/>
                    <w:color w:val="000000"/>
                    <w:sz w:val="22"/>
                  </w:rPr>
                </w:rPrChange>
              </w:rPr>
              <w:t>URL o la ruta en AulaPlaneta)</w:t>
            </w:r>
          </w:p>
        </w:tc>
        <w:tc>
          <w:tcPr>
            <w:tcW w:w="7220" w:type="dxa"/>
          </w:tcPr>
          <w:p w14:paraId="26D33591" w14:textId="0AE0B4BA" w:rsidR="006C738E" w:rsidRPr="00DD6B12" w:rsidRDefault="006C738E" w:rsidP="00687269">
            <w:pPr>
              <w:spacing w:line="240" w:lineRule="auto"/>
              <w:jc w:val="left"/>
              <w:rPr>
                <w:rFonts w:ascii="Times" w:hAnsi="Times"/>
                <w:rPrChange w:id="8421" w:author="Adriana  Casas" w:date="2015-07-08T15:43:00Z">
                  <w:rPr/>
                </w:rPrChange>
              </w:rPr>
              <w:pPrChange w:id="8422" w:author="Adriana  Casas" w:date="2015-07-10T21:49:00Z">
                <w:pPr>
                  <w:jc w:val="left"/>
                </w:pPr>
              </w:pPrChange>
            </w:pPr>
            <w:del w:id="8423" w:author="Adriana  Casas" w:date="2015-07-10T21:48:00Z">
              <w:r w:rsidRPr="00DD6B12" w:rsidDel="00687269">
                <w:rPr>
                  <w:rFonts w:ascii="Times" w:hAnsi="Times"/>
                  <w:b/>
                  <w:color w:val="auto"/>
                  <w:sz w:val="18"/>
                  <w:szCs w:val="18"/>
                  <w:rPrChange w:id="8424" w:author="Adriana  Casas" w:date="2015-07-08T15:43:00Z">
                    <w:rPr>
                      <w:b/>
                      <w:color w:val="auto"/>
                      <w:sz w:val="18"/>
                      <w:szCs w:val="18"/>
                    </w:rPr>
                  </w:rPrChange>
                </w:rPr>
                <w:delText>3ESO</w:delText>
              </w:r>
            </w:del>
            <w:ins w:id="8425" w:author="Adriana  Casas" w:date="2015-07-10T21:48:00Z">
              <w:r w:rsidR="006A6972">
                <w:rPr>
                  <w:rFonts w:ascii="Times" w:hAnsi="Times"/>
                  <w:b/>
                  <w:color w:val="auto"/>
                  <w:sz w:val="18"/>
                  <w:szCs w:val="18"/>
                </w:rPr>
                <w:t>6 primari</w:t>
              </w:r>
              <w:r w:rsidR="00687269">
                <w:rPr>
                  <w:rFonts w:ascii="Times" w:hAnsi="Times"/>
                  <w:b/>
                  <w:color w:val="auto"/>
                  <w:sz w:val="18"/>
                  <w:szCs w:val="18"/>
                </w:rPr>
                <w:t>a</w:t>
              </w:r>
            </w:ins>
            <w:r w:rsidRPr="00DD6B12">
              <w:rPr>
                <w:rFonts w:ascii="Times" w:hAnsi="Times"/>
                <w:color w:val="auto"/>
                <w:rPrChange w:id="8426" w:author="Adriana  Casas" w:date="2015-07-08T15:43:00Z">
                  <w:rPr>
                    <w:color w:val="auto"/>
                  </w:rPr>
                </w:rPrChange>
              </w:rPr>
              <w:t>/C</w:t>
            </w:r>
            <w:del w:id="8427" w:author="Adriana  Casas" w:date="2015-07-10T21:48:00Z">
              <w:r w:rsidRPr="00DD6B12" w:rsidDel="00687269">
                <w:rPr>
                  <w:rFonts w:ascii="Times" w:hAnsi="Times"/>
                  <w:color w:val="auto"/>
                  <w:rPrChange w:id="8428" w:author="Adriana  Casas" w:date="2015-07-08T15:43:00Z">
                    <w:rPr>
                      <w:color w:val="auto"/>
                    </w:rPr>
                  </w:rPrChange>
                </w:rPr>
                <w:delText xml:space="preserve">iencias </w:delText>
              </w:r>
              <w:r w:rsidRPr="00DD6B12" w:rsidDel="00687269">
                <w:rPr>
                  <w:rFonts w:ascii="Times" w:hAnsi="Times"/>
                  <w:color w:val="000000"/>
                  <w:rPrChange w:id="8429" w:author="Adriana  Casas" w:date="2015-07-08T15:43:00Z">
                    <w:rPr>
                      <w:color w:val="000000"/>
                    </w:rPr>
                  </w:rPrChange>
                </w:rPr>
                <w:delText>sociales</w:delText>
              </w:r>
            </w:del>
            <w:ins w:id="8430" w:author="Adriana  Casas" w:date="2015-07-10T21:48:00Z">
              <w:r w:rsidR="00687269">
                <w:rPr>
                  <w:rFonts w:ascii="Times" w:hAnsi="Times"/>
                  <w:color w:val="auto"/>
                </w:rPr>
                <w:t>S</w:t>
              </w:r>
            </w:ins>
            <w:r w:rsidRPr="00DD6B12">
              <w:rPr>
                <w:rFonts w:ascii="Times" w:hAnsi="Times"/>
                <w:color w:val="000000"/>
                <w:rPrChange w:id="8431" w:author="Adriana  Casas" w:date="2015-07-08T15:43:00Z">
                  <w:rPr>
                    <w:color w:val="000000"/>
                  </w:rPr>
                </w:rPrChange>
              </w:rPr>
              <w:t>/</w:t>
            </w:r>
            <w:del w:id="8432" w:author="Adriana  Casas" w:date="2015-07-10T21:49:00Z">
              <w:r w:rsidRPr="00DD6B12" w:rsidDel="00687269">
                <w:rPr>
                  <w:rFonts w:ascii="Times" w:hAnsi="Times"/>
                  <w:color w:val="000000"/>
                  <w:rPrChange w:id="8433" w:author="Adriana  Casas" w:date="2015-07-08T15:43:00Z">
                    <w:rPr>
                      <w:color w:val="000000"/>
                    </w:rPr>
                  </w:rPrChange>
                </w:rPr>
                <w:delText>El sector terciario</w:delText>
              </w:r>
            </w:del>
            <w:ins w:id="8434" w:author="Adriana  Casas" w:date="2015-07-10T21:49:00Z">
              <w:r w:rsidR="00687269">
                <w:rPr>
                  <w:rFonts w:ascii="Times" w:hAnsi="Times"/>
                  <w:color w:val="000000"/>
                </w:rPr>
                <w:t>Los sectores económicos</w:t>
              </w:r>
            </w:ins>
            <w:r w:rsidRPr="00DD6B12">
              <w:rPr>
                <w:rFonts w:ascii="Times" w:hAnsi="Times"/>
                <w:color w:val="000000"/>
                <w:rPrChange w:id="8435" w:author="Adriana  Casas" w:date="2015-07-08T15:43:00Z">
                  <w:rPr>
                    <w:color w:val="000000"/>
                  </w:rPr>
                </w:rPrChange>
              </w:rPr>
              <w:t xml:space="preserve">/Las actividades </w:t>
            </w:r>
            <w:del w:id="8436" w:author="Adriana  Casas" w:date="2015-07-10T21:49:00Z">
              <w:r w:rsidRPr="00DD6B12" w:rsidDel="00687269">
                <w:rPr>
                  <w:rFonts w:ascii="Times" w:hAnsi="Times"/>
                  <w:color w:val="000000"/>
                  <w:rPrChange w:id="8437" w:author="Adriana  Casas" w:date="2015-07-08T15:43:00Z">
                    <w:rPr>
                      <w:color w:val="000000"/>
                    </w:rPr>
                  </w:rPrChange>
                </w:rPr>
                <w:delText>del sector terciario</w:delText>
              </w:r>
            </w:del>
            <w:ins w:id="8438" w:author="Adriana  Casas" w:date="2015-07-10T21:49:00Z">
              <w:r w:rsidR="00687269">
                <w:rPr>
                  <w:rFonts w:ascii="Times" w:hAnsi="Times"/>
                  <w:color w:val="000000"/>
                </w:rPr>
                <w:t>económicas</w:t>
              </w:r>
            </w:ins>
          </w:p>
        </w:tc>
      </w:tr>
      <w:tr w:rsidR="006C738E" w:rsidRPr="00DD6B12" w14:paraId="7DF5A43A" w14:textId="77777777" w:rsidTr="00BD1402">
        <w:tblPrEx>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8439" w:author="Adriana  Casas" w:date="2015-07-10T21:51:00Z">
            <w:tblPrEx>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
          </w:tblPrExChange>
        </w:tblPrEx>
        <w:trPr>
          <w:trHeight w:val="422"/>
          <w:trPrChange w:id="8440" w:author="Adriana  Casas" w:date="2015-07-10T21:51:00Z">
            <w:trPr>
              <w:trHeight w:val="380"/>
            </w:trPr>
          </w:trPrChange>
        </w:trPr>
        <w:tc>
          <w:tcPr>
            <w:tcW w:w="1640" w:type="dxa"/>
            <w:tcPrChange w:id="8441" w:author="Adriana  Casas" w:date="2015-07-10T21:51:00Z">
              <w:tcPr>
                <w:tcW w:w="1640" w:type="dxa"/>
              </w:tcPr>
            </w:tcPrChange>
          </w:tcPr>
          <w:p w14:paraId="082339BD" w14:textId="77777777" w:rsidR="006C738E" w:rsidRPr="00DD6B12" w:rsidRDefault="006C738E" w:rsidP="00DD6B12">
            <w:pPr>
              <w:spacing w:line="240" w:lineRule="auto"/>
              <w:rPr>
                <w:rFonts w:ascii="Times" w:hAnsi="Times"/>
                <w:rPrChange w:id="8442" w:author="Adriana  Casas" w:date="2015-07-08T15:43:00Z">
                  <w:rPr/>
                </w:rPrChange>
              </w:rPr>
              <w:pPrChange w:id="8443" w:author="Adriana  Casas" w:date="2015-07-08T15:43:00Z">
                <w:pPr/>
              </w:pPrChange>
            </w:pPr>
            <w:r w:rsidRPr="00DD6B12">
              <w:rPr>
                <w:rFonts w:ascii="Times" w:hAnsi="Times"/>
                <w:b/>
                <w:color w:val="000000"/>
                <w:sz w:val="22"/>
                <w:rPrChange w:id="8444" w:author="Adriana  Casas" w:date="2015-07-08T15:43:00Z">
                  <w:rPr>
                    <w:b/>
                    <w:color w:val="000000"/>
                    <w:sz w:val="22"/>
                  </w:rPr>
                </w:rPrChange>
              </w:rPr>
              <w:t>Título</w:t>
            </w:r>
          </w:p>
        </w:tc>
        <w:tc>
          <w:tcPr>
            <w:tcW w:w="7220" w:type="dxa"/>
            <w:tcPrChange w:id="8445" w:author="Adriana  Casas" w:date="2015-07-10T21:51:00Z">
              <w:tcPr>
                <w:tcW w:w="7220" w:type="dxa"/>
              </w:tcPr>
            </w:tcPrChange>
          </w:tcPr>
          <w:p w14:paraId="4A6ACADF" w14:textId="61C21AED" w:rsidR="006C738E" w:rsidRPr="00DD6B12" w:rsidRDefault="006C738E" w:rsidP="00DD6B12">
            <w:pPr>
              <w:pStyle w:val="Ttulo1"/>
              <w:keepNext w:val="0"/>
              <w:keepLines w:val="0"/>
              <w:spacing w:line="240" w:lineRule="auto"/>
              <w:outlineLvl w:val="0"/>
              <w:rPr>
                <w:rFonts w:ascii="Times" w:hAnsi="Times"/>
                <w:rPrChange w:id="8446" w:author="Adriana  Casas" w:date="2015-07-08T15:43:00Z">
                  <w:rPr/>
                </w:rPrChange>
              </w:rPr>
              <w:pPrChange w:id="8447" w:author="Adriana  Casas" w:date="2015-07-08T15:43:00Z">
                <w:pPr>
                  <w:pStyle w:val="Ttulo1"/>
                  <w:keepNext w:val="0"/>
                  <w:keepLines w:val="0"/>
                  <w:outlineLvl w:val="0"/>
                </w:pPr>
              </w:pPrChange>
            </w:pPr>
            <w:bookmarkStart w:id="8448" w:name="h.30j0zll" w:colFirst="0" w:colLast="0"/>
            <w:bookmarkEnd w:id="8448"/>
            <w:del w:id="8449" w:author="Adriana  Casas" w:date="2015-07-10T21:47:00Z">
              <w:r w:rsidRPr="00DD6B12" w:rsidDel="00EC2D73">
                <w:rPr>
                  <w:rFonts w:ascii="Times" w:hAnsi="Times"/>
                  <w:sz w:val="22"/>
                  <w:rPrChange w:id="8450" w:author="Adriana  Casas" w:date="2015-07-08T15:43:00Z">
                    <w:rPr>
                      <w:sz w:val="22"/>
                    </w:rPr>
                  </w:rPrChange>
                </w:rPr>
                <w:delText>Amplía tus conocimientos: Los servicios y el mundo global</w:delText>
              </w:r>
            </w:del>
            <w:ins w:id="8451" w:author="Adriana  Casas" w:date="2015-07-10T21:47:00Z">
              <w:r w:rsidR="00EC2D73">
                <w:rPr>
                  <w:rFonts w:ascii="Times" w:hAnsi="Times"/>
                  <w:sz w:val="22"/>
                </w:rPr>
                <w:t>Las actividades ecoómicas del sector terciario</w:t>
              </w:r>
            </w:ins>
          </w:p>
        </w:tc>
      </w:tr>
      <w:tr w:rsidR="006C738E" w:rsidRPr="00DD6B12" w14:paraId="0B464841" w14:textId="77777777" w:rsidTr="006C738E">
        <w:trPr>
          <w:trHeight w:val="708"/>
        </w:trPr>
        <w:tc>
          <w:tcPr>
            <w:tcW w:w="1640" w:type="dxa"/>
          </w:tcPr>
          <w:p w14:paraId="53AA2F65" w14:textId="77777777" w:rsidR="006C738E" w:rsidRPr="00DD6B12" w:rsidRDefault="006C738E" w:rsidP="00DD6B12">
            <w:pPr>
              <w:spacing w:line="240" w:lineRule="auto"/>
              <w:rPr>
                <w:rFonts w:ascii="Times" w:hAnsi="Times"/>
                <w:rPrChange w:id="8452" w:author="Adriana  Casas" w:date="2015-07-08T15:43:00Z">
                  <w:rPr/>
                </w:rPrChange>
              </w:rPr>
              <w:pPrChange w:id="8453" w:author="Adriana  Casas" w:date="2015-07-08T15:43:00Z">
                <w:pPr/>
              </w:pPrChange>
            </w:pPr>
            <w:r w:rsidRPr="00DD6B12">
              <w:rPr>
                <w:rFonts w:ascii="Times" w:hAnsi="Times"/>
                <w:b/>
                <w:color w:val="000000"/>
                <w:sz w:val="22"/>
                <w:rPrChange w:id="8454" w:author="Adriana  Casas" w:date="2015-07-08T15:43:00Z">
                  <w:rPr>
                    <w:b/>
                    <w:color w:val="000000"/>
                    <w:sz w:val="22"/>
                  </w:rPr>
                </w:rPrChange>
              </w:rPr>
              <w:t>Descripción</w:t>
            </w:r>
          </w:p>
        </w:tc>
        <w:tc>
          <w:tcPr>
            <w:tcW w:w="7220" w:type="dxa"/>
          </w:tcPr>
          <w:p w14:paraId="42E905F1" w14:textId="6BF81E93" w:rsidR="006C738E" w:rsidRPr="00DD6B12" w:rsidDel="00EC2D73" w:rsidRDefault="00EC2D73" w:rsidP="00DD6B12">
            <w:pPr>
              <w:spacing w:line="240" w:lineRule="auto"/>
              <w:rPr>
                <w:del w:id="8455" w:author="Adriana  Casas" w:date="2015-07-10T21:47:00Z"/>
                <w:rFonts w:ascii="Times" w:hAnsi="Times"/>
                <w:color w:val="auto"/>
                <w:rPrChange w:id="8456" w:author="Adriana  Casas" w:date="2015-07-08T15:43:00Z">
                  <w:rPr>
                    <w:del w:id="8457" w:author="Adriana  Casas" w:date="2015-07-10T21:47:00Z"/>
                    <w:color w:val="auto"/>
                  </w:rPr>
                </w:rPrChange>
              </w:rPr>
              <w:pPrChange w:id="8458" w:author="Adriana  Casas" w:date="2015-07-08T15:43:00Z">
                <w:pPr/>
              </w:pPrChange>
            </w:pPr>
            <w:ins w:id="8459" w:author="Adriana  Casas" w:date="2015-07-10T21:48:00Z">
              <w:r w:rsidRPr="00EC2D73">
                <w:rPr>
                  <w:rFonts w:ascii="Times" w:hAnsi="Times"/>
                  <w:color w:val="auto"/>
                </w:rPr>
                <w:t xml:space="preserve">Interactivo que presenta las actividades económicas propias del sector terciario </w:t>
              </w:r>
            </w:ins>
            <w:del w:id="8460" w:author="Adriana  Casas" w:date="2015-07-10T21:47:00Z">
              <w:r w:rsidR="006C738E" w:rsidRPr="00DD6B12" w:rsidDel="00EC2D73">
                <w:rPr>
                  <w:rFonts w:ascii="Times" w:hAnsi="Times"/>
                  <w:color w:val="auto"/>
                  <w:rPrChange w:id="8461" w:author="Adriana  Casas" w:date="2015-07-08T15:43:00Z">
                    <w:rPr>
                      <w:rFonts w:ascii="Georgia" w:hAnsi="Georgia"/>
                      <w:color w:val="auto"/>
                    </w:rPr>
                  </w:rPrChange>
                </w:rPr>
                <w:delText>Galería de imágenes que permite conocer la estrecha vinculación entre las actividades del sector terciario y el proceso de globalización económica</w:delText>
              </w:r>
            </w:del>
          </w:p>
          <w:p w14:paraId="0095B6A3" w14:textId="60A988DC" w:rsidR="006C738E" w:rsidRPr="00DD6B12" w:rsidDel="00EC2D73" w:rsidRDefault="006C738E" w:rsidP="00DD6B12">
            <w:pPr>
              <w:spacing w:line="240" w:lineRule="auto"/>
              <w:rPr>
                <w:del w:id="8462" w:author="Adriana  Casas" w:date="2015-07-10T21:47:00Z"/>
                <w:rFonts w:ascii="Times" w:hAnsi="Times"/>
                <w:rPrChange w:id="8463" w:author="Adriana  Casas" w:date="2015-07-08T15:43:00Z">
                  <w:rPr>
                    <w:del w:id="8464" w:author="Adriana  Casas" w:date="2015-07-10T21:47:00Z"/>
                  </w:rPr>
                </w:rPrChange>
              </w:rPr>
              <w:pPrChange w:id="8465" w:author="Adriana  Casas" w:date="2015-07-08T15:43:00Z">
                <w:pPr/>
              </w:pPrChange>
            </w:pPr>
            <w:del w:id="8466" w:author="Adriana  Casas" w:date="2015-07-10T21:47:00Z">
              <w:r w:rsidRPr="00DD6B12" w:rsidDel="00EC2D73">
                <w:rPr>
                  <w:rFonts w:ascii="Times" w:hAnsi="Times"/>
                  <w:b/>
                  <w:color w:val="000000"/>
                  <w:sz w:val="22"/>
                  <w:rPrChange w:id="8467" w:author="Adriana  Casas" w:date="2015-07-08T15:43:00Z">
                    <w:rPr>
                      <w:b/>
                      <w:color w:val="000000"/>
                      <w:sz w:val="22"/>
                    </w:rPr>
                  </w:rPrChange>
                </w:rPr>
                <w:delText>Ficha del Profesor</w:delText>
              </w:r>
            </w:del>
          </w:p>
          <w:p w14:paraId="0A8C34A7" w14:textId="509A8584" w:rsidR="006C738E" w:rsidRPr="00DD6B12" w:rsidDel="00EC2D73" w:rsidRDefault="006C738E" w:rsidP="00DD6B12">
            <w:pPr>
              <w:spacing w:line="240" w:lineRule="auto"/>
              <w:rPr>
                <w:del w:id="8468" w:author="Adriana  Casas" w:date="2015-07-10T21:47:00Z"/>
                <w:rFonts w:ascii="Times" w:hAnsi="Times"/>
                <w:rPrChange w:id="8469" w:author="Adriana  Casas" w:date="2015-07-08T15:43:00Z">
                  <w:rPr>
                    <w:del w:id="8470" w:author="Adriana  Casas" w:date="2015-07-10T21:47:00Z"/>
                  </w:rPr>
                </w:rPrChange>
              </w:rPr>
              <w:pPrChange w:id="8471" w:author="Adriana  Casas" w:date="2015-07-08T15:43:00Z">
                <w:pPr/>
              </w:pPrChange>
            </w:pPr>
            <w:del w:id="8472" w:author="Adriana  Casas" w:date="2015-07-10T21:47:00Z">
              <w:r w:rsidRPr="00DD6B12" w:rsidDel="00EC2D73">
                <w:rPr>
                  <w:rFonts w:ascii="Times" w:hAnsi="Times"/>
                  <w:color w:val="000000"/>
                  <w:sz w:val="22"/>
                  <w:rPrChange w:id="8473" w:author="Adriana  Casas" w:date="2015-07-08T15:43:00Z">
                    <w:rPr>
                      <w:color w:val="000000"/>
                      <w:sz w:val="22"/>
                    </w:rPr>
                  </w:rPrChange>
                </w:rPr>
                <w:delText>Tiempo 30 minutos</w:delText>
              </w:r>
            </w:del>
          </w:p>
          <w:p w14:paraId="3FCCAF4E" w14:textId="68B6AD2A" w:rsidR="006C738E" w:rsidRPr="00DD6B12" w:rsidDel="00EC2D73" w:rsidRDefault="006C738E" w:rsidP="00DD6B12">
            <w:pPr>
              <w:spacing w:line="240" w:lineRule="auto"/>
              <w:rPr>
                <w:del w:id="8474" w:author="Adriana  Casas" w:date="2015-07-10T21:47:00Z"/>
                <w:rFonts w:ascii="Times" w:hAnsi="Times"/>
                <w:rPrChange w:id="8475" w:author="Adriana  Casas" w:date="2015-07-08T15:43:00Z">
                  <w:rPr>
                    <w:del w:id="8476" w:author="Adriana  Casas" w:date="2015-07-10T21:47:00Z"/>
                  </w:rPr>
                </w:rPrChange>
              </w:rPr>
              <w:pPrChange w:id="8477" w:author="Adriana  Casas" w:date="2015-07-08T15:43:00Z">
                <w:pPr/>
              </w:pPrChange>
            </w:pPr>
            <w:del w:id="8478" w:author="Adriana  Casas" w:date="2015-07-10T21:47:00Z">
              <w:r w:rsidRPr="00DD6B12" w:rsidDel="00EC2D73">
                <w:rPr>
                  <w:rFonts w:ascii="Times" w:hAnsi="Times"/>
                  <w:color w:val="000000"/>
                  <w:sz w:val="22"/>
                  <w:rPrChange w:id="8479" w:author="Adriana  Casas" w:date="2015-07-08T15:43:00Z">
                    <w:rPr>
                      <w:color w:val="000000"/>
                      <w:sz w:val="22"/>
                    </w:rPr>
                  </w:rPrChange>
                </w:rPr>
                <w:delText>Tipo de recurso: interactivo</w:delText>
              </w:r>
            </w:del>
          </w:p>
          <w:p w14:paraId="2A6E1100" w14:textId="71B52AB9" w:rsidR="006C738E" w:rsidRPr="00DD6B12" w:rsidDel="00EC2D73" w:rsidRDefault="006C738E" w:rsidP="00DD6B12">
            <w:pPr>
              <w:spacing w:line="240" w:lineRule="auto"/>
              <w:rPr>
                <w:del w:id="8480" w:author="Adriana  Casas" w:date="2015-07-10T21:47:00Z"/>
                <w:rFonts w:ascii="Times" w:hAnsi="Times"/>
                <w:rPrChange w:id="8481" w:author="Adriana  Casas" w:date="2015-07-08T15:43:00Z">
                  <w:rPr>
                    <w:del w:id="8482" w:author="Adriana  Casas" w:date="2015-07-10T21:47:00Z"/>
                  </w:rPr>
                </w:rPrChange>
              </w:rPr>
              <w:pPrChange w:id="8483" w:author="Adriana  Casas" w:date="2015-07-08T15:43:00Z">
                <w:pPr/>
              </w:pPrChange>
            </w:pPr>
            <w:del w:id="8484" w:author="Adriana  Casas" w:date="2015-07-10T21:47:00Z">
              <w:r w:rsidRPr="00DD6B12" w:rsidDel="00EC2D73">
                <w:rPr>
                  <w:rFonts w:ascii="Times" w:hAnsi="Times"/>
                  <w:color w:val="000000"/>
                  <w:sz w:val="22"/>
                  <w:rPrChange w:id="8485" w:author="Adriana  Casas" w:date="2015-07-08T15:43:00Z">
                    <w:rPr>
                      <w:color w:val="000000"/>
                      <w:sz w:val="22"/>
                    </w:rPr>
                  </w:rPrChange>
                </w:rPr>
                <w:delText>Competencias: competencia social y ciudadana</w:delText>
              </w:r>
            </w:del>
          </w:p>
          <w:p w14:paraId="5B8EFE12" w14:textId="4E34FB55" w:rsidR="006C738E" w:rsidRPr="00DD6B12" w:rsidDel="00EC2D73" w:rsidRDefault="006C738E" w:rsidP="00DD6B12">
            <w:pPr>
              <w:spacing w:line="240" w:lineRule="auto"/>
              <w:rPr>
                <w:del w:id="8486" w:author="Adriana  Casas" w:date="2015-07-10T21:47:00Z"/>
                <w:rFonts w:ascii="Times" w:hAnsi="Times"/>
                <w:rPrChange w:id="8487" w:author="Adriana  Casas" w:date="2015-07-08T15:43:00Z">
                  <w:rPr>
                    <w:del w:id="8488" w:author="Adriana  Casas" w:date="2015-07-10T21:47:00Z"/>
                  </w:rPr>
                </w:rPrChange>
              </w:rPr>
              <w:pPrChange w:id="8489" w:author="Adriana  Casas" w:date="2015-07-08T15:43:00Z">
                <w:pPr/>
              </w:pPrChange>
            </w:pPr>
          </w:p>
          <w:p w14:paraId="17B5E6E9" w14:textId="0D20CD2B" w:rsidR="006C738E" w:rsidRPr="00DD6B12" w:rsidDel="00EC2D73" w:rsidRDefault="006C738E" w:rsidP="00DD6B12">
            <w:pPr>
              <w:spacing w:line="240" w:lineRule="auto"/>
              <w:rPr>
                <w:del w:id="8490" w:author="Adriana  Casas" w:date="2015-07-10T21:47:00Z"/>
                <w:rFonts w:ascii="Times" w:hAnsi="Times"/>
                <w:rPrChange w:id="8491" w:author="Adriana  Casas" w:date="2015-07-08T15:43:00Z">
                  <w:rPr>
                    <w:del w:id="8492" w:author="Adriana  Casas" w:date="2015-07-10T21:47:00Z"/>
                  </w:rPr>
                </w:rPrChange>
              </w:rPr>
              <w:pPrChange w:id="8493" w:author="Adriana  Casas" w:date="2015-07-08T15:43:00Z">
                <w:pPr/>
              </w:pPrChange>
            </w:pPr>
            <w:del w:id="8494" w:author="Adriana  Casas" w:date="2015-07-10T21:47:00Z">
              <w:r w:rsidRPr="00DD6B12" w:rsidDel="00EC2D73">
                <w:rPr>
                  <w:rFonts w:ascii="Times" w:hAnsi="Times"/>
                  <w:b/>
                  <w:color w:val="000000"/>
                  <w:sz w:val="22"/>
                  <w:rPrChange w:id="8495" w:author="Adriana  Casas" w:date="2015-07-08T15:43:00Z">
                    <w:rPr>
                      <w:b/>
                      <w:color w:val="000000"/>
                      <w:sz w:val="22"/>
                    </w:rPr>
                  </w:rPrChange>
                </w:rPr>
                <w:delText>Objetivo</w:delText>
              </w:r>
            </w:del>
          </w:p>
          <w:p w14:paraId="3868417A" w14:textId="7C433D0A" w:rsidR="006C738E" w:rsidRPr="00DD6B12" w:rsidDel="00EC2D73" w:rsidRDefault="006C738E" w:rsidP="00DD6B12">
            <w:pPr>
              <w:spacing w:line="240" w:lineRule="auto"/>
              <w:rPr>
                <w:del w:id="8496" w:author="Adriana  Casas" w:date="2015-07-10T21:47:00Z"/>
                <w:rFonts w:ascii="Times" w:hAnsi="Times"/>
                <w:rPrChange w:id="8497" w:author="Adriana  Casas" w:date="2015-07-08T15:43:00Z">
                  <w:rPr>
                    <w:del w:id="8498" w:author="Adriana  Casas" w:date="2015-07-10T21:47:00Z"/>
                  </w:rPr>
                </w:rPrChange>
              </w:rPr>
              <w:pPrChange w:id="8499" w:author="Adriana  Casas" w:date="2015-07-08T15:43:00Z">
                <w:pPr/>
              </w:pPrChange>
            </w:pPr>
            <w:del w:id="8500" w:author="Adriana  Casas" w:date="2015-07-10T21:47:00Z">
              <w:r w:rsidRPr="00DD6B12" w:rsidDel="00EC2D73">
                <w:rPr>
                  <w:rFonts w:ascii="Times" w:hAnsi="Times"/>
                  <w:color w:val="000000"/>
                  <w:sz w:val="22"/>
                  <w:rPrChange w:id="8501" w:author="Adriana  Casas" w:date="2015-07-08T15:43:00Z">
                    <w:rPr>
                      <w:color w:val="000000"/>
                      <w:sz w:val="22"/>
                    </w:rPr>
                  </w:rPrChange>
                </w:rPr>
                <w:delText>Reflexionar sobre cómo el proceso de globalización económica ha cambiado nuestros hábitos cotidianos y la dinámica de la sociedad actual.</w:delText>
              </w:r>
            </w:del>
          </w:p>
          <w:p w14:paraId="12A4AE14" w14:textId="3A89AB29" w:rsidR="006C738E" w:rsidRPr="00DD6B12" w:rsidDel="00EC2D73" w:rsidRDefault="006C738E" w:rsidP="00DD6B12">
            <w:pPr>
              <w:spacing w:line="240" w:lineRule="auto"/>
              <w:rPr>
                <w:del w:id="8502" w:author="Adriana  Casas" w:date="2015-07-10T21:47:00Z"/>
                <w:rFonts w:ascii="Times" w:hAnsi="Times"/>
                <w:rPrChange w:id="8503" w:author="Adriana  Casas" w:date="2015-07-08T15:43:00Z">
                  <w:rPr>
                    <w:del w:id="8504" w:author="Adriana  Casas" w:date="2015-07-10T21:47:00Z"/>
                  </w:rPr>
                </w:rPrChange>
              </w:rPr>
              <w:pPrChange w:id="8505" w:author="Adriana  Casas" w:date="2015-07-08T15:43:00Z">
                <w:pPr/>
              </w:pPrChange>
            </w:pPr>
          </w:p>
          <w:p w14:paraId="52B6F70D" w14:textId="6DC6AD3F" w:rsidR="006C738E" w:rsidRPr="00DD6B12" w:rsidDel="00EC2D73" w:rsidRDefault="006C738E" w:rsidP="00DD6B12">
            <w:pPr>
              <w:spacing w:line="240" w:lineRule="auto"/>
              <w:rPr>
                <w:del w:id="8506" w:author="Adriana  Casas" w:date="2015-07-10T21:47:00Z"/>
                <w:rFonts w:ascii="Times" w:hAnsi="Times"/>
                <w:rPrChange w:id="8507" w:author="Adriana  Casas" w:date="2015-07-08T15:43:00Z">
                  <w:rPr>
                    <w:del w:id="8508" w:author="Adriana  Casas" w:date="2015-07-10T21:47:00Z"/>
                  </w:rPr>
                </w:rPrChange>
              </w:rPr>
              <w:pPrChange w:id="8509" w:author="Adriana  Casas" w:date="2015-07-08T15:43:00Z">
                <w:pPr/>
              </w:pPrChange>
            </w:pPr>
            <w:del w:id="8510" w:author="Adriana  Casas" w:date="2015-07-10T21:47:00Z">
              <w:r w:rsidRPr="00DD6B12" w:rsidDel="00EC2D73">
                <w:rPr>
                  <w:rFonts w:ascii="Times" w:hAnsi="Times"/>
                  <w:b/>
                  <w:color w:val="000000"/>
                  <w:sz w:val="22"/>
                  <w:rPrChange w:id="8511" w:author="Adriana  Casas" w:date="2015-07-08T15:43:00Z">
                    <w:rPr>
                      <w:b/>
                      <w:color w:val="000000"/>
                      <w:sz w:val="22"/>
                    </w:rPr>
                  </w:rPrChange>
                </w:rPr>
                <w:delText>Antes de la secuencia de imágenes</w:delText>
              </w:r>
            </w:del>
          </w:p>
          <w:p w14:paraId="503099FE" w14:textId="0FE513E9" w:rsidR="006C738E" w:rsidRPr="00DD6B12" w:rsidDel="00EC2D73" w:rsidRDefault="006C738E" w:rsidP="00DD6B12">
            <w:pPr>
              <w:spacing w:line="240" w:lineRule="auto"/>
              <w:rPr>
                <w:del w:id="8512" w:author="Adriana  Casas" w:date="2015-07-10T21:47:00Z"/>
                <w:rFonts w:ascii="Times" w:hAnsi="Times"/>
                <w:rPrChange w:id="8513" w:author="Adriana  Casas" w:date="2015-07-08T15:43:00Z">
                  <w:rPr>
                    <w:del w:id="8514" w:author="Adriana  Casas" w:date="2015-07-10T21:47:00Z"/>
                  </w:rPr>
                </w:rPrChange>
              </w:rPr>
              <w:pPrChange w:id="8515" w:author="Adriana  Casas" w:date="2015-07-08T15:43:00Z">
                <w:pPr/>
              </w:pPrChange>
            </w:pPr>
            <w:del w:id="8516" w:author="Adriana  Casas" w:date="2015-07-10T21:47:00Z">
              <w:r w:rsidRPr="00DD6B12" w:rsidDel="00EC2D73">
                <w:rPr>
                  <w:rFonts w:ascii="Times" w:hAnsi="Times"/>
                  <w:color w:val="000000"/>
                  <w:sz w:val="22"/>
                  <w:rPrChange w:id="8517" w:author="Adriana  Casas" w:date="2015-07-08T15:43:00Z">
                    <w:rPr>
                      <w:color w:val="000000"/>
                      <w:sz w:val="22"/>
                    </w:rPr>
                  </w:rPrChange>
                </w:rPr>
                <w:delText>Como actividad previa, te sugerimos pedir a los alumnos que piensen cuáles consideran que son las características propias del mundo globalizado y qué relación existe entre estas y el desarrollo del sector terciario en las últimas décadas.</w:delText>
              </w:r>
            </w:del>
          </w:p>
          <w:p w14:paraId="7390912B" w14:textId="62397981" w:rsidR="006C738E" w:rsidRPr="00DD6B12" w:rsidDel="00EC2D73" w:rsidRDefault="006C738E" w:rsidP="00DD6B12">
            <w:pPr>
              <w:spacing w:line="240" w:lineRule="auto"/>
              <w:rPr>
                <w:del w:id="8518" w:author="Adriana  Casas" w:date="2015-07-10T21:47:00Z"/>
                <w:rFonts w:ascii="Times" w:hAnsi="Times"/>
                <w:rPrChange w:id="8519" w:author="Adriana  Casas" w:date="2015-07-08T15:43:00Z">
                  <w:rPr>
                    <w:del w:id="8520" w:author="Adriana  Casas" w:date="2015-07-10T21:47:00Z"/>
                  </w:rPr>
                </w:rPrChange>
              </w:rPr>
              <w:pPrChange w:id="8521" w:author="Adriana  Casas" w:date="2015-07-08T15:43:00Z">
                <w:pPr/>
              </w:pPrChange>
            </w:pPr>
          </w:p>
          <w:p w14:paraId="0C1E0E0B" w14:textId="14C4D82A" w:rsidR="006C738E" w:rsidRPr="00DD6B12" w:rsidDel="00EC2D73" w:rsidRDefault="006C738E" w:rsidP="00DD6B12">
            <w:pPr>
              <w:spacing w:line="240" w:lineRule="auto"/>
              <w:rPr>
                <w:del w:id="8522" w:author="Adriana  Casas" w:date="2015-07-10T21:47:00Z"/>
                <w:rFonts w:ascii="Times" w:hAnsi="Times"/>
                <w:rPrChange w:id="8523" w:author="Adriana  Casas" w:date="2015-07-08T15:43:00Z">
                  <w:rPr>
                    <w:del w:id="8524" w:author="Adriana  Casas" w:date="2015-07-10T21:47:00Z"/>
                  </w:rPr>
                </w:rPrChange>
              </w:rPr>
              <w:pPrChange w:id="8525" w:author="Adriana  Casas" w:date="2015-07-08T15:43:00Z">
                <w:pPr/>
              </w:pPrChange>
            </w:pPr>
            <w:del w:id="8526" w:author="Adriana  Casas" w:date="2015-07-10T21:47:00Z">
              <w:r w:rsidRPr="00DD6B12" w:rsidDel="00EC2D73">
                <w:rPr>
                  <w:rFonts w:ascii="Times" w:hAnsi="Times"/>
                  <w:b/>
                  <w:color w:val="000000"/>
                  <w:sz w:val="22"/>
                  <w:rPrChange w:id="8527" w:author="Adriana  Casas" w:date="2015-07-08T15:43:00Z">
                    <w:rPr>
                      <w:b/>
                      <w:color w:val="000000"/>
                      <w:sz w:val="22"/>
                    </w:rPr>
                  </w:rPrChange>
                </w:rPr>
                <w:delText>Durante la secuencia de imágenes</w:delText>
              </w:r>
            </w:del>
          </w:p>
          <w:p w14:paraId="780D735D" w14:textId="0E867435" w:rsidR="006C738E" w:rsidRPr="00DD6B12" w:rsidDel="00EC2D73" w:rsidRDefault="006C738E" w:rsidP="00DD6B12">
            <w:pPr>
              <w:spacing w:line="240" w:lineRule="auto"/>
              <w:rPr>
                <w:del w:id="8528" w:author="Adriana  Casas" w:date="2015-07-10T21:47:00Z"/>
                <w:rFonts w:ascii="Times" w:hAnsi="Times"/>
                <w:rPrChange w:id="8529" w:author="Adriana  Casas" w:date="2015-07-08T15:43:00Z">
                  <w:rPr>
                    <w:del w:id="8530" w:author="Adriana  Casas" w:date="2015-07-10T21:47:00Z"/>
                  </w:rPr>
                </w:rPrChange>
              </w:rPr>
              <w:pPrChange w:id="8531" w:author="Adriana  Casas" w:date="2015-07-08T15:43:00Z">
                <w:pPr/>
              </w:pPrChange>
            </w:pPr>
            <w:del w:id="8532" w:author="Adriana  Casas" w:date="2015-07-10T21:47:00Z">
              <w:r w:rsidRPr="00DD6B12" w:rsidDel="00EC2D73">
                <w:rPr>
                  <w:rFonts w:ascii="Times" w:hAnsi="Times"/>
                  <w:color w:val="000000"/>
                  <w:sz w:val="22"/>
                  <w:rPrChange w:id="8533" w:author="Adriana  Casas" w:date="2015-07-08T15:43:00Z">
                    <w:rPr>
                      <w:color w:val="000000"/>
                      <w:sz w:val="22"/>
                    </w:rPr>
                  </w:rPrChange>
                </w:rPr>
                <w:delText>Te proponemos utilizar las imágenes del recurso para hacer reflexionar a los alumnos sobre cómo el proceso de globalización incide tanto en las actividades propias del sector servicios como en nuestra vida cotidiana. Para ello, puedes hacer el siguiente uso de las imágenes:</w:delText>
              </w:r>
            </w:del>
          </w:p>
          <w:p w14:paraId="370FBFE8" w14:textId="0BBEEF21" w:rsidR="006C738E" w:rsidRPr="00DD6B12" w:rsidDel="00EC2D73" w:rsidRDefault="006C738E" w:rsidP="00DD6B12">
            <w:pPr>
              <w:spacing w:line="240" w:lineRule="auto"/>
              <w:rPr>
                <w:del w:id="8534" w:author="Adriana  Casas" w:date="2015-07-10T21:47:00Z"/>
                <w:rFonts w:ascii="Times" w:hAnsi="Times"/>
                <w:rPrChange w:id="8535" w:author="Adriana  Casas" w:date="2015-07-08T15:43:00Z">
                  <w:rPr>
                    <w:del w:id="8536" w:author="Adriana  Casas" w:date="2015-07-10T21:47:00Z"/>
                  </w:rPr>
                </w:rPrChange>
              </w:rPr>
              <w:pPrChange w:id="8537" w:author="Adriana  Casas" w:date="2015-07-08T15:43:00Z">
                <w:pPr/>
              </w:pPrChange>
            </w:pPr>
            <w:del w:id="8538" w:author="Adriana  Casas" w:date="2015-07-10T21:47:00Z">
              <w:r w:rsidRPr="00DD6B12" w:rsidDel="00EC2D73">
                <w:rPr>
                  <w:rFonts w:ascii="Times" w:hAnsi="Times"/>
                  <w:color w:val="000000"/>
                  <w:sz w:val="22"/>
                  <w:rPrChange w:id="8539" w:author="Adriana  Casas" w:date="2015-07-08T15:43:00Z">
                    <w:rPr>
                      <w:color w:val="000000"/>
                      <w:sz w:val="22"/>
                    </w:rPr>
                  </w:rPrChange>
                </w:rPr>
                <w:delText>1. Grupo de alumnos de distintos orígenes en un campus universitario: haz reflexionar a los alumnos sobre la necesidad de conocer ciertos idiomas en el mundo actual, el valor de estancias temporales en Universidades de prestigio o la importancia de conocer personas de otras culturas. Como actividad complementaria, puedes pedirles que investiguen cuál es el número oficial de alumnos extranjeros de algunas de las Universidades españolas y que lo comparen con alguna británica o estadounidense.</w:delText>
              </w:r>
            </w:del>
          </w:p>
          <w:p w14:paraId="7241EA57" w14:textId="51320329" w:rsidR="006C738E" w:rsidRPr="00DD6B12" w:rsidDel="00EC2D73" w:rsidRDefault="006C738E" w:rsidP="00DD6B12">
            <w:pPr>
              <w:spacing w:line="240" w:lineRule="auto"/>
              <w:rPr>
                <w:del w:id="8540" w:author="Adriana  Casas" w:date="2015-07-10T21:47:00Z"/>
                <w:rFonts w:ascii="Times" w:hAnsi="Times"/>
                <w:rPrChange w:id="8541" w:author="Adriana  Casas" w:date="2015-07-08T15:43:00Z">
                  <w:rPr>
                    <w:del w:id="8542" w:author="Adriana  Casas" w:date="2015-07-10T21:47:00Z"/>
                  </w:rPr>
                </w:rPrChange>
              </w:rPr>
              <w:pPrChange w:id="8543" w:author="Adriana  Casas" w:date="2015-07-08T15:43:00Z">
                <w:pPr/>
              </w:pPrChange>
            </w:pPr>
            <w:del w:id="8544" w:author="Adriana  Casas" w:date="2015-07-10T21:47:00Z">
              <w:r w:rsidRPr="00DD6B12" w:rsidDel="00EC2D73">
                <w:rPr>
                  <w:rFonts w:ascii="Times" w:hAnsi="Times"/>
                  <w:color w:val="000000"/>
                  <w:sz w:val="22"/>
                  <w:rPrChange w:id="8545" w:author="Adriana  Casas" w:date="2015-07-08T15:43:00Z">
                    <w:rPr>
                      <w:color w:val="000000"/>
                      <w:sz w:val="22"/>
                    </w:rPr>
                  </w:rPrChange>
                </w:rPr>
                <w:delText>2. Pingüinos de pico rojo y crucero anclado en Neko Harbor (Antártida): pide a los alumnos que piensen qué problemas puede comportar el turismo en ecosistemas de frágil equilibrio o en presencia de ciertas comunidades humanas. También podrían reflexionar sobre el peso creciente de la actividad turística en el conjunto de la economía mundial, causa de la “museización” de ciertos lugares.</w:delText>
              </w:r>
            </w:del>
          </w:p>
          <w:p w14:paraId="65C7FB3F" w14:textId="5ECDD651" w:rsidR="006C738E" w:rsidRPr="00DD6B12" w:rsidDel="00EC2D73" w:rsidRDefault="006C738E" w:rsidP="00DD6B12">
            <w:pPr>
              <w:spacing w:line="240" w:lineRule="auto"/>
              <w:rPr>
                <w:del w:id="8546" w:author="Adriana  Casas" w:date="2015-07-10T21:47:00Z"/>
                <w:rFonts w:ascii="Times" w:hAnsi="Times"/>
                <w:rPrChange w:id="8547" w:author="Adriana  Casas" w:date="2015-07-08T15:43:00Z">
                  <w:rPr>
                    <w:del w:id="8548" w:author="Adriana  Casas" w:date="2015-07-10T21:47:00Z"/>
                  </w:rPr>
                </w:rPrChange>
              </w:rPr>
              <w:pPrChange w:id="8549" w:author="Adriana  Casas" w:date="2015-07-08T15:43:00Z">
                <w:pPr/>
              </w:pPrChange>
            </w:pPr>
            <w:del w:id="8550" w:author="Adriana  Casas" w:date="2015-07-10T21:47:00Z">
              <w:r w:rsidRPr="00DD6B12" w:rsidDel="00EC2D73">
                <w:rPr>
                  <w:rFonts w:ascii="Times" w:hAnsi="Times"/>
                  <w:color w:val="000000"/>
                  <w:sz w:val="22"/>
                  <w:rPrChange w:id="8551" w:author="Adriana  Casas" w:date="2015-07-08T15:43:00Z">
                    <w:rPr>
                      <w:color w:val="000000"/>
                      <w:sz w:val="22"/>
                    </w:rPr>
                  </w:rPrChange>
                </w:rPr>
                <w:delText>3. Camarero sirviendo a una pareja en un restaurante japonés: te sugerimos presentar la idea de cultura gastronómica y su peso en la economía. A partir de la fotografía, puedes preguntar a los alumnos sobre qué tipos de restaurantes étnicos existen en su municipio en localidades próximas, qué tipo de comida se sirve o si frecuentan este tipo de locales. La imagen también puede servir para reflexionar sobre el valor cultural de la gastronomía.</w:delText>
              </w:r>
            </w:del>
          </w:p>
          <w:p w14:paraId="43FE929A" w14:textId="3EDB34BA" w:rsidR="006C738E" w:rsidRPr="00DD6B12" w:rsidDel="00EC2D73" w:rsidRDefault="006C738E" w:rsidP="00DD6B12">
            <w:pPr>
              <w:spacing w:line="240" w:lineRule="auto"/>
              <w:rPr>
                <w:del w:id="8552" w:author="Adriana  Casas" w:date="2015-07-10T21:47:00Z"/>
                <w:rFonts w:ascii="Times" w:hAnsi="Times"/>
                <w:rPrChange w:id="8553" w:author="Adriana  Casas" w:date="2015-07-08T15:43:00Z">
                  <w:rPr>
                    <w:del w:id="8554" w:author="Adriana  Casas" w:date="2015-07-10T21:47:00Z"/>
                  </w:rPr>
                </w:rPrChange>
              </w:rPr>
              <w:pPrChange w:id="8555" w:author="Adriana  Casas" w:date="2015-07-08T15:43:00Z">
                <w:pPr/>
              </w:pPrChange>
            </w:pPr>
            <w:del w:id="8556" w:author="Adriana  Casas" w:date="2015-07-10T21:47:00Z">
              <w:r w:rsidRPr="00DD6B12" w:rsidDel="00EC2D73">
                <w:rPr>
                  <w:rFonts w:ascii="Times" w:hAnsi="Times"/>
                  <w:color w:val="000000"/>
                  <w:sz w:val="22"/>
                  <w:rPrChange w:id="8557" w:author="Adriana  Casas" w:date="2015-07-08T15:43:00Z">
                    <w:rPr>
                      <w:color w:val="000000"/>
                      <w:sz w:val="22"/>
                    </w:rPr>
                  </w:rPrChange>
                </w:rPr>
                <w:delText>4. Cesc Fábregas, del Futbol Club Barcelona, y Musacchio, del Villareal C.F., durante un partido de Liga en el Camp Nou, 29 de agosto de 2011 (Barcelona): pide a los alumnos que reflexionen sobre los servicios de publicidad y cómo las técnicas de marketing llevan a buscar los expositores más vistosos. Los estudiantes deberían elaborar una lista con los principales clubs nacionales o internacionales de su deporte favorito (fútbol, baloncesto, balonmano, ciclismo, etc.). Deberán relacionar la marca o empresa patrocinadora de cada club con los tipos de productos o servicios que ofrece.</w:delText>
              </w:r>
            </w:del>
          </w:p>
          <w:p w14:paraId="184AFB4F" w14:textId="4BC35511" w:rsidR="006C738E" w:rsidRPr="00DD6B12" w:rsidDel="00EC2D73" w:rsidRDefault="006C738E" w:rsidP="00DD6B12">
            <w:pPr>
              <w:spacing w:line="240" w:lineRule="auto"/>
              <w:rPr>
                <w:del w:id="8558" w:author="Adriana  Casas" w:date="2015-07-10T21:47:00Z"/>
                <w:rFonts w:ascii="Times" w:hAnsi="Times"/>
                <w:rPrChange w:id="8559" w:author="Adriana  Casas" w:date="2015-07-08T15:43:00Z">
                  <w:rPr>
                    <w:del w:id="8560" w:author="Adriana  Casas" w:date="2015-07-10T21:47:00Z"/>
                  </w:rPr>
                </w:rPrChange>
              </w:rPr>
              <w:pPrChange w:id="8561" w:author="Adriana  Casas" w:date="2015-07-08T15:43:00Z">
                <w:pPr/>
              </w:pPrChange>
            </w:pPr>
            <w:del w:id="8562" w:author="Adriana  Casas" w:date="2015-07-10T21:47:00Z">
              <w:r w:rsidRPr="00DD6B12" w:rsidDel="00EC2D73">
                <w:rPr>
                  <w:rFonts w:ascii="Times" w:hAnsi="Times"/>
                  <w:color w:val="000000"/>
                  <w:sz w:val="22"/>
                  <w:rPrChange w:id="8563" w:author="Adriana  Casas" w:date="2015-07-08T15:43:00Z">
                    <w:rPr>
                      <w:color w:val="000000"/>
                      <w:sz w:val="22"/>
                    </w:rPr>
                  </w:rPrChange>
                </w:rPr>
                <w:delText>5. Ejecutivos ante un mapa del mundo: haz que los alumnos expongan sus ideas sobre las estructuras organizativas de las empresas multinacionales. Para ello, puedes tomar como ejemplo alguna de las principales multinacionales de capital español: Inditex, Sol Meliá, Banco Santander Central Hispano (BSCH) o Repsol YPF.</w:delText>
              </w:r>
            </w:del>
          </w:p>
          <w:p w14:paraId="0F97C59E" w14:textId="224B734C" w:rsidR="006C738E" w:rsidRPr="00DD6B12" w:rsidDel="00EC2D73" w:rsidRDefault="006C738E" w:rsidP="00DD6B12">
            <w:pPr>
              <w:spacing w:line="240" w:lineRule="auto"/>
              <w:rPr>
                <w:del w:id="8564" w:author="Adriana  Casas" w:date="2015-07-10T21:47:00Z"/>
                <w:rFonts w:ascii="Times" w:hAnsi="Times"/>
                <w:rPrChange w:id="8565" w:author="Adriana  Casas" w:date="2015-07-08T15:43:00Z">
                  <w:rPr>
                    <w:del w:id="8566" w:author="Adriana  Casas" w:date="2015-07-10T21:47:00Z"/>
                  </w:rPr>
                </w:rPrChange>
              </w:rPr>
              <w:pPrChange w:id="8567" w:author="Adriana  Casas" w:date="2015-07-08T15:43:00Z">
                <w:pPr/>
              </w:pPrChange>
            </w:pPr>
            <w:del w:id="8568" w:author="Adriana  Casas" w:date="2015-07-10T21:47:00Z">
              <w:r w:rsidRPr="00DD6B12" w:rsidDel="00EC2D73">
                <w:rPr>
                  <w:rFonts w:ascii="Times" w:hAnsi="Times"/>
                  <w:color w:val="000000"/>
                  <w:sz w:val="22"/>
                  <w:rPrChange w:id="8569" w:author="Adriana  Casas" w:date="2015-07-08T15:43:00Z">
                    <w:rPr>
                      <w:color w:val="000000"/>
                      <w:sz w:val="22"/>
                    </w:rPr>
                  </w:rPrChange>
                </w:rPr>
                <w:delText>6. Etiqueta Made in China: esta imagen permite pivotar la reflexión en base a los conceptos de deslocalización industrial, mercado electrónico, canales de distribución y países en vías de desarrollo. Como actividad complementaria, te sugerimos plantear a los alumnos la búsqueda de etiquetas de fabricación de efectos cotidianos como ropa, ordenadores, aparatos electrónicos, móviles, libros, material deportivo, etc. Los alumnos deberán elegir cinco bienes que utilicen en su día a día y completar una tabla donde aparezcan los siguientes datos: producto, marca y lugar de fabricación. Por último, habrán de redactar sus conclusiones en base al análisis de los datos obtenidos.</w:delText>
              </w:r>
            </w:del>
          </w:p>
          <w:p w14:paraId="4C84EF8D" w14:textId="6E32F047" w:rsidR="006C738E" w:rsidRPr="00DD6B12" w:rsidDel="00EC2D73" w:rsidRDefault="006C738E" w:rsidP="00DD6B12">
            <w:pPr>
              <w:spacing w:line="240" w:lineRule="auto"/>
              <w:rPr>
                <w:del w:id="8570" w:author="Adriana  Casas" w:date="2015-07-10T21:47:00Z"/>
                <w:rFonts w:ascii="Times" w:hAnsi="Times"/>
                <w:rPrChange w:id="8571" w:author="Adriana  Casas" w:date="2015-07-08T15:43:00Z">
                  <w:rPr>
                    <w:del w:id="8572" w:author="Adriana  Casas" w:date="2015-07-10T21:47:00Z"/>
                  </w:rPr>
                </w:rPrChange>
              </w:rPr>
              <w:pPrChange w:id="8573" w:author="Adriana  Casas" w:date="2015-07-08T15:43:00Z">
                <w:pPr/>
              </w:pPrChange>
            </w:pPr>
            <w:del w:id="8574" w:author="Adriana  Casas" w:date="2015-07-10T21:47:00Z">
              <w:r w:rsidRPr="00DD6B12" w:rsidDel="00EC2D73">
                <w:rPr>
                  <w:rFonts w:ascii="Times" w:hAnsi="Times"/>
                  <w:color w:val="000000"/>
                  <w:sz w:val="22"/>
                  <w:rPrChange w:id="8575" w:author="Adriana  Casas" w:date="2015-07-08T15:43:00Z">
                    <w:rPr>
                      <w:color w:val="000000"/>
                      <w:sz w:val="22"/>
                    </w:rPr>
                  </w:rPrChange>
                </w:rPr>
                <w:delText>7. Evolución del precio de los valores en el mercado bursátil: te proponemos introducir algunos conceptos relacionados con los mercados financieros, identificar las principales bolsas de referencia mundial y el nombre de su índice. Puede ser útil animar a los alumnos a buscar información sobre las empresas que componen el índice bursátil español y el peso de estas empresas en los mercados mundiales.</w:delText>
              </w:r>
            </w:del>
          </w:p>
          <w:p w14:paraId="22E6D40F" w14:textId="1CF2C78E" w:rsidR="006C738E" w:rsidRPr="00DD6B12" w:rsidDel="00EC2D73" w:rsidRDefault="006C738E" w:rsidP="00DD6B12">
            <w:pPr>
              <w:spacing w:line="240" w:lineRule="auto"/>
              <w:rPr>
                <w:del w:id="8576" w:author="Adriana  Casas" w:date="2015-07-10T21:47:00Z"/>
                <w:rFonts w:ascii="Times" w:hAnsi="Times"/>
                <w:rPrChange w:id="8577" w:author="Adriana  Casas" w:date="2015-07-08T15:43:00Z">
                  <w:rPr>
                    <w:del w:id="8578" w:author="Adriana  Casas" w:date="2015-07-10T21:47:00Z"/>
                  </w:rPr>
                </w:rPrChange>
              </w:rPr>
              <w:pPrChange w:id="8579" w:author="Adriana  Casas" w:date="2015-07-08T15:43:00Z">
                <w:pPr/>
              </w:pPrChange>
            </w:pPr>
            <w:del w:id="8580" w:author="Adriana  Casas" w:date="2015-07-10T21:47:00Z">
              <w:r w:rsidRPr="00DD6B12" w:rsidDel="00EC2D73">
                <w:rPr>
                  <w:rFonts w:ascii="Times" w:hAnsi="Times"/>
                  <w:color w:val="000000"/>
                  <w:sz w:val="22"/>
                  <w:rPrChange w:id="8581" w:author="Adriana  Casas" w:date="2015-07-08T15:43:00Z">
                    <w:rPr>
                      <w:color w:val="000000"/>
                      <w:sz w:val="22"/>
                    </w:rPr>
                  </w:rPrChange>
                </w:rPr>
                <w:delText>8. Atentado al World Trade Center de Nueva York, Once de septiembre de 2001 (11 S): ante la complejidad de la sociedad global, deberías hacer reflexionar a los alumnos sobre los riesgos de la globalización y al papel de los medios de comunicación en el mundo actual. También puedes hablar de la importancia de las redes sociales o de YouTube, y su papel protagonista en la Primavera árabe.</w:delText>
              </w:r>
            </w:del>
          </w:p>
          <w:p w14:paraId="0C620324" w14:textId="28DE6263" w:rsidR="006C738E" w:rsidRPr="00DD6B12" w:rsidDel="00EC2D73" w:rsidRDefault="006C738E" w:rsidP="00DD6B12">
            <w:pPr>
              <w:spacing w:line="240" w:lineRule="auto"/>
              <w:rPr>
                <w:del w:id="8582" w:author="Adriana  Casas" w:date="2015-07-10T21:47:00Z"/>
                <w:rFonts w:ascii="Times" w:hAnsi="Times"/>
                <w:rPrChange w:id="8583" w:author="Adriana  Casas" w:date="2015-07-08T15:43:00Z">
                  <w:rPr>
                    <w:del w:id="8584" w:author="Adriana  Casas" w:date="2015-07-10T21:47:00Z"/>
                  </w:rPr>
                </w:rPrChange>
              </w:rPr>
              <w:pPrChange w:id="8585" w:author="Adriana  Casas" w:date="2015-07-08T15:43:00Z">
                <w:pPr/>
              </w:pPrChange>
            </w:pPr>
          </w:p>
          <w:p w14:paraId="271F3EB1" w14:textId="76713499" w:rsidR="006C738E" w:rsidRPr="00DD6B12" w:rsidDel="00EC2D73" w:rsidRDefault="006C738E" w:rsidP="00DD6B12">
            <w:pPr>
              <w:spacing w:line="240" w:lineRule="auto"/>
              <w:rPr>
                <w:del w:id="8586" w:author="Adriana  Casas" w:date="2015-07-10T21:47:00Z"/>
                <w:rFonts w:ascii="Times" w:hAnsi="Times"/>
                <w:rPrChange w:id="8587" w:author="Adriana  Casas" w:date="2015-07-08T15:43:00Z">
                  <w:rPr>
                    <w:del w:id="8588" w:author="Adriana  Casas" w:date="2015-07-10T21:47:00Z"/>
                  </w:rPr>
                </w:rPrChange>
              </w:rPr>
              <w:pPrChange w:id="8589" w:author="Adriana  Casas" w:date="2015-07-08T15:43:00Z">
                <w:pPr/>
              </w:pPrChange>
            </w:pPr>
          </w:p>
          <w:p w14:paraId="74B4D222" w14:textId="271F86A3" w:rsidR="006C738E" w:rsidRPr="00DD6B12" w:rsidDel="00EC2D73" w:rsidRDefault="006C738E" w:rsidP="00DD6B12">
            <w:pPr>
              <w:spacing w:line="240" w:lineRule="auto"/>
              <w:rPr>
                <w:del w:id="8590" w:author="Adriana  Casas" w:date="2015-07-10T21:47:00Z"/>
                <w:rFonts w:ascii="Times" w:hAnsi="Times"/>
                <w:rPrChange w:id="8591" w:author="Adriana  Casas" w:date="2015-07-08T15:43:00Z">
                  <w:rPr>
                    <w:del w:id="8592" w:author="Adriana  Casas" w:date="2015-07-10T21:47:00Z"/>
                  </w:rPr>
                </w:rPrChange>
              </w:rPr>
              <w:pPrChange w:id="8593" w:author="Adriana  Casas" w:date="2015-07-08T15:43:00Z">
                <w:pPr/>
              </w:pPrChange>
            </w:pPr>
            <w:del w:id="8594" w:author="Adriana  Casas" w:date="2015-07-10T21:47:00Z">
              <w:r w:rsidRPr="00DD6B12" w:rsidDel="00EC2D73">
                <w:rPr>
                  <w:rFonts w:ascii="Times" w:hAnsi="Times"/>
                  <w:b/>
                  <w:color w:val="000000"/>
                  <w:sz w:val="22"/>
                  <w:rPrChange w:id="8595" w:author="Adriana  Casas" w:date="2015-07-08T15:43:00Z">
                    <w:rPr>
                      <w:b/>
                      <w:color w:val="000000"/>
                      <w:sz w:val="22"/>
                    </w:rPr>
                  </w:rPrChange>
                </w:rPr>
                <w:delText>Ficha del estudiante</w:delText>
              </w:r>
            </w:del>
          </w:p>
          <w:p w14:paraId="57EE4747" w14:textId="7F7CD32F" w:rsidR="006C738E" w:rsidRPr="00DD6B12" w:rsidDel="00EC2D73" w:rsidRDefault="006C738E" w:rsidP="00DD6B12">
            <w:pPr>
              <w:spacing w:line="240" w:lineRule="auto"/>
              <w:jc w:val="left"/>
              <w:rPr>
                <w:del w:id="8596" w:author="Adriana  Casas" w:date="2015-07-10T21:47:00Z"/>
                <w:rFonts w:ascii="Times" w:hAnsi="Times"/>
                <w:rPrChange w:id="8597" w:author="Adriana  Casas" w:date="2015-07-08T15:43:00Z">
                  <w:rPr>
                    <w:del w:id="8598" w:author="Adriana  Casas" w:date="2015-07-10T21:47:00Z"/>
                  </w:rPr>
                </w:rPrChange>
              </w:rPr>
              <w:pPrChange w:id="8599" w:author="Adriana  Casas" w:date="2015-07-08T15:43:00Z">
                <w:pPr>
                  <w:jc w:val="left"/>
                </w:pPr>
              </w:pPrChange>
            </w:pPr>
          </w:p>
          <w:p w14:paraId="6B316268" w14:textId="42E3190A" w:rsidR="006C738E" w:rsidRPr="00DD6B12" w:rsidDel="00EC2D73" w:rsidRDefault="006C738E" w:rsidP="00DD6B12">
            <w:pPr>
              <w:spacing w:line="240" w:lineRule="auto"/>
              <w:jc w:val="left"/>
              <w:rPr>
                <w:del w:id="8600" w:author="Adriana  Casas" w:date="2015-07-10T21:47:00Z"/>
                <w:rFonts w:ascii="Times" w:hAnsi="Times"/>
                <w:rPrChange w:id="8601" w:author="Adriana  Casas" w:date="2015-07-08T15:43:00Z">
                  <w:rPr>
                    <w:del w:id="8602" w:author="Adriana  Casas" w:date="2015-07-10T21:47:00Z"/>
                  </w:rPr>
                </w:rPrChange>
              </w:rPr>
              <w:pPrChange w:id="8603" w:author="Adriana  Casas" w:date="2015-07-08T15:43:00Z">
                <w:pPr>
                  <w:jc w:val="left"/>
                </w:pPr>
              </w:pPrChange>
            </w:pPr>
            <w:del w:id="8604" w:author="Adriana  Casas" w:date="2015-07-10T21:47:00Z">
              <w:r w:rsidRPr="00DD6B12" w:rsidDel="00EC2D73">
                <w:rPr>
                  <w:rFonts w:ascii="Times" w:hAnsi="Times"/>
                  <w:b/>
                  <w:color w:val="000000"/>
                  <w:sz w:val="22"/>
                  <w:rPrChange w:id="8605" w:author="Adriana  Casas" w:date="2015-07-08T15:43:00Z">
                    <w:rPr>
                      <w:b/>
                      <w:color w:val="000000"/>
                      <w:sz w:val="22"/>
                    </w:rPr>
                  </w:rPrChange>
                </w:rPr>
                <w:delText>La globalización y la terciarización de la economía</w:delText>
              </w:r>
            </w:del>
          </w:p>
          <w:p w14:paraId="60991409" w14:textId="338FA57F" w:rsidR="006C738E" w:rsidRPr="00DD6B12" w:rsidDel="00EC2D73" w:rsidRDefault="006C738E" w:rsidP="00DD6B12">
            <w:pPr>
              <w:spacing w:line="240" w:lineRule="auto"/>
              <w:jc w:val="left"/>
              <w:rPr>
                <w:del w:id="8606" w:author="Adriana  Casas" w:date="2015-07-10T21:48:00Z"/>
                <w:rFonts w:ascii="Times" w:hAnsi="Times"/>
                <w:rPrChange w:id="8607" w:author="Adriana  Casas" w:date="2015-07-08T15:43:00Z">
                  <w:rPr>
                    <w:del w:id="8608" w:author="Adriana  Casas" w:date="2015-07-10T21:48:00Z"/>
                  </w:rPr>
                </w:rPrChange>
              </w:rPr>
              <w:pPrChange w:id="8609" w:author="Adriana  Casas" w:date="2015-07-08T15:43:00Z">
                <w:pPr>
                  <w:jc w:val="left"/>
                </w:pPr>
              </w:pPrChange>
            </w:pPr>
            <w:del w:id="8610" w:author="Adriana  Casas" w:date="2015-07-10T21:47:00Z">
              <w:r w:rsidRPr="00DD6B12" w:rsidDel="00EC2D73">
                <w:rPr>
                  <w:rFonts w:ascii="Times" w:hAnsi="Times"/>
                  <w:color w:val="000000"/>
                  <w:sz w:val="22"/>
                  <w:rPrChange w:id="8611" w:author="Adriana  Casas" w:date="2015-07-08T15:43:00Z">
                    <w:rPr>
                      <w:color w:val="000000"/>
                      <w:sz w:val="22"/>
                    </w:rPr>
                  </w:rPrChange>
                </w:rPr>
                <w:delText>El proceso de globalización, que ha experimentado un gran impulso en las últimas décadas, es el resultado de una progresiva integración de las distintas economías del planeta. El mundo se ha convertido en un gran mercado</w:delText>
              </w:r>
            </w:del>
            <w:del w:id="8612" w:author="Adriana  Casas" w:date="2015-07-10T21:48:00Z">
              <w:r w:rsidRPr="00DD6B12" w:rsidDel="00EC2D73">
                <w:rPr>
                  <w:rFonts w:ascii="Times" w:hAnsi="Times"/>
                  <w:color w:val="000000"/>
                  <w:sz w:val="22"/>
                  <w:rPrChange w:id="8613" w:author="Adriana  Casas" w:date="2015-07-08T15:43:00Z">
                    <w:rPr>
                      <w:color w:val="000000"/>
                      <w:sz w:val="22"/>
                    </w:rPr>
                  </w:rPrChange>
                </w:rPr>
                <w:delText xml:space="preserve"> (controlado por los países desarrollados) en el que se intercambian materias primas, bienes de consumo, servicios y productos financieros a raíz de la internacionalización de la economía de mercado. </w:delText>
              </w:r>
            </w:del>
          </w:p>
          <w:p w14:paraId="6BA2789B" w14:textId="0AF06953" w:rsidR="006C738E" w:rsidRPr="00DD6B12" w:rsidDel="00EC2D73" w:rsidRDefault="006C738E" w:rsidP="00DD6B12">
            <w:pPr>
              <w:spacing w:line="240" w:lineRule="auto"/>
              <w:jc w:val="left"/>
              <w:rPr>
                <w:del w:id="8614" w:author="Adriana  Casas" w:date="2015-07-10T21:48:00Z"/>
                <w:rFonts w:ascii="Times" w:hAnsi="Times"/>
                <w:rPrChange w:id="8615" w:author="Adriana  Casas" w:date="2015-07-08T15:43:00Z">
                  <w:rPr>
                    <w:del w:id="8616" w:author="Adriana  Casas" w:date="2015-07-10T21:48:00Z"/>
                  </w:rPr>
                </w:rPrChange>
              </w:rPr>
              <w:pPrChange w:id="8617" w:author="Adriana  Casas" w:date="2015-07-08T15:43:00Z">
                <w:pPr>
                  <w:jc w:val="left"/>
                </w:pPr>
              </w:pPrChange>
            </w:pPr>
            <w:del w:id="8618" w:author="Adriana  Casas" w:date="2015-07-10T21:48:00Z">
              <w:r w:rsidRPr="00DD6B12" w:rsidDel="00EC2D73">
                <w:rPr>
                  <w:rFonts w:ascii="Times" w:hAnsi="Times"/>
                  <w:color w:val="000000"/>
                  <w:sz w:val="22"/>
                  <w:rPrChange w:id="8619" w:author="Adriana  Casas" w:date="2015-07-08T15:43:00Z">
                    <w:rPr>
                      <w:color w:val="000000"/>
                      <w:sz w:val="22"/>
                    </w:rPr>
                  </w:rPrChange>
                </w:rPr>
                <w:delText>La globalización no podría entenderse además sin el gran desarrollo de las tecnologías de la información y la comunicación y la mejora de los sistemas de transporte, imprescindibles en los intercambios de información, bienes y capitales a nivel mundial.</w:delText>
              </w:r>
            </w:del>
          </w:p>
          <w:p w14:paraId="52F9BC42" w14:textId="1BD6CCC2" w:rsidR="006C738E" w:rsidRPr="00DD6B12" w:rsidDel="00EC2D73" w:rsidRDefault="006C738E" w:rsidP="00DD6B12">
            <w:pPr>
              <w:spacing w:line="240" w:lineRule="auto"/>
              <w:jc w:val="left"/>
              <w:rPr>
                <w:del w:id="8620" w:author="Adriana  Casas" w:date="2015-07-10T21:48:00Z"/>
                <w:rFonts w:ascii="Times" w:hAnsi="Times"/>
                <w:rPrChange w:id="8621" w:author="Adriana  Casas" w:date="2015-07-08T15:43:00Z">
                  <w:rPr>
                    <w:del w:id="8622" w:author="Adriana  Casas" w:date="2015-07-10T21:48:00Z"/>
                  </w:rPr>
                </w:rPrChange>
              </w:rPr>
              <w:pPrChange w:id="8623" w:author="Adriana  Casas" w:date="2015-07-08T15:43:00Z">
                <w:pPr>
                  <w:jc w:val="left"/>
                </w:pPr>
              </w:pPrChange>
            </w:pPr>
            <w:del w:id="8624" w:author="Adriana  Casas" w:date="2015-07-10T21:48:00Z">
              <w:r w:rsidRPr="00DD6B12" w:rsidDel="00EC2D73">
                <w:rPr>
                  <w:rFonts w:ascii="Times" w:hAnsi="Times"/>
                  <w:color w:val="000000"/>
                  <w:sz w:val="22"/>
                  <w:rPrChange w:id="8625" w:author="Adriana  Casas" w:date="2015-07-08T15:43:00Z">
                    <w:rPr>
                      <w:color w:val="000000"/>
                      <w:sz w:val="22"/>
                    </w:rPr>
                  </w:rPrChange>
                </w:rPr>
                <w:delText>Esta creciente interdependencia económica, cuyos efectos también se dejan sentir a nivel político, social y cultural, ha sido el resultado de una terciarización de las economías de los países desarrollados. La existencia de una sociedad de consumo desarrollada por completo ha hecho que, en poco tiempo, se haya pasado de una economía productiva a una de consumo.</w:delText>
              </w:r>
            </w:del>
          </w:p>
          <w:p w14:paraId="51B803D2" w14:textId="4AFE06D4" w:rsidR="006C738E" w:rsidRPr="00DD6B12" w:rsidDel="00EC2D73" w:rsidRDefault="006C738E" w:rsidP="00DD6B12">
            <w:pPr>
              <w:spacing w:line="240" w:lineRule="auto"/>
              <w:jc w:val="left"/>
              <w:rPr>
                <w:del w:id="8626" w:author="Adriana  Casas" w:date="2015-07-10T21:48:00Z"/>
                <w:rFonts w:ascii="Times" w:hAnsi="Times"/>
                <w:rPrChange w:id="8627" w:author="Adriana  Casas" w:date="2015-07-08T15:43:00Z">
                  <w:rPr>
                    <w:del w:id="8628" w:author="Adriana  Casas" w:date="2015-07-10T21:48:00Z"/>
                  </w:rPr>
                </w:rPrChange>
              </w:rPr>
              <w:pPrChange w:id="8629" w:author="Adriana  Casas" w:date="2015-07-08T15:43:00Z">
                <w:pPr>
                  <w:jc w:val="left"/>
                </w:pPr>
              </w:pPrChange>
            </w:pPr>
            <w:del w:id="8630" w:author="Adriana  Casas" w:date="2015-07-10T21:48:00Z">
              <w:r w:rsidRPr="00DD6B12" w:rsidDel="00EC2D73">
                <w:rPr>
                  <w:rFonts w:ascii="Times" w:hAnsi="Times"/>
                  <w:color w:val="000000"/>
                  <w:sz w:val="22"/>
                  <w:rPrChange w:id="8631" w:author="Adriana  Casas" w:date="2015-07-08T15:43:00Z">
                    <w:rPr>
                      <w:color w:val="000000"/>
                      <w:sz w:val="22"/>
                    </w:rPr>
                  </w:rPrChange>
                </w:rPr>
                <w:delText>De este modo, mientras la producción se ha deslocalizado a los países en vías de desarrollo, en el Primer Mundo se ha impuesto una economía basada en el intercambio de bienes y servicios a personas y empresas. Entre las múltiples actividades de este sector, destacan:</w:delText>
              </w:r>
            </w:del>
          </w:p>
          <w:p w14:paraId="1B7772F2" w14:textId="0E58CA3C" w:rsidR="006C738E" w:rsidRPr="00DD6B12" w:rsidDel="00EC2D73" w:rsidRDefault="006C738E" w:rsidP="006E29D3">
            <w:pPr>
              <w:numPr>
                <w:ilvl w:val="0"/>
                <w:numId w:val="7"/>
              </w:numPr>
              <w:spacing w:line="240" w:lineRule="auto"/>
              <w:contextualSpacing/>
              <w:jc w:val="left"/>
              <w:rPr>
                <w:del w:id="8632" w:author="Adriana  Casas" w:date="2015-07-10T21:48:00Z"/>
                <w:rFonts w:ascii="Times" w:hAnsi="Times"/>
                <w:color w:val="000000"/>
                <w:sz w:val="22"/>
                <w:rPrChange w:id="8633" w:author="Adriana  Casas" w:date="2015-07-08T15:43:00Z">
                  <w:rPr>
                    <w:del w:id="8634" w:author="Adriana  Casas" w:date="2015-07-10T21:48:00Z"/>
                    <w:color w:val="000000"/>
                    <w:sz w:val="22"/>
                  </w:rPr>
                </w:rPrChange>
              </w:rPr>
            </w:pPr>
            <w:del w:id="8635" w:author="Adriana  Casas" w:date="2015-07-10T21:48:00Z">
              <w:r w:rsidRPr="00DD6B12" w:rsidDel="00EC2D73">
                <w:rPr>
                  <w:rFonts w:ascii="Times" w:hAnsi="Times"/>
                  <w:color w:val="000000"/>
                  <w:sz w:val="22"/>
                  <w:rPrChange w:id="8636" w:author="Adriana  Casas" w:date="2015-07-08T15:43:00Z">
                    <w:rPr>
                      <w:color w:val="000000"/>
                      <w:sz w:val="22"/>
                    </w:rPr>
                  </w:rPrChange>
                </w:rPr>
                <w:delText>Comercio y finanzas.</w:delText>
              </w:r>
            </w:del>
          </w:p>
          <w:p w14:paraId="508177B8" w14:textId="7F5323C1" w:rsidR="006C738E" w:rsidRPr="00DD6B12" w:rsidDel="00EC2D73" w:rsidRDefault="006C738E" w:rsidP="006E29D3">
            <w:pPr>
              <w:numPr>
                <w:ilvl w:val="0"/>
                <w:numId w:val="7"/>
              </w:numPr>
              <w:spacing w:line="240" w:lineRule="auto"/>
              <w:contextualSpacing/>
              <w:jc w:val="left"/>
              <w:rPr>
                <w:del w:id="8637" w:author="Adriana  Casas" w:date="2015-07-10T21:48:00Z"/>
                <w:rFonts w:ascii="Times" w:hAnsi="Times"/>
                <w:color w:val="000000"/>
                <w:sz w:val="22"/>
                <w:rPrChange w:id="8638" w:author="Adriana  Casas" w:date="2015-07-08T15:43:00Z">
                  <w:rPr>
                    <w:del w:id="8639" w:author="Adriana  Casas" w:date="2015-07-10T21:48:00Z"/>
                    <w:color w:val="000000"/>
                    <w:sz w:val="22"/>
                  </w:rPr>
                </w:rPrChange>
              </w:rPr>
            </w:pPr>
            <w:del w:id="8640" w:author="Adriana  Casas" w:date="2015-07-10T21:48:00Z">
              <w:r w:rsidRPr="00DD6B12" w:rsidDel="00EC2D73">
                <w:rPr>
                  <w:rFonts w:ascii="Times" w:hAnsi="Times"/>
                  <w:color w:val="000000"/>
                  <w:sz w:val="22"/>
                  <w:rPrChange w:id="8641" w:author="Adriana  Casas" w:date="2015-07-08T15:43:00Z">
                    <w:rPr>
                      <w:color w:val="000000"/>
                      <w:sz w:val="22"/>
                    </w:rPr>
                  </w:rPrChange>
                </w:rPr>
                <w:delText>Publicidad.</w:delText>
              </w:r>
            </w:del>
          </w:p>
          <w:p w14:paraId="11DAA477" w14:textId="338F99A7" w:rsidR="006C738E" w:rsidRPr="00DD6B12" w:rsidDel="00EC2D73" w:rsidRDefault="006C738E" w:rsidP="006E29D3">
            <w:pPr>
              <w:numPr>
                <w:ilvl w:val="0"/>
                <w:numId w:val="7"/>
              </w:numPr>
              <w:spacing w:line="240" w:lineRule="auto"/>
              <w:contextualSpacing/>
              <w:jc w:val="left"/>
              <w:rPr>
                <w:del w:id="8642" w:author="Adriana  Casas" w:date="2015-07-10T21:48:00Z"/>
                <w:rFonts w:ascii="Times" w:hAnsi="Times"/>
                <w:color w:val="000000"/>
                <w:sz w:val="22"/>
                <w:rPrChange w:id="8643" w:author="Adriana  Casas" w:date="2015-07-08T15:43:00Z">
                  <w:rPr>
                    <w:del w:id="8644" w:author="Adriana  Casas" w:date="2015-07-10T21:48:00Z"/>
                    <w:color w:val="000000"/>
                    <w:sz w:val="22"/>
                  </w:rPr>
                </w:rPrChange>
              </w:rPr>
            </w:pPr>
            <w:del w:id="8645" w:author="Adriana  Casas" w:date="2015-07-10T21:48:00Z">
              <w:r w:rsidRPr="00DD6B12" w:rsidDel="00EC2D73">
                <w:rPr>
                  <w:rFonts w:ascii="Times" w:hAnsi="Times"/>
                  <w:color w:val="000000"/>
                  <w:sz w:val="22"/>
                  <w:rPrChange w:id="8646" w:author="Adriana  Casas" w:date="2015-07-08T15:43:00Z">
                    <w:rPr>
                      <w:color w:val="000000"/>
                      <w:sz w:val="22"/>
                    </w:rPr>
                  </w:rPrChange>
                </w:rPr>
                <w:delText>Transporte de mercancías y personas.</w:delText>
              </w:r>
            </w:del>
          </w:p>
          <w:p w14:paraId="0BE41BD0" w14:textId="27065CEF" w:rsidR="006C738E" w:rsidRPr="00DD6B12" w:rsidDel="00EC2D73" w:rsidRDefault="006C738E" w:rsidP="006E29D3">
            <w:pPr>
              <w:numPr>
                <w:ilvl w:val="0"/>
                <w:numId w:val="7"/>
              </w:numPr>
              <w:spacing w:line="240" w:lineRule="auto"/>
              <w:contextualSpacing/>
              <w:jc w:val="left"/>
              <w:rPr>
                <w:del w:id="8647" w:author="Adriana  Casas" w:date="2015-07-10T21:48:00Z"/>
                <w:rFonts w:ascii="Times" w:hAnsi="Times"/>
                <w:color w:val="000000"/>
                <w:sz w:val="22"/>
                <w:rPrChange w:id="8648" w:author="Adriana  Casas" w:date="2015-07-08T15:43:00Z">
                  <w:rPr>
                    <w:del w:id="8649" w:author="Adriana  Casas" w:date="2015-07-10T21:48:00Z"/>
                    <w:color w:val="000000"/>
                    <w:sz w:val="22"/>
                  </w:rPr>
                </w:rPrChange>
              </w:rPr>
            </w:pPr>
            <w:del w:id="8650" w:author="Adriana  Casas" w:date="2015-07-10T21:48:00Z">
              <w:r w:rsidRPr="00DD6B12" w:rsidDel="00EC2D73">
                <w:rPr>
                  <w:rFonts w:ascii="Times" w:hAnsi="Times"/>
                  <w:color w:val="000000"/>
                  <w:sz w:val="22"/>
                  <w:rPrChange w:id="8651" w:author="Adriana  Casas" w:date="2015-07-08T15:43:00Z">
                    <w:rPr>
                      <w:color w:val="000000"/>
                      <w:sz w:val="22"/>
                    </w:rPr>
                  </w:rPrChange>
                </w:rPr>
                <w:delText>Telecomunicaciones.</w:delText>
              </w:r>
            </w:del>
          </w:p>
          <w:p w14:paraId="490B9EFA" w14:textId="3A27F851" w:rsidR="006C738E" w:rsidRPr="00DD6B12" w:rsidDel="00EC2D73" w:rsidRDefault="006C738E" w:rsidP="006E29D3">
            <w:pPr>
              <w:numPr>
                <w:ilvl w:val="0"/>
                <w:numId w:val="7"/>
              </w:numPr>
              <w:spacing w:line="240" w:lineRule="auto"/>
              <w:contextualSpacing/>
              <w:jc w:val="left"/>
              <w:rPr>
                <w:del w:id="8652" w:author="Adriana  Casas" w:date="2015-07-10T21:48:00Z"/>
                <w:rFonts w:ascii="Times" w:hAnsi="Times"/>
                <w:color w:val="000000"/>
                <w:sz w:val="22"/>
                <w:rPrChange w:id="8653" w:author="Adriana  Casas" w:date="2015-07-08T15:43:00Z">
                  <w:rPr>
                    <w:del w:id="8654" w:author="Adriana  Casas" w:date="2015-07-10T21:48:00Z"/>
                    <w:color w:val="000000"/>
                    <w:sz w:val="22"/>
                  </w:rPr>
                </w:rPrChange>
              </w:rPr>
            </w:pPr>
            <w:del w:id="8655" w:author="Adriana  Casas" w:date="2015-07-10T21:48:00Z">
              <w:r w:rsidRPr="00DD6B12" w:rsidDel="00EC2D73">
                <w:rPr>
                  <w:rFonts w:ascii="Times" w:hAnsi="Times"/>
                  <w:color w:val="000000"/>
                  <w:sz w:val="22"/>
                  <w:rPrChange w:id="8656" w:author="Adriana  Casas" w:date="2015-07-08T15:43:00Z">
                    <w:rPr>
                      <w:color w:val="000000"/>
                      <w:sz w:val="22"/>
                    </w:rPr>
                  </w:rPrChange>
                </w:rPr>
                <w:delText>Educación y cultura.</w:delText>
              </w:r>
            </w:del>
          </w:p>
          <w:p w14:paraId="5DDEC14C" w14:textId="2A6E1DCF" w:rsidR="006C738E" w:rsidRPr="00DD6B12" w:rsidDel="00EC2D73" w:rsidRDefault="006C738E" w:rsidP="006E29D3">
            <w:pPr>
              <w:numPr>
                <w:ilvl w:val="0"/>
                <w:numId w:val="7"/>
              </w:numPr>
              <w:spacing w:line="240" w:lineRule="auto"/>
              <w:contextualSpacing/>
              <w:jc w:val="left"/>
              <w:rPr>
                <w:del w:id="8657" w:author="Adriana  Casas" w:date="2015-07-10T21:48:00Z"/>
                <w:rFonts w:ascii="Times" w:hAnsi="Times"/>
                <w:color w:val="000000"/>
                <w:sz w:val="22"/>
                <w:rPrChange w:id="8658" w:author="Adriana  Casas" w:date="2015-07-08T15:43:00Z">
                  <w:rPr>
                    <w:del w:id="8659" w:author="Adriana  Casas" w:date="2015-07-10T21:48:00Z"/>
                    <w:color w:val="000000"/>
                    <w:sz w:val="22"/>
                  </w:rPr>
                </w:rPrChange>
              </w:rPr>
            </w:pPr>
            <w:del w:id="8660" w:author="Adriana  Casas" w:date="2015-07-10T21:48:00Z">
              <w:r w:rsidRPr="00DD6B12" w:rsidDel="00EC2D73">
                <w:rPr>
                  <w:rFonts w:ascii="Times" w:hAnsi="Times"/>
                  <w:color w:val="000000"/>
                  <w:sz w:val="22"/>
                  <w:rPrChange w:id="8661" w:author="Adriana  Casas" w:date="2015-07-08T15:43:00Z">
                    <w:rPr>
                      <w:color w:val="000000"/>
                      <w:sz w:val="22"/>
                    </w:rPr>
                  </w:rPrChange>
                </w:rPr>
                <w:delText>Sanidad y bienestar social.</w:delText>
              </w:r>
            </w:del>
          </w:p>
          <w:p w14:paraId="45AA70B4" w14:textId="5D7A54A1" w:rsidR="006C738E" w:rsidRPr="00DD6B12" w:rsidDel="00EC2D73" w:rsidRDefault="006C738E" w:rsidP="006E29D3">
            <w:pPr>
              <w:numPr>
                <w:ilvl w:val="0"/>
                <w:numId w:val="7"/>
              </w:numPr>
              <w:spacing w:line="240" w:lineRule="auto"/>
              <w:contextualSpacing/>
              <w:jc w:val="left"/>
              <w:rPr>
                <w:del w:id="8662" w:author="Adriana  Casas" w:date="2015-07-10T21:48:00Z"/>
                <w:rFonts w:ascii="Times" w:hAnsi="Times"/>
                <w:color w:val="000000"/>
                <w:sz w:val="22"/>
                <w:rPrChange w:id="8663" w:author="Adriana  Casas" w:date="2015-07-08T15:43:00Z">
                  <w:rPr>
                    <w:del w:id="8664" w:author="Adriana  Casas" w:date="2015-07-10T21:48:00Z"/>
                    <w:color w:val="000000"/>
                    <w:sz w:val="22"/>
                  </w:rPr>
                </w:rPrChange>
              </w:rPr>
            </w:pPr>
            <w:del w:id="8665" w:author="Adriana  Casas" w:date="2015-07-10T21:48:00Z">
              <w:r w:rsidRPr="00DD6B12" w:rsidDel="00EC2D73">
                <w:rPr>
                  <w:rFonts w:ascii="Times" w:hAnsi="Times"/>
                  <w:color w:val="000000"/>
                  <w:sz w:val="22"/>
                  <w:rPrChange w:id="8666" w:author="Adriana  Casas" w:date="2015-07-08T15:43:00Z">
                    <w:rPr>
                      <w:color w:val="000000"/>
                      <w:sz w:val="22"/>
                    </w:rPr>
                  </w:rPrChange>
                </w:rPr>
                <w:delText>Turismo.</w:delText>
              </w:r>
            </w:del>
          </w:p>
          <w:p w14:paraId="36B2790A" w14:textId="390D9ACD" w:rsidR="006C738E" w:rsidRPr="00DD6B12" w:rsidDel="00EC2D73" w:rsidRDefault="006C738E" w:rsidP="006E29D3">
            <w:pPr>
              <w:numPr>
                <w:ilvl w:val="0"/>
                <w:numId w:val="7"/>
              </w:numPr>
              <w:spacing w:line="240" w:lineRule="auto"/>
              <w:contextualSpacing/>
              <w:jc w:val="left"/>
              <w:rPr>
                <w:del w:id="8667" w:author="Adriana  Casas" w:date="2015-07-10T21:48:00Z"/>
                <w:rFonts w:ascii="Times" w:hAnsi="Times"/>
                <w:color w:val="000000"/>
                <w:sz w:val="22"/>
                <w:rPrChange w:id="8668" w:author="Adriana  Casas" w:date="2015-07-08T15:43:00Z">
                  <w:rPr>
                    <w:del w:id="8669" w:author="Adriana  Casas" w:date="2015-07-10T21:48:00Z"/>
                    <w:color w:val="000000"/>
                    <w:sz w:val="22"/>
                  </w:rPr>
                </w:rPrChange>
              </w:rPr>
            </w:pPr>
            <w:del w:id="8670" w:author="Adriana  Casas" w:date="2015-07-10T21:48:00Z">
              <w:r w:rsidRPr="00DD6B12" w:rsidDel="00EC2D73">
                <w:rPr>
                  <w:rFonts w:ascii="Times" w:hAnsi="Times"/>
                  <w:color w:val="000000"/>
                  <w:sz w:val="22"/>
                  <w:rPrChange w:id="8671" w:author="Adriana  Casas" w:date="2015-07-08T15:43:00Z">
                    <w:rPr>
                      <w:color w:val="000000"/>
                      <w:sz w:val="22"/>
                    </w:rPr>
                  </w:rPrChange>
                </w:rPr>
                <w:delText>Ocio.</w:delText>
              </w:r>
            </w:del>
          </w:p>
          <w:p w14:paraId="77DA51B1" w14:textId="1EEFC4EE" w:rsidR="006C738E" w:rsidRPr="00DD6B12" w:rsidDel="00EC2D73" w:rsidRDefault="006C738E" w:rsidP="00DD6B12">
            <w:pPr>
              <w:spacing w:line="240" w:lineRule="auto"/>
              <w:jc w:val="left"/>
              <w:rPr>
                <w:del w:id="8672" w:author="Adriana  Casas" w:date="2015-07-10T21:48:00Z"/>
                <w:rFonts w:ascii="Times" w:hAnsi="Times"/>
                <w:rPrChange w:id="8673" w:author="Adriana  Casas" w:date="2015-07-08T15:43:00Z">
                  <w:rPr>
                    <w:del w:id="8674" w:author="Adriana  Casas" w:date="2015-07-10T21:48:00Z"/>
                  </w:rPr>
                </w:rPrChange>
              </w:rPr>
              <w:pPrChange w:id="8675" w:author="Adriana  Casas" w:date="2015-07-08T15:43:00Z">
                <w:pPr>
                  <w:jc w:val="left"/>
                </w:pPr>
              </w:pPrChange>
            </w:pPr>
            <w:del w:id="8676" w:author="Adriana  Casas" w:date="2015-07-10T21:48:00Z">
              <w:r w:rsidRPr="00DD6B12" w:rsidDel="00EC2D73">
                <w:rPr>
                  <w:rFonts w:ascii="Times" w:hAnsi="Times"/>
                  <w:color w:val="000000"/>
                  <w:sz w:val="22"/>
                  <w:rPrChange w:id="8677" w:author="Adriana  Casas" w:date="2015-07-08T15:43:00Z">
                    <w:rPr>
                      <w:color w:val="000000"/>
                      <w:sz w:val="22"/>
                    </w:rPr>
                  </w:rPrChange>
                </w:rPr>
                <w:delText>La consolidación y extensión de la sociedad de la información ha sido determinante en esta terciarización de la economía, en la que los avances técnicos y científicos ha sido clave para el desarrollo de nuevas actividades económicas relacionadas con la informática, las telecomunicaciones, la microelectrónica o la biomedicina, entre otras.</w:delText>
              </w:r>
            </w:del>
          </w:p>
          <w:p w14:paraId="0D7CE412" w14:textId="1D73D4AF" w:rsidR="006C738E" w:rsidRPr="00DD6B12" w:rsidRDefault="006C738E" w:rsidP="00DD6B12">
            <w:pPr>
              <w:spacing w:line="240" w:lineRule="auto"/>
              <w:jc w:val="left"/>
              <w:rPr>
                <w:rFonts w:ascii="Times" w:hAnsi="Times"/>
                <w:rPrChange w:id="8678" w:author="Adriana  Casas" w:date="2015-07-08T15:43:00Z">
                  <w:rPr/>
                </w:rPrChange>
              </w:rPr>
              <w:pPrChange w:id="8679" w:author="Adriana  Casas" w:date="2015-07-08T15:43:00Z">
                <w:pPr>
                  <w:jc w:val="left"/>
                </w:pPr>
              </w:pPrChange>
            </w:pPr>
            <w:del w:id="8680" w:author="Adriana  Casas" w:date="2015-07-10T21:48:00Z">
              <w:r w:rsidRPr="00DD6B12" w:rsidDel="00EC2D73">
                <w:rPr>
                  <w:rFonts w:ascii="Times" w:hAnsi="Times"/>
                  <w:color w:val="000000"/>
                  <w:sz w:val="22"/>
                  <w:rPrChange w:id="8681" w:author="Adriana  Casas" w:date="2015-07-08T15:43:00Z">
                    <w:rPr>
                      <w:color w:val="000000"/>
                      <w:sz w:val="22"/>
                    </w:rPr>
                  </w:rPrChange>
                </w:rPr>
                <w:delText>Por otro lado, las sociedades actuales no están libres de amenazas que también han adquirido una escala global: problemas ambientales, pandemias, crimen organizado, terrorismo, crisis económicas, etc.</w:delText>
              </w:r>
            </w:del>
          </w:p>
        </w:tc>
      </w:tr>
    </w:tbl>
    <w:p w14:paraId="224EA48E" w14:textId="77777777" w:rsidR="006C738E" w:rsidRPr="00DD6B12" w:rsidRDefault="006C738E" w:rsidP="00DD6B12">
      <w:pPr>
        <w:spacing w:line="240" w:lineRule="auto"/>
        <w:rPr>
          <w:rFonts w:ascii="Times" w:hAnsi="Times"/>
          <w:rPrChange w:id="8682" w:author="Adriana  Casas" w:date="2015-07-08T15:43:00Z">
            <w:rPr/>
          </w:rPrChange>
        </w:rPr>
        <w:pPrChange w:id="8683" w:author="Adriana  Casas" w:date="2015-07-08T15:43:00Z">
          <w:pPr/>
        </w:pPrChange>
      </w:pPr>
    </w:p>
    <w:p w14:paraId="3E0BA53E" w14:textId="2919EA8F" w:rsidR="006C738E" w:rsidRPr="00DD6B12" w:rsidDel="00687269" w:rsidRDefault="006C738E" w:rsidP="00DD6B12">
      <w:pPr>
        <w:spacing w:line="240" w:lineRule="auto"/>
        <w:rPr>
          <w:del w:id="8684" w:author="Adriana  Casas" w:date="2015-07-10T21:48:00Z"/>
          <w:rFonts w:ascii="Times" w:hAnsi="Times"/>
          <w:rPrChange w:id="8685" w:author="Adriana  Casas" w:date="2015-07-08T15:43:00Z">
            <w:rPr>
              <w:del w:id="8686" w:author="Adriana  Casas" w:date="2015-07-10T21:48:00Z"/>
            </w:rPr>
          </w:rPrChange>
        </w:rPr>
        <w:pPrChange w:id="8687" w:author="Adriana  Casas" w:date="2015-07-08T15:43:00Z">
          <w:pPr/>
        </w:pPrChange>
      </w:pPr>
      <w:del w:id="8688" w:author="Adriana  Casas" w:date="2015-07-10T21:48:00Z">
        <w:r w:rsidRPr="00DD6B12" w:rsidDel="00687269">
          <w:rPr>
            <w:rFonts w:ascii="Times" w:hAnsi="Times"/>
            <w:color w:val="000000"/>
            <w:rPrChange w:id="8689" w:author="Adriana  Casas" w:date="2015-07-08T15:43:00Z">
              <w:rPr>
                <w:color w:val="000000"/>
              </w:rPr>
            </w:rPrChange>
          </w:rPr>
          <w:delText>Estos bloques intensifican los flujos comerciales a escala mundial, lo que ha dado lugar a la aparición y consolidación de un mercado global.</w:delText>
        </w:r>
      </w:del>
    </w:p>
    <w:p w14:paraId="5FCF0434" w14:textId="5911F248" w:rsidR="006C738E" w:rsidRPr="00DD6B12" w:rsidDel="00687269" w:rsidRDefault="006C738E" w:rsidP="00DD6B12">
      <w:pPr>
        <w:spacing w:line="240" w:lineRule="auto"/>
        <w:rPr>
          <w:del w:id="8690" w:author="Adriana  Casas" w:date="2015-07-10T21:48:00Z"/>
          <w:rFonts w:ascii="Times" w:hAnsi="Times"/>
          <w:rPrChange w:id="8691" w:author="Adriana  Casas" w:date="2015-07-08T15:43:00Z">
            <w:rPr>
              <w:del w:id="8692" w:author="Adriana  Casas" w:date="2015-07-10T21:48:00Z"/>
            </w:rPr>
          </w:rPrChange>
        </w:rPr>
        <w:pPrChange w:id="8693" w:author="Adriana  Casas" w:date="2015-07-08T15:43:00Z">
          <w:pPr/>
        </w:pPrChange>
      </w:pPr>
      <w:del w:id="8694" w:author="Adriana  Casas" w:date="2015-07-10T21:48:00Z">
        <w:r w:rsidRPr="00DD6B12" w:rsidDel="00687269">
          <w:rPr>
            <w:rFonts w:ascii="Times" w:hAnsi="Times"/>
            <w:color w:val="000000"/>
            <w:rPrChange w:id="8695" w:author="Adriana  Casas" w:date="2015-07-08T15:43:00Z">
              <w:rPr>
                <w:color w:val="000000"/>
              </w:rPr>
            </w:rPrChange>
          </w:rPr>
          <w:delText>En estas condiciones, un país que no cuente con una sólida infraestructura de servicios como el transporte, las comunicaciones, la banca o los servicios profesionales, difícilmente podrá desarrollar de forma eficiente su industria porque no es posible transportar mercancías a lugares lejanos.</w:delText>
        </w:r>
      </w:del>
    </w:p>
    <w:p w14:paraId="23E12013" w14:textId="4D069D48" w:rsidR="006C738E" w:rsidRPr="00DD6B12" w:rsidDel="00687269" w:rsidRDefault="006C738E" w:rsidP="00DD6B12">
      <w:pPr>
        <w:spacing w:line="240" w:lineRule="auto"/>
        <w:rPr>
          <w:del w:id="8696" w:author="Adriana  Casas" w:date="2015-07-10T21:48:00Z"/>
          <w:rFonts w:ascii="Times" w:hAnsi="Times"/>
          <w:rPrChange w:id="8697" w:author="Adriana  Casas" w:date="2015-07-08T15:43:00Z">
            <w:rPr>
              <w:del w:id="8698" w:author="Adriana  Casas" w:date="2015-07-10T21:48:00Z"/>
            </w:rPr>
          </w:rPrChange>
        </w:rPr>
        <w:pPrChange w:id="8699" w:author="Adriana  Casas" w:date="2015-07-08T15:43:00Z">
          <w:pPr/>
        </w:pPrChange>
      </w:pPr>
      <w:del w:id="8700" w:author="Adriana  Casas" w:date="2015-07-10T21:48:00Z">
        <w:r w:rsidRPr="00DD6B12" w:rsidDel="00687269">
          <w:rPr>
            <w:rFonts w:ascii="Times" w:hAnsi="Times"/>
            <w:color w:val="000000"/>
            <w:rPrChange w:id="8701" w:author="Adriana  Casas" w:date="2015-07-08T15:43:00Z">
              <w:rPr>
                <w:color w:val="000000"/>
              </w:rPr>
            </w:rPrChange>
          </w:rPr>
          <w:delText xml:space="preserve">La historia ha demostrado que en la medida en que los países van alcanzando </w:delText>
        </w:r>
        <w:r w:rsidRPr="00DD6B12" w:rsidDel="00687269">
          <w:rPr>
            <w:rFonts w:ascii="Times" w:hAnsi="Times"/>
            <w:b/>
            <w:color w:val="000000"/>
            <w:rPrChange w:id="8702" w:author="Adriana  Casas" w:date="2015-07-08T15:43:00Z">
              <w:rPr>
                <w:b/>
                <w:color w:val="000000"/>
              </w:rPr>
            </w:rPrChange>
          </w:rPr>
          <w:delText>mayores niveles de desarrollo</w:delText>
        </w:r>
        <w:r w:rsidRPr="00DD6B12" w:rsidDel="00687269">
          <w:rPr>
            <w:rFonts w:ascii="Times" w:hAnsi="Times"/>
            <w:color w:val="000000"/>
            <w:rPrChange w:id="8703" w:author="Adriana  Casas" w:date="2015-07-08T15:43:00Z">
              <w:rPr>
                <w:color w:val="000000"/>
              </w:rPr>
            </w:rPrChange>
          </w:rPr>
          <w:delText>, el sector primario (agrícola) va perdiendo importancia, mientras que las actividades industriales y de servicios (salud, comunicaciones, turismo, educación, entre otros) se hacen más determinantes.</w:delText>
        </w:r>
      </w:del>
    </w:p>
    <w:p w14:paraId="0E9842EF" w14:textId="786EE609" w:rsidR="006C738E" w:rsidRPr="00DD6B12" w:rsidDel="00687269" w:rsidRDefault="006C738E" w:rsidP="00DD6B12">
      <w:pPr>
        <w:spacing w:line="240" w:lineRule="auto"/>
        <w:rPr>
          <w:del w:id="8704" w:author="Adriana  Casas" w:date="2015-07-10T21:48:00Z"/>
          <w:rFonts w:ascii="Times" w:hAnsi="Times"/>
          <w:rPrChange w:id="8705" w:author="Adriana  Casas" w:date="2015-07-08T15:43:00Z">
            <w:rPr>
              <w:del w:id="8706" w:author="Adriana  Casas" w:date="2015-07-10T21:48:00Z"/>
            </w:rPr>
          </w:rPrChange>
        </w:rPr>
        <w:pPrChange w:id="8707" w:author="Adriana  Casas" w:date="2015-07-08T15:43:00Z">
          <w:pPr/>
        </w:pPrChange>
      </w:pPr>
      <w:del w:id="8708" w:author="Adriana  Casas" w:date="2015-07-10T21:48:00Z">
        <w:r w:rsidRPr="00DD6B12" w:rsidDel="00687269">
          <w:rPr>
            <w:rFonts w:ascii="Times" w:hAnsi="Times"/>
            <w:color w:val="000000"/>
            <w:rPrChange w:id="8709" w:author="Adriana  Casas" w:date="2015-07-08T15:43:00Z">
              <w:rPr>
                <w:color w:val="000000"/>
              </w:rPr>
            </w:rPrChange>
          </w:rPr>
          <w:delText xml:space="preserve">El sector financiero, compuesto por los </w:delText>
        </w:r>
        <w:r w:rsidRPr="00DD6B12" w:rsidDel="00687269">
          <w:rPr>
            <w:rFonts w:ascii="Times" w:hAnsi="Times"/>
            <w:b/>
            <w:color w:val="000000"/>
            <w:rPrChange w:id="8710" w:author="Adriana  Casas" w:date="2015-07-08T15:43:00Z">
              <w:rPr>
                <w:b/>
                <w:color w:val="000000"/>
              </w:rPr>
            </w:rPrChange>
          </w:rPr>
          <w:delText>bancos</w:delText>
        </w:r>
        <w:r w:rsidRPr="00DD6B12" w:rsidDel="00687269">
          <w:rPr>
            <w:rFonts w:ascii="Times" w:hAnsi="Times"/>
            <w:color w:val="000000"/>
            <w:rPrChange w:id="8711" w:author="Adriana  Casas" w:date="2015-07-08T15:43:00Z">
              <w:rPr>
                <w:color w:val="000000"/>
              </w:rPr>
            </w:rPrChange>
          </w:rPr>
          <w:delText>,</w:delText>
        </w:r>
        <w:r w:rsidRPr="00DD6B12" w:rsidDel="00687269">
          <w:rPr>
            <w:rFonts w:ascii="Times" w:hAnsi="Times"/>
            <w:b/>
            <w:color w:val="000000"/>
            <w:rPrChange w:id="8712" w:author="Adriana  Casas" w:date="2015-07-08T15:43:00Z">
              <w:rPr>
                <w:b/>
                <w:color w:val="000000"/>
              </w:rPr>
            </w:rPrChange>
          </w:rPr>
          <w:delText xml:space="preserve"> </w:delText>
        </w:r>
        <w:r w:rsidRPr="00DD6B12" w:rsidDel="00687269">
          <w:rPr>
            <w:rFonts w:ascii="Times" w:hAnsi="Times"/>
            <w:color w:val="000000"/>
            <w:rPrChange w:id="8713" w:author="Adriana  Casas" w:date="2015-07-08T15:43:00Z">
              <w:rPr>
                <w:color w:val="000000"/>
              </w:rPr>
            </w:rPrChange>
          </w:rPr>
          <w:delText xml:space="preserve">cajas de ahorro, las agencias de </w:delText>
        </w:r>
        <w:r w:rsidRPr="00DD6B12" w:rsidDel="00687269">
          <w:rPr>
            <w:rFonts w:ascii="Times" w:hAnsi="Times"/>
            <w:b/>
            <w:color w:val="000000"/>
            <w:rPrChange w:id="8714" w:author="Adriana  Casas" w:date="2015-07-08T15:43:00Z">
              <w:rPr>
                <w:b/>
                <w:color w:val="000000"/>
              </w:rPr>
            </w:rPrChange>
          </w:rPr>
          <w:delText>valores</w:delText>
        </w:r>
        <w:r w:rsidRPr="00DD6B12" w:rsidDel="00687269">
          <w:rPr>
            <w:rFonts w:ascii="Times" w:hAnsi="Times"/>
            <w:color w:val="000000"/>
            <w:rPrChange w:id="8715" w:author="Adriana  Casas" w:date="2015-07-08T15:43:00Z">
              <w:rPr>
                <w:color w:val="000000"/>
              </w:rPr>
            </w:rPrChange>
          </w:rPr>
          <w:delText xml:space="preserve"> y de </w:delText>
        </w:r>
        <w:r w:rsidRPr="00DD6B12" w:rsidDel="00687269">
          <w:rPr>
            <w:rFonts w:ascii="Times" w:hAnsi="Times"/>
            <w:b/>
            <w:color w:val="000000"/>
            <w:rPrChange w:id="8716" w:author="Adriana  Casas" w:date="2015-07-08T15:43:00Z">
              <w:rPr>
                <w:b/>
                <w:color w:val="000000"/>
              </w:rPr>
            </w:rPrChange>
          </w:rPr>
          <w:delText>seguros</w:delText>
        </w:r>
        <w:r w:rsidRPr="00DD6B12" w:rsidDel="00687269">
          <w:rPr>
            <w:rFonts w:ascii="Times" w:hAnsi="Times"/>
            <w:color w:val="000000"/>
            <w:rPrChange w:id="8717" w:author="Adriana  Casas" w:date="2015-07-08T15:43:00Z">
              <w:rPr>
                <w:color w:val="000000"/>
              </w:rPr>
            </w:rPrChange>
          </w:rPr>
          <w:delText>, se encarga de canalizar los movimientos de capitales. Es decir, facilita el trasvase de dinero entre aquellas personas, entidades o empresas que poseen el capital y los agentes que lo necesitan.</w:delText>
        </w:r>
      </w:del>
    </w:p>
    <w:tbl>
      <w:tblPr>
        <w:tblStyle w:val="24"/>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687269" w14:paraId="4E3C8320" w14:textId="18A587B4" w:rsidTr="006C738E">
        <w:trPr>
          <w:del w:id="8718" w:author="Adriana  Casas" w:date="2015-07-10T21:48:00Z"/>
        </w:trPr>
        <w:tc>
          <w:tcPr>
            <w:tcW w:w="8840" w:type="dxa"/>
            <w:gridSpan w:val="2"/>
            <w:shd w:val="clear" w:color="auto" w:fill="0D0D0D"/>
          </w:tcPr>
          <w:p w14:paraId="024C8FFD" w14:textId="517BE24D" w:rsidR="006C738E" w:rsidRPr="00DD6B12" w:rsidDel="00687269" w:rsidRDefault="006C738E" w:rsidP="00DD6B12">
            <w:pPr>
              <w:spacing w:line="240" w:lineRule="auto"/>
              <w:jc w:val="center"/>
              <w:rPr>
                <w:del w:id="8719" w:author="Adriana  Casas" w:date="2015-07-10T21:48:00Z"/>
                <w:rFonts w:ascii="Times" w:eastAsia="Calibri" w:hAnsi="Times"/>
                <w:b/>
                <w:color w:val="FFFFFF" w:themeColor="background1"/>
                <w:highlight w:val="none"/>
                <w:rPrChange w:id="8720" w:author="Adriana  Casas" w:date="2015-07-08T15:43:00Z">
                  <w:rPr>
                    <w:del w:id="8721" w:author="Adriana  Casas" w:date="2015-07-10T21:48:00Z"/>
                    <w:rFonts w:eastAsia="Calibri"/>
                    <w:b/>
                    <w:color w:val="FFFFFF" w:themeColor="background1"/>
                    <w:highlight w:val="none"/>
                  </w:rPr>
                </w:rPrChange>
              </w:rPr>
              <w:pPrChange w:id="8722" w:author="Adriana  Casas" w:date="2015-07-08T15:43:00Z">
                <w:pPr>
                  <w:jc w:val="center"/>
                </w:pPr>
              </w:pPrChange>
            </w:pPr>
            <w:del w:id="8723" w:author="Adriana  Casas" w:date="2015-07-10T21:48:00Z">
              <w:r w:rsidRPr="00DD6B12" w:rsidDel="00687269">
                <w:rPr>
                  <w:rFonts w:ascii="Times" w:eastAsia="Calibri" w:hAnsi="Times"/>
                  <w:b/>
                  <w:color w:val="FFFFFF" w:themeColor="background1"/>
                  <w:highlight w:val="none"/>
                  <w:rPrChange w:id="8724" w:author="Adriana  Casas" w:date="2015-07-08T15:43:00Z">
                    <w:rPr>
                      <w:rFonts w:eastAsia="Calibri"/>
                      <w:b/>
                      <w:color w:val="FFFFFF" w:themeColor="background1"/>
                      <w:highlight w:val="none"/>
                    </w:rPr>
                  </w:rPrChange>
                </w:rPr>
                <w:delText>Imagen (fotografía, gráfica o ilustración) Recurso nuevo</w:delText>
              </w:r>
            </w:del>
          </w:p>
        </w:tc>
      </w:tr>
      <w:tr w:rsidR="006C738E" w:rsidRPr="00DD6B12" w:rsidDel="00687269" w14:paraId="0F7169F2" w14:textId="5D6BD951" w:rsidTr="006C738E">
        <w:trPr>
          <w:del w:id="8725" w:author="Adriana  Casas" w:date="2015-07-10T21:48:00Z"/>
        </w:trPr>
        <w:tc>
          <w:tcPr>
            <w:tcW w:w="2460" w:type="dxa"/>
          </w:tcPr>
          <w:p w14:paraId="027F2E89" w14:textId="28257EC1" w:rsidR="006C738E" w:rsidRPr="00DD6B12" w:rsidDel="00687269" w:rsidRDefault="006C738E" w:rsidP="00DD6B12">
            <w:pPr>
              <w:spacing w:line="240" w:lineRule="auto"/>
              <w:jc w:val="left"/>
              <w:rPr>
                <w:del w:id="8726" w:author="Adriana  Casas" w:date="2015-07-10T21:48:00Z"/>
                <w:rFonts w:ascii="Times" w:hAnsi="Times"/>
                <w:rPrChange w:id="8727" w:author="Adriana  Casas" w:date="2015-07-08T15:43:00Z">
                  <w:rPr>
                    <w:del w:id="8728" w:author="Adriana  Casas" w:date="2015-07-10T21:48:00Z"/>
                  </w:rPr>
                </w:rPrChange>
              </w:rPr>
              <w:pPrChange w:id="8729" w:author="Adriana  Casas" w:date="2015-07-08T15:43:00Z">
                <w:pPr>
                  <w:jc w:val="left"/>
                </w:pPr>
              </w:pPrChange>
            </w:pPr>
            <w:del w:id="8730" w:author="Adriana  Casas" w:date="2015-07-10T21:48:00Z">
              <w:r w:rsidRPr="00DD6B12" w:rsidDel="00687269">
                <w:rPr>
                  <w:rFonts w:ascii="Times" w:eastAsia="Calibri" w:hAnsi="Times" w:cs="Calibri"/>
                  <w:b/>
                  <w:color w:val="000000"/>
                  <w:sz w:val="22"/>
                  <w:rPrChange w:id="8731" w:author="Adriana  Casas" w:date="2015-07-08T15:43:00Z">
                    <w:rPr>
                      <w:rFonts w:ascii="Calibri" w:eastAsia="Calibri" w:hAnsi="Calibri" w:cs="Calibri"/>
                      <w:b/>
                      <w:color w:val="000000"/>
                      <w:sz w:val="22"/>
                    </w:rPr>
                  </w:rPrChange>
                </w:rPr>
                <w:delText>Código</w:delText>
              </w:r>
            </w:del>
          </w:p>
        </w:tc>
        <w:tc>
          <w:tcPr>
            <w:tcW w:w="6380" w:type="dxa"/>
          </w:tcPr>
          <w:p w14:paraId="6428E1F5" w14:textId="1DF865F3" w:rsidR="006C738E" w:rsidRPr="00DD6B12" w:rsidDel="00687269" w:rsidRDefault="008B0ECB" w:rsidP="00DD6B12">
            <w:pPr>
              <w:spacing w:line="240" w:lineRule="auto"/>
              <w:jc w:val="left"/>
              <w:rPr>
                <w:del w:id="8732" w:author="Adriana  Casas" w:date="2015-07-10T21:48:00Z"/>
                <w:rFonts w:ascii="Times" w:hAnsi="Times"/>
                <w:rPrChange w:id="8733" w:author="Adriana  Casas" w:date="2015-07-08T15:43:00Z">
                  <w:rPr>
                    <w:del w:id="8734" w:author="Adriana  Casas" w:date="2015-07-10T21:48:00Z"/>
                  </w:rPr>
                </w:rPrChange>
              </w:rPr>
              <w:pPrChange w:id="8735" w:author="Adriana  Casas" w:date="2015-07-08T15:43:00Z">
                <w:pPr>
                  <w:jc w:val="left"/>
                </w:pPr>
              </w:pPrChange>
            </w:pPr>
            <w:del w:id="8736" w:author="Adriana  Casas" w:date="2015-07-10T21:48:00Z">
              <w:r w:rsidRPr="00DD6B12" w:rsidDel="00687269">
                <w:rPr>
                  <w:rFonts w:ascii="Times" w:eastAsia="Calibri" w:hAnsi="Times" w:cs="Calibri"/>
                  <w:b/>
                  <w:color w:val="000000"/>
                  <w:sz w:val="22"/>
                  <w:rPrChange w:id="8737" w:author="Adriana  Casas" w:date="2015-07-08T15:43:00Z">
                    <w:rPr>
                      <w:rFonts w:ascii="Calibri" w:eastAsia="Calibri" w:hAnsi="Calibri" w:cs="Calibri"/>
                      <w:b/>
                      <w:color w:val="000000"/>
                      <w:sz w:val="22"/>
                    </w:rPr>
                  </w:rPrChange>
                </w:rPr>
                <w:delText>CS_10_0</w:delText>
              </w:r>
              <w:r w:rsidR="00571573" w:rsidRPr="00DD6B12" w:rsidDel="00687269">
                <w:rPr>
                  <w:rFonts w:ascii="Times" w:eastAsia="Calibri" w:hAnsi="Times" w:cs="Calibri"/>
                  <w:b/>
                  <w:color w:val="000000"/>
                  <w:sz w:val="22"/>
                  <w:rPrChange w:id="8738" w:author="Adriana  Casas" w:date="2015-07-08T15:43:00Z">
                    <w:rPr>
                      <w:rFonts w:ascii="Calibri" w:eastAsia="Calibri" w:hAnsi="Calibri" w:cs="Calibri"/>
                      <w:b/>
                      <w:color w:val="000000"/>
                      <w:sz w:val="22"/>
                    </w:rPr>
                  </w:rPrChange>
                </w:rPr>
                <w:delText>5</w:delText>
              </w:r>
              <w:r w:rsidRPr="00DD6B12" w:rsidDel="00687269">
                <w:rPr>
                  <w:rFonts w:ascii="Times" w:eastAsia="Calibri" w:hAnsi="Times" w:cs="Calibri"/>
                  <w:b/>
                  <w:color w:val="000000"/>
                  <w:sz w:val="22"/>
                  <w:rPrChange w:id="8739" w:author="Adriana  Casas" w:date="2015-07-08T15:43:00Z">
                    <w:rPr>
                      <w:rFonts w:ascii="Calibri" w:eastAsia="Calibri" w:hAnsi="Calibri" w:cs="Calibri"/>
                      <w:b/>
                      <w:color w:val="000000"/>
                      <w:sz w:val="22"/>
                    </w:rPr>
                  </w:rPrChange>
                </w:rPr>
                <w:delText>_IMG34</w:delText>
              </w:r>
            </w:del>
          </w:p>
        </w:tc>
      </w:tr>
      <w:tr w:rsidR="006C738E" w:rsidRPr="00DD6B12" w:rsidDel="00687269" w14:paraId="0476F94B" w14:textId="6E80F37C" w:rsidTr="006C738E">
        <w:trPr>
          <w:del w:id="8740" w:author="Adriana  Casas" w:date="2015-07-10T21:48:00Z"/>
        </w:trPr>
        <w:tc>
          <w:tcPr>
            <w:tcW w:w="2460" w:type="dxa"/>
          </w:tcPr>
          <w:p w14:paraId="0CFA2FA6" w14:textId="0AE5B1FF" w:rsidR="006C738E" w:rsidRPr="00DD6B12" w:rsidDel="00687269" w:rsidRDefault="006C738E" w:rsidP="00DD6B12">
            <w:pPr>
              <w:spacing w:line="240" w:lineRule="auto"/>
              <w:jc w:val="left"/>
              <w:rPr>
                <w:del w:id="8741" w:author="Adriana  Casas" w:date="2015-07-10T21:48:00Z"/>
                <w:rFonts w:ascii="Times" w:hAnsi="Times"/>
                <w:rPrChange w:id="8742" w:author="Adriana  Casas" w:date="2015-07-08T15:43:00Z">
                  <w:rPr>
                    <w:del w:id="8743" w:author="Adriana  Casas" w:date="2015-07-10T21:48:00Z"/>
                  </w:rPr>
                </w:rPrChange>
              </w:rPr>
              <w:pPrChange w:id="8744" w:author="Adriana  Casas" w:date="2015-07-08T15:43:00Z">
                <w:pPr>
                  <w:jc w:val="left"/>
                </w:pPr>
              </w:pPrChange>
            </w:pPr>
            <w:del w:id="8745" w:author="Adriana  Casas" w:date="2015-07-10T21:48:00Z">
              <w:r w:rsidRPr="00DD6B12" w:rsidDel="00687269">
                <w:rPr>
                  <w:rFonts w:ascii="Times" w:eastAsia="Calibri" w:hAnsi="Times" w:cs="Calibri"/>
                  <w:b/>
                  <w:color w:val="000000"/>
                  <w:sz w:val="22"/>
                  <w:rPrChange w:id="8746" w:author="Adriana  Casas" w:date="2015-07-08T15:43:00Z">
                    <w:rPr>
                      <w:rFonts w:ascii="Calibri" w:eastAsia="Calibri" w:hAnsi="Calibri" w:cs="Calibri"/>
                      <w:b/>
                      <w:color w:val="000000"/>
                      <w:sz w:val="22"/>
                    </w:rPr>
                  </w:rPrChange>
                </w:rPr>
                <w:delText>Descripción</w:delText>
              </w:r>
            </w:del>
          </w:p>
        </w:tc>
        <w:tc>
          <w:tcPr>
            <w:tcW w:w="6380" w:type="dxa"/>
          </w:tcPr>
          <w:p w14:paraId="7502B8C3" w14:textId="3CBE604B" w:rsidR="006C738E" w:rsidRPr="00DD6B12" w:rsidDel="00687269" w:rsidRDefault="006C738E" w:rsidP="00DD6B12">
            <w:pPr>
              <w:spacing w:line="240" w:lineRule="auto"/>
              <w:jc w:val="left"/>
              <w:rPr>
                <w:del w:id="8747" w:author="Adriana  Casas" w:date="2015-07-10T21:48:00Z"/>
                <w:rFonts w:ascii="Times" w:hAnsi="Times"/>
                <w:rPrChange w:id="8748" w:author="Adriana  Casas" w:date="2015-07-08T15:43:00Z">
                  <w:rPr>
                    <w:del w:id="8749" w:author="Adriana  Casas" w:date="2015-07-10T21:48:00Z"/>
                  </w:rPr>
                </w:rPrChange>
              </w:rPr>
              <w:pPrChange w:id="8750" w:author="Adriana  Casas" w:date="2015-07-08T15:43:00Z">
                <w:pPr>
                  <w:jc w:val="left"/>
                </w:pPr>
              </w:pPrChange>
            </w:pPr>
            <w:del w:id="8751" w:author="Adriana  Casas" w:date="2015-07-10T21:48:00Z">
              <w:r w:rsidRPr="00DD6B12" w:rsidDel="00687269">
                <w:rPr>
                  <w:rFonts w:ascii="Times" w:hAnsi="Times"/>
                  <w:noProof/>
                  <w:lang w:val="es-ES" w:eastAsia="es-ES"/>
                  <w:rPrChange w:id="8752" w:author="Adriana  Casas" w:date="2015-07-08T15:43:00Z">
                    <w:rPr>
                      <w:noProof/>
                      <w:lang w:val="es-ES" w:eastAsia="es-ES"/>
                    </w:rPr>
                  </w:rPrChange>
                </w:rPr>
                <w:drawing>
                  <wp:inline distT="114300" distB="114300" distL="114300" distR="114300" wp14:anchorId="5552C7DD" wp14:editId="63CA4718">
                    <wp:extent cx="1752600" cy="1095375"/>
                    <wp:effectExtent l="0" t="0" r="0" b="0"/>
                    <wp:docPr id="2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1752600" cy="1095375"/>
                            </a:xfrm>
                            <a:prstGeom prst="rect">
                              <a:avLst/>
                            </a:prstGeom>
                            <a:ln/>
                          </pic:spPr>
                        </pic:pic>
                      </a:graphicData>
                    </a:graphic>
                  </wp:inline>
                </w:drawing>
              </w:r>
            </w:del>
          </w:p>
        </w:tc>
      </w:tr>
      <w:tr w:rsidR="006C738E" w:rsidRPr="00DD6B12" w:rsidDel="00687269" w14:paraId="48EFAC52" w14:textId="16303B4A" w:rsidTr="006C738E">
        <w:trPr>
          <w:del w:id="8753" w:author="Adriana  Casas" w:date="2015-07-10T21:48:00Z"/>
        </w:trPr>
        <w:tc>
          <w:tcPr>
            <w:tcW w:w="2460" w:type="dxa"/>
          </w:tcPr>
          <w:p w14:paraId="63466DD0" w14:textId="69B7F08B" w:rsidR="006C738E" w:rsidRPr="00DD6B12" w:rsidDel="00687269" w:rsidRDefault="006C738E" w:rsidP="00DD6B12">
            <w:pPr>
              <w:spacing w:line="240" w:lineRule="auto"/>
              <w:jc w:val="left"/>
              <w:rPr>
                <w:del w:id="8754" w:author="Adriana  Casas" w:date="2015-07-10T21:48:00Z"/>
                <w:rFonts w:ascii="Times" w:hAnsi="Times"/>
                <w:rPrChange w:id="8755" w:author="Adriana  Casas" w:date="2015-07-08T15:43:00Z">
                  <w:rPr>
                    <w:del w:id="8756" w:author="Adriana  Casas" w:date="2015-07-10T21:48:00Z"/>
                  </w:rPr>
                </w:rPrChange>
              </w:rPr>
              <w:pPrChange w:id="8757" w:author="Adriana  Casas" w:date="2015-07-08T15:43:00Z">
                <w:pPr>
                  <w:jc w:val="left"/>
                </w:pPr>
              </w:pPrChange>
            </w:pPr>
            <w:del w:id="8758" w:author="Adriana  Casas" w:date="2015-07-10T21:48:00Z">
              <w:r w:rsidRPr="00DD6B12" w:rsidDel="00687269">
                <w:rPr>
                  <w:rFonts w:ascii="Times" w:eastAsia="Calibri" w:hAnsi="Times" w:cs="Calibri"/>
                  <w:b/>
                  <w:color w:val="000000"/>
                  <w:sz w:val="22"/>
                  <w:rPrChange w:id="8759" w:author="Adriana  Casas" w:date="2015-07-08T15:43:00Z">
                    <w:rPr>
                      <w:rFonts w:ascii="Calibri" w:eastAsia="Calibri" w:hAnsi="Calibri" w:cs="Calibri"/>
                      <w:b/>
                      <w:color w:val="000000"/>
                      <w:sz w:val="22"/>
                    </w:rPr>
                  </w:rPrChange>
                </w:rPr>
                <w:delText>Código Shutterstock (o URL o la ruta en AulaPlaneta)</w:delText>
              </w:r>
            </w:del>
          </w:p>
        </w:tc>
        <w:tc>
          <w:tcPr>
            <w:tcW w:w="6380" w:type="dxa"/>
          </w:tcPr>
          <w:p w14:paraId="1FEFADEA" w14:textId="267FF6EA" w:rsidR="006C738E" w:rsidRPr="00DD6B12" w:rsidDel="00687269" w:rsidRDefault="009D3AFD" w:rsidP="00DD6B12">
            <w:pPr>
              <w:spacing w:line="240" w:lineRule="auto"/>
              <w:jc w:val="left"/>
              <w:rPr>
                <w:del w:id="8760" w:author="Adriana  Casas" w:date="2015-07-10T21:48:00Z"/>
                <w:rFonts w:ascii="Times" w:hAnsi="Times"/>
                <w:rPrChange w:id="8761" w:author="Adriana  Casas" w:date="2015-07-08T15:43:00Z">
                  <w:rPr>
                    <w:del w:id="8762" w:author="Adriana  Casas" w:date="2015-07-10T21:48:00Z"/>
                  </w:rPr>
                </w:rPrChange>
              </w:rPr>
              <w:pPrChange w:id="8763" w:author="Adriana  Casas" w:date="2015-07-08T15:43:00Z">
                <w:pPr>
                  <w:jc w:val="left"/>
                </w:pPr>
              </w:pPrChange>
            </w:pPr>
            <w:del w:id="8764" w:author="Adriana  Casas" w:date="2015-07-10T21:48:00Z">
              <w:r w:rsidRPr="00DD6B12" w:rsidDel="00687269">
                <w:rPr>
                  <w:rFonts w:ascii="Times" w:hAnsi="Times"/>
                  <w:rPrChange w:id="8765" w:author="Adriana  Casas" w:date="2015-07-08T15:43:00Z">
                    <w:rPr/>
                  </w:rPrChange>
                </w:rPr>
                <w:fldChar w:fldCharType="begin"/>
              </w:r>
              <w:r w:rsidRPr="00DD6B12" w:rsidDel="00687269">
                <w:rPr>
                  <w:rFonts w:ascii="Times" w:hAnsi="Times"/>
                  <w:rPrChange w:id="8766" w:author="Adriana  Casas" w:date="2015-07-08T15:43:00Z">
                    <w:rPr/>
                  </w:rPrChange>
                </w:rPr>
                <w:delInstrText xml:space="preserve"> HYPERLINK "http://thumb101.shutterstock.com/display_pic_with_logo/1039309/140280583/stock-photo-collection-of-bills-of-of-colombian-peso-140280583.jpg" \h </w:delInstrText>
              </w:r>
              <w:r w:rsidRPr="00DD6B12" w:rsidDel="00687269">
                <w:rPr>
                  <w:rFonts w:ascii="Times" w:hAnsi="Times"/>
                  <w:rPrChange w:id="8767" w:author="Adriana  Casas" w:date="2015-07-08T15:43:00Z">
                    <w:rPr/>
                  </w:rPrChange>
                </w:rPr>
                <w:fldChar w:fldCharType="separate"/>
              </w:r>
              <w:r w:rsidR="006C738E" w:rsidRPr="00DD6B12" w:rsidDel="00687269">
                <w:rPr>
                  <w:rFonts w:ascii="Times" w:eastAsia="Calibri" w:hAnsi="Times" w:cs="Calibri"/>
                  <w:color w:val="000000"/>
                  <w:sz w:val="22"/>
                  <w:u w:val="single"/>
                  <w:rPrChange w:id="8768" w:author="Adriana  Casas" w:date="2015-07-08T15:43:00Z">
                    <w:rPr>
                      <w:rFonts w:ascii="Calibri" w:eastAsia="Calibri" w:hAnsi="Calibri" w:cs="Calibri"/>
                      <w:color w:val="000000"/>
                      <w:sz w:val="22"/>
                      <w:u w:val="single"/>
                    </w:rPr>
                  </w:rPrChange>
                </w:rPr>
                <w:delText>http://thumb101.shutterstock.com/display_pic_with_logo/1039309/140280583/stock-photo-collection-of-bills-of-of-colombian-peso-140280583.jpg</w:delText>
              </w:r>
              <w:r w:rsidRPr="00DD6B12" w:rsidDel="00687269">
                <w:rPr>
                  <w:rFonts w:ascii="Times" w:eastAsia="Calibri" w:hAnsi="Times" w:cs="Calibri"/>
                  <w:color w:val="000000"/>
                  <w:sz w:val="22"/>
                  <w:u w:val="single"/>
                  <w:rPrChange w:id="8769" w:author="Adriana  Casas" w:date="2015-07-08T15:43:00Z">
                    <w:rPr>
                      <w:rFonts w:ascii="Calibri" w:eastAsia="Calibri" w:hAnsi="Calibri" w:cs="Calibri"/>
                      <w:color w:val="000000"/>
                      <w:sz w:val="22"/>
                      <w:u w:val="single"/>
                    </w:rPr>
                  </w:rPrChange>
                </w:rPr>
                <w:fldChar w:fldCharType="end"/>
              </w:r>
              <w:r w:rsidRPr="00DD6B12" w:rsidDel="00687269">
                <w:rPr>
                  <w:rFonts w:ascii="Times" w:hAnsi="Times"/>
                  <w:rPrChange w:id="8770" w:author="Adriana  Casas" w:date="2015-07-08T15:43:00Z">
                    <w:rPr/>
                  </w:rPrChange>
                </w:rPr>
                <w:fldChar w:fldCharType="begin"/>
              </w:r>
              <w:r w:rsidRPr="00DD6B12" w:rsidDel="00687269">
                <w:rPr>
                  <w:rFonts w:ascii="Times" w:hAnsi="Times"/>
                  <w:rPrChange w:id="8771" w:author="Adriana  Casas" w:date="2015-07-08T15:43:00Z">
                    <w:rPr/>
                  </w:rPrChange>
                </w:rPr>
                <w:delInstrText xml:space="preserve"> HYPERLINK "http://thumb101.shutterstock.com/display_pic_with_logo/1039309/140280583/stock-photo-collection-of-bills-of-of-colombian-peso-140280583.jpg" \h </w:delInstrText>
              </w:r>
              <w:r w:rsidRPr="00DD6B12" w:rsidDel="00687269">
                <w:rPr>
                  <w:rFonts w:ascii="Times" w:hAnsi="Times"/>
                  <w:rPrChange w:id="8772" w:author="Adriana  Casas" w:date="2015-07-08T15:43:00Z">
                    <w:rPr/>
                  </w:rPrChange>
                </w:rPr>
                <w:fldChar w:fldCharType="separate"/>
              </w:r>
              <w:r w:rsidRPr="00DD6B12" w:rsidDel="00687269">
                <w:rPr>
                  <w:rFonts w:ascii="Times" w:hAnsi="Times"/>
                  <w:rPrChange w:id="8773" w:author="Adriana  Casas" w:date="2015-07-08T15:43:00Z">
                    <w:rPr/>
                  </w:rPrChange>
                </w:rPr>
                <w:fldChar w:fldCharType="end"/>
              </w:r>
            </w:del>
          </w:p>
        </w:tc>
      </w:tr>
      <w:tr w:rsidR="006C738E" w:rsidRPr="00DD6B12" w:rsidDel="00687269" w14:paraId="201E372C" w14:textId="50CB997B" w:rsidTr="006C738E">
        <w:trPr>
          <w:del w:id="8774" w:author="Adriana  Casas" w:date="2015-07-10T21:48:00Z"/>
        </w:trPr>
        <w:tc>
          <w:tcPr>
            <w:tcW w:w="2460" w:type="dxa"/>
          </w:tcPr>
          <w:p w14:paraId="2DB2961D" w14:textId="06A4160C" w:rsidR="006C738E" w:rsidRPr="00DD6B12" w:rsidDel="00687269" w:rsidRDefault="006C738E" w:rsidP="00DD6B12">
            <w:pPr>
              <w:spacing w:line="240" w:lineRule="auto"/>
              <w:jc w:val="left"/>
              <w:rPr>
                <w:del w:id="8775" w:author="Adriana  Casas" w:date="2015-07-10T21:48:00Z"/>
                <w:rFonts w:ascii="Times" w:hAnsi="Times"/>
                <w:rPrChange w:id="8776" w:author="Adriana  Casas" w:date="2015-07-08T15:43:00Z">
                  <w:rPr>
                    <w:del w:id="8777" w:author="Adriana  Casas" w:date="2015-07-10T21:48:00Z"/>
                  </w:rPr>
                </w:rPrChange>
              </w:rPr>
              <w:pPrChange w:id="8778" w:author="Adriana  Casas" w:date="2015-07-08T15:43:00Z">
                <w:pPr>
                  <w:jc w:val="left"/>
                </w:pPr>
              </w:pPrChange>
            </w:pPr>
            <w:del w:id="8779" w:author="Adriana  Casas" w:date="2015-07-10T21:48:00Z">
              <w:r w:rsidRPr="00DD6B12" w:rsidDel="00687269">
                <w:rPr>
                  <w:rFonts w:ascii="Times" w:eastAsia="Calibri" w:hAnsi="Times" w:cs="Calibri"/>
                  <w:b/>
                  <w:color w:val="000000"/>
                  <w:sz w:val="22"/>
                  <w:rPrChange w:id="8780" w:author="Adriana  Casas" w:date="2015-07-08T15:43:00Z">
                    <w:rPr>
                      <w:rFonts w:ascii="Calibri" w:eastAsia="Calibri" w:hAnsi="Calibri" w:cs="Calibri"/>
                      <w:b/>
                      <w:color w:val="000000"/>
                      <w:sz w:val="22"/>
                    </w:rPr>
                  </w:rPrChange>
                </w:rPr>
                <w:delText>Pie de imagen</w:delText>
              </w:r>
            </w:del>
          </w:p>
        </w:tc>
        <w:tc>
          <w:tcPr>
            <w:tcW w:w="6380" w:type="dxa"/>
          </w:tcPr>
          <w:p w14:paraId="3735A596" w14:textId="49BF73D5" w:rsidR="006C738E" w:rsidRPr="00DD6B12" w:rsidDel="00687269" w:rsidRDefault="006C738E" w:rsidP="00DD6B12">
            <w:pPr>
              <w:spacing w:line="240" w:lineRule="auto"/>
              <w:jc w:val="left"/>
              <w:rPr>
                <w:del w:id="8781" w:author="Adriana  Casas" w:date="2015-07-10T21:48:00Z"/>
                <w:rFonts w:ascii="Times" w:hAnsi="Times"/>
                <w:rPrChange w:id="8782" w:author="Adriana  Casas" w:date="2015-07-08T15:43:00Z">
                  <w:rPr>
                    <w:del w:id="8783" w:author="Adriana  Casas" w:date="2015-07-10T21:48:00Z"/>
                  </w:rPr>
                </w:rPrChange>
              </w:rPr>
              <w:pPrChange w:id="8784" w:author="Adriana  Casas" w:date="2015-07-08T15:43:00Z">
                <w:pPr>
                  <w:jc w:val="left"/>
                </w:pPr>
              </w:pPrChange>
            </w:pPr>
            <w:del w:id="8785" w:author="Adriana  Casas" w:date="2015-07-10T21:48:00Z">
              <w:r w:rsidRPr="00DD6B12" w:rsidDel="00687269">
                <w:rPr>
                  <w:rFonts w:ascii="Times" w:eastAsia="Calibri" w:hAnsi="Times" w:cs="Calibri"/>
                  <w:color w:val="000000"/>
                  <w:sz w:val="22"/>
                  <w:rPrChange w:id="8786" w:author="Adriana  Casas" w:date="2015-07-08T15:43:00Z">
                    <w:rPr>
                      <w:rFonts w:ascii="Calibri" w:eastAsia="Calibri" w:hAnsi="Calibri" w:cs="Calibri"/>
                      <w:color w:val="000000"/>
                      <w:sz w:val="22"/>
                    </w:rPr>
                  </w:rPrChange>
                </w:rPr>
                <w:delText>La banca o sistema bancario está formado por una serie de instituciones y entidades financieras que tienen como fin intermediar en el campo del crédito. En este sistema, los bancos centrales concentran las reservas de divisas, definen la política monetaria y emiten moneda. Por debajo de estos, encontramos distintas entidades bancarias, tanto privadas como públicas.</w:delText>
              </w:r>
            </w:del>
          </w:p>
        </w:tc>
      </w:tr>
    </w:tbl>
    <w:p w14:paraId="423757FE" w14:textId="1665CDAC" w:rsidR="006C738E" w:rsidRPr="00DD6B12" w:rsidDel="00687269" w:rsidRDefault="006C738E" w:rsidP="006E29D3">
      <w:pPr>
        <w:spacing w:line="240" w:lineRule="auto"/>
        <w:jc w:val="left"/>
        <w:rPr>
          <w:del w:id="8787" w:author="Adriana  Casas" w:date="2015-07-10T21:48:00Z"/>
          <w:rFonts w:ascii="Times" w:hAnsi="Times"/>
          <w:rPrChange w:id="8788" w:author="Adriana  Casas" w:date="2015-07-08T15:43:00Z">
            <w:rPr>
              <w:del w:id="8789" w:author="Adriana  Casas" w:date="2015-07-10T21:48:00Z"/>
            </w:rPr>
          </w:rPrChange>
        </w:rPr>
      </w:pPr>
    </w:p>
    <w:p w14:paraId="60379046" w14:textId="0B2BC59E" w:rsidR="006C738E" w:rsidRPr="00DD6B12" w:rsidDel="00687269" w:rsidRDefault="006C738E" w:rsidP="00DD6B12">
      <w:pPr>
        <w:spacing w:line="240" w:lineRule="auto"/>
        <w:rPr>
          <w:del w:id="8790" w:author="Adriana  Casas" w:date="2015-07-10T21:48:00Z"/>
          <w:rFonts w:ascii="Times" w:hAnsi="Times"/>
          <w:rPrChange w:id="8791" w:author="Adriana  Casas" w:date="2015-07-08T15:43:00Z">
            <w:rPr>
              <w:del w:id="8792" w:author="Adriana  Casas" w:date="2015-07-10T21:48:00Z"/>
            </w:rPr>
          </w:rPrChange>
        </w:rPr>
        <w:pPrChange w:id="8793" w:author="Adriana  Casas" w:date="2015-07-08T15:43:00Z">
          <w:pPr/>
        </w:pPrChange>
      </w:pPr>
      <w:del w:id="8794" w:author="Adriana  Casas" w:date="2015-07-10T21:48:00Z">
        <w:r w:rsidRPr="00DD6B12" w:rsidDel="00687269">
          <w:rPr>
            <w:rFonts w:ascii="Times" w:hAnsi="Times"/>
            <w:color w:val="000000"/>
            <w:rPrChange w:id="8795" w:author="Adriana  Casas" w:date="2015-07-08T15:43:00Z">
              <w:rPr>
                <w:color w:val="000000"/>
              </w:rPr>
            </w:rPrChange>
          </w:rPr>
          <w:delText xml:space="preserve">Los </w:delText>
        </w:r>
        <w:r w:rsidRPr="00DD6B12" w:rsidDel="00687269">
          <w:rPr>
            <w:rFonts w:ascii="Times" w:hAnsi="Times"/>
            <w:b/>
            <w:color w:val="000000"/>
            <w:rPrChange w:id="8796" w:author="Adriana  Casas" w:date="2015-07-08T15:43:00Z">
              <w:rPr>
                <w:b/>
                <w:color w:val="000000"/>
              </w:rPr>
            </w:rPrChange>
          </w:rPr>
          <w:delText>transportes</w:delText>
        </w:r>
        <w:r w:rsidRPr="00DD6B12" w:rsidDel="00687269">
          <w:rPr>
            <w:rFonts w:ascii="Times" w:hAnsi="Times"/>
            <w:color w:val="000000"/>
            <w:rPrChange w:id="8797" w:author="Adriana  Casas" w:date="2015-07-08T15:43:00Z">
              <w:rPr>
                <w:color w:val="000000"/>
              </w:rPr>
            </w:rPrChange>
          </w:rPr>
          <w:delText xml:space="preserve"> son necesarios para hacer posible el traslado de </w:delText>
        </w:r>
        <w:r w:rsidRPr="00DD6B12" w:rsidDel="00687269">
          <w:rPr>
            <w:rFonts w:ascii="Times" w:hAnsi="Times"/>
            <w:b/>
            <w:color w:val="000000"/>
            <w:rPrChange w:id="8798" w:author="Adriana  Casas" w:date="2015-07-08T15:43:00Z">
              <w:rPr>
                <w:b/>
                <w:color w:val="000000"/>
              </w:rPr>
            </w:rPrChange>
          </w:rPr>
          <w:delText>personas</w:delText>
        </w:r>
        <w:r w:rsidRPr="00DD6B12" w:rsidDel="00687269">
          <w:rPr>
            <w:rFonts w:ascii="Times" w:hAnsi="Times"/>
            <w:color w:val="000000"/>
            <w:rPrChange w:id="8799" w:author="Adriana  Casas" w:date="2015-07-08T15:43:00Z">
              <w:rPr>
                <w:color w:val="000000"/>
              </w:rPr>
            </w:rPrChange>
          </w:rPr>
          <w:delText xml:space="preserve"> y </w:delText>
        </w:r>
        <w:r w:rsidRPr="00DD6B12" w:rsidDel="00687269">
          <w:rPr>
            <w:rFonts w:ascii="Times" w:hAnsi="Times"/>
            <w:b/>
            <w:color w:val="000000"/>
            <w:rPrChange w:id="8800" w:author="Adriana  Casas" w:date="2015-07-08T15:43:00Z">
              <w:rPr>
                <w:b/>
                <w:color w:val="000000"/>
              </w:rPr>
            </w:rPrChange>
          </w:rPr>
          <w:delText>mercancías</w:delText>
        </w:r>
        <w:r w:rsidRPr="00DD6B12" w:rsidDel="00687269">
          <w:rPr>
            <w:rFonts w:ascii="Times" w:hAnsi="Times"/>
            <w:color w:val="000000"/>
            <w:rPrChange w:id="8801" w:author="Adriana  Casas" w:date="2015-07-08T15:43:00Z">
              <w:rPr>
                <w:color w:val="000000"/>
              </w:rPr>
            </w:rPrChange>
          </w:rPr>
          <w:delText xml:space="preserve">. Esto es fundamental para el correcto funcionamiento de la economía, pues los distintos sistemas de transporte son imprescindibles para actividades como el comercio o el turismo, dos de las más extendidas en el mundo globalizado del </w:delText>
        </w:r>
        <w:r w:rsidRPr="00DD6B12" w:rsidDel="00687269">
          <w:rPr>
            <w:rFonts w:ascii="Times" w:hAnsi="Times"/>
            <w:b/>
            <w:color w:val="000000"/>
            <w:rPrChange w:id="8802" w:author="Adriana  Casas" w:date="2015-07-08T15:43:00Z">
              <w:rPr>
                <w:b/>
                <w:color w:val="000000"/>
              </w:rPr>
            </w:rPrChange>
          </w:rPr>
          <w:delText>siglo XXI</w:delText>
        </w:r>
        <w:r w:rsidRPr="00DD6B12" w:rsidDel="00687269">
          <w:rPr>
            <w:rFonts w:ascii="Times" w:hAnsi="Times"/>
            <w:color w:val="000000"/>
            <w:rPrChange w:id="8803" w:author="Adriana  Casas" w:date="2015-07-08T15:43:00Z">
              <w:rPr>
                <w:color w:val="000000"/>
              </w:rPr>
            </w:rPrChange>
          </w:rPr>
          <w:delText>.</w:delText>
        </w:r>
      </w:del>
    </w:p>
    <w:tbl>
      <w:tblPr>
        <w:tblStyle w:val="2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687269" w14:paraId="6F511B59" w14:textId="6D48FD7F" w:rsidTr="006C738E">
        <w:trPr>
          <w:del w:id="8804" w:author="Adriana  Casas" w:date="2015-07-10T21:48:00Z"/>
        </w:trPr>
        <w:tc>
          <w:tcPr>
            <w:tcW w:w="8840" w:type="dxa"/>
            <w:gridSpan w:val="2"/>
            <w:shd w:val="clear" w:color="auto" w:fill="0D0D0D"/>
          </w:tcPr>
          <w:p w14:paraId="4EA6C7F0" w14:textId="2948EA15" w:rsidR="006C738E" w:rsidRPr="00DD6B12" w:rsidDel="00687269" w:rsidRDefault="006C738E" w:rsidP="00DD6B12">
            <w:pPr>
              <w:spacing w:line="240" w:lineRule="auto"/>
              <w:jc w:val="center"/>
              <w:rPr>
                <w:del w:id="8805" w:author="Adriana  Casas" w:date="2015-07-10T21:48:00Z"/>
                <w:rFonts w:ascii="Times" w:eastAsia="Calibri" w:hAnsi="Times"/>
                <w:b/>
                <w:color w:val="FFFFFF" w:themeColor="background1"/>
                <w:highlight w:val="none"/>
                <w:rPrChange w:id="8806" w:author="Adriana  Casas" w:date="2015-07-08T15:43:00Z">
                  <w:rPr>
                    <w:del w:id="8807" w:author="Adriana  Casas" w:date="2015-07-10T21:48:00Z"/>
                    <w:rFonts w:eastAsia="Calibri"/>
                    <w:b/>
                    <w:color w:val="FFFFFF" w:themeColor="background1"/>
                    <w:highlight w:val="none"/>
                  </w:rPr>
                </w:rPrChange>
              </w:rPr>
              <w:pPrChange w:id="8808" w:author="Adriana  Casas" w:date="2015-07-08T15:43:00Z">
                <w:pPr>
                  <w:jc w:val="center"/>
                </w:pPr>
              </w:pPrChange>
            </w:pPr>
            <w:del w:id="8809" w:author="Adriana  Casas" w:date="2015-07-10T21:48:00Z">
              <w:r w:rsidRPr="00DD6B12" w:rsidDel="00687269">
                <w:rPr>
                  <w:rFonts w:ascii="Times" w:eastAsia="Calibri" w:hAnsi="Times"/>
                  <w:b/>
                  <w:color w:val="FFFFFF" w:themeColor="background1"/>
                  <w:highlight w:val="none"/>
                  <w:rPrChange w:id="8810"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687269" w14:paraId="30C14DC9" w14:textId="0A8E89FA" w:rsidTr="006C738E">
        <w:trPr>
          <w:del w:id="8811" w:author="Adriana  Casas" w:date="2015-07-10T21:48:00Z"/>
        </w:trPr>
        <w:tc>
          <w:tcPr>
            <w:tcW w:w="2460" w:type="dxa"/>
          </w:tcPr>
          <w:p w14:paraId="15932B62" w14:textId="26305FF7" w:rsidR="006C738E" w:rsidRPr="00DD6B12" w:rsidDel="00687269" w:rsidRDefault="006C738E" w:rsidP="00DD6B12">
            <w:pPr>
              <w:spacing w:line="240" w:lineRule="auto"/>
              <w:jc w:val="left"/>
              <w:rPr>
                <w:del w:id="8812" w:author="Adriana  Casas" w:date="2015-07-10T21:48:00Z"/>
                <w:rFonts w:ascii="Times" w:hAnsi="Times"/>
                <w:rPrChange w:id="8813" w:author="Adriana  Casas" w:date="2015-07-08T15:43:00Z">
                  <w:rPr>
                    <w:del w:id="8814" w:author="Adriana  Casas" w:date="2015-07-10T21:48:00Z"/>
                  </w:rPr>
                </w:rPrChange>
              </w:rPr>
              <w:pPrChange w:id="8815" w:author="Adriana  Casas" w:date="2015-07-08T15:43:00Z">
                <w:pPr>
                  <w:jc w:val="left"/>
                </w:pPr>
              </w:pPrChange>
            </w:pPr>
            <w:del w:id="8816" w:author="Adriana  Casas" w:date="2015-07-10T21:48:00Z">
              <w:r w:rsidRPr="00DD6B12" w:rsidDel="00687269">
                <w:rPr>
                  <w:rFonts w:ascii="Times" w:eastAsia="Calibri" w:hAnsi="Times" w:cs="Calibri"/>
                  <w:color w:val="000000"/>
                  <w:sz w:val="22"/>
                  <w:rPrChange w:id="8817" w:author="Adriana  Casas" w:date="2015-07-08T15:43:00Z">
                    <w:rPr>
                      <w:rFonts w:ascii="Calibri" w:eastAsia="Calibri" w:hAnsi="Calibri" w:cs="Calibri"/>
                      <w:color w:val="000000"/>
                      <w:sz w:val="22"/>
                    </w:rPr>
                  </w:rPrChange>
                </w:rPr>
                <w:delText>Código</w:delText>
              </w:r>
            </w:del>
          </w:p>
        </w:tc>
        <w:tc>
          <w:tcPr>
            <w:tcW w:w="6380" w:type="dxa"/>
          </w:tcPr>
          <w:p w14:paraId="49F4006E" w14:textId="17D2BC4D" w:rsidR="006C738E" w:rsidRPr="00DD6B12" w:rsidDel="00687269" w:rsidRDefault="008B0ECB" w:rsidP="00DD6B12">
            <w:pPr>
              <w:spacing w:line="240" w:lineRule="auto"/>
              <w:jc w:val="left"/>
              <w:rPr>
                <w:del w:id="8818" w:author="Adriana  Casas" w:date="2015-07-10T21:48:00Z"/>
                <w:rFonts w:ascii="Times" w:hAnsi="Times"/>
                <w:rPrChange w:id="8819" w:author="Adriana  Casas" w:date="2015-07-08T15:43:00Z">
                  <w:rPr>
                    <w:del w:id="8820" w:author="Adriana  Casas" w:date="2015-07-10T21:48:00Z"/>
                  </w:rPr>
                </w:rPrChange>
              </w:rPr>
              <w:pPrChange w:id="8821" w:author="Adriana  Casas" w:date="2015-07-08T15:43:00Z">
                <w:pPr>
                  <w:jc w:val="left"/>
                </w:pPr>
              </w:pPrChange>
            </w:pPr>
            <w:del w:id="8822" w:author="Adriana  Casas" w:date="2015-07-10T21:48:00Z">
              <w:r w:rsidRPr="00DD6B12" w:rsidDel="00687269">
                <w:rPr>
                  <w:rFonts w:ascii="Times" w:eastAsia="Calibri" w:hAnsi="Times" w:cs="Calibri"/>
                  <w:color w:val="000000"/>
                  <w:sz w:val="22"/>
                  <w:rPrChange w:id="8823" w:author="Adriana  Casas" w:date="2015-07-08T15:43:00Z">
                    <w:rPr>
                      <w:rFonts w:ascii="Calibri" w:eastAsia="Calibri" w:hAnsi="Calibri" w:cs="Calibri"/>
                      <w:color w:val="000000"/>
                      <w:sz w:val="22"/>
                    </w:rPr>
                  </w:rPrChange>
                </w:rPr>
                <w:delText>CS_10_0</w:delText>
              </w:r>
              <w:r w:rsidR="00571573" w:rsidRPr="00DD6B12" w:rsidDel="00687269">
                <w:rPr>
                  <w:rFonts w:ascii="Times" w:eastAsia="Calibri" w:hAnsi="Times" w:cs="Calibri"/>
                  <w:color w:val="000000"/>
                  <w:sz w:val="22"/>
                  <w:rPrChange w:id="8824" w:author="Adriana  Casas" w:date="2015-07-08T15:43:00Z">
                    <w:rPr>
                      <w:rFonts w:ascii="Calibri" w:eastAsia="Calibri" w:hAnsi="Calibri" w:cs="Calibri"/>
                      <w:color w:val="000000"/>
                      <w:sz w:val="22"/>
                    </w:rPr>
                  </w:rPrChange>
                </w:rPr>
                <w:delText>5</w:delText>
              </w:r>
              <w:r w:rsidRPr="00DD6B12" w:rsidDel="00687269">
                <w:rPr>
                  <w:rFonts w:ascii="Times" w:eastAsia="Calibri" w:hAnsi="Times" w:cs="Calibri"/>
                  <w:color w:val="000000"/>
                  <w:sz w:val="22"/>
                  <w:rPrChange w:id="8825" w:author="Adriana  Casas" w:date="2015-07-08T15:43:00Z">
                    <w:rPr>
                      <w:rFonts w:ascii="Calibri" w:eastAsia="Calibri" w:hAnsi="Calibri" w:cs="Calibri"/>
                      <w:color w:val="000000"/>
                      <w:sz w:val="22"/>
                    </w:rPr>
                  </w:rPrChange>
                </w:rPr>
                <w:delText>_IMG35</w:delText>
              </w:r>
            </w:del>
          </w:p>
        </w:tc>
      </w:tr>
      <w:tr w:rsidR="006C738E" w:rsidRPr="00DD6B12" w:rsidDel="00687269" w14:paraId="480D8AE9" w14:textId="6A377CD0" w:rsidTr="006C738E">
        <w:trPr>
          <w:del w:id="8826" w:author="Adriana  Casas" w:date="2015-07-10T21:48:00Z"/>
        </w:trPr>
        <w:tc>
          <w:tcPr>
            <w:tcW w:w="2460" w:type="dxa"/>
          </w:tcPr>
          <w:p w14:paraId="02D1D8FD" w14:textId="2AF24467" w:rsidR="006C738E" w:rsidRPr="00DD6B12" w:rsidDel="00687269" w:rsidRDefault="006C738E" w:rsidP="00DD6B12">
            <w:pPr>
              <w:spacing w:line="240" w:lineRule="auto"/>
              <w:jc w:val="left"/>
              <w:rPr>
                <w:del w:id="8827" w:author="Adriana  Casas" w:date="2015-07-10T21:48:00Z"/>
                <w:rFonts w:ascii="Times" w:hAnsi="Times"/>
                <w:rPrChange w:id="8828" w:author="Adriana  Casas" w:date="2015-07-08T15:43:00Z">
                  <w:rPr>
                    <w:del w:id="8829" w:author="Adriana  Casas" w:date="2015-07-10T21:48:00Z"/>
                  </w:rPr>
                </w:rPrChange>
              </w:rPr>
              <w:pPrChange w:id="8830" w:author="Adriana  Casas" w:date="2015-07-08T15:43:00Z">
                <w:pPr>
                  <w:jc w:val="left"/>
                </w:pPr>
              </w:pPrChange>
            </w:pPr>
            <w:del w:id="8831" w:author="Adriana  Casas" w:date="2015-07-10T21:48:00Z">
              <w:r w:rsidRPr="00DD6B12" w:rsidDel="00687269">
                <w:rPr>
                  <w:rFonts w:ascii="Times" w:eastAsia="Calibri" w:hAnsi="Times" w:cs="Calibri"/>
                  <w:color w:val="000000"/>
                  <w:sz w:val="22"/>
                  <w:rPrChange w:id="8832" w:author="Adriana  Casas" w:date="2015-07-08T15:43:00Z">
                    <w:rPr>
                      <w:rFonts w:ascii="Calibri" w:eastAsia="Calibri" w:hAnsi="Calibri" w:cs="Calibri"/>
                      <w:color w:val="000000"/>
                      <w:sz w:val="22"/>
                    </w:rPr>
                  </w:rPrChange>
                </w:rPr>
                <w:delText>Descripción</w:delText>
              </w:r>
            </w:del>
          </w:p>
        </w:tc>
        <w:tc>
          <w:tcPr>
            <w:tcW w:w="6380" w:type="dxa"/>
          </w:tcPr>
          <w:p w14:paraId="477E0188" w14:textId="7645AE2A" w:rsidR="006C738E" w:rsidRPr="00DD6B12" w:rsidDel="00687269" w:rsidRDefault="006C738E" w:rsidP="00DD6B12">
            <w:pPr>
              <w:spacing w:line="240" w:lineRule="auto"/>
              <w:jc w:val="left"/>
              <w:rPr>
                <w:del w:id="8833" w:author="Adriana  Casas" w:date="2015-07-10T21:48:00Z"/>
                <w:rFonts w:ascii="Times" w:hAnsi="Times"/>
                <w:rPrChange w:id="8834" w:author="Adriana  Casas" w:date="2015-07-08T15:43:00Z">
                  <w:rPr>
                    <w:del w:id="8835" w:author="Adriana  Casas" w:date="2015-07-10T21:48:00Z"/>
                  </w:rPr>
                </w:rPrChange>
              </w:rPr>
              <w:pPrChange w:id="8836" w:author="Adriana  Casas" w:date="2015-07-08T15:43:00Z">
                <w:pPr>
                  <w:jc w:val="left"/>
                </w:pPr>
              </w:pPrChange>
            </w:pPr>
            <w:del w:id="8837" w:author="Adriana  Casas" w:date="2015-07-10T21:48:00Z">
              <w:r w:rsidRPr="00DD6B12" w:rsidDel="00687269">
                <w:rPr>
                  <w:rFonts w:ascii="Times" w:hAnsi="Times"/>
                  <w:noProof/>
                  <w:lang w:val="es-ES" w:eastAsia="es-ES"/>
                  <w:rPrChange w:id="8838" w:author="Adriana  Casas" w:date="2015-07-08T15:43:00Z">
                    <w:rPr>
                      <w:noProof/>
                      <w:lang w:val="es-ES" w:eastAsia="es-ES"/>
                    </w:rPr>
                  </w:rPrChange>
                </w:rPr>
                <w:drawing>
                  <wp:inline distT="114300" distB="114300" distL="114300" distR="114300" wp14:anchorId="62164D71" wp14:editId="0CA5CD35">
                    <wp:extent cx="1333500" cy="80010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9"/>
                            <a:srcRect/>
                            <a:stretch>
                              <a:fillRect/>
                            </a:stretch>
                          </pic:blipFill>
                          <pic:spPr>
                            <a:xfrm>
                              <a:off x="0" y="0"/>
                              <a:ext cx="1333500" cy="800100"/>
                            </a:xfrm>
                            <a:prstGeom prst="rect">
                              <a:avLst/>
                            </a:prstGeom>
                            <a:ln/>
                          </pic:spPr>
                        </pic:pic>
                      </a:graphicData>
                    </a:graphic>
                  </wp:inline>
                </w:drawing>
              </w:r>
            </w:del>
          </w:p>
        </w:tc>
      </w:tr>
      <w:tr w:rsidR="006C738E" w:rsidRPr="00DD6B12" w:rsidDel="00687269" w14:paraId="40B0A52C" w14:textId="3B71511E" w:rsidTr="006C738E">
        <w:trPr>
          <w:del w:id="8839" w:author="Adriana  Casas" w:date="2015-07-10T21:48:00Z"/>
        </w:trPr>
        <w:tc>
          <w:tcPr>
            <w:tcW w:w="2460" w:type="dxa"/>
          </w:tcPr>
          <w:p w14:paraId="4A96E895" w14:textId="65FC8B2B" w:rsidR="006C738E" w:rsidRPr="00DD6B12" w:rsidDel="00687269" w:rsidRDefault="006C738E" w:rsidP="00DD6B12">
            <w:pPr>
              <w:spacing w:line="240" w:lineRule="auto"/>
              <w:jc w:val="left"/>
              <w:rPr>
                <w:del w:id="8840" w:author="Adriana  Casas" w:date="2015-07-10T21:48:00Z"/>
                <w:rFonts w:ascii="Times" w:hAnsi="Times"/>
                <w:rPrChange w:id="8841" w:author="Adriana  Casas" w:date="2015-07-08T15:43:00Z">
                  <w:rPr>
                    <w:del w:id="8842" w:author="Adriana  Casas" w:date="2015-07-10T21:48:00Z"/>
                  </w:rPr>
                </w:rPrChange>
              </w:rPr>
              <w:pPrChange w:id="8843" w:author="Adriana  Casas" w:date="2015-07-08T15:43:00Z">
                <w:pPr>
                  <w:jc w:val="left"/>
                </w:pPr>
              </w:pPrChange>
            </w:pPr>
            <w:del w:id="8844" w:author="Adriana  Casas" w:date="2015-07-10T21:48:00Z">
              <w:r w:rsidRPr="00DD6B12" w:rsidDel="00687269">
                <w:rPr>
                  <w:rFonts w:ascii="Times" w:eastAsia="Calibri" w:hAnsi="Times" w:cs="Calibri"/>
                  <w:color w:val="000000"/>
                  <w:sz w:val="22"/>
                  <w:rPrChange w:id="8845"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1A65711A" w14:textId="2C1EFA33" w:rsidR="006C738E" w:rsidRPr="00DD6B12" w:rsidDel="00687269" w:rsidRDefault="009D3AFD" w:rsidP="00DD6B12">
            <w:pPr>
              <w:spacing w:line="240" w:lineRule="auto"/>
              <w:jc w:val="left"/>
              <w:rPr>
                <w:del w:id="8846" w:author="Adriana  Casas" w:date="2015-07-10T21:48:00Z"/>
                <w:rFonts w:ascii="Times" w:hAnsi="Times"/>
                <w:rPrChange w:id="8847" w:author="Adriana  Casas" w:date="2015-07-08T15:43:00Z">
                  <w:rPr>
                    <w:del w:id="8848" w:author="Adriana  Casas" w:date="2015-07-10T21:48:00Z"/>
                  </w:rPr>
                </w:rPrChange>
              </w:rPr>
              <w:pPrChange w:id="8849" w:author="Adriana  Casas" w:date="2015-07-08T15:43:00Z">
                <w:pPr>
                  <w:jc w:val="left"/>
                </w:pPr>
              </w:pPrChange>
            </w:pPr>
            <w:del w:id="8850" w:author="Adriana  Casas" w:date="2015-07-10T21:48:00Z">
              <w:r w:rsidRPr="00DD6B12" w:rsidDel="00687269">
                <w:rPr>
                  <w:rFonts w:ascii="Times" w:hAnsi="Times"/>
                  <w:rPrChange w:id="8851" w:author="Adriana  Casas" w:date="2015-07-08T15:43:00Z">
                    <w:rPr/>
                  </w:rPrChange>
                </w:rPr>
                <w:fldChar w:fldCharType="begin"/>
              </w:r>
              <w:r w:rsidRPr="00DD6B12" w:rsidDel="00687269">
                <w:rPr>
                  <w:rFonts w:ascii="Times" w:hAnsi="Times"/>
                  <w:rPrChange w:id="8852" w:author="Adriana  Casas" w:date="2015-07-08T15:43:00Z">
                    <w:rPr/>
                  </w:rPrChange>
                </w:rPr>
                <w:delInstrText xml:space="preserve"> HYPERLINK "http://thumb7.shutterstock.com/display_pic_with_logo/820705/132292259/stock-vector-passenger-and-cargo-transportations-around-the-world-vector-illustration-132292259.jpg" \h </w:delInstrText>
              </w:r>
              <w:r w:rsidRPr="00DD6B12" w:rsidDel="00687269">
                <w:rPr>
                  <w:rFonts w:ascii="Times" w:hAnsi="Times"/>
                  <w:rPrChange w:id="8853" w:author="Adriana  Casas" w:date="2015-07-08T15:43:00Z">
                    <w:rPr/>
                  </w:rPrChange>
                </w:rPr>
                <w:fldChar w:fldCharType="separate"/>
              </w:r>
              <w:r w:rsidR="006C738E" w:rsidRPr="00DD6B12" w:rsidDel="00687269">
                <w:rPr>
                  <w:rFonts w:ascii="Times" w:eastAsia="Calibri" w:hAnsi="Times" w:cs="Calibri"/>
                  <w:color w:val="000000"/>
                  <w:sz w:val="22"/>
                  <w:u w:val="single"/>
                  <w:rPrChange w:id="8854" w:author="Adriana  Casas" w:date="2015-07-08T15:43:00Z">
                    <w:rPr>
                      <w:rFonts w:ascii="Calibri" w:eastAsia="Calibri" w:hAnsi="Calibri" w:cs="Calibri"/>
                      <w:color w:val="000000"/>
                      <w:sz w:val="22"/>
                      <w:u w:val="single"/>
                    </w:rPr>
                  </w:rPrChange>
                </w:rPr>
                <w:delText>http://thumb7.shutterstock.com/display_pic_with_logo/820705/132292259/stock-vector-passenger-and-cargo-transportations-around-the-world-vector-illustration-132292259.jpg</w:delText>
              </w:r>
              <w:r w:rsidRPr="00DD6B12" w:rsidDel="00687269">
                <w:rPr>
                  <w:rFonts w:ascii="Times" w:eastAsia="Calibri" w:hAnsi="Times" w:cs="Calibri"/>
                  <w:color w:val="000000"/>
                  <w:sz w:val="22"/>
                  <w:u w:val="single"/>
                  <w:rPrChange w:id="8855" w:author="Adriana  Casas" w:date="2015-07-08T15:43:00Z">
                    <w:rPr>
                      <w:rFonts w:ascii="Calibri" w:eastAsia="Calibri" w:hAnsi="Calibri" w:cs="Calibri"/>
                      <w:color w:val="000000"/>
                      <w:sz w:val="22"/>
                      <w:u w:val="single"/>
                    </w:rPr>
                  </w:rPrChange>
                </w:rPr>
                <w:fldChar w:fldCharType="end"/>
              </w:r>
              <w:r w:rsidRPr="00DD6B12" w:rsidDel="00687269">
                <w:rPr>
                  <w:rFonts w:ascii="Times" w:hAnsi="Times"/>
                  <w:rPrChange w:id="8856" w:author="Adriana  Casas" w:date="2015-07-08T15:43:00Z">
                    <w:rPr/>
                  </w:rPrChange>
                </w:rPr>
                <w:fldChar w:fldCharType="begin"/>
              </w:r>
              <w:r w:rsidRPr="00DD6B12" w:rsidDel="00687269">
                <w:rPr>
                  <w:rFonts w:ascii="Times" w:hAnsi="Times"/>
                  <w:rPrChange w:id="8857" w:author="Adriana  Casas" w:date="2015-07-08T15:43:00Z">
                    <w:rPr/>
                  </w:rPrChange>
                </w:rPr>
                <w:delInstrText xml:space="preserve"> HYPERLINK "http://thumb7.shutterstock.com/display_pic_with_logo/820705/132292259/stock-vector-passenger-and-cargo-transportations-around-the-world-vector-illustration-132292259.jpg" \h </w:delInstrText>
              </w:r>
              <w:r w:rsidRPr="00DD6B12" w:rsidDel="00687269">
                <w:rPr>
                  <w:rFonts w:ascii="Times" w:hAnsi="Times"/>
                  <w:rPrChange w:id="8858" w:author="Adriana  Casas" w:date="2015-07-08T15:43:00Z">
                    <w:rPr/>
                  </w:rPrChange>
                </w:rPr>
                <w:fldChar w:fldCharType="separate"/>
              </w:r>
              <w:r w:rsidRPr="00DD6B12" w:rsidDel="00687269">
                <w:rPr>
                  <w:rFonts w:ascii="Times" w:hAnsi="Times"/>
                  <w:rPrChange w:id="8859" w:author="Adriana  Casas" w:date="2015-07-08T15:43:00Z">
                    <w:rPr/>
                  </w:rPrChange>
                </w:rPr>
                <w:fldChar w:fldCharType="end"/>
              </w:r>
            </w:del>
          </w:p>
        </w:tc>
      </w:tr>
      <w:tr w:rsidR="006C738E" w:rsidRPr="00DD6B12" w:rsidDel="00687269" w14:paraId="78AF7ABF" w14:textId="58FB4A61" w:rsidTr="006C738E">
        <w:trPr>
          <w:del w:id="8860" w:author="Adriana  Casas" w:date="2015-07-10T21:48:00Z"/>
        </w:trPr>
        <w:tc>
          <w:tcPr>
            <w:tcW w:w="2460" w:type="dxa"/>
          </w:tcPr>
          <w:p w14:paraId="53BD61B3" w14:textId="45042F96" w:rsidR="006C738E" w:rsidRPr="00DD6B12" w:rsidDel="00687269" w:rsidRDefault="006C738E" w:rsidP="00DD6B12">
            <w:pPr>
              <w:spacing w:line="240" w:lineRule="auto"/>
              <w:jc w:val="left"/>
              <w:rPr>
                <w:del w:id="8861" w:author="Adriana  Casas" w:date="2015-07-10T21:48:00Z"/>
                <w:rFonts w:ascii="Times" w:hAnsi="Times"/>
                <w:rPrChange w:id="8862" w:author="Adriana  Casas" w:date="2015-07-08T15:43:00Z">
                  <w:rPr>
                    <w:del w:id="8863" w:author="Adriana  Casas" w:date="2015-07-10T21:48:00Z"/>
                  </w:rPr>
                </w:rPrChange>
              </w:rPr>
              <w:pPrChange w:id="8864" w:author="Adriana  Casas" w:date="2015-07-08T15:43:00Z">
                <w:pPr>
                  <w:jc w:val="left"/>
                </w:pPr>
              </w:pPrChange>
            </w:pPr>
            <w:del w:id="8865" w:author="Adriana  Casas" w:date="2015-07-10T21:48:00Z">
              <w:r w:rsidRPr="00DD6B12" w:rsidDel="00687269">
                <w:rPr>
                  <w:rFonts w:ascii="Times" w:eastAsia="Calibri" w:hAnsi="Times" w:cs="Calibri"/>
                  <w:color w:val="000000"/>
                  <w:sz w:val="22"/>
                  <w:rPrChange w:id="8866" w:author="Adriana  Casas" w:date="2015-07-08T15:43:00Z">
                    <w:rPr>
                      <w:rFonts w:ascii="Calibri" w:eastAsia="Calibri" w:hAnsi="Calibri" w:cs="Calibri"/>
                      <w:color w:val="000000"/>
                      <w:sz w:val="22"/>
                    </w:rPr>
                  </w:rPrChange>
                </w:rPr>
                <w:delText>Pie de imagen</w:delText>
              </w:r>
            </w:del>
          </w:p>
        </w:tc>
        <w:tc>
          <w:tcPr>
            <w:tcW w:w="6380" w:type="dxa"/>
          </w:tcPr>
          <w:p w14:paraId="2359EC44" w14:textId="6E2B0117" w:rsidR="006C738E" w:rsidRPr="00DD6B12" w:rsidDel="00687269" w:rsidRDefault="006C738E" w:rsidP="00DD6B12">
            <w:pPr>
              <w:spacing w:line="240" w:lineRule="auto"/>
              <w:jc w:val="left"/>
              <w:rPr>
                <w:del w:id="8867" w:author="Adriana  Casas" w:date="2015-07-10T21:48:00Z"/>
                <w:rFonts w:ascii="Times" w:hAnsi="Times"/>
                <w:rPrChange w:id="8868" w:author="Adriana  Casas" w:date="2015-07-08T15:43:00Z">
                  <w:rPr>
                    <w:del w:id="8869" w:author="Adriana  Casas" w:date="2015-07-10T21:48:00Z"/>
                  </w:rPr>
                </w:rPrChange>
              </w:rPr>
              <w:pPrChange w:id="8870" w:author="Adriana  Casas" w:date="2015-07-08T15:43:00Z">
                <w:pPr>
                  <w:jc w:val="left"/>
                </w:pPr>
              </w:pPrChange>
            </w:pPr>
            <w:del w:id="8871" w:author="Adriana  Casas" w:date="2015-07-10T21:48:00Z">
              <w:r w:rsidRPr="00DD6B12" w:rsidDel="00687269">
                <w:rPr>
                  <w:rFonts w:ascii="Times" w:eastAsia="Calibri" w:hAnsi="Times" w:cs="Calibri"/>
                  <w:color w:val="000000"/>
                  <w:sz w:val="22"/>
                  <w:rPrChange w:id="8872" w:author="Adriana  Casas" w:date="2015-07-08T15:43:00Z">
                    <w:rPr>
                      <w:rFonts w:ascii="Calibri" w:eastAsia="Calibri" w:hAnsi="Calibri" w:cs="Calibri"/>
                      <w:color w:val="000000"/>
                      <w:sz w:val="22"/>
                    </w:rPr>
                  </w:rPrChange>
                </w:rPr>
                <w:delText>Los sistemas de transporte:</w:delText>
              </w:r>
            </w:del>
          </w:p>
          <w:p w14:paraId="4BC9B72E" w14:textId="5DA5886C" w:rsidR="006C738E" w:rsidRPr="00DD6B12" w:rsidDel="00687269" w:rsidRDefault="006C738E" w:rsidP="00DD6B12">
            <w:pPr>
              <w:spacing w:line="240" w:lineRule="auto"/>
              <w:jc w:val="left"/>
              <w:rPr>
                <w:del w:id="8873" w:author="Adriana  Casas" w:date="2015-07-10T21:48:00Z"/>
                <w:rFonts w:ascii="Times" w:hAnsi="Times"/>
                <w:rPrChange w:id="8874" w:author="Adriana  Casas" w:date="2015-07-08T15:43:00Z">
                  <w:rPr>
                    <w:del w:id="8875" w:author="Adriana  Casas" w:date="2015-07-10T21:48:00Z"/>
                  </w:rPr>
                </w:rPrChange>
              </w:rPr>
              <w:pPrChange w:id="8876" w:author="Adriana  Casas" w:date="2015-07-08T15:43:00Z">
                <w:pPr>
                  <w:jc w:val="left"/>
                </w:pPr>
              </w:pPrChange>
            </w:pPr>
            <w:del w:id="8877" w:author="Adriana  Casas" w:date="2015-07-10T21:48:00Z">
              <w:r w:rsidRPr="00DD6B12" w:rsidDel="00687269">
                <w:rPr>
                  <w:rFonts w:ascii="Times" w:eastAsia="Calibri" w:hAnsi="Times" w:cs="Calibri"/>
                  <w:color w:val="000000"/>
                  <w:sz w:val="22"/>
                  <w:rPrChange w:id="8878" w:author="Adriana  Casas" w:date="2015-07-08T15:43:00Z">
                    <w:rPr>
                      <w:rFonts w:ascii="Calibri" w:eastAsia="Calibri" w:hAnsi="Calibri" w:cs="Calibri"/>
                      <w:color w:val="000000"/>
                      <w:sz w:val="22"/>
                    </w:rPr>
                  </w:rPrChange>
                </w:rPr>
                <w:delText>Terrestre: Es el sistema más utilizado en el mundo. Se puede distinguir entre el transporte por carretera y el ferrocarril.</w:delText>
              </w:r>
            </w:del>
          </w:p>
          <w:p w14:paraId="14854EAF" w14:textId="45F6BDF4" w:rsidR="006C738E" w:rsidRPr="00DD6B12" w:rsidDel="00687269" w:rsidRDefault="006C738E" w:rsidP="00DD6B12">
            <w:pPr>
              <w:spacing w:line="240" w:lineRule="auto"/>
              <w:jc w:val="left"/>
              <w:rPr>
                <w:del w:id="8879" w:author="Adriana  Casas" w:date="2015-07-10T21:48:00Z"/>
                <w:rFonts w:ascii="Times" w:hAnsi="Times"/>
                <w:rPrChange w:id="8880" w:author="Adriana  Casas" w:date="2015-07-08T15:43:00Z">
                  <w:rPr>
                    <w:del w:id="8881" w:author="Adriana  Casas" w:date="2015-07-10T21:48:00Z"/>
                  </w:rPr>
                </w:rPrChange>
              </w:rPr>
              <w:pPrChange w:id="8882" w:author="Adriana  Casas" w:date="2015-07-08T15:43:00Z">
                <w:pPr>
                  <w:jc w:val="left"/>
                </w:pPr>
              </w:pPrChange>
            </w:pPr>
            <w:del w:id="8883" w:author="Adriana  Casas" w:date="2015-07-10T21:48:00Z">
              <w:r w:rsidRPr="00DD6B12" w:rsidDel="00687269">
                <w:rPr>
                  <w:rFonts w:ascii="Times" w:eastAsia="Calibri" w:hAnsi="Times" w:cs="Calibri"/>
                  <w:color w:val="000000"/>
                  <w:sz w:val="22"/>
                  <w:rPrChange w:id="8884" w:author="Adriana  Casas" w:date="2015-07-08T15:43:00Z">
                    <w:rPr>
                      <w:rFonts w:ascii="Calibri" w:eastAsia="Calibri" w:hAnsi="Calibri" w:cs="Calibri"/>
                      <w:color w:val="000000"/>
                      <w:sz w:val="22"/>
                    </w:rPr>
                  </w:rPrChange>
                </w:rPr>
                <w:delText>Marítimo y Fluvial: El transporte marítimo es el medio más usado en el comercio internacional. También es importante para el turismo (cruceros).</w:delText>
              </w:r>
            </w:del>
          </w:p>
          <w:p w14:paraId="5928436C" w14:textId="6BF2B449" w:rsidR="006C738E" w:rsidRPr="00DD6B12" w:rsidDel="00687269" w:rsidRDefault="006C738E" w:rsidP="00DD6B12">
            <w:pPr>
              <w:spacing w:line="240" w:lineRule="auto"/>
              <w:jc w:val="left"/>
              <w:rPr>
                <w:del w:id="8885" w:author="Adriana  Casas" w:date="2015-07-10T21:48:00Z"/>
                <w:rFonts w:ascii="Times" w:hAnsi="Times"/>
                <w:rPrChange w:id="8886" w:author="Adriana  Casas" w:date="2015-07-08T15:43:00Z">
                  <w:rPr>
                    <w:del w:id="8887" w:author="Adriana  Casas" w:date="2015-07-10T21:48:00Z"/>
                  </w:rPr>
                </w:rPrChange>
              </w:rPr>
              <w:pPrChange w:id="8888" w:author="Adriana  Casas" w:date="2015-07-08T15:43:00Z">
                <w:pPr>
                  <w:jc w:val="left"/>
                </w:pPr>
              </w:pPrChange>
            </w:pPr>
            <w:del w:id="8889" w:author="Adriana  Casas" w:date="2015-07-10T21:48:00Z">
              <w:r w:rsidRPr="00DD6B12" w:rsidDel="00687269">
                <w:rPr>
                  <w:rFonts w:ascii="Times" w:eastAsia="Calibri" w:hAnsi="Times" w:cs="Calibri"/>
                  <w:color w:val="000000"/>
                  <w:sz w:val="22"/>
                  <w:rPrChange w:id="8890" w:author="Adriana  Casas" w:date="2015-07-08T15:43:00Z">
                    <w:rPr>
                      <w:rFonts w:ascii="Calibri" w:eastAsia="Calibri" w:hAnsi="Calibri" w:cs="Calibri"/>
                      <w:color w:val="000000"/>
                      <w:sz w:val="22"/>
                    </w:rPr>
                  </w:rPrChange>
                </w:rPr>
                <w:delText>Aéreo: Es el medio más frecuente para el desplazamiento de pasajeros a grandes distancias.</w:delText>
              </w:r>
            </w:del>
          </w:p>
        </w:tc>
      </w:tr>
    </w:tbl>
    <w:p w14:paraId="7F04DC88" w14:textId="3B6160CD" w:rsidR="006C738E" w:rsidRPr="00DD6B12" w:rsidDel="00687269" w:rsidRDefault="006C738E" w:rsidP="006E29D3">
      <w:pPr>
        <w:spacing w:line="240" w:lineRule="auto"/>
        <w:jc w:val="left"/>
        <w:rPr>
          <w:del w:id="8891" w:author="Adriana  Casas" w:date="2015-07-10T21:48:00Z"/>
          <w:rFonts w:ascii="Times" w:hAnsi="Times"/>
          <w:rPrChange w:id="8892" w:author="Adriana  Casas" w:date="2015-07-08T15:43:00Z">
            <w:rPr>
              <w:del w:id="8893" w:author="Adriana  Casas" w:date="2015-07-10T21:48:00Z"/>
            </w:rPr>
          </w:rPrChange>
        </w:rPr>
      </w:pPr>
    </w:p>
    <w:tbl>
      <w:tblPr>
        <w:tblStyle w:val="25"/>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0"/>
        <w:gridCol w:w="7220"/>
        <w:tblGridChange w:id="8894">
          <w:tblGrid>
            <w:gridCol w:w="1640"/>
            <w:gridCol w:w="7220"/>
          </w:tblGrid>
        </w:tblGridChange>
      </w:tblGrid>
      <w:tr w:rsidR="009B1EC6" w:rsidRPr="00E2114F" w14:paraId="50132D0E" w14:textId="77777777" w:rsidTr="00B75149">
        <w:trPr>
          <w:ins w:id="8895" w:author="Adriana  Casas" w:date="2015-07-10T21:52:00Z"/>
        </w:trPr>
        <w:tc>
          <w:tcPr>
            <w:tcW w:w="8860" w:type="dxa"/>
            <w:gridSpan w:val="2"/>
            <w:shd w:val="clear" w:color="auto" w:fill="000000"/>
          </w:tcPr>
          <w:p w14:paraId="2190EE50" w14:textId="66D86414" w:rsidR="009B1EC6" w:rsidRPr="00E2114F" w:rsidRDefault="006065EF" w:rsidP="00B75149">
            <w:pPr>
              <w:spacing w:line="240" w:lineRule="auto"/>
              <w:jc w:val="center"/>
              <w:rPr>
                <w:ins w:id="8896" w:author="Adriana  Casas" w:date="2015-07-10T21:52:00Z"/>
                <w:rFonts w:ascii="Times" w:eastAsia="Calibri" w:hAnsi="Times"/>
                <w:b/>
                <w:color w:val="FFFFFF" w:themeColor="background1"/>
                <w:highlight w:val="none"/>
              </w:rPr>
            </w:pPr>
            <w:ins w:id="8897" w:author="Adriana  Casas" w:date="2015-07-10T21:52:00Z">
              <w:r>
                <w:rPr>
                  <w:rFonts w:ascii="Times" w:eastAsia="Calibri" w:hAnsi="Times"/>
                  <w:b/>
                  <w:color w:val="FFFFFF" w:themeColor="background1"/>
                  <w:highlight w:val="none"/>
                </w:rPr>
                <w:t>Practica</w:t>
              </w:r>
              <w:r w:rsidR="009B1EC6" w:rsidRPr="00E2114F">
                <w:rPr>
                  <w:rFonts w:ascii="Times" w:eastAsia="Calibri" w:hAnsi="Times"/>
                  <w:b/>
                  <w:color w:val="FFFFFF" w:themeColor="background1"/>
                  <w:highlight w:val="none"/>
                </w:rPr>
                <w:t>: recurso aprovechado</w:t>
              </w:r>
            </w:ins>
          </w:p>
        </w:tc>
      </w:tr>
      <w:tr w:rsidR="009B1EC6" w:rsidRPr="00E2114F" w14:paraId="1DDA1AAD" w14:textId="77777777" w:rsidTr="00B75149">
        <w:trPr>
          <w:ins w:id="8898" w:author="Adriana  Casas" w:date="2015-07-10T21:52:00Z"/>
        </w:trPr>
        <w:tc>
          <w:tcPr>
            <w:tcW w:w="1640" w:type="dxa"/>
          </w:tcPr>
          <w:p w14:paraId="2564EB04" w14:textId="77777777" w:rsidR="009B1EC6" w:rsidRPr="00E2114F" w:rsidRDefault="009B1EC6" w:rsidP="00B75149">
            <w:pPr>
              <w:spacing w:line="240" w:lineRule="auto"/>
              <w:rPr>
                <w:ins w:id="8899" w:author="Adriana  Casas" w:date="2015-07-10T21:52:00Z"/>
                <w:rFonts w:ascii="Times" w:hAnsi="Times"/>
              </w:rPr>
            </w:pPr>
            <w:ins w:id="8900" w:author="Adriana  Casas" w:date="2015-07-10T21:52:00Z">
              <w:r w:rsidRPr="00E2114F">
                <w:rPr>
                  <w:rFonts w:ascii="Times" w:hAnsi="Times"/>
                  <w:b/>
                  <w:color w:val="000000"/>
                  <w:sz w:val="22"/>
                </w:rPr>
                <w:t>Código</w:t>
              </w:r>
            </w:ins>
          </w:p>
        </w:tc>
        <w:tc>
          <w:tcPr>
            <w:tcW w:w="7220" w:type="dxa"/>
          </w:tcPr>
          <w:p w14:paraId="2B98BEBD" w14:textId="793A564F" w:rsidR="009B1EC6" w:rsidRPr="00E2114F" w:rsidRDefault="009B1EC6" w:rsidP="00B75149">
            <w:pPr>
              <w:spacing w:line="240" w:lineRule="auto"/>
              <w:rPr>
                <w:ins w:id="8901" w:author="Adriana  Casas" w:date="2015-07-10T21:52:00Z"/>
                <w:rFonts w:ascii="Times" w:hAnsi="Times"/>
                <w:b/>
              </w:rPr>
            </w:pPr>
            <w:ins w:id="8902" w:author="Adriana  Casas" w:date="2015-07-10T21:52:00Z">
              <w:r w:rsidRPr="00E2114F">
                <w:rPr>
                  <w:rFonts w:ascii="Times" w:hAnsi="Times"/>
                  <w:b/>
                  <w:color w:val="000000"/>
                  <w:sz w:val="22"/>
                </w:rPr>
                <w:t>CS_10_05_CO REC</w:t>
              </w:r>
              <w:r w:rsidR="003212CB">
                <w:rPr>
                  <w:rFonts w:ascii="Times" w:hAnsi="Times"/>
                  <w:b/>
                  <w:color w:val="000000"/>
                  <w:sz w:val="22"/>
                </w:rPr>
                <w:t>18</w:t>
              </w:r>
              <w:r w:rsidRPr="00E2114F">
                <w:rPr>
                  <w:rFonts w:ascii="Times" w:hAnsi="Times"/>
                  <w:b/>
                  <w:color w:val="000000"/>
                  <w:sz w:val="22"/>
                </w:rPr>
                <w:t>0</w:t>
              </w:r>
            </w:ins>
          </w:p>
        </w:tc>
      </w:tr>
      <w:tr w:rsidR="009B1EC6" w:rsidRPr="00E2114F" w14:paraId="6998979E" w14:textId="77777777" w:rsidTr="00B75149">
        <w:trPr>
          <w:ins w:id="8903" w:author="Adriana  Casas" w:date="2015-07-10T21:52:00Z"/>
        </w:trPr>
        <w:tc>
          <w:tcPr>
            <w:tcW w:w="1640" w:type="dxa"/>
          </w:tcPr>
          <w:p w14:paraId="533E134C" w14:textId="77777777" w:rsidR="009B1EC6" w:rsidRPr="00E2114F" w:rsidRDefault="009B1EC6" w:rsidP="00B75149">
            <w:pPr>
              <w:spacing w:line="240" w:lineRule="auto"/>
              <w:jc w:val="left"/>
              <w:rPr>
                <w:ins w:id="8904" w:author="Adriana  Casas" w:date="2015-07-10T21:52:00Z"/>
                <w:rFonts w:ascii="Times" w:hAnsi="Times"/>
              </w:rPr>
            </w:pPr>
            <w:ins w:id="8905" w:author="Adriana  Casas" w:date="2015-07-10T21:52:00Z">
              <w:r>
                <w:rPr>
                  <w:rFonts w:ascii="Times" w:eastAsia="Calibri" w:hAnsi="Times" w:cs="Calibri"/>
                  <w:b/>
                  <w:color w:val="000000"/>
                  <w:sz w:val="22"/>
                </w:rPr>
                <w:t>(</w:t>
              </w:r>
              <w:r w:rsidRPr="00E2114F">
                <w:rPr>
                  <w:rFonts w:ascii="Times" w:eastAsia="Calibri" w:hAnsi="Times" w:cs="Calibri"/>
                  <w:b/>
                  <w:color w:val="000000"/>
                  <w:sz w:val="22"/>
                </w:rPr>
                <w:t>URL o la ruta en AulaPlaneta)</w:t>
              </w:r>
            </w:ins>
          </w:p>
        </w:tc>
        <w:tc>
          <w:tcPr>
            <w:tcW w:w="7220" w:type="dxa"/>
          </w:tcPr>
          <w:p w14:paraId="0F772A25" w14:textId="77777777" w:rsidR="009B1EC6" w:rsidRPr="00E2114F" w:rsidRDefault="009B1EC6" w:rsidP="00B75149">
            <w:pPr>
              <w:spacing w:line="240" w:lineRule="auto"/>
              <w:jc w:val="left"/>
              <w:rPr>
                <w:ins w:id="8906" w:author="Adriana  Casas" w:date="2015-07-10T21:52:00Z"/>
                <w:rFonts w:ascii="Times" w:hAnsi="Times"/>
              </w:rPr>
            </w:pPr>
            <w:ins w:id="8907" w:author="Adriana  Casas" w:date="2015-07-10T21:52:00Z">
              <w:r>
                <w:rPr>
                  <w:rFonts w:ascii="Times" w:hAnsi="Times"/>
                  <w:b/>
                  <w:color w:val="auto"/>
                  <w:sz w:val="18"/>
                  <w:szCs w:val="18"/>
                </w:rPr>
                <w:t>6 primaria</w:t>
              </w:r>
              <w:r w:rsidRPr="00E2114F">
                <w:rPr>
                  <w:rFonts w:ascii="Times" w:hAnsi="Times"/>
                  <w:color w:val="auto"/>
                </w:rPr>
                <w:t>/C</w:t>
              </w:r>
              <w:r>
                <w:rPr>
                  <w:rFonts w:ascii="Times" w:hAnsi="Times"/>
                  <w:color w:val="auto"/>
                </w:rPr>
                <w:t>S</w:t>
              </w:r>
              <w:r w:rsidRPr="00E2114F">
                <w:rPr>
                  <w:rFonts w:ascii="Times" w:hAnsi="Times"/>
                  <w:color w:val="000000"/>
                </w:rPr>
                <w:t>/</w:t>
              </w:r>
              <w:r>
                <w:rPr>
                  <w:rFonts w:ascii="Times" w:hAnsi="Times"/>
                  <w:color w:val="000000"/>
                </w:rPr>
                <w:t>Los sectores económicos</w:t>
              </w:r>
              <w:r w:rsidRPr="00E2114F">
                <w:rPr>
                  <w:rFonts w:ascii="Times" w:hAnsi="Times"/>
                  <w:color w:val="000000"/>
                </w:rPr>
                <w:t xml:space="preserve">/Las actividades </w:t>
              </w:r>
              <w:r>
                <w:rPr>
                  <w:rFonts w:ascii="Times" w:hAnsi="Times"/>
                  <w:color w:val="000000"/>
                </w:rPr>
                <w:t>económicas</w:t>
              </w:r>
            </w:ins>
          </w:p>
        </w:tc>
      </w:tr>
      <w:tr w:rsidR="009B1EC6" w:rsidRPr="00E2114F" w14:paraId="37E345A1" w14:textId="77777777" w:rsidTr="00B75149">
        <w:trPr>
          <w:trHeight w:val="422"/>
          <w:ins w:id="8908" w:author="Adriana  Casas" w:date="2015-07-10T21:52:00Z"/>
        </w:trPr>
        <w:tc>
          <w:tcPr>
            <w:tcW w:w="1640" w:type="dxa"/>
          </w:tcPr>
          <w:p w14:paraId="1DFD81DC" w14:textId="77777777" w:rsidR="009B1EC6" w:rsidRPr="00E2114F" w:rsidRDefault="009B1EC6" w:rsidP="00B75149">
            <w:pPr>
              <w:spacing w:line="240" w:lineRule="auto"/>
              <w:rPr>
                <w:ins w:id="8909" w:author="Adriana  Casas" w:date="2015-07-10T21:52:00Z"/>
                <w:rFonts w:ascii="Times" w:hAnsi="Times"/>
              </w:rPr>
            </w:pPr>
            <w:ins w:id="8910" w:author="Adriana  Casas" w:date="2015-07-10T21:52:00Z">
              <w:r w:rsidRPr="00E2114F">
                <w:rPr>
                  <w:rFonts w:ascii="Times" w:hAnsi="Times"/>
                  <w:b/>
                  <w:color w:val="000000"/>
                  <w:sz w:val="22"/>
                </w:rPr>
                <w:t>Título</w:t>
              </w:r>
            </w:ins>
          </w:p>
        </w:tc>
        <w:tc>
          <w:tcPr>
            <w:tcW w:w="7220" w:type="dxa"/>
          </w:tcPr>
          <w:p w14:paraId="216B9942" w14:textId="7B379CEF" w:rsidR="009B1EC6" w:rsidRPr="00E2114F" w:rsidRDefault="00B75149" w:rsidP="00B75149">
            <w:pPr>
              <w:pStyle w:val="Ttulo1"/>
              <w:keepNext w:val="0"/>
              <w:keepLines w:val="0"/>
              <w:spacing w:line="240" w:lineRule="auto"/>
              <w:outlineLvl w:val="0"/>
              <w:rPr>
                <w:ins w:id="8911" w:author="Adriana  Casas" w:date="2015-07-10T21:52:00Z"/>
                <w:rFonts w:ascii="Times" w:hAnsi="Times"/>
              </w:rPr>
            </w:pPr>
            <w:ins w:id="8912" w:author="Adriana  Casas" w:date="2015-07-10T21:53:00Z">
              <w:r>
                <w:rPr>
                  <w:rFonts w:ascii="Times" w:hAnsi="Times"/>
                  <w:sz w:val="22"/>
                </w:rPr>
                <w:t>Identifica las principales actividades del sector terciario</w:t>
              </w:r>
            </w:ins>
          </w:p>
        </w:tc>
      </w:tr>
      <w:tr w:rsidR="009B1EC6" w:rsidRPr="00E2114F" w14:paraId="501CFDFF" w14:textId="77777777" w:rsidTr="00B75149">
        <w:trPr>
          <w:trHeight w:val="708"/>
          <w:ins w:id="8913" w:author="Adriana  Casas" w:date="2015-07-10T21:52:00Z"/>
        </w:trPr>
        <w:tc>
          <w:tcPr>
            <w:tcW w:w="1640" w:type="dxa"/>
          </w:tcPr>
          <w:p w14:paraId="24F3045C" w14:textId="77777777" w:rsidR="009B1EC6" w:rsidRPr="00E2114F" w:rsidRDefault="009B1EC6" w:rsidP="00B75149">
            <w:pPr>
              <w:spacing w:line="240" w:lineRule="auto"/>
              <w:rPr>
                <w:ins w:id="8914" w:author="Adriana  Casas" w:date="2015-07-10T21:52:00Z"/>
                <w:rFonts w:ascii="Times" w:hAnsi="Times"/>
              </w:rPr>
            </w:pPr>
            <w:ins w:id="8915" w:author="Adriana  Casas" w:date="2015-07-10T21:52:00Z">
              <w:r w:rsidRPr="00E2114F">
                <w:rPr>
                  <w:rFonts w:ascii="Times" w:hAnsi="Times"/>
                  <w:b/>
                  <w:color w:val="000000"/>
                  <w:sz w:val="22"/>
                </w:rPr>
                <w:t>Descripción</w:t>
              </w:r>
            </w:ins>
          </w:p>
        </w:tc>
        <w:tc>
          <w:tcPr>
            <w:tcW w:w="7220" w:type="dxa"/>
          </w:tcPr>
          <w:p w14:paraId="19FB1338" w14:textId="28EB0E38" w:rsidR="009B1EC6" w:rsidRPr="00E2114F" w:rsidRDefault="00BA17E3" w:rsidP="00B75149">
            <w:pPr>
              <w:spacing w:line="240" w:lineRule="auto"/>
              <w:jc w:val="left"/>
              <w:rPr>
                <w:ins w:id="8916" w:author="Adriana  Casas" w:date="2015-07-10T21:52:00Z"/>
                <w:rFonts w:ascii="Times" w:hAnsi="Times"/>
              </w:rPr>
            </w:pPr>
            <w:ins w:id="8917" w:author="Adriana  Casas" w:date="2015-07-10T21:54:00Z">
              <w:r>
                <w:rPr>
                  <w:rFonts w:ascii="Times" w:hAnsi="Times"/>
                  <w:color w:val="auto"/>
                </w:rPr>
                <w:t>Ejercicio que requiere identificar los servicios básicos que ofrecen las principales actividades del sector terciario</w:t>
              </w:r>
            </w:ins>
            <w:ins w:id="8918" w:author="Adriana  Casas" w:date="2015-07-10T21:52:00Z">
              <w:r w:rsidR="009B1EC6" w:rsidRPr="00EC2D73">
                <w:rPr>
                  <w:rFonts w:ascii="Times" w:hAnsi="Times"/>
                  <w:color w:val="auto"/>
                </w:rPr>
                <w:t xml:space="preserve"> </w:t>
              </w:r>
            </w:ins>
          </w:p>
        </w:tc>
      </w:tr>
    </w:tbl>
    <w:tbl>
      <w:tblPr>
        <w:tblStyle w:val="2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9B1EC6" w14:paraId="1F44964D" w14:textId="41BAB6FE" w:rsidTr="006C738E">
        <w:trPr>
          <w:del w:id="8919" w:author="Adriana  Casas" w:date="2015-07-10T21:51:00Z"/>
        </w:trPr>
        <w:tc>
          <w:tcPr>
            <w:tcW w:w="8840" w:type="dxa"/>
            <w:gridSpan w:val="2"/>
            <w:shd w:val="clear" w:color="auto" w:fill="0D0D0D"/>
          </w:tcPr>
          <w:p w14:paraId="5E773BF9" w14:textId="356012B7" w:rsidR="006C738E" w:rsidRPr="00DD6B12" w:rsidDel="009B1EC6" w:rsidRDefault="006C738E" w:rsidP="00DD6B12">
            <w:pPr>
              <w:spacing w:line="240" w:lineRule="auto"/>
              <w:jc w:val="center"/>
              <w:rPr>
                <w:del w:id="8920" w:author="Adriana  Casas" w:date="2015-07-10T21:51:00Z"/>
                <w:rFonts w:ascii="Times" w:eastAsia="Calibri" w:hAnsi="Times"/>
                <w:b/>
                <w:color w:val="FFFFFF" w:themeColor="background1"/>
                <w:highlight w:val="none"/>
                <w:rPrChange w:id="8921" w:author="Adriana  Casas" w:date="2015-07-08T15:43:00Z">
                  <w:rPr>
                    <w:del w:id="8922" w:author="Adriana  Casas" w:date="2015-07-10T21:51:00Z"/>
                    <w:rFonts w:eastAsia="Calibri"/>
                    <w:b/>
                    <w:color w:val="FFFFFF" w:themeColor="background1"/>
                    <w:highlight w:val="none"/>
                  </w:rPr>
                </w:rPrChange>
              </w:rPr>
              <w:pPrChange w:id="8923" w:author="Adriana  Casas" w:date="2015-07-08T15:43:00Z">
                <w:pPr>
                  <w:jc w:val="center"/>
                </w:pPr>
              </w:pPrChange>
            </w:pPr>
            <w:del w:id="8924" w:author="Adriana  Casas" w:date="2015-07-10T21:51:00Z">
              <w:r w:rsidRPr="00DD6B12" w:rsidDel="009B1EC6">
                <w:rPr>
                  <w:rFonts w:ascii="Times" w:eastAsia="Calibri" w:hAnsi="Times"/>
                  <w:b/>
                  <w:color w:val="FFFFFF" w:themeColor="background1"/>
                  <w:highlight w:val="none"/>
                  <w:rPrChange w:id="8925"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9B1EC6" w14:paraId="6FFF11F9" w14:textId="333C08E1" w:rsidTr="006C738E">
        <w:trPr>
          <w:del w:id="8926" w:author="Adriana  Casas" w:date="2015-07-10T21:51:00Z"/>
        </w:trPr>
        <w:tc>
          <w:tcPr>
            <w:tcW w:w="2460" w:type="dxa"/>
          </w:tcPr>
          <w:p w14:paraId="2546CF75" w14:textId="47833B0D" w:rsidR="006C738E" w:rsidRPr="00DD6B12" w:rsidDel="009B1EC6" w:rsidRDefault="006C738E" w:rsidP="00DD6B12">
            <w:pPr>
              <w:spacing w:line="240" w:lineRule="auto"/>
              <w:jc w:val="left"/>
              <w:rPr>
                <w:del w:id="8927" w:author="Adriana  Casas" w:date="2015-07-10T21:51:00Z"/>
                <w:rFonts w:ascii="Times" w:hAnsi="Times"/>
                <w:rPrChange w:id="8928" w:author="Adriana  Casas" w:date="2015-07-08T15:43:00Z">
                  <w:rPr>
                    <w:del w:id="8929" w:author="Adriana  Casas" w:date="2015-07-10T21:51:00Z"/>
                  </w:rPr>
                </w:rPrChange>
              </w:rPr>
              <w:pPrChange w:id="8930" w:author="Adriana  Casas" w:date="2015-07-08T15:43:00Z">
                <w:pPr>
                  <w:jc w:val="left"/>
                </w:pPr>
              </w:pPrChange>
            </w:pPr>
            <w:del w:id="8931" w:author="Adriana  Casas" w:date="2015-07-10T21:51:00Z">
              <w:r w:rsidRPr="00DD6B12" w:rsidDel="009B1EC6">
                <w:rPr>
                  <w:rFonts w:ascii="Times" w:eastAsia="Calibri" w:hAnsi="Times" w:cs="Calibri"/>
                  <w:color w:val="000000"/>
                  <w:sz w:val="22"/>
                  <w:rPrChange w:id="8932" w:author="Adriana  Casas" w:date="2015-07-08T15:43:00Z">
                    <w:rPr>
                      <w:rFonts w:ascii="Calibri" w:eastAsia="Calibri" w:hAnsi="Calibri" w:cs="Calibri"/>
                      <w:color w:val="000000"/>
                      <w:sz w:val="22"/>
                    </w:rPr>
                  </w:rPrChange>
                </w:rPr>
                <w:delText>Código</w:delText>
              </w:r>
            </w:del>
          </w:p>
        </w:tc>
        <w:tc>
          <w:tcPr>
            <w:tcW w:w="6380" w:type="dxa"/>
          </w:tcPr>
          <w:p w14:paraId="289179EC" w14:textId="12AA884F" w:rsidR="006C738E" w:rsidRPr="00DD6B12" w:rsidDel="009B1EC6" w:rsidRDefault="008B0ECB" w:rsidP="00DD6B12">
            <w:pPr>
              <w:spacing w:line="240" w:lineRule="auto"/>
              <w:jc w:val="left"/>
              <w:rPr>
                <w:del w:id="8933" w:author="Adriana  Casas" w:date="2015-07-10T21:51:00Z"/>
                <w:rFonts w:ascii="Times" w:hAnsi="Times"/>
                <w:rPrChange w:id="8934" w:author="Adriana  Casas" w:date="2015-07-08T15:43:00Z">
                  <w:rPr>
                    <w:del w:id="8935" w:author="Adriana  Casas" w:date="2015-07-10T21:51:00Z"/>
                  </w:rPr>
                </w:rPrChange>
              </w:rPr>
              <w:pPrChange w:id="8936" w:author="Adriana  Casas" w:date="2015-07-08T15:43:00Z">
                <w:pPr>
                  <w:jc w:val="left"/>
                </w:pPr>
              </w:pPrChange>
            </w:pPr>
            <w:del w:id="8937" w:author="Adriana  Casas" w:date="2015-07-10T21:51:00Z">
              <w:r w:rsidRPr="00DD6B12" w:rsidDel="009B1EC6">
                <w:rPr>
                  <w:rFonts w:ascii="Times" w:eastAsia="Calibri" w:hAnsi="Times" w:cs="Calibri"/>
                  <w:color w:val="000000"/>
                  <w:sz w:val="22"/>
                  <w:rPrChange w:id="8938" w:author="Adriana  Casas" w:date="2015-07-08T15:43:00Z">
                    <w:rPr>
                      <w:rFonts w:ascii="Calibri" w:eastAsia="Calibri" w:hAnsi="Calibri" w:cs="Calibri"/>
                      <w:color w:val="000000"/>
                      <w:sz w:val="22"/>
                    </w:rPr>
                  </w:rPrChange>
                </w:rPr>
                <w:delText>CS_10_0</w:delText>
              </w:r>
              <w:r w:rsidR="00571573" w:rsidRPr="00DD6B12" w:rsidDel="009B1EC6">
                <w:rPr>
                  <w:rFonts w:ascii="Times" w:eastAsia="Calibri" w:hAnsi="Times" w:cs="Calibri"/>
                  <w:color w:val="000000"/>
                  <w:sz w:val="22"/>
                  <w:rPrChange w:id="8939" w:author="Adriana  Casas" w:date="2015-07-08T15:43:00Z">
                    <w:rPr>
                      <w:rFonts w:ascii="Calibri" w:eastAsia="Calibri" w:hAnsi="Calibri" w:cs="Calibri"/>
                      <w:color w:val="000000"/>
                      <w:sz w:val="22"/>
                    </w:rPr>
                  </w:rPrChange>
                </w:rPr>
                <w:delText>5</w:delText>
              </w:r>
              <w:r w:rsidRPr="00DD6B12" w:rsidDel="009B1EC6">
                <w:rPr>
                  <w:rFonts w:ascii="Times" w:eastAsia="Calibri" w:hAnsi="Times" w:cs="Calibri"/>
                  <w:color w:val="000000"/>
                  <w:sz w:val="22"/>
                  <w:rPrChange w:id="8940" w:author="Adriana  Casas" w:date="2015-07-08T15:43:00Z">
                    <w:rPr>
                      <w:rFonts w:ascii="Calibri" w:eastAsia="Calibri" w:hAnsi="Calibri" w:cs="Calibri"/>
                      <w:color w:val="000000"/>
                      <w:sz w:val="22"/>
                    </w:rPr>
                  </w:rPrChange>
                </w:rPr>
                <w:delText>_IMG36</w:delText>
              </w:r>
            </w:del>
          </w:p>
        </w:tc>
      </w:tr>
      <w:tr w:rsidR="006C738E" w:rsidRPr="00DD6B12" w:rsidDel="009B1EC6" w14:paraId="6F549A5B" w14:textId="0A536552" w:rsidTr="006C738E">
        <w:trPr>
          <w:del w:id="8941" w:author="Adriana  Casas" w:date="2015-07-10T21:51:00Z"/>
        </w:trPr>
        <w:tc>
          <w:tcPr>
            <w:tcW w:w="2460" w:type="dxa"/>
          </w:tcPr>
          <w:p w14:paraId="276162FD" w14:textId="679B4013" w:rsidR="006C738E" w:rsidRPr="00DD6B12" w:rsidDel="009B1EC6" w:rsidRDefault="006C738E" w:rsidP="00DD6B12">
            <w:pPr>
              <w:spacing w:line="240" w:lineRule="auto"/>
              <w:jc w:val="left"/>
              <w:rPr>
                <w:del w:id="8942" w:author="Adriana  Casas" w:date="2015-07-10T21:51:00Z"/>
                <w:rFonts w:ascii="Times" w:hAnsi="Times"/>
                <w:rPrChange w:id="8943" w:author="Adriana  Casas" w:date="2015-07-08T15:43:00Z">
                  <w:rPr>
                    <w:del w:id="8944" w:author="Adriana  Casas" w:date="2015-07-10T21:51:00Z"/>
                  </w:rPr>
                </w:rPrChange>
              </w:rPr>
              <w:pPrChange w:id="8945" w:author="Adriana  Casas" w:date="2015-07-08T15:43:00Z">
                <w:pPr>
                  <w:jc w:val="left"/>
                </w:pPr>
              </w:pPrChange>
            </w:pPr>
            <w:del w:id="8946" w:author="Adriana  Casas" w:date="2015-07-10T21:51:00Z">
              <w:r w:rsidRPr="00DD6B12" w:rsidDel="009B1EC6">
                <w:rPr>
                  <w:rFonts w:ascii="Times" w:eastAsia="Calibri" w:hAnsi="Times" w:cs="Calibri"/>
                  <w:color w:val="000000"/>
                  <w:sz w:val="22"/>
                  <w:rPrChange w:id="8947" w:author="Adriana  Casas" w:date="2015-07-08T15:43:00Z">
                    <w:rPr>
                      <w:rFonts w:ascii="Calibri" w:eastAsia="Calibri" w:hAnsi="Calibri" w:cs="Calibri"/>
                      <w:color w:val="000000"/>
                      <w:sz w:val="22"/>
                    </w:rPr>
                  </w:rPrChange>
                </w:rPr>
                <w:delText>Descripción</w:delText>
              </w:r>
            </w:del>
          </w:p>
        </w:tc>
        <w:tc>
          <w:tcPr>
            <w:tcW w:w="6380" w:type="dxa"/>
          </w:tcPr>
          <w:p w14:paraId="5E1F3C2E" w14:textId="7F34093D" w:rsidR="006C738E" w:rsidRPr="00DD6B12" w:rsidDel="009B1EC6" w:rsidRDefault="006C738E" w:rsidP="00DD6B12">
            <w:pPr>
              <w:spacing w:line="240" w:lineRule="auto"/>
              <w:jc w:val="left"/>
              <w:rPr>
                <w:del w:id="8948" w:author="Adriana  Casas" w:date="2015-07-10T21:51:00Z"/>
                <w:rFonts w:ascii="Times" w:hAnsi="Times"/>
                <w:rPrChange w:id="8949" w:author="Adriana  Casas" w:date="2015-07-08T15:43:00Z">
                  <w:rPr>
                    <w:del w:id="8950" w:author="Adriana  Casas" w:date="2015-07-10T21:51:00Z"/>
                  </w:rPr>
                </w:rPrChange>
              </w:rPr>
              <w:pPrChange w:id="8951" w:author="Adriana  Casas" w:date="2015-07-08T15:43:00Z">
                <w:pPr>
                  <w:jc w:val="left"/>
                </w:pPr>
              </w:pPrChange>
            </w:pPr>
            <w:del w:id="8952" w:author="Adriana  Casas" w:date="2015-07-10T21:51:00Z">
              <w:r w:rsidRPr="00DD6B12" w:rsidDel="009B1EC6">
                <w:rPr>
                  <w:rFonts w:ascii="Times" w:hAnsi="Times"/>
                  <w:noProof/>
                  <w:lang w:val="es-ES" w:eastAsia="es-ES"/>
                  <w:rPrChange w:id="8953" w:author="Adriana  Casas" w:date="2015-07-08T15:43:00Z">
                    <w:rPr>
                      <w:noProof/>
                      <w:lang w:val="es-ES" w:eastAsia="es-ES"/>
                    </w:rPr>
                  </w:rPrChange>
                </w:rPr>
                <w:drawing>
                  <wp:inline distT="114300" distB="114300" distL="114300" distR="114300" wp14:anchorId="4FBE25F9" wp14:editId="4CC39261">
                    <wp:extent cx="1876425" cy="733425"/>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0"/>
                            <a:srcRect/>
                            <a:stretch>
                              <a:fillRect/>
                            </a:stretch>
                          </pic:blipFill>
                          <pic:spPr>
                            <a:xfrm>
                              <a:off x="0" y="0"/>
                              <a:ext cx="1876425" cy="733425"/>
                            </a:xfrm>
                            <a:prstGeom prst="rect">
                              <a:avLst/>
                            </a:prstGeom>
                            <a:ln/>
                          </pic:spPr>
                        </pic:pic>
                      </a:graphicData>
                    </a:graphic>
                  </wp:inline>
                </w:drawing>
              </w:r>
            </w:del>
          </w:p>
        </w:tc>
      </w:tr>
      <w:tr w:rsidR="006C738E" w:rsidRPr="00DD6B12" w:rsidDel="009B1EC6" w14:paraId="15321303" w14:textId="015DB800" w:rsidTr="006C738E">
        <w:trPr>
          <w:del w:id="8954" w:author="Adriana  Casas" w:date="2015-07-10T21:51:00Z"/>
        </w:trPr>
        <w:tc>
          <w:tcPr>
            <w:tcW w:w="2460" w:type="dxa"/>
          </w:tcPr>
          <w:p w14:paraId="1BB2999C" w14:textId="30A779AB" w:rsidR="006C738E" w:rsidRPr="00DD6B12" w:rsidDel="009B1EC6" w:rsidRDefault="006C738E" w:rsidP="00DD6B12">
            <w:pPr>
              <w:spacing w:line="240" w:lineRule="auto"/>
              <w:jc w:val="left"/>
              <w:rPr>
                <w:del w:id="8955" w:author="Adriana  Casas" w:date="2015-07-10T21:51:00Z"/>
                <w:rFonts w:ascii="Times" w:hAnsi="Times"/>
                <w:rPrChange w:id="8956" w:author="Adriana  Casas" w:date="2015-07-08T15:43:00Z">
                  <w:rPr>
                    <w:del w:id="8957" w:author="Adriana  Casas" w:date="2015-07-10T21:51:00Z"/>
                  </w:rPr>
                </w:rPrChange>
              </w:rPr>
              <w:pPrChange w:id="8958" w:author="Adriana  Casas" w:date="2015-07-08T15:43:00Z">
                <w:pPr>
                  <w:jc w:val="left"/>
                </w:pPr>
              </w:pPrChange>
            </w:pPr>
            <w:del w:id="8959" w:author="Adriana  Casas" w:date="2015-07-10T21:51:00Z">
              <w:r w:rsidRPr="00DD6B12" w:rsidDel="009B1EC6">
                <w:rPr>
                  <w:rFonts w:ascii="Times" w:eastAsia="Calibri" w:hAnsi="Times" w:cs="Calibri"/>
                  <w:color w:val="000000"/>
                  <w:sz w:val="22"/>
                  <w:rPrChange w:id="8960"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2DBBB596" w14:textId="52B4E90F" w:rsidR="006C738E" w:rsidRPr="00DD6B12" w:rsidDel="009B1EC6" w:rsidRDefault="009D3AFD" w:rsidP="00DD6B12">
            <w:pPr>
              <w:spacing w:line="240" w:lineRule="auto"/>
              <w:jc w:val="left"/>
              <w:rPr>
                <w:del w:id="8961" w:author="Adriana  Casas" w:date="2015-07-10T21:51:00Z"/>
                <w:rFonts w:ascii="Times" w:hAnsi="Times"/>
                <w:rPrChange w:id="8962" w:author="Adriana  Casas" w:date="2015-07-08T15:43:00Z">
                  <w:rPr>
                    <w:del w:id="8963" w:author="Adriana  Casas" w:date="2015-07-10T21:51:00Z"/>
                  </w:rPr>
                </w:rPrChange>
              </w:rPr>
              <w:pPrChange w:id="8964" w:author="Adriana  Casas" w:date="2015-07-08T15:43:00Z">
                <w:pPr>
                  <w:jc w:val="left"/>
                </w:pPr>
              </w:pPrChange>
            </w:pPr>
            <w:del w:id="8965" w:author="Adriana  Casas" w:date="2015-07-10T21:51:00Z">
              <w:r w:rsidRPr="00DD6B12" w:rsidDel="009B1EC6">
                <w:rPr>
                  <w:rFonts w:ascii="Times" w:hAnsi="Times"/>
                  <w:rPrChange w:id="8966" w:author="Adriana  Casas" w:date="2015-07-08T15:43:00Z">
                    <w:rPr/>
                  </w:rPrChange>
                </w:rPr>
                <w:fldChar w:fldCharType="begin"/>
              </w:r>
              <w:r w:rsidRPr="00DD6B12" w:rsidDel="009B1EC6">
                <w:rPr>
                  <w:rFonts w:ascii="Times" w:hAnsi="Times"/>
                  <w:rPrChange w:id="8967" w:author="Adriana  Casas" w:date="2015-07-08T15:43:00Z">
                    <w:rPr/>
                  </w:rPrChange>
                </w:rPr>
                <w:delInstrText xml:space="preserve"> HYPERLINK "http://thumb7.shutterstock.com/display_pic_with_logo/1638875/155734379/stock-photo-socket-for-internet-connection-155734379.jpg" \h </w:delInstrText>
              </w:r>
              <w:r w:rsidRPr="00DD6B12" w:rsidDel="009B1EC6">
                <w:rPr>
                  <w:rFonts w:ascii="Times" w:hAnsi="Times"/>
                  <w:rPrChange w:id="8968" w:author="Adriana  Casas" w:date="2015-07-08T15:43:00Z">
                    <w:rPr/>
                  </w:rPrChange>
                </w:rPr>
                <w:fldChar w:fldCharType="separate"/>
              </w:r>
              <w:r w:rsidR="006C738E" w:rsidRPr="00DD6B12" w:rsidDel="009B1EC6">
                <w:rPr>
                  <w:rFonts w:ascii="Times" w:eastAsia="Calibri" w:hAnsi="Times" w:cs="Calibri"/>
                  <w:color w:val="000000"/>
                  <w:sz w:val="22"/>
                  <w:u w:val="single"/>
                  <w:rPrChange w:id="8969" w:author="Adriana  Casas" w:date="2015-07-08T15:43:00Z">
                    <w:rPr>
                      <w:rFonts w:ascii="Calibri" w:eastAsia="Calibri" w:hAnsi="Calibri" w:cs="Calibri"/>
                      <w:color w:val="000000"/>
                      <w:sz w:val="22"/>
                      <w:u w:val="single"/>
                    </w:rPr>
                  </w:rPrChange>
                </w:rPr>
                <w:delText>http://thumb7.shutterstock.com/display_pic_with_logo/1638875/155734379/stock-photo-socket-for-internet-connection-155734379.jpg</w:delText>
              </w:r>
              <w:r w:rsidRPr="00DD6B12" w:rsidDel="009B1EC6">
                <w:rPr>
                  <w:rFonts w:ascii="Times" w:eastAsia="Calibri" w:hAnsi="Times" w:cs="Calibri"/>
                  <w:color w:val="000000"/>
                  <w:sz w:val="22"/>
                  <w:u w:val="single"/>
                  <w:rPrChange w:id="8970" w:author="Adriana  Casas" w:date="2015-07-08T15:43:00Z">
                    <w:rPr>
                      <w:rFonts w:ascii="Calibri" w:eastAsia="Calibri" w:hAnsi="Calibri" w:cs="Calibri"/>
                      <w:color w:val="000000"/>
                      <w:sz w:val="22"/>
                      <w:u w:val="single"/>
                    </w:rPr>
                  </w:rPrChange>
                </w:rPr>
                <w:fldChar w:fldCharType="end"/>
              </w:r>
              <w:r w:rsidRPr="00DD6B12" w:rsidDel="009B1EC6">
                <w:rPr>
                  <w:rFonts w:ascii="Times" w:hAnsi="Times"/>
                  <w:rPrChange w:id="8971" w:author="Adriana  Casas" w:date="2015-07-08T15:43:00Z">
                    <w:rPr/>
                  </w:rPrChange>
                </w:rPr>
                <w:fldChar w:fldCharType="begin"/>
              </w:r>
              <w:r w:rsidRPr="00DD6B12" w:rsidDel="009B1EC6">
                <w:rPr>
                  <w:rFonts w:ascii="Times" w:hAnsi="Times"/>
                  <w:rPrChange w:id="8972" w:author="Adriana  Casas" w:date="2015-07-08T15:43:00Z">
                    <w:rPr/>
                  </w:rPrChange>
                </w:rPr>
                <w:delInstrText xml:space="preserve"> HYPERLINK "http://thumb7.shutterstock.com/display_pic_with_logo/1638875/155734379/stock-photo-socket-for-internet-connection-155734379.jpg" \h </w:delInstrText>
              </w:r>
              <w:r w:rsidRPr="00DD6B12" w:rsidDel="009B1EC6">
                <w:rPr>
                  <w:rFonts w:ascii="Times" w:hAnsi="Times"/>
                  <w:rPrChange w:id="8973" w:author="Adriana  Casas" w:date="2015-07-08T15:43:00Z">
                    <w:rPr/>
                  </w:rPrChange>
                </w:rPr>
                <w:fldChar w:fldCharType="separate"/>
              </w:r>
              <w:r w:rsidRPr="00DD6B12" w:rsidDel="009B1EC6">
                <w:rPr>
                  <w:rFonts w:ascii="Times" w:hAnsi="Times"/>
                  <w:rPrChange w:id="8974" w:author="Adriana  Casas" w:date="2015-07-08T15:43:00Z">
                    <w:rPr/>
                  </w:rPrChange>
                </w:rPr>
                <w:fldChar w:fldCharType="end"/>
              </w:r>
            </w:del>
          </w:p>
        </w:tc>
      </w:tr>
      <w:tr w:rsidR="006C738E" w:rsidRPr="00DD6B12" w:rsidDel="009B1EC6" w14:paraId="0BA357FA" w14:textId="1443D0C2" w:rsidTr="006C738E">
        <w:trPr>
          <w:del w:id="8975" w:author="Adriana  Casas" w:date="2015-07-10T21:51:00Z"/>
        </w:trPr>
        <w:tc>
          <w:tcPr>
            <w:tcW w:w="2460" w:type="dxa"/>
          </w:tcPr>
          <w:p w14:paraId="3D10138F" w14:textId="5A06D829" w:rsidR="006C738E" w:rsidRPr="00DD6B12" w:rsidDel="009B1EC6" w:rsidRDefault="006C738E" w:rsidP="00DD6B12">
            <w:pPr>
              <w:spacing w:line="240" w:lineRule="auto"/>
              <w:jc w:val="left"/>
              <w:rPr>
                <w:del w:id="8976" w:author="Adriana  Casas" w:date="2015-07-10T21:51:00Z"/>
                <w:rFonts w:ascii="Times" w:hAnsi="Times"/>
                <w:rPrChange w:id="8977" w:author="Adriana  Casas" w:date="2015-07-08T15:43:00Z">
                  <w:rPr>
                    <w:del w:id="8978" w:author="Adriana  Casas" w:date="2015-07-10T21:51:00Z"/>
                  </w:rPr>
                </w:rPrChange>
              </w:rPr>
              <w:pPrChange w:id="8979" w:author="Adriana  Casas" w:date="2015-07-08T15:43:00Z">
                <w:pPr>
                  <w:jc w:val="left"/>
                </w:pPr>
              </w:pPrChange>
            </w:pPr>
            <w:del w:id="8980" w:author="Adriana  Casas" w:date="2015-07-10T21:51:00Z">
              <w:r w:rsidRPr="00DD6B12" w:rsidDel="009B1EC6">
                <w:rPr>
                  <w:rFonts w:ascii="Times" w:eastAsia="Calibri" w:hAnsi="Times" w:cs="Calibri"/>
                  <w:color w:val="000000"/>
                  <w:sz w:val="22"/>
                  <w:rPrChange w:id="8981" w:author="Adriana  Casas" w:date="2015-07-08T15:43:00Z">
                    <w:rPr>
                      <w:rFonts w:ascii="Calibri" w:eastAsia="Calibri" w:hAnsi="Calibri" w:cs="Calibri"/>
                      <w:color w:val="000000"/>
                      <w:sz w:val="22"/>
                    </w:rPr>
                  </w:rPrChange>
                </w:rPr>
                <w:delText>Pie de imagen</w:delText>
              </w:r>
            </w:del>
          </w:p>
        </w:tc>
        <w:tc>
          <w:tcPr>
            <w:tcW w:w="6380" w:type="dxa"/>
          </w:tcPr>
          <w:p w14:paraId="2CCB3B01" w14:textId="5EBD03B3" w:rsidR="006C738E" w:rsidRPr="00DD6B12" w:rsidDel="009B1EC6" w:rsidRDefault="006C738E" w:rsidP="00DD6B12">
            <w:pPr>
              <w:spacing w:line="240" w:lineRule="auto"/>
              <w:jc w:val="left"/>
              <w:rPr>
                <w:del w:id="8982" w:author="Adriana  Casas" w:date="2015-07-10T21:51:00Z"/>
                <w:rFonts w:ascii="Times" w:hAnsi="Times"/>
                <w:rPrChange w:id="8983" w:author="Adriana  Casas" w:date="2015-07-08T15:43:00Z">
                  <w:rPr>
                    <w:del w:id="8984" w:author="Adriana  Casas" w:date="2015-07-10T21:51:00Z"/>
                  </w:rPr>
                </w:rPrChange>
              </w:rPr>
              <w:pPrChange w:id="8985" w:author="Adriana  Casas" w:date="2015-07-08T15:43:00Z">
                <w:pPr>
                  <w:jc w:val="left"/>
                </w:pPr>
              </w:pPrChange>
            </w:pPr>
            <w:del w:id="8986" w:author="Adriana  Casas" w:date="2015-07-10T21:51:00Z">
              <w:r w:rsidRPr="00DD6B12" w:rsidDel="009B1EC6">
                <w:rPr>
                  <w:rFonts w:ascii="Times" w:eastAsia="Calibri" w:hAnsi="Times" w:cs="Calibri"/>
                  <w:color w:val="000000"/>
                  <w:sz w:val="22"/>
                  <w:rPrChange w:id="8987" w:author="Adriana  Casas" w:date="2015-07-08T15:43:00Z">
                    <w:rPr>
                      <w:rFonts w:ascii="Calibri" w:eastAsia="Calibri" w:hAnsi="Calibri" w:cs="Calibri"/>
                      <w:color w:val="000000"/>
                      <w:sz w:val="22"/>
                    </w:rPr>
                  </w:rPrChange>
                </w:rPr>
                <w:delText>Los sistemas de comunicación, al igual que los transportes, son fundamentales para la economía, pues posibilitan el intercambio de todo tipo de datos e informaciones con cualquier punto del planeta. La última década del siglo XX y los primeros años del siglo XXI han asistido al desarrollo de Internet y de las tecnologías de la información y la comunicación (TIC).</w:delText>
              </w:r>
            </w:del>
          </w:p>
        </w:tc>
      </w:tr>
    </w:tbl>
    <w:p w14:paraId="1472D7A8" w14:textId="77777777" w:rsidR="006C738E" w:rsidRDefault="006C738E" w:rsidP="006E29D3">
      <w:pPr>
        <w:spacing w:line="240" w:lineRule="auto"/>
        <w:jc w:val="left"/>
        <w:rPr>
          <w:ins w:id="8988" w:author="Adriana  Casas" w:date="2015-07-10T21:55:00Z"/>
          <w:rFonts w:ascii="Times" w:hAnsi="Times"/>
        </w:rPr>
      </w:pPr>
    </w:p>
    <w:tbl>
      <w:tblPr>
        <w:tblStyle w:val="25"/>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0"/>
        <w:gridCol w:w="7220"/>
        <w:tblGridChange w:id="8989">
          <w:tblGrid>
            <w:gridCol w:w="1640"/>
            <w:gridCol w:w="7220"/>
          </w:tblGrid>
        </w:tblGridChange>
      </w:tblGrid>
      <w:tr w:rsidR="003261CB" w:rsidRPr="00E2114F" w14:paraId="02257DEC" w14:textId="77777777" w:rsidTr="00182403">
        <w:trPr>
          <w:ins w:id="8990" w:author="Adriana  Casas" w:date="2015-07-10T21:55:00Z"/>
        </w:trPr>
        <w:tc>
          <w:tcPr>
            <w:tcW w:w="8860" w:type="dxa"/>
            <w:gridSpan w:val="2"/>
            <w:shd w:val="clear" w:color="auto" w:fill="000000"/>
          </w:tcPr>
          <w:p w14:paraId="2E4758C6" w14:textId="0D043E8A" w:rsidR="003261CB" w:rsidRPr="00E2114F" w:rsidRDefault="003261CB" w:rsidP="003261CB">
            <w:pPr>
              <w:spacing w:line="240" w:lineRule="auto"/>
              <w:jc w:val="center"/>
              <w:rPr>
                <w:ins w:id="8991" w:author="Adriana  Casas" w:date="2015-07-10T21:55:00Z"/>
                <w:rFonts w:ascii="Times" w:eastAsia="Calibri" w:hAnsi="Times"/>
                <w:b/>
                <w:color w:val="FFFFFF" w:themeColor="background1"/>
                <w:highlight w:val="none"/>
              </w:rPr>
            </w:pPr>
            <w:ins w:id="8992" w:author="Adriana  Casas" w:date="2015-07-10T21:55:00Z">
              <w:r>
                <w:rPr>
                  <w:rFonts w:ascii="Times" w:eastAsia="Calibri" w:hAnsi="Times"/>
                  <w:b/>
                  <w:color w:val="FFFFFF" w:themeColor="background1"/>
                  <w:highlight w:val="none"/>
                </w:rPr>
                <w:t>Practica</w:t>
              </w:r>
              <w:r w:rsidRPr="00E2114F">
                <w:rPr>
                  <w:rFonts w:ascii="Times" w:eastAsia="Calibri" w:hAnsi="Times"/>
                  <w:b/>
                  <w:color w:val="FFFFFF" w:themeColor="background1"/>
                  <w:highlight w:val="none"/>
                </w:rPr>
                <w:t xml:space="preserve">: </w:t>
              </w:r>
            </w:ins>
            <w:ins w:id="8993" w:author="Adriana  Casas" w:date="2015-07-10T21:56:00Z">
              <w:r>
                <w:rPr>
                  <w:rFonts w:ascii="Times" w:eastAsia="Calibri" w:hAnsi="Times"/>
                  <w:b/>
                  <w:color w:val="FFFFFF" w:themeColor="background1"/>
                  <w:highlight w:val="none"/>
                </w:rPr>
                <w:t>recurso nuevo</w:t>
              </w:r>
            </w:ins>
          </w:p>
        </w:tc>
      </w:tr>
      <w:tr w:rsidR="003261CB" w:rsidRPr="00E2114F" w14:paraId="17224FDC" w14:textId="77777777" w:rsidTr="00182403">
        <w:trPr>
          <w:ins w:id="8994" w:author="Adriana  Casas" w:date="2015-07-10T21:55:00Z"/>
        </w:trPr>
        <w:tc>
          <w:tcPr>
            <w:tcW w:w="1640" w:type="dxa"/>
          </w:tcPr>
          <w:p w14:paraId="735C7FFA" w14:textId="77777777" w:rsidR="003261CB" w:rsidRPr="00E2114F" w:rsidRDefault="003261CB" w:rsidP="00182403">
            <w:pPr>
              <w:spacing w:line="240" w:lineRule="auto"/>
              <w:rPr>
                <w:ins w:id="8995" w:author="Adriana  Casas" w:date="2015-07-10T21:55:00Z"/>
                <w:rFonts w:ascii="Times" w:hAnsi="Times"/>
              </w:rPr>
            </w:pPr>
            <w:ins w:id="8996" w:author="Adriana  Casas" w:date="2015-07-10T21:55:00Z">
              <w:r w:rsidRPr="00E2114F">
                <w:rPr>
                  <w:rFonts w:ascii="Times" w:hAnsi="Times"/>
                  <w:b/>
                  <w:color w:val="000000"/>
                  <w:sz w:val="22"/>
                </w:rPr>
                <w:t>Código</w:t>
              </w:r>
            </w:ins>
          </w:p>
        </w:tc>
        <w:tc>
          <w:tcPr>
            <w:tcW w:w="7220" w:type="dxa"/>
          </w:tcPr>
          <w:p w14:paraId="3EA69155" w14:textId="4E7D5976" w:rsidR="003261CB" w:rsidRPr="00E2114F" w:rsidRDefault="003261CB" w:rsidP="00182403">
            <w:pPr>
              <w:spacing w:line="240" w:lineRule="auto"/>
              <w:rPr>
                <w:ins w:id="8997" w:author="Adriana  Casas" w:date="2015-07-10T21:55:00Z"/>
                <w:rFonts w:ascii="Times" w:hAnsi="Times"/>
                <w:b/>
              </w:rPr>
            </w:pPr>
            <w:ins w:id="8998" w:author="Adriana  Casas" w:date="2015-07-10T21:55:00Z">
              <w:r w:rsidRPr="00E2114F">
                <w:rPr>
                  <w:rFonts w:ascii="Times" w:hAnsi="Times"/>
                  <w:b/>
                  <w:color w:val="000000"/>
                  <w:sz w:val="22"/>
                </w:rPr>
                <w:t>CS_10_05_CO REC</w:t>
              </w:r>
              <w:r>
                <w:rPr>
                  <w:rFonts w:ascii="Times" w:hAnsi="Times"/>
                  <w:b/>
                  <w:color w:val="000000"/>
                  <w:sz w:val="22"/>
                </w:rPr>
                <w:t>19</w:t>
              </w:r>
              <w:r w:rsidRPr="00E2114F">
                <w:rPr>
                  <w:rFonts w:ascii="Times" w:hAnsi="Times"/>
                  <w:b/>
                  <w:color w:val="000000"/>
                  <w:sz w:val="22"/>
                </w:rPr>
                <w:t>0</w:t>
              </w:r>
            </w:ins>
          </w:p>
        </w:tc>
      </w:tr>
      <w:tr w:rsidR="003261CB" w:rsidRPr="00E2114F" w14:paraId="15B30F0C" w14:textId="77777777" w:rsidTr="00182403">
        <w:trPr>
          <w:ins w:id="8999" w:author="Adriana  Casas" w:date="2015-07-10T21:55:00Z"/>
        </w:trPr>
        <w:tc>
          <w:tcPr>
            <w:tcW w:w="1640" w:type="dxa"/>
          </w:tcPr>
          <w:p w14:paraId="1A5E6691" w14:textId="77777777" w:rsidR="003261CB" w:rsidRPr="00E2114F" w:rsidRDefault="003261CB" w:rsidP="00182403">
            <w:pPr>
              <w:spacing w:line="240" w:lineRule="auto"/>
              <w:jc w:val="left"/>
              <w:rPr>
                <w:ins w:id="9000" w:author="Adriana  Casas" w:date="2015-07-10T21:55:00Z"/>
                <w:rFonts w:ascii="Times" w:hAnsi="Times"/>
              </w:rPr>
            </w:pPr>
            <w:ins w:id="9001" w:author="Adriana  Casas" w:date="2015-07-10T21:55:00Z">
              <w:r>
                <w:rPr>
                  <w:rFonts w:ascii="Times" w:eastAsia="Calibri" w:hAnsi="Times" w:cs="Calibri"/>
                  <w:b/>
                  <w:color w:val="000000"/>
                  <w:sz w:val="22"/>
                </w:rPr>
                <w:t>(</w:t>
              </w:r>
              <w:r w:rsidRPr="00E2114F">
                <w:rPr>
                  <w:rFonts w:ascii="Times" w:eastAsia="Calibri" w:hAnsi="Times" w:cs="Calibri"/>
                  <w:b/>
                  <w:color w:val="000000"/>
                  <w:sz w:val="22"/>
                </w:rPr>
                <w:t>URL o la ruta en AulaPlaneta)</w:t>
              </w:r>
            </w:ins>
          </w:p>
        </w:tc>
        <w:tc>
          <w:tcPr>
            <w:tcW w:w="7220" w:type="dxa"/>
          </w:tcPr>
          <w:p w14:paraId="329192A2" w14:textId="44BDE392" w:rsidR="003261CB" w:rsidRPr="00E2114F" w:rsidRDefault="003261CB" w:rsidP="00182403">
            <w:pPr>
              <w:spacing w:line="240" w:lineRule="auto"/>
              <w:jc w:val="left"/>
              <w:rPr>
                <w:ins w:id="9002" w:author="Adriana  Casas" w:date="2015-07-10T21:55:00Z"/>
                <w:rFonts w:ascii="Times" w:hAnsi="Times"/>
              </w:rPr>
            </w:pPr>
          </w:p>
        </w:tc>
      </w:tr>
      <w:tr w:rsidR="003261CB" w:rsidRPr="00E2114F" w14:paraId="76EABE3C" w14:textId="77777777" w:rsidTr="003261CB">
        <w:tblPrEx>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9003" w:author="Adriana  Casas" w:date="2015-07-10T21:57:00Z">
            <w:tblPrEx>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
          </w:tblPrExChange>
        </w:tblPrEx>
        <w:trPr>
          <w:trHeight w:val="414"/>
          <w:ins w:id="9004" w:author="Adriana  Casas" w:date="2015-07-10T21:55:00Z"/>
          <w:trPrChange w:id="9005" w:author="Adriana  Casas" w:date="2015-07-10T21:57:00Z">
            <w:trPr>
              <w:trHeight w:val="422"/>
            </w:trPr>
          </w:trPrChange>
        </w:trPr>
        <w:tc>
          <w:tcPr>
            <w:tcW w:w="1640" w:type="dxa"/>
            <w:tcPrChange w:id="9006" w:author="Adriana  Casas" w:date="2015-07-10T21:57:00Z">
              <w:tcPr>
                <w:tcW w:w="1640" w:type="dxa"/>
              </w:tcPr>
            </w:tcPrChange>
          </w:tcPr>
          <w:p w14:paraId="1154E9B2" w14:textId="77777777" w:rsidR="003261CB" w:rsidRPr="00E2114F" w:rsidRDefault="003261CB" w:rsidP="00182403">
            <w:pPr>
              <w:spacing w:line="240" w:lineRule="auto"/>
              <w:rPr>
                <w:ins w:id="9007" w:author="Adriana  Casas" w:date="2015-07-10T21:55:00Z"/>
                <w:rFonts w:ascii="Times" w:hAnsi="Times"/>
              </w:rPr>
            </w:pPr>
            <w:ins w:id="9008" w:author="Adriana  Casas" w:date="2015-07-10T21:55:00Z">
              <w:r w:rsidRPr="00E2114F">
                <w:rPr>
                  <w:rFonts w:ascii="Times" w:hAnsi="Times"/>
                  <w:b/>
                  <w:color w:val="000000"/>
                  <w:sz w:val="22"/>
                </w:rPr>
                <w:t>Título</w:t>
              </w:r>
            </w:ins>
          </w:p>
        </w:tc>
        <w:tc>
          <w:tcPr>
            <w:tcW w:w="7220" w:type="dxa"/>
            <w:tcPrChange w:id="9009" w:author="Adriana  Casas" w:date="2015-07-10T21:57:00Z">
              <w:tcPr>
                <w:tcW w:w="7220" w:type="dxa"/>
              </w:tcPr>
            </w:tcPrChange>
          </w:tcPr>
          <w:p w14:paraId="01961D32" w14:textId="5943AD5E" w:rsidR="003261CB" w:rsidRPr="00E2114F" w:rsidRDefault="003261CB" w:rsidP="00182403">
            <w:pPr>
              <w:pStyle w:val="Ttulo1"/>
              <w:keepNext w:val="0"/>
              <w:keepLines w:val="0"/>
              <w:spacing w:line="240" w:lineRule="auto"/>
              <w:outlineLvl w:val="0"/>
              <w:rPr>
                <w:ins w:id="9010" w:author="Adriana  Casas" w:date="2015-07-10T21:55:00Z"/>
                <w:rFonts w:ascii="Times" w:hAnsi="Times"/>
              </w:rPr>
            </w:pPr>
          </w:p>
        </w:tc>
      </w:tr>
      <w:tr w:rsidR="003261CB" w:rsidRPr="00E2114F" w14:paraId="2FC8B69F" w14:textId="77777777" w:rsidTr="00182403">
        <w:trPr>
          <w:trHeight w:val="708"/>
          <w:ins w:id="9011" w:author="Adriana  Casas" w:date="2015-07-10T21:55:00Z"/>
        </w:trPr>
        <w:tc>
          <w:tcPr>
            <w:tcW w:w="1640" w:type="dxa"/>
          </w:tcPr>
          <w:p w14:paraId="2690F10C" w14:textId="77777777" w:rsidR="003261CB" w:rsidRPr="00E2114F" w:rsidRDefault="003261CB" w:rsidP="00182403">
            <w:pPr>
              <w:spacing w:line="240" w:lineRule="auto"/>
              <w:rPr>
                <w:ins w:id="9012" w:author="Adriana  Casas" w:date="2015-07-10T21:55:00Z"/>
                <w:rFonts w:ascii="Times" w:hAnsi="Times"/>
              </w:rPr>
            </w:pPr>
            <w:ins w:id="9013" w:author="Adriana  Casas" w:date="2015-07-10T21:55:00Z">
              <w:r w:rsidRPr="00E2114F">
                <w:rPr>
                  <w:rFonts w:ascii="Times" w:hAnsi="Times"/>
                  <w:b/>
                  <w:color w:val="000000"/>
                  <w:sz w:val="22"/>
                </w:rPr>
                <w:t>Descripción</w:t>
              </w:r>
            </w:ins>
          </w:p>
        </w:tc>
        <w:tc>
          <w:tcPr>
            <w:tcW w:w="7220" w:type="dxa"/>
          </w:tcPr>
          <w:p w14:paraId="217C11EF" w14:textId="6ADD4170" w:rsidR="003261CB" w:rsidRPr="00E2114F" w:rsidRDefault="003261CB" w:rsidP="00182403">
            <w:pPr>
              <w:spacing w:line="240" w:lineRule="auto"/>
              <w:jc w:val="left"/>
              <w:rPr>
                <w:ins w:id="9014" w:author="Adriana  Casas" w:date="2015-07-10T21:55:00Z"/>
                <w:rFonts w:ascii="Times" w:hAnsi="Times"/>
              </w:rPr>
            </w:pPr>
          </w:p>
        </w:tc>
      </w:tr>
    </w:tbl>
    <w:p w14:paraId="4212BF76" w14:textId="77777777" w:rsidR="003261CB" w:rsidRPr="00E2114F" w:rsidRDefault="003261CB" w:rsidP="003261CB">
      <w:pPr>
        <w:spacing w:line="240" w:lineRule="auto"/>
        <w:jc w:val="left"/>
        <w:rPr>
          <w:ins w:id="9015" w:author="Adriana  Casas" w:date="2015-07-10T21:55:00Z"/>
          <w:rFonts w:ascii="Times" w:hAnsi="Times"/>
        </w:rPr>
      </w:pPr>
    </w:p>
    <w:p w14:paraId="0D6342DC" w14:textId="67C363A8" w:rsidR="003261CB" w:rsidRDefault="003261CB" w:rsidP="006E29D3">
      <w:pPr>
        <w:spacing w:line="240" w:lineRule="auto"/>
        <w:jc w:val="left"/>
        <w:rPr>
          <w:ins w:id="9016" w:author="Adriana  Casas" w:date="2015-07-10T21:57:00Z"/>
          <w:rFonts w:ascii="Times" w:hAnsi="Times"/>
        </w:rPr>
      </w:pPr>
      <w:ins w:id="9017" w:author="Adriana  Casas" w:date="2015-07-10T21:57:00Z">
        <w:r>
          <w:rPr>
            <w:rFonts w:ascii="Times" w:hAnsi="Times"/>
          </w:rPr>
          <w:t xml:space="preserve">Se puede hacer con base en este recurso, aplicado a las actividades económicas de Colombia </w:t>
        </w:r>
        <w:r w:rsidR="00DE5F82">
          <w:rPr>
            <w:rFonts w:ascii="Times" w:hAnsi="Times"/>
          </w:rPr>
          <w:fldChar w:fldCharType="begin"/>
        </w:r>
        <w:r w:rsidR="00DE5F82">
          <w:rPr>
            <w:rFonts w:ascii="Times" w:hAnsi="Times"/>
          </w:rPr>
          <w:instrText xml:space="preserve"> HYPERLINK "</w:instrText>
        </w:r>
        <w:r w:rsidR="00DE5F82" w:rsidRPr="003261CB">
          <w:rPr>
            <w:rFonts w:ascii="Times" w:hAnsi="Times"/>
          </w:rPr>
          <w:instrText>http://profesores.aulaplaneta.com/DNNPlayerPackages/Package14810/Recurso070/Principal.html?transparent=off&amp;solucion=si</w:instrText>
        </w:r>
        <w:r w:rsidR="00DE5F82">
          <w:rPr>
            <w:rFonts w:ascii="Times" w:hAnsi="Times"/>
          </w:rPr>
          <w:instrText xml:space="preserve">" </w:instrText>
        </w:r>
        <w:r w:rsidR="00DE5F82">
          <w:rPr>
            <w:rFonts w:ascii="Times" w:hAnsi="Times"/>
          </w:rPr>
        </w:r>
        <w:r w:rsidR="00DE5F82">
          <w:rPr>
            <w:rFonts w:ascii="Times" w:hAnsi="Times"/>
          </w:rPr>
          <w:fldChar w:fldCharType="separate"/>
        </w:r>
        <w:r w:rsidR="00DE5F82" w:rsidRPr="00225B97">
          <w:rPr>
            <w:rStyle w:val="Hipervnculo"/>
            <w:rFonts w:ascii="Times" w:hAnsi="Times"/>
          </w:rPr>
          <w:t>http://profesores.aulaplaneta.com/DNNPlayerPackages/Package14810/Recurso070/Principal.html?transparent=off&amp;solucion=si</w:t>
        </w:r>
        <w:r w:rsidR="00DE5F82">
          <w:rPr>
            <w:rFonts w:ascii="Times" w:hAnsi="Times"/>
          </w:rPr>
          <w:fldChar w:fldCharType="end"/>
        </w:r>
      </w:ins>
    </w:p>
    <w:p w14:paraId="34089DE8" w14:textId="77777777" w:rsidR="003261CB" w:rsidRDefault="003261CB" w:rsidP="006E29D3">
      <w:pPr>
        <w:spacing w:line="240" w:lineRule="auto"/>
        <w:jc w:val="left"/>
        <w:rPr>
          <w:ins w:id="9018" w:author="Adriana  Casas" w:date="2015-07-10T21:55:00Z"/>
          <w:rFonts w:ascii="Times" w:hAnsi="Times"/>
        </w:rPr>
      </w:pPr>
    </w:p>
    <w:p w14:paraId="499E98A9" w14:textId="77777777" w:rsidR="003261CB" w:rsidRPr="00DD6B12" w:rsidRDefault="003261CB" w:rsidP="006E29D3">
      <w:pPr>
        <w:spacing w:line="240" w:lineRule="auto"/>
        <w:jc w:val="left"/>
        <w:rPr>
          <w:rFonts w:ascii="Times" w:hAnsi="Times"/>
          <w:rPrChange w:id="9019" w:author="Adriana  Casas" w:date="2015-07-08T15:43:00Z">
            <w:rPr/>
          </w:rPrChange>
        </w:rPr>
      </w:pPr>
    </w:p>
    <w:p w14:paraId="14C80699" w14:textId="33AF5FDE" w:rsidR="006C738E" w:rsidRPr="00DD6B12" w:rsidRDefault="0039301D" w:rsidP="00DD6B12">
      <w:pPr>
        <w:spacing w:line="240" w:lineRule="auto"/>
        <w:rPr>
          <w:rFonts w:ascii="Times" w:hAnsi="Times"/>
          <w:rPrChange w:id="9020" w:author="Adriana  Casas" w:date="2015-07-08T15:43:00Z">
            <w:rPr/>
          </w:rPrChange>
        </w:rPr>
        <w:pPrChange w:id="9021" w:author="Adriana  Casas" w:date="2015-07-08T15:43:00Z">
          <w:pPr/>
        </w:pPrChange>
      </w:pPr>
      <w:r w:rsidRPr="00DD6B12">
        <w:rPr>
          <w:rFonts w:ascii="Times" w:hAnsi="Times"/>
          <w:b/>
          <w:rPrChange w:id="9022" w:author="Adriana  Casas" w:date="2015-07-08T15:43:00Z">
            <w:rPr>
              <w:b/>
            </w:rPr>
          </w:rPrChange>
        </w:rPr>
        <w:t xml:space="preserve"> </w:t>
      </w:r>
      <w:r w:rsidR="00A12AF7" w:rsidRPr="00DD6B12">
        <w:rPr>
          <w:rFonts w:ascii="Times" w:hAnsi="Times"/>
          <w:b/>
          <w:rPrChange w:id="9023" w:author="Adriana  Casas" w:date="2015-07-08T15:43:00Z">
            <w:rPr>
              <w:b/>
            </w:rPr>
          </w:rPrChange>
        </w:rPr>
        <w:t xml:space="preserve">[SECCIÓN 2] </w:t>
      </w:r>
      <w:ins w:id="9024" w:author="Adriana  Casas" w:date="2015-07-10T21:58:00Z">
        <w:r w:rsidR="00DE5F82">
          <w:rPr>
            <w:rFonts w:ascii="Times" w:hAnsi="Times"/>
            <w:b/>
            <w:color w:val="000000"/>
          </w:rPr>
          <w:t>5</w:t>
        </w:r>
      </w:ins>
      <w:del w:id="9025" w:author="Adriana  Casas" w:date="2015-07-10T21:58:00Z">
        <w:r w:rsidRPr="00DD6B12" w:rsidDel="00DE5F82">
          <w:rPr>
            <w:rFonts w:ascii="Times" w:hAnsi="Times"/>
            <w:b/>
            <w:color w:val="000000"/>
            <w:rPrChange w:id="9026" w:author="Adriana  Casas" w:date="2015-07-08T15:43:00Z">
              <w:rPr>
                <w:b/>
                <w:color w:val="000000"/>
              </w:rPr>
            </w:rPrChange>
          </w:rPr>
          <w:delText>4</w:delText>
        </w:r>
      </w:del>
      <w:r w:rsidRPr="00DD6B12">
        <w:rPr>
          <w:rFonts w:ascii="Times" w:hAnsi="Times"/>
          <w:b/>
          <w:color w:val="000000"/>
          <w:rPrChange w:id="9027" w:author="Adriana  Casas" w:date="2015-07-08T15:43:00Z">
            <w:rPr>
              <w:b/>
              <w:color w:val="000000"/>
            </w:rPr>
          </w:rPrChange>
        </w:rPr>
        <w:t>.4</w:t>
      </w:r>
      <w:r w:rsidR="00A12AF7" w:rsidRPr="00DD6B12">
        <w:rPr>
          <w:rFonts w:ascii="Times" w:hAnsi="Times"/>
          <w:b/>
          <w:color w:val="000000"/>
          <w:rPrChange w:id="9028" w:author="Adriana  Casas" w:date="2015-07-08T15:43:00Z">
            <w:rPr>
              <w:b/>
              <w:color w:val="000000"/>
            </w:rPr>
          </w:rPrChange>
        </w:rPr>
        <w:t xml:space="preserve"> </w:t>
      </w:r>
      <w:r w:rsidR="006C738E" w:rsidRPr="00DD6B12">
        <w:rPr>
          <w:rFonts w:ascii="Times" w:hAnsi="Times"/>
          <w:b/>
          <w:color w:val="000000"/>
          <w:rPrChange w:id="9029" w:author="Adriana  Casas" w:date="2015-07-08T15:43:00Z">
            <w:rPr>
              <w:b/>
              <w:color w:val="000000"/>
            </w:rPr>
          </w:rPrChange>
        </w:rPr>
        <w:t>Consolidación</w:t>
      </w:r>
    </w:p>
    <w:p w14:paraId="58B1E8C2" w14:textId="77777777" w:rsidR="006C738E" w:rsidRPr="00DD6B12" w:rsidRDefault="006C738E" w:rsidP="00DD6B12">
      <w:pPr>
        <w:spacing w:line="240" w:lineRule="auto"/>
        <w:rPr>
          <w:rFonts w:ascii="Times" w:hAnsi="Times"/>
          <w:rPrChange w:id="9030" w:author="Adriana  Casas" w:date="2015-07-08T15:43:00Z">
            <w:rPr/>
          </w:rPrChange>
        </w:rPr>
        <w:pPrChange w:id="9031" w:author="Adriana  Casas" w:date="2015-07-08T15:43:00Z">
          <w:pPr/>
        </w:pPrChange>
      </w:pPr>
      <w:r w:rsidRPr="00DD6B12">
        <w:rPr>
          <w:rFonts w:ascii="Times" w:hAnsi="Times"/>
          <w:color w:val="000000"/>
          <w:rPrChange w:id="9032" w:author="Adriana  Casas" w:date="2015-07-08T15:43:00Z">
            <w:rPr>
              <w:color w:val="000000"/>
            </w:rPr>
          </w:rPrChange>
        </w:rPr>
        <w:t>Realiza la siguiente actividad para consolidar lo que has aprendido en ésta sección.</w:t>
      </w:r>
    </w:p>
    <w:p w14:paraId="3C3B37C3" w14:textId="77777777" w:rsidR="006C738E" w:rsidRPr="00DD6B12" w:rsidRDefault="006C738E" w:rsidP="00DD6B12">
      <w:pPr>
        <w:spacing w:line="240" w:lineRule="auto"/>
        <w:rPr>
          <w:rFonts w:ascii="Times" w:hAnsi="Times"/>
          <w:rPrChange w:id="9033" w:author="Adriana  Casas" w:date="2015-07-08T15:43:00Z">
            <w:rPr/>
          </w:rPrChange>
        </w:rPr>
        <w:pPrChange w:id="9034" w:author="Adriana  Casas" w:date="2015-07-08T15:43:00Z">
          <w:pPr/>
        </w:pPrChange>
      </w:pPr>
    </w:p>
    <w:tbl>
      <w:tblPr>
        <w:tblStyle w:val="39"/>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44067471"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6D71326" w14:textId="77777777" w:rsidR="006C738E" w:rsidRPr="00DD6B12" w:rsidRDefault="006C738E" w:rsidP="006E29D3">
            <w:pPr>
              <w:pStyle w:val="Sinespaciado"/>
              <w:jc w:val="center"/>
              <w:rPr>
                <w:rFonts w:ascii="Times" w:hAnsi="Times"/>
                <w:highlight w:val="none"/>
                <w:rPrChange w:id="9035" w:author="Adriana  Casas" w:date="2015-07-08T15:43:00Z">
                  <w:rPr>
                    <w:highlight w:val="none"/>
                  </w:rPr>
                </w:rPrChange>
              </w:rPr>
            </w:pPr>
            <w:r w:rsidRPr="00DD6B12">
              <w:rPr>
                <w:rFonts w:ascii="Times" w:hAnsi="Times"/>
                <w:highlight w:val="none"/>
                <w:rPrChange w:id="9036" w:author="Adriana  Casas" w:date="2015-07-08T15:43:00Z">
                  <w:rPr>
                    <w:highlight w:val="none"/>
                  </w:rPr>
                </w:rPrChange>
              </w:rPr>
              <w:t>Practica: recurso aprovechado</w:t>
            </w:r>
          </w:p>
        </w:tc>
      </w:tr>
      <w:tr w:rsidR="006C738E" w:rsidRPr="00DD6B12" w14:paraId="3D04E5B1"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ADF282" w14:textId="77777777" w:rsidR="006C738E" w:rsidRPr="00DD6B12" w:rsidRDefault="006C738E" w:rsidP="006E29D3">
            <w:pPr>
              <w:pStyle w:val="Sinespaciado"/>
              <w:rPr>
                <w:rFonts w:ascii="Times" w:hAnsi="Times"/>
                <w:rPrChange w:id="9037" w:author="Adriana  Casas" w:date="2015-07-08T15:43:00Z">
                  <w:rPr/>
                </w:rPrChange>
              </w:rPr>
            </w:pPr>
            <w:r w:rsidRPr="00DD6B12">
              <w:rPr>
                <w:rFonts w:ascii="Times" w:hAnsi="Times"/>
                <w:color w:val="000000"/>
                <w:rPrChange w:id="9038" w:author="Adriana  Casas" w:date="2015-07-08T15:43:00Z">
                  <w:rPr>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1A3D4ECE" w14:textId="310B3C3A" w:rsidR="006C738E" w:rsidRPr="00DD6B12" w:rsidRDefault="00571573" w:rsidP="006E29D3">
            <w:pPr>
              <w:pStyle w:val="Sinespaciado"/>
              <w:rPr>
                <w:rFonts w:ascii="Times" w:hAnsi="Times"/>
                <w:rPrChange w:id="9039" w:author="Adriana  Casas" w:date="2015-07-08T15:43:00Z">
                  <w:rPr/>
                </w:rPrChange>
              </w:rPr>
            </w:pPr>
            <w:r w:rsidRPr="00DD6B12">
              <w:rPr>
                <w:rFonts w:ascii="Times" w:hAnsi="Times"/>
                <w:color w:val="000000"/>
                <w:rPrChange w:id="9040" w:author="Adriana  Casas" w:date="2015-07-08T15:43:00Z">
                  <w:rPr>
                    <w:color w:val="000000"/>
                  </w:rPr>
                </w:rPrChange>
              </w:rPr>
              <w:t>CS_10_05</w:t>
            </w:r>
            <w:r w:rsidR="00761DBF" w:rsidRPr="00DD6B12">
              <w:rPr>
                <w:rFonts w:ascii="Times" w:hAnsi="Times"/>
                <w:color w:val="000000"/>
                <w:rPrChange w:id="9041" w:author="Adriana  Casas" w:date="2015-07-08T15:43:00Z">
                  <w:rPr>
                    <w:color w:val="000000"/>
                  </w:rPr>
                </w:rPrChange>
              </w:rPr>
              <w:t>_CO</w:t>
            </w:r>
            <w:ins w:id="9042" w:author="Adriana  Casas" w:date="2015-07-10T21:58:00Z">
              <w:r w:rsidR="00304DF9">
                <w:rPr>
                  <w:rFonts w:ascii="Times" w:hAnsi="Times"/>
                  <w:color w:val="000000"/>
                </w:rPr>
                <w:t>_</w:t>
              </w:r>
            </w:ins>
            <w:del w:id="9043" w:author="Adriana  Casas" w:date="2015-07-10T21:58:00Z">
              <w:r w:rsidR="00761DBF" w:rsidRPr="00DD6B12" w:rsidDel="00304DF9">
                <w:rPr>
                  <w:rFonts w:ascii="Times" w:hAnsi="Times"/>
                  <w:color w:val="000000"/>
                  <w:rPrChange w:id="9044" w:author="Adriana  Casas" w:date="2015-07-08T15:43:00Z">
                    <w:rPr>
                      <w:color w:val="000000"/>
                    </w:rPr>
                  </w:rPrChange>
                </w:rPr>
                <w:delText xml:space="preserve"> </w:delText>
              </w:r>
            </w:del>
            <w:r w:rsidR="00761DBF" w:rsidRPr="00DD6B12">
              <w:rPr>
                <w:rFonts w:ascii="Times" w:hAnsi="Times"/>
                <w:color w:val="000000"/>
                <w:rPrChange w:id="9045" w:author="Adriana  Casas" w:date="2015-07-08T15:43:00Z">
                  <w:rPr>
                    <w:color w:val="000000"/>
                  </w:rPr>
                </w:rPrChange>
              </w:rPr>
              <w:t>REC2</w:t>
            </w:r>
            <w:ins w:id="9046" w:author="Adriana  Casas" w:date="2015-07-10T21:58:00Z">
              <w:r w:rsidR="00304DF9">
                <w:rPr>
                  <w:rFonts w:ascii="Times" w:hAnsi="Times"/>
                  <w:color w:val="000000"/>
                </w:rPr>
                <w:t>0</w:t>
              </w:r>
            </w:ins>
            <w:del w:id="9047" w:author="Adriana  Casas" w:date="2015-07-10T21:58:00Z">
              <w:r w:rsidR="00761DBF" w:rsidRPr="00DD6B12" w:rsidDel="00304DF9">
                <w:rPr>
                  <w:rFonts w:ascii="Times" w:hAnsi="Times"/>
                  <w:color w:val="000000"/>
                  <w:rPrChange w:id="9048" w:author="Adriana  Casas" w:date="2015-07-08T15:43:00Z">
                    <w:rPr>
                      <w:color w:val="000000"/>
                    </w:rPr>
                  </w:rPrChange>
                </w:rPr>
                <w:delText>6</w:delText>
              </w:r>
            </w:del>
            <w:r w:rsidR="006C738E" w:rsidRPr="00DD6B12">
              <w:rPr>
                <w:rFonts w:ascii="Times" w:hAnsi="Times"/>
                <w:color w:val="000000"/>
                <w:rPrChange w:id="9049" w:author="Adriana  Casas" w:date="2015-07-08T15:43:00Z">
                  <w:rPr>
                    <w:color w:val="000000"/>
                  </w:rPr>
                </w:rPrChange>
              </w:rPr>
              <w:t>0</w:t>
            </w:r>
          </w:p>
        </w:tc>
      </w:tr>
      <w:tr w:rsidR="006C738E" w:rsidRPr="00DD6B12" w14:paraId="23454E38" w14:textId="77777777"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EC7B42" w14:textId="77777777" w:rsidR="006C738E" w:rsidRPr="00DD6B12" w:rsidRDefault="006C738E" w:rsidP="006E29D3">
            <w:pPr>
              <w:pStyle w:val="Sinespaciado"/>
              <w:rPr>
                <w:rFonts w:ascii="Times" w:hAnsi="Times"/>
                <w:rPrChange w:id="9050" w:author="Adriana  Casas" w:date="2015-07-08T15:43:00Z">
                  <w:rPr/>
                </w:rPrChange>
              </w:rPr>
            </w:pPr>
            <w:r w:rsidRPr="00DD6B12">
              <w:rPr>
                <w:rFonts w:ascii="Times" w:hAnsi="Times"/>
                <w:color w:val="000000"/>
                <w:rPrChange w:id="9051" w:author="Adriana  Casas" w:date="2015-07-08T15:43:00Z">
                  <w:rPr>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2E418984" w14:textId="74163640" w:rsidR="006C738E" w:rsidRPr="00DD6B12" w:rsidRDefault="006C738E" w:rsidP="006E29D3">
            <w:pPr>
              <w:pStyle w:val="Sinespaciado"/>
              <w:rPr>
                <w:rFonts w:ascii="Times" w:hAnsi="Times"/>
                <w:rPrChange w:id="9052" w:author="Adriana  Casas" w:date="2015-07-08T15:43:00Z">
                  <w:rPr/>
                </w:rPrChange>
              </w:rPr>
            </w:pPr>
            <w:del w:id="9053" w:author="Adriana  Casas" w:date="2015-07-10T21:58:00Z">
              <w:r w:rsidRPr="00DD6B12" w:rsidDel="00CD7CC4">
                <w:rPr>
                  <w:rFonts w:ascii="Times" w:hAnsi="Times"/>
                  <w:rPrChange w:id="9054" w:author="Adriana  Casas" w:date="2015-07-08T15:43:00Z">
                    <w:rPr/>
                  </w:rPrChange>
                </w:rPr>
                <w:delText xml:space="preserve"> Identifica las actividades propias del sector primario</w:delText>
              </w:r>
            </w:del>
            <w:ins w:id="9055" w:author="Adriana  Casas" w:date="2015-07-10T21:58:00Z">
              <w:r w:rsidR="00CD7CC4">
                <w:rPr>
                  <w:rFonts w:ascii="Times" w:hAnsi="Times"/>
                </w:rPr>
                <w:t>Refuerza tu aprendizaje: Las actividades económicas</w:t>
              </w:r>
            </w:ins>
          </w:p>
        </w:tc>
      </w:tr>
      <w:tr w:rsidR="006C738E" w:rsidRPr="00DD6B12" w14:paraId="4261130F"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D675D6" w14:textId="77777777" w:rsidR="006C738E" w:rsidRPr="00DD6B12" w:rsidRDefault="006C738E" w:rsidP="006E29D3">
            <w:pPr>
              <w:pStyle w:val="Sinespaciado"/>
              <w:rPr>
                <w:rFonts w:ascii="Times" w:hAnsi="Times"/>
                <w:rPrChange w:id="9056" w:author="Adriana  Casas" w:date="2015-07-08T15:43:00Z">
                  <w:rPr/>
                </w:rPrChange>
              </w:rPr>
            </w:pPr>
            <w:r w:rsidRPr="00DD6B12">
              <w:rPr>
                <w:rFonts w:ascii="Times" w:hAnsi="Times"/>
                <w:color w:val="000000"/>
                <w:rPrChange w:id="9057" w:author="Adriana  Casas" w:date="2015-07-08T15:43:00Z">
                  <w:rPr>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22737520" w14:textId="0C45DA4C" w:rsidR="006C738E" w:rsidRPr="00DD6B12" w:rsidRDefault="006C738E" w:rsidP="006E29D3">
            <w:pPr>
              <w:pStyle w:val="Sinespaciado"/>
              <w:rPr>
                <w:rFonts w:ascii="Times" w:hAnsi="Times"/>
                <w:rPrChange w:id="9058" w:author="Adriana  Casas" w:date="2015-07-08T15:43:00Z">
                  <w:rPr/>
                </w:rPrChange>
              </w:rPr>
            </w:pPr>
            <w:r w:rsidRPr="00DD6B12">
              <w:rPr>
                <w:rFonts w:ascii="Times" w:hAnsi="Times"/>
                <w:rPrChange w:id="9059" w:author="Adriana  Casas" w:date="2015-07-08T15:43:00Z">
                  <w:rPr/>
                </w:rPrChange>
              </w:rPr>
              <w:t xml:space="preserve">  </w:t>
            </w:r>
            <w:r w:rsidRPr="00DD6B12">
              <w:rPr>
                <w:rFonts w:ascii="Times" w:hAnsi="Times"/>
                <w:sz w:val="22"/>
                <w:szCs w:val="22"/>
                <w:rPrChange w:id="9060" w:author="Adriana  Casas" w:date="2015-07-08T15:43:00Z">
                  <w:rPr>
                    <w:sz w:val="22"/>
                    <w:szCs w:val="22"/>
                  </w:rPr>
                </w:rPrChange>
              </w:rPr>
              <w:t>6 primaria</w:t>
            </w:r>
            <w:r w:rsidRPr="00DD6B12">
              <w:rPr>
                <w:rFonts w:ascii="Times" w:hAnsi="Times"/>
                <w:color w:val="000000"/>
                <w:rPrChange w:id="9061" w:author="Adriana  Casas" w:date="2015-07-08T15:43:00Z">
                  <w:rPr>
                    <w:color w:val="000000"/>
                  </w:rPr>
                </w:rPrChange>
              </w:rPr>
              <w:t>/Ciencias sociales/Los sectores económicos</w:t>
            </w:r>
            <w:ins w:id="9062" w:author="Adriana  Casas" w:date="2015-07-10T21:59:00Z">
              <w:r w:rsidR="006B3EFC">
                <w:rPr>
                  <w:rFonts w:ascii="Times" w:hAnsi="Times"/>
                  <w:color w:val="000000"/>
                </w:rPr>
                <w:t>/Las actividades económicas</w:t>
              </w:r>
            </w:ins>
            <w:del w:id="9063" w:author="Adriana  Casas" w:date="2015-07-10T21:59:00Z">
              <w:r w:rsidRPr="00DD6B12" w:rsidDel="00C45B38">
                <w:rPr>
                  <w:rFonts w:ascii="Times" w:hAnsi="Times"/>
                  <w:color w:val="000000"/>
                  <w:rPrChange w:id="9064" w:author="Adriana  Casas" w:date="2015-07-08T15:43:00Z">
                    <w:rPr>
                      <w:color w:val="000000"/>
                    </w:rPr>
                  </w:rPrChange>
                </w:rPr>
                <w:delText>/</w:delText>
              </w:r>
            </w:del>
          </w:p>
        </w:tc>
      </w:tr>
      <w:tr w:rsidR="006C738E" w:rsidRPr="00DD6B12" w14:paraId="79FFCF68"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24F666" w14:textId="77777777" w:rsidR="006C738E" w:rsidRPr="00DD6B12" w:rsidRDefault="006C738E" w:rsidP="006E29D3">
            <w:pPr>
              <w:pStyle w:val="Sinespaciado"/>
              <w:rPr>
                <w:rFonts w:ascii="Times" w:hAnsi="Times"/>
                <w:rPrChange w:id="9065" w:author="Adriana  Casas" w:date="2015-07-08T15:43:00Z">
                  <w:rPr/>
                </w:rPrChange>
              </w:rPr>
            </w:pPr>
            <w:r w:rsidRPr="00DD6B12">
              <w:rPr>
                <w:rFonts w:ascii="Times" w:hAnsi="Times"/>
                <w:color w:val="000000"/>
                <w:rPrChange w:id="9066" w:author="Adriana  Casas" w:date="2015-07-08T15:43:00Z">
                  <w:rPr>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220D79A1" w14:textId="60394C6D" w:rsidR="006C738E" w:rsidRPr="00DD6B12" w:rsidRDefault="006C738E" w:rsidP="00182403">
            <w:pPr>
              <w:pStyle w:val="Sinespaciado"/>
              <w:rPr>
                <w:rFonts w:ascii="Times" w:hAnsi="Times"/>
                <w:rPrChange w:id="9067" w:author="Adriana  Casas" w:date="2015-07-08T15:43:00Z">
                  <w:rPr/>
                </w:rPrChange>
              </w:rPr>
            </w:pPr>
            <w:r w:rsidRPr="00DD6B12">
              <w:rPr>
                <w:rFonts w:ascii="Times" w:hAnsi="Times"/>
                <w:color w:val="000000"/>
                <w:rPrChange w:id="9068" w:author="Adriana  Casas" w:date="2015-07-08T15:43:00Z">
                  <w:rPr>
                    <w:color w:val="000000"/>
                  </w:rPr>
                </w:rPrChange>
              </w:rPr>
              <w:t>.</w:t>
            </w:r>
            <w:del w:id="9069" w:author="Adriana  Casas" w:date="2015-07-10T21:58:00Z">
              <w:r w:rsidRPr="00DD6B12" w:rsidDel="00CD7CC4">
                <w:rPr>
                  <w:rFonts w:ascii="Times" w:hAnsi="Times"/>
                  <w:color w:val="000000"/>
                  <w:rPrChange w:id="9070" w:author="Adriana  Casas" w:date="2015-07-08T15:43:00Z">
                    <w:rPr>
                      <w:color w:val="000000"/>
                    </w:rPr>
                  </w:rPrChange>
                </w:rPr>
                <w:delText>Actividad que exige relacionar una serie de conceptos propios del sector primario con su definició</w:delText>
              </w:r>
            </w:del>
            <w:ins w:id="9071" w:author="Adriana  Casas" w:date="2015-07-10T21:58:00Z">
              <w:r w:rsidR="00CD7CC4">
                <w:rPr>
                  <w:rFonts w:ascii="Times" w:hAnsi="Times"/>
                  <w:color w:val="000000"/>
                </w:rPr>
                <w:t>Activid</w:t>
              </w:r>
            </w:ins>
            <w:ins w:id="9072" w:author="Adriana  Casas" w:date="2015-07-10T21:59:00Z">
              <w:r w:rsidR="00CD7CC4">
                <w:rPr>
                  <w:rFonts w:ascii="Times" w:hAnsi="Times"/>
                  <w:color w:val="000000"/>
                </w:rPr>
                <w:t>ad sobre Las actividades económicas en Colombia</w:t>
              </w:r>
            </w:ins>
            <w:del w:id="9073" w:author="Adriana  Casas" w:date="2015-07-10T21:58:00Z">
              <w:r w:rsidRPr="00DD6B12" w:rsidDel="00CD7CC4">
                <w:rPr>
                  <w:rFonts w:ascii="Times" w:hAnsi="Times"/>
                  <w:color w:val="000000"/>
                  <w:rPrChange w:id="9074" w:author="Adriana  Casas" w:date="2015-07-08T15:43:00Z">
                    <w:rPr>
                      <w:color w:val="000000"/>
                    </w:rPr>
                  </w:rPrChange>
                </w:rPr>
                <w:delText>n</w:delText>
              </w:r>
              <w:r w:rsidRPr="00DD6B12" w:rsidDel="00304DF9">
                <w:rPr>
                  <w:rFonts w:ascii="Times" w:hAnsi="Times"/>
                  <w:color w:val="000000"/>
                  <w:rPrChange w:id="9075" w:author="Adriana  Casas" w:date="2015-07-08T15:43:00Z">
                    <w:rPr>
                      <w:color w:val="000000"/>
                    </w:rPr>
                  </w:rPrChange>
                </w:rPr>
                <w:delText>.</w:delText>
              </w:r>
            </w:del>
          </w:p>
        </w:tc>
      </w:tr>
    </w:tbl>
    <w:p w14:paraId="65C4B247" w14:textId="77777777" w:rsidR="00E66852" w:rsidRPr="00DD6B12" w:rsidRDefault="00E66852" w:rsidP="00DD6B12">
      <w:pPr>
        <w:spacing w:line="240" w:lineRule="auto"/>
        <w:rPr>
          <w:rFonts w:ascii="Times" w:hAnsi="Times"/>
          <w:rPrChange w:id="9076" w:author="Adriana  Casas" w:date="2015-07-08T15:43:00Z">
            <w:rPr/>
          </w:rPrChange>
        </w:rPr>
        <w:pPrChange w:id="9077" w:author="Adriana  Casas" w:date="2015-07-08T15:43:00Z">
          <w:pPr/>
        </w:pPrChange>
      </w:pPr>
    </w:p>
    <w:p w14:paraId="45F84468" w14:textId="77777777" w:rsidR="00E66852" w:rsidRPr="00DD6B12" w:rsidRDefault="00E66852" w:rsidP="00DD6B12">
      <w:pPr>
        <w:spacing w:line="240" w:lineRule="auto"/>
        <w:rPr>
          <w:rFonts w:ascii="Times" w:hAnsi="Times"/>
          <w:rPrChange w:id="9078" w:author="Adriana  Casas" w:date="2015-07-08T15:43:00Z">
            <w:rPr/>
          </w:rPrChange>
        </w:rPr>
        <w:pPrChange w:id="9079" w:author="Adriana  Casas" w:date="2015-07-08T15:43:00Z">
          <w:pPr/>
        </w:pPrChange>
      </w:pPr>
    </w:p>
    <w:tbl>
      <w:tblPr>
        <w:tblStyle w:val="21"/>
        <w:tblW w:w="6581"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1703"/>
        <w:gridCol w:w="4878"/>
        <w:tblGridChange w:id="9080">
          <w:tblGrid>
            <w:gridCol w:w="1703"/>
            <w:gridCol w:w="4878"/>
          </w:tblGrid>
        </w:tblGridChange>
      </w:tblGrid>
      <w:tr w:rsidR="003E741B" w:rsidRPr="00182403" w:rsidDel="003E741B" w14:paraId="206B1B16" w14:textId="2130CBCB" w:rsidTr="003E741B">
        <w:trPr>
          <w:trHeight w:val="197"/>
          <w:del w:id="9081" w:author="Adriana  Casas" w:date="2015-07-10T22:00:00Z"/>
        </w:trPr>
        <w:tc>
          <w:tcPr>
            <w:tcW w:w="6581"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06511DC" w14:textId="7AD38F63" w:rsidR="006C738E" w:rsidRPr="00DD6B12" w:rsidDel="003E741B" w:rsidRDefault="006C738E" w:rsidP="006E29D3">
            <w:pPr>
              <w:spacing w:line="240" w:lineRule="auto"/>
              <w:jc w:val="center"/>
              <w:rPr>
                <w:del w:id="9082" w:author="Adriana  Casas" w:date="2015-07-10T22:00:00Z"/>
                <w:rFonts w:ascii="Times" w:eastAsia="Calibri" w:hAnsi="Times"/>
                <w:b/>
                <w:color w:val="FFFFFF" w:themeColor="background1"/>
                <w:highlight w:val="none"/>
                <w:rPrChange w:id="9083" w:author="Adriana  Casas" w:date="2015-07-08T15:43:00Z">
                  <w:rPr>
                    <w:del w:id="9084" w:author="Adriana  Casas" w:date="2015-07-10T22:00:00Z"/>
                    <w:rFonts w:eastAsia="Calibri"/>
                    <w:b/>
                    <w:color w:val="FFFFFF" w:themeColor="background1"/>
                    <w:highlight w:val="none"/>
                  </w:rPr>
                </w:rPrChange>
              </w:rPr>
            </w:pPr>
            <w:del w:id="9085" w:author="Adriana  Casas" w:date="2015-07-10T22:00:00Z">
              <w:r w:rsidRPr="00DD6B12" w:rsidDel="003E741B">
                <w:rPr>
                  <w:rFonts w:ascii="Times" w:eastAsia="Calibri" w:hAnsi="Times"/>
                  <w:b/>
                  <w:color w:val="FFFFFF" w:themeColor="background1"/>
                  <w:highlight w:val="none"/>
                  <w:rPrChange w:id="9086" w:author="Adriana  Casas" w:date="2015-07-08T15:43:00Z">
                    <w:rPr>
                      <w:rFonts w:eastAsia="Calibri"/>
                      <w:b/>
                      <w:color w:val="FFFFFF" w:themeColor="background1"/>
                      <w:highlight w:val="none"/>
                    </w:rPr>
                  </w:rPrChange>
                </w:rPr>
                <w:delText>Practica: recurso aprovechado</w:delText>
              </w:r>
            </w:del>
          </w:p>
        </w:tc>
      </w:tr>
      <w:tr w:rsidR="003E741B" w:rsidRPr="00182403" w:rsidDel="003E741B" w14:paraId="664A1F76" w14:textId="77777777" w:rsidTr="003E741B">
        <w:trPr>
          <w:trHeight w:val="197"/>
          <w:del w:id="9087" w:author="Adriana  Casas" w:date="2015-07-10T22:00:00Z"/>
        </w:trPr>
        <w:tc>
          <w:tcPr>
            <w:tcW w:w="170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FADFA0" w14:textId="3BB78C52" w:rsidR="006C738E" w:rsidRPr="00DD6B12" w:rsidDel="003E741B" w:rsidRDefault="006C738E" w:rsidP="00DD6B12">
            <w:pPr>
              <w:spacing w:line="240" w:lineRule="auto"/>
              <w:ind w:left="-120"/>
              <w:rPr>
                <w:del w:id="9088" w:author="Adriana  Casas" w:date="2015-07-10T22:00:00Z"/>
                <w:rFonts w:ascii="Times" w:hAnsi="Times"/>
                <w:rPrChange w:id="9089" w:author="Adriana  Casas" w:date="2015-07-08T15:43:00Z">
                  <w:rPr>
                    <w:del w:id="9090" w:author="Adriana  Casas" w:date="2015-07-10T22:00:00Z"/>
                  </w:rPr>
                </w:rPrChange>
              </w:rPr>
              <w:pPrChange w:id="9091" w:author="Adriana  Casas" w:date="2015-07-08T15:43:00Z">
                <w:pPr>
                  <w:ind w:left="-120"/>
                </w:pPr>
              </w:pPrChange>
            </w:pPr>
            <w:del w:id="9092" w:author="Adriana  Casas" w:date="2015-07-10T22:00:00Z">
              <w:r w:rsidRPr="00DD6B12" w:rsidDel="003E741B">
                <w:rPr>
                  <w:rFonts w:ascii="Times" w:hAnsi="Times"/>
                  <w:b/>
                  <w:color w:val="000000"/>
                  <w:rPrChange w:id="9093" w:author="Adriana  Casas" w:date="2015-07-08T15:43:00Z">
                    <w:rPr>
                      <w:b/>
                      <w:color w:val="000000"/>
                    </w:rPr>
                  </w:rPrChange>
                </w:rPr>
                <w:delText>Código</w:delText>
              </w:r>
            </w:del>
          </w:p>
        </w:tc>
        <w:tc>
          <w:tcPr>
            <w:tcW w:w="4878" w:type="dxa"/>
            <w:tcBorders>
              <w:bottom w:val="single" w:sz="8" w:space="0" w:color="000000"/>
              <w:right w:val="single" w:sz="8" w:space="0" w:color="000000"/>
            </w:tcBorders>
            <w:tcMar>
              <w:top w:w="100" w:type="dxa"/>
              <w:left w:w="100" w:type="dxa"/>
              <w:bottom w:w="100" w:type="dxa"/>
              <w:right w:w="100" w:type="dxa"/>
            </w:tcMar>
          </w:tcPr>
          <w:p w14:paraId="7E61E5A5" w14:textId="561F67C1" w:rsidR="006C738E" w:rsidRPr="00DD6B12" w:rsidDel="003E741B" w:rsidRDefault="00571573" w:rsidP="00DD6B12">
            <w:pPr>
              <w:spacing w:line="240" w:lineRule="auto"/>
              <w:ind w:left="-120"/>
              <w:rPr>
                <w:del w:id="9094" w:author="Adriana  Casas" w:date="2015-07-10T22:00:00Z"/>
                <w:rFonts w:ascii="Times" w:hAnsi="Times"/>
                <w:rPrChange w:id="9095" w:author="Adriana  Casas" w:date="2015-07-08T15:43:00Z">
                  <w:rPr>
                    <w:del w:id="9096" w:author="Adriana  Casas" w:date="2015-07-10T22:00:00Z"/>
                  </w:rPr>
                </w:rPrChange>
              </w:rPr>
              <w:pPrChange w:id="9097" w:author="Adriana  Casas" w:date="2015-07-08T15:43:00Z">
                <w:pPr>
                  <w:ind w:left="-120"/>
                </w:pPr>
              </w:pPrChange>
            </w:pPr>
            <w:del w:id="9098" w:author="Adriana  Casas" w:date="2015-07-10T22:00:00Z">
              <w:r w:rsidRPr="00DD6B12" w:rsidDel="003E741B">
                <w:rPr>
                  <w:rFonts w:ascii="Times" w:hAnsi="Times"/>
                  <w:color w:val="000000"/>
                  <w:rPrChange w:id="9099" w:author="Adriana  Casas" w:date="2015-07-08T15:43:00Z">
                    <w:rPr>
                      <w:color w:val="000000"/>
                    </w:rPr>
                  </w:rPrChange>
                </w:rPr>
                <w:delText>CS_10_05</w:delText>
              </w:r>
              <w:r w:rsidR="00CA24F9" w:rsidRPr="00DD6B12" w:rsidDel="003E741B">
                <w:rPr>
                  <w:rFonts w:ascii="Times" w:hAnsi="Times"/>
                  <w:color w:val="000000"/>
                  <w:rPrChange w:id="9100" w:author="Adriana  Casas" w:date="2015-07-08T15:43:00Z">
                    <w:rPr>
                      <w:color w:val="000000"/>
                    </w:rPr>
                  </w:rPrChange>
                </w:rPr>
                <w:delText>_CO REC</w:delText>
              </w:r>
              <w:r w:rsidR="00761DBF" w:rsidRPr="00DD6B12" w:rsidDel="003E741B">
                <w:rPr>
                  <w:rFonts w:ascii="Times" w:hAnsi="Times"/>
                  <w:color w:val="000000"/>
                  <w:rPrChange w:id="9101" w:author="Adriana  Casas" w:date="2015-07-08T15:43:00Z">
                    <w:rPr>
                      <w:color w:val="000000"/>
                    </w:rPr>
                  </w:rPrChange>
                </w:rPr>
                <w:delText>270</w:delText>
              </w:r>
            </w:del>
          </w:p>
        </w:tc>
      </w:tr>
      <w:tr w:rsidR="003E741B" w:rsidRPr="00182403" w:rsidDel="003E741B" w14:paraId="44A5DC0A" w14:textId="77777777" w:rsidTr="003E741B">
        <w:trPr>
          <w:trHeight w:val="436"/>
          <w:del w:id="9102" w:author="Adriana  Casas" w:date="2015-07-10T22:00:00Z"/>
        </w:trPr>
        <w:tc>
          <w:tcPr>
            <w:tcW w:w="170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8CC286" w14:textId="15F322CC" w:rsidR="006C738E" w:rsidRPr="00DD6B12" w:rsidDel="003E741B" w:rsidRDefault="006C738E" w:rsidP="00DD6B12">
            <w:pPr>
              <w:spacing w:line="240" w:lineRule="auto"/>
              <w:ind w:left="-120"/>
              <w:rPr>
                <w:del w:id="9103" w:author="Adriana  Casas" w:date="2015-07-10T22:00:00Z"/>
                <w:rFonts w:ascii="Times" w:hAnsi="Times"/>
                <w:rPrChange w:id="9104" w:author="Adriana  Casas" w:date="2015-07-08T15:43:00Z">
                  <w:rPr>
                    <w:del w:id="9105" w:author="Adriana  Casas" w:date="2015-07-10T22:00:00Z"/>
                  </w:rPr>
                </w:rPrChange>
              </w:rPr>
              <w:pPrChange w:id="9106" w:author="Adriana  Casas" w:date="2015-07-08T15:43:00Z">
                <w:pPr>
                  <w:ind w:left="-120"/>
                </w:pPr>
              </w:pPrChange>
            </w:pPr>
            <w:del w:id="9107" w:author="Adriana  Casas" w:date="2015-07-10T22:00:00Z">
              <w:r w:rsidRPr="00DD6B12" w:rsidDel="003E741B">
                <w:rPr>
                  <w:rFonts w:ascii="Times" w:hAnsi="Times"/>
                  <w:b/>
                  <w:color w:val="000000"/>
                  <w:rPrChange w:id="9108" w:author="Adriana  Casas" w:date="2015-07-08T15:43:00Z">
                    <w:rPr>
                      <w:b/>
                      <w:color w:val="000000"/>
                    </w:rPr>
                  </w:rPrChange>
                </w:rPr>
                <w:delText>Título</w:delText>
              </w:r>
            </w:del>
          </w:p>
        </w:tc>
        <w:tc>
          <w:tcPr>
            <w:tcW w:w="4878" w:type="dxa"/>
            <w:tcBorders>
              <w:bottom w:val="single" w:sz="8" w:space="0" w:color="000000"/>
              <w:right w:val="single" w:sz="8" w:space="0" w:color="000000"/>
            </w:tcBorders>
            <w:tcMar>
              <w:top w:w="100" w:type="dxa"/>
              <w:left w:w="100" w:type="dxa"/>
              <w:bottom w:w="100" w:type="dxa"/>
              <w:right w:w="100" w:type="dxa"/>
            </w:tcMar>
          </w:tcPr>
          <w:p w14:paraId="060F8DE9" w14:textId="38D54E53" w:rsidR="006C738E" w:rsidRPr="00DD6B12" w:rsidDel="003E741B" w:rsidRDefault="006C738E" w:rsidP="00DD6B12">
            <w:pPr>
              <w:spacing w:line="240" w:lineRule="auto"/>
              <w:ind w:left="-120"/>
              <w:rPr>
                <w:del w:id="9109" w:author="Adriana  Casas" w:date="2015-07-10T22:00:00Z"/>
                <w:rFonts w:ascii="Times" w:hAnsi="Times"/>
                <w:rPrChange w:id="9110" w:author="Adriana  Casas" w:date="2015-07-08T15:43:00Z">
                  <w:rPr>
                    <w:del w:id="9111" w:author="Adriana  Casas" w:date="2015-07-10T22:00:00Z"/>
                  </w:rPr>
                </w:rPrChange>
              </w:rPr>
              <w:pPrChange w:id="9112" w:author="Adriana  Casas" w:date="2015-07-08T15:43:00Z">
                <w:pPr>
                  <w:ind w:left="-120"/>
                </w:pPr>
              </w:pPrChange>
            </w:pPr>
            <w:del w:id="9113" w:author="Adriana  Casas" w:date="2015-07-10T22:00:00Z">
              <w:r w:rsidRPr="00DD6B12" w:rsidDel="003E741B">
                <w:rPr>
                  <w:rFonts w:ascii="Times" w:hAnsi="Times"/>
                  <w:b/>
                  <w:color w:val="000000"/>
                  <w:rPrChange w:id="9114" w:author="Adriana  Casas" w:date="2015-07-08T15:43:00Z">
                    <w:rPr>
                      <w:b/>
                      <w:color w:val="000000"/>
                    </w:rPr>
                  </w:rPrChange>
                </w:rPr>
                <w:delText>Refuerza tu aprendizaje</w:delText>
              </w:r>
              <w:r w:rsidRPr="00DD6B12" w:rsidDel="003E741B">
                <w:rPr>
                  <w:rFonts w:ascii="Times" w:hAnsi="Times"/>
                  <w:color w:val="000000"/>
                  <w:rPrChange w:id="9115" w:author="Adriana  Casas" w:date="2015-07-08T15:43:00Z">
                    <w:rPr>
                      <w:color w:val="000000"/>
                    </w:rPr>
                  </w:rPrChange>
                </w:rPr>
                <w:delText>: los tipos de servicios</w:delText>
              </w:r>
            </w:del>
          </w:p>
        </w:tc>
      </w:tr>
      <w:tr w:rsidR="003E741B" w:rsidRPr="00182403" w:rsidDel="003E741B" w14:paraId="29F7543C" w14:textId="77777777" w:rsidTr="003E741B">
        <w:trPr>
          <w:trHeight w:val="604"/>
          <w:del w:id="9116" w:author="Adriana  Casas" w:date="2015-07-10T22:00:00Z"/>
        </w:trPr>
        <w:tc>
          <w:tcPr>
            <w:tcW w:w="170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98F57A" w14:textId="7C5329D0" w:rsidR="006C738E" w:rsidRPr="00DD6B12" w:rsidDel="003E741B" w:rsidRDefault="006C738E" w:rsidP="00DD6B12">
            <w:pPr>
              <w:spacing w:line="240" w:lineRule="auto"/>
              <w:ind w:left="-120"/>
              <w:rPr>
                <w:del w:id="9117" w:author="Adriana  Casas" w:date="2015-07-10T22:00:00Z"/>
                <w:rFonts w:ascii="Times" w:hAnsi="Times"/>
                <w:rPrChange w:id="9118" w:author="Adriana  Casas" w:date="2015-07-08T15:43:00Z">
                  <w:rPr>
                    <w:del w:id="9119" w:author="Adriana  Casas" w:date="2015-07-10T22:00:00Z"/>
                  </w:rPr>
                </w:rPrChange>
              </w:rPr>
              <w:pPrChange w:id="9120" w:author="Adriana  Casas" w:date="2015-07-08T15:43:00Z">
                <w:pPr>
                  <w:ind w:left="-120"/>
                </w:pPr>
              </w:pPrChange>
            </w:pPr>
            <w:del w:id="9121" w:author="Adriana  Casas" w:date="2015-07-10T22:00:00Z">
              <w:r w:rsidRPr="00DD6B12" w:rsidDel="003E741B">
                <w:rPr>
                  <w:rFonts w:ascii="Times" w:hAnsi="Times"/>
                  <w:b/>
                  <w:color w:val="000000"/>
                  <w:rPrChange w:id="9122" w:author="Adriana  Casas" w:date="2015-07-08T15:43:00Z">
                    <w:rPr>
                      <w:b/>
                      <w:color w:val="000000"/>
                    </w:rPr>
                  </w:rPrChange>
                </w:rPr>
                <w:delText>Ubicación en AulaPlaneta</w:delText>
              </w:r>
            </w:del>
          </w:p>
        </w:tc>
        <w:tc>
          <w:tcPr>
            <w:tcW w:w="4878" w:type="dxa"/>
            <w:tcBorders>
              <w:bottom w:val="single" w:sz="8" w:space="0" w:color="000000"/>
              <w:right w:val="single" w:sz="8" w:space="0" w:color="000000"/>
            </w:tcBorders>
            <w:tcMar>
              <w:top w:w="100" w:type="dxa"/>
              <w:left w:w="100" w:type="dxa"/>
              <w:bottom w:w="100" w:type="dxa"/>
              <w:right w:w="100" w:type="dxa"/>
            </w:tcMar>
          </w:tcPr>
          <w:p w14:paraId="2A0E5729" w14:textId="1F064153" w:rsidR="006C738E" w:rsidRPr="00DD6B12" w:rsidDel="003E741B" w:rsidRDefault="00114F10" w:rsidP="006E29D3">
            <w:pPr>
              <w:spacing w:line="240" w:lineRule="auto"/>
              <w:rPr>
                <w:del w:id="9123" w:author="Adriana  Casas" w:date="2015-07-10T22:00:00Z"/>
                <w:rFonts w:ascii="Times" w:hAnsi="Times"/>
                <w:rPrChange w:id="9124" w:author="Adriana  Casas" w:date="2015-07-08T15:43:00Z">
                  <w:rPr>
                    <w:del w:id="9125" w:author="Adriana  Casas" w:date="2015-07-10T22:00:00Z"/>
                  </w:rPr>
                </w:rPrChange>
              </w:rPr>
            </w:pPr>
            <w:del w:id="9126" w:author="Adriana  Casas" w:date="2015-07-10T22:00:00Z">
              <w:r w:rsidRPr="00DD6B12" w:rsidDel="003E741B">
                <w:rPr>
                  <w:rFonts w:ascii="Times" w:hAnsi="Times"/>
                  <w:color w:val="000000"/>
                  <w:rPrChange w:id="9127" w:author="Adriana  Casas" w:date="2015-07-08T15:43:00Z">
                    <w:rPr>
                      <w:color w:val="000000"/>
                    </w:rPr>
                  </w:rPrChange>
                </w:rPr>
                <w:delText xml:space="preserve"> 3</w:delText>
              </w:r>
              <w:r w:rsidR="006C738E" w:rsidRPr="00DD6B12" w:rsidDel="003E741B">
                <w:rPr>
                  <w:rFonts w:ascii="Times" w:hAnsi="Times"/>
                  <w:color w:val="000000"/>
                  <w:rPrChange w:id="9128" w:author="Adriana  Casas" w:date="2015-07-08T15:43:00Z">
                    <w:rPr>
                      <w:color w:val="000000"/>
                    </w:rPr>
                  </w:rPrChange>
                </w:rPr>
                <w:delText xml:space="preserve"> ESO:/CS/Las actividades del sector terciario:/Los tipos de servicios</w:delText>
              </w:r>
            </w:del>
          </w:p>
          <w:p w14:paraId="033293E5" w14:textId="4E04DBC0" w:rsidR="006C738E" w:rsidRPr="00DD6B12" w:rsidDel="003E741B" w:rsidRDefault="006C738E" w:rsidP="00DD6B12">
            <w:pPr>
              <w:spacing w:line="240" w:lineRule="auto"/>
              <w:ind w:left="-120"/>
              <w:rPr>
                <w:del w:id="9129" w:author="Adriana  Casas" w:date="2015-07-10T22:00:00Z"/>
                <w:rFonts w:ascii="Times" w:hAnsi="Times"/>
                <w:rPrChange w:id="9130" w:author="Adriana  Casas" w:date="2015-07-08T15:43:00Z">
                  <w:rPr>
                    <w:del w:id="9131" w:author="Adriana  Casas" w:date="2015-07-10T22:00:00Z"/>
                  </w:rPr>
                </w:rPrChange>
              </w:rPr>
              <w:pPrChange w:id="9132" w:author="Adriana  Casas" w:date="2015-07-08T15:43:00Z">
                <w:pPr>
                  <w:ind w:left="-120"/>
                </w:pPr>
              </w:pPrChange>
            </w:pPr>
          </w:p>
        </w:tc>
      </w:tr>
      <w:tr w:rsidR="003E741B" w:rsidRPr="00182403" w:rsidDel="003E741B" w14:paraId="10674B28" w14:textId="77777777" w:rsidTr="003E741B">
        <w:trPr>
          <w:trHeight w:val="407"/>
          <w:del w:id="9133" w:author="Adriana  Casas" w:date="2015-07-10T22:00:00Z"/>
        </w:trPr>
        <w:tc>
          <w:tcPr>
            <w:tcW w:w="1703" w:type="dxa"/>
            <w:tcBorders>
              <w:left w:val="single" w:sz="8" w:space="0" w:color="000000"/>
              <w:right w:val="single" w:sz="8" w:space="0" w:color="000000"/>
            </w:tcBorders>
            <w:tcMar>
              <w:top w:w="100" w:type="dxa"/>
              <w:left w:w="100" w:type="dxa"/>
              <w:bottom w:w="100" w:type="dxa"/>
              <w:right w:w="100" w:type="dxa"/>
            </w:tcMar>
          </w:tcPr>
          <w:p w14:paraId="79DECA03" w14:textId="17C6E4B8" w:rsidR="006C738E" w:rsidRPr="00DD6B12" w:rsidDel="003E741B" w:rsidRDefault="00E66852" w:rsidP="00DD6B12">
            <w:pPr>
              <w:spacing w:line="240" w:lineRule="auto"/>
              <w:ind w:left="-120"/>
              <w:rPr>
                <w:del w:id="9134" w:author="Adriana  Casas" w:date="2015-07-10T22:00:00Z"/>
                <w:rFonts w:ascii="Times" w:hAnsi="Times"/>
                <w:rPrChange w:id="9135" w:author="Adriana  Casas" w:date="2015-07-08T15:43:00Z">
                  <w:rPr>
                    <w:del w:id="9136" w:author="Adriana  Casas" w:date="2015-07-10T22:00:00Z"/>
                  </w:rPr>
                </w:rPrChange>
              </w:rPr>
              <w:pPrChange w:id="9137" w:author="Adriana  Casas" w:date="2015-07-08T15:43:00Z">
                <w:pPr>
                  <w:ind w:left="-120"/>
                </w:pPr>
              </w:pPrChange>
            </w:pPr>
            <w:del w:id="9138" w:author="Adriana  Casas" w:date="2015-07-10T22:00:00Z">
              <w:r w:rsidRPr="00DD6B12" w:rsidDel="003E741B">
                <w:rPr>
                  <w:rFonts w:ascii="Times" w:hAnsi="Times"/>
                  <w:b/>
                  <w:noProof/>
                  <w:highlight w:val="none"/>
                  <w:lang w:val="es-ES" w:eastAsia="es-ES"/>
                  <w:rPrChange w:id="9139" w:author="Adriana  Casas" w:date="2015-07-08T15:43:00Z">
                    <w:rPr>
                      <w:b/>
                      <w:noProof/>
                      <w:highlight w:val="none"/>
                      <w:lang w:val="es-ES" w:eastAsia="es-ES"/>
                    </w:rPr>
                  </w:rPrChange>
                </w:rPr>
                <mc:AlternateContent>
                  <mc:Choice Requires="wps">
                    <w:drawing>
                      <wp:anchor distT="0" distB="0" distL="114300" distR="114300" simplePos="0" relativeHeight="251659264" behindDoc="0" locked="0" layoutInCell="1" allowOverlap="1" wp14:anchorId="05D373AD" wp14:editId="1C095E8F">
                        <wp:simplePos x="0" y="0"/>
                        <wp:positionH relativeFrom="column">
                          <wp:posOffset>-80010</wp:posOffset>
                        </wp:positionH>
                        <wp:positionV relativeFrom="paragraph">
                          <wp:posOffset>493395</wp:posOffset>
                        </wp:positionV>
                        <wp:extent cx="5562600" cy="0"/>
                        <wp:effectExtent l="0" t="0" r="19050" b="19050"/>
                        <wp:wrapNone/>
                        <wp:docPr id="2" name="2 Conector recto"/>
                        <wp:cNvGraphicFramePr/>
                        <a:graphic xmlns:a="http://schemas.openxmlformats.org/drawingml/2006/main">
                          <a:graphicData uri="http://schemas.microsoft.com/office/word/2010/wordprocessingShape">
                            <wps:wsp>
                              <wps:cNvCnPr/>
                              <wps:spPr>
                                <a:xfrm>
                                  <a:off x="0" y="0"/>
                                  <a:ext cx="5562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2 Conector recto"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3pt,38.85pt" to="431.7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" strokecolor="#4579b8 [3044]"/>
                    </w:pict>
                  </mc:Fallback>
                </mc:AlternateContent>
              </w:r>
              <w:r w:rsidR="006C738E" w:rsidRPr="00DD6B12" w:rsidDel="003E741B">
                <w:rPr>
                  <w:rFonts w:ascii="Times" w:hAnsi="Times"/>
                  <w:b/>
                  <w:rPrChange w:id="9140" w:author="Adriana  Casas" w:date="2015-07-08T15:43:00Z">
                    <w:rPr>
                      <w:b/>
                    </w:rPr>
                  </w:rPrChange>
                </w:rPr>
                <w:delText>Descripción</w:delText>
              </w:r>
            </w:del>
          </w:p>
        </w:tc>
        <w:tc>
          <w:tcPr>
            <w:tcW w:w="4878" w:type="dxa"/>
            <w:tcBorders>
              <w:right w:val="single" w:sz="8" w:space="0" w:color="000000"/>
            </w:tcBorders>
            <w:tcMar>
              <w:top w:w="100" w:type="dxa"/>
              <w:left w:w="100" w:type="dxa"/>
              <w:bottom w:w="100" w:type="dxa"/>
              <w:right w:w="100" w:type="dxa"/>
            </w:tcMar>
          </w:tcPr>
          <w:p w14:paraId="72F8C375" w14:textId="44412230" w:rsidR="006C738E" w:rsidRPr="00DD6B12" w:rsidDel="003E741B" w:rsidRDefault="006C738E" w:rsidP="006E29D3">
            <w:pPr>
              <w:spacing w:line="240" w:lineRule="auto"/>
              <w:rPr>
                <w:del w:id="9141" w:author="Adriana  Casas" w:date="2015-07-10T22:00:00Z"/>
                <w:rFonts w:ascii="Times" w:hAnsi="Times"/>
                <w:rPrChange w:id="9142" w:author="Adriana  Casas" w:date="2015-07-08T15:43:00Z">
                  <w:rPr>
                    <w:del w:id="9143" w:author="Adriana  Casas" w:date="2015-07-10T22:00:00Z"/>
                  </w:rPr>
                </w:rPrChange>
              </w:rPr>
            </w:pPr>
            <w:del w:id="9144" w:author="Adriana  Casas" w:date="2015-07-10T22:00:00Z">
              <w:r w:rsidRPr="00DD6B12" w:rsidDel="003E741B">
                <w:rPr>
                  <w:rFonts w:ascii="Times" w:hAnsi="Times"/>
                  <w:rPrChange w:id="9145" w:author="Adriana  Casas" w:date="2015-07-08T15:43:00Z">
                    <w:rPr/>
                  </w:rPrChange>
                </w:rPr>
                <w:delText>Actividades sobre los tipos de servicios</w:delText>
              </w:r>
            </w:del>
          </w:p>
          <w:p w14:paraId="4C6F4EC6" w14:textId="11C95FE3" w:rsidR="006C738E" w:rsidRPr="00DD6B12" w:rsidDel="003E741B" w:rsidRDefault="006C738E" w:rsidP="00DD6B12">
            <w:pPr>
              <w:spacing w:line="240" w:lineRule="auto"/>
              <w:ind w:left="-120"/>
              <w:rPr>
                <w:del w:id="9146" w:author="Adriana  Casas" w:date="2015-07-10T22:00:00Z"/>
                <w:rFonts w:ascii="Times" w:hAnsi="Times"/>
                <w:rPrChange w:id="9147" w:author="Adriana  Casas" w:date="2015-07-08T15:43:00Z">
                  <w:rPr>
                    <w:del w:id="9148" w:author="Adriana  Casas" w:date="2015-07-10T22:00:00Z"/>
                  </w:rPr>
                </w:rPrChange>
              </w:rPr>
              <w:pPrChange w:id="9149" w:author="Adriana  Casas" w:date="2015-07-08T15:43:00Z">
                <w:pPr>
                  <w:ind w:left="-120"/>
                </w:pPr>
              </w:pPrChange>
            </w:pPr>
          </w:p>
        </w:tc>
      </w:tr>
    </w:tbl>
    <w:p w14:paraId="29D3B792" w14:textId="6BE5B47D" w:rsidR="00E66852" w:rsidRPr="00DD6B12" w:rsidDel="003E741B" w:rsidRDefault="00E66852" w:rsidP="006E29D3">
      <w:pPr>
        <w:spacing w:line="240" w:lineRule="auto"/>
        <w:jc w:val="left"/>
        <w:rPr>
          <w:del w:id="9150" w:author="Adriana  Casas" w:date="2015-07-10T22:00:00Z"/>
          <w:rFonts w:ascii="Times" w:eastAsia="Calibri" w:hAnsi="Times"/>
          <w:b/>
          <w:rPrChange w:id="9151" w:author="Adriana  Casas" w:date="2015-07-08T15:43:00Z">
            <w:rPr>
              <w:del w:id="9152" w:author="Adriana  Casas" w:date="2015-07-10T22:00:00Z"/>
              <w:rFonts w:eastAsia="Calibri"/>
              <w:b/>
            </w:rPr>
          </w:rPrChange>
        </w:rPr>
      </w:pPr>
    </w:p>
    <w:tbl>
      <w:tblPr>
        <w:tblStyle w:val="20"/>
        <w:tblW w:w="8860" w:type="dxa"/>
        <w:tblInd w:w="-230" w:type="dxa"/>
        <w:tblLayout w:type="fixed"/>
        <w:tblLook w:val="0400" w:firstRow="0" w:lastRow="0" w:firstColumn="0" w:lastColumn="0" w:noHBand="0" w:noVBand="1"/>
      </w:tblPr>
      <w:tblGrid>
        <w:gridCol w:w="2782"/>
        <w:gridCol w:w="6078"/>
      </w:tblGrid>
      <w:tr w:rsidR="00CA24F9" w:rsidRPr="00DD6B12" w:rsidDel="003E741B" w14:paraId="49317347" w14:textId="155B9D33" w:rsidTr="00E50C5F">
        <w:trPr>
          <w:trHeight w:val="160"/>
          <w:del w:id="9153" w:author="Adriana  Casas" w:date="2015-07-10T22:00:00Z"/>
        </w:trPr>
        <w:tc>
          <w:tcPr>
            <w:tcW w:w="8860" w:type="dxa"/>
            <w:gridSpan w:val="2"/>
            <w:tcBorders>
              <w:top w:val="single" w:sz="4" w:space="0" w:color="000000"/>
              <w:left w:val="single" w:sz="4" w:space="0" w:color="000000"/>
              <w:bottom w:val="single" w:sz="4" w:space="0" w:color="000000"/>
              <w:right w:val="single" w:sz="4" w:space="0" w:color="000000"/>
            </w:tcBorders>
            <w:shd w:val="clear" w:color="auto" w:fill="000000"/>
          </w:tcPr>
          <w:p w14:paraId="3A361E34" w14:textId="1C7A27F5" w:rsidR="00CA24F9" w:rsidRPr="00DD6B12" w:rsidDel="003E741B" w:rsidRDefault="00CA24F9" w:rsidP="006E29D3">
            <w:pPr>
              <w:spacing w:line="240" w:lineRule="auto"/>
              <w:jc w:val="center"/>
              <w:rPr>
                <w:del w:id="9154" w:author="Adriana  Casas" w:date="2015-07-10T22:00:00Z"/>
                <w:rFonts w:ascii="Times" w:eastAsia="Calibri" w:hAnsi="Times"/>
                <w:b/>
                <w:color w:val="FFFFFF" w:themeColor="background1"/>
                <w:highlight w:val="none"/>
                <w:rPrChange w:id="9155" w:author="Adriana  Casas" w:date="2015-07-08T15:43:00Z">
                  <w:rPr>
                    <w:del w:id="9156" w:author="Adriana  Casas" w:date="2015-07-10T22:00:00Z"/>
                    <w:rFonts w:eastAsia="Calibri"/>
                    <w:b/>
                    <w:color w:val="FFFFFF" w:themeColor="background1"/>
                    <w:highlight w:val="none"/>
                  </w:rPr>
                </w:rPrChange>
              </w:rPr>
            </w:pPr>
            <w:del w:id="9157" w:author="Adriana  Casas" w:date="2015-07-10T22:00:00Z">
              <w:r w:rsidRPr="00DD6B12" w:rsidDel="003E741B">
                <w:rPr>
                  <w:rFonts w:ascii="Times" w:eastAsia="Calibri" w:hAnsi="Times"/>
                  <w:b/>
                  <w:color w:val="FFFFFF" w:themeColor="background1"/>
                  <w:highlight w:val="none"/>
                  <w:rPrChange w:id="9158" w:author="Adriana  Casas" w:date="2015-07-08T15:43:00Z">
                    <w:rPr>
                      <w:rFonts w:eastAsia="Calibri"/>
                      <w:b/>
                      <w:color w:val="FFFFFF" w:themeColor="background1"/>
                      <w:highlight w:val="none"/>
                    </w:rPr>
                  </w:rPrChange>
                </w:rPr>
                <w:delText>Evaluación: recurso aprovechado</w:delText>
              </w:r>
            </w:del>
          </w:p>
        </w:tc>
      </w:tr>
      <w:tr w:rsidR="00CA24F9" w:rsidRPr="00DD6B12" w:rsidDel="003E741B" w14:paraId="0C59F9CA" w14:textId="4CE703F5" w:rsidTr="00E50C5F">
        <w:trPr>
          <w:trHeight w:val="140"/>
          <w:del w:id="9159" w:author="Adriana  Casas" w:date="2015-07-10T22:00:00Z"/>
        </w:trPr>
        <w:tc>
          <w:tcPr>
            <w:tcW w:w="2782" w:type="dxa"/>
            <w:tcBorders>
              <w:top w:val="single" w:sz="4" w:space="0" w:color="000000"/>
              <w:left w:val="single" w:sz="4" w:space="0" w:color="000000"/>
              <w:bottom w:val="single" w:sz="4" w:space="0" w:color="000000"/>
              <w:right w:val="single" w:sz="4" w:space="0" w:color="000000"/>
            </w:tcBorders>
          </w:tcPr>
          <w:p w14:paraId="09204217" w14:textId="04325431" w:rsidR="00CA24F9" w:rsidRPr="00DD6B12" w:rsidDel="003E741B" w:rsidRDefault="00CA24F9" w:rsidP="006E29D3">
            <w:pPr>
              <w:spacing w:line="240" w:lineRule="auto"/>
              <w:jc w:val="left"/>
              <w:rPr>
                <w:del w:id="9160" w:author="Adriana  Casas" w:date="2015-07-10T22:00:00Z"/>
                <w:rFonts w:ascii="Times" w:hAnsi="Times"/>
                <w:rPrChange w:id="9161" w:author="Adriana  Casas" w:date="2015-07-08T15:43:00Z">
                  <w:rPr>
                    <w:del w:id="9162" w:author="Adriana  Casas" w:date="2015-07-10T22:00:00Z"/>
                  </w:rPr>
                </w:rPrChange>
              </w:rPr>
            </w:pPr>
            <w:del w:id="9163" w:author="Adriana  Casas" w:date="2015-07-10T22:00:00Z">
              <w:r w:rsidRPr="00DD6B12" w:rsidDel="003E741B">
                <w:rPr>
                  <w:rFonts w:ascii="Times" w:eastAsia="Calibri" w:hAnsi="Times" w:cs="Calibri"/>
                  <w:b/>
                  <w:color w:val="000000"/>
                  <w:sz w:val="22"/>
                  <w:rPrChange w:id="9164" w:author="Adriana  Casas" w:date="2015-07-08T15:43:00Z">
                    <w:rPr>
                      <w:rFonts w:ascii="Calibri" w:eastAsia="Calibri" w:hAnsi="Calibri" w:cs="Calibri"/>
                      <w:b/>
                      <w:color w:val="000000"/>
                      <w:sz w:val="22"/>
                    </w:rPr>
                  </w:rPrChange>
                </w:rPr>
                <w:delText>Código</w:delText>
              </w:r>
            </w:del>
          </w:p>
        </w:tc>
        <w:tc>
          <w:tcPr>
            <w:tcW w:w="6078" w:type="dxa"/>
            <w:tcBorders>
              <w:top w:val="single" w:sz="4" w:space="0" w:color="000000"/>
              <w:left w:val="single" w:sz="4" w:space="0" w:color="000000"/>
              <w:bottom w:val="single" w:sz="4" w:space="0" w:color="000000"/>
              <w:right w:val="single" w:sz="4" w:space="0" w:color="000000"/>
            </w:tcBorders>
          </w:tcPr>
          <w:p w14:paraId="359410EC" w14:textId="0162F894" w:rsidR="00CA24F9" w:rsidRPr="00DD6B12" w:rsidDel="003E741B" w:rsidRDefault="00CA24F9" w:rsidP="006E29D3">
            <w:pPr>
              <w:spacing w:line="240" w:lineRule="auto"/>
              <w:jc w:val="left"/>
              <w:rPr>
                <w:del w:id="9165" w:author="Adriana  Casas" w:date="2015-07-10T22:00:00Z"/>
                <w:rFonts w:ascii="Times" w:hAnsi="Times"/>
                <w:rPrChange w:id="9166" w:author="Adriana  Casas" w:date="2015-07-08T15:43:00Z">
                  <w:rPr>
                    <w:del w:id="9167" w:author="Adriana  Casas" w:date="2015-07-10T22:00:00Z"/>
                  </w:rPr>
                </w:rPrChange>
              </w:rPr>
            </w:pPr>
            <w:del w:id="9168" w:author="Adriana  Casas" w:date="2015-07-10T22:00:00Z">
              <w:r w:rsidRPr="00DD6B12" w:rsidDel="003E741B">
                <w:rPr>
                  <w:rFonts w:ascii="Times" w:eastAsia="Calibri" w:hAnsi="Times" w:cs="Calibri"/>
                  <w:color w:val="000000"/>
                  <w:sz w:val="22"/>
                  <w:rPrChange w:id="9169" w:author="Adriana  Casas" w:date="2015-07-08T15:43:00Z">
                    <w:rPr>
                      <w:rFonts w:ascii="Calibri" w:eastAsia="Calibri" w:hAnsi="Calibri" w:cs="Calibri"/>
                      <w:color w:val="000000"/>
                      <w:sz w:val="22"/>
                    </w:rPr>
                  </w:rPrChange>
                </w:rPr>
                <w:delText>CS_10_0</w:delText>
              </w:r>
              <w:r w:rsidR="00571573" w:rsidRPr="00DD6B12" w:rsidDel="003E741B">
                <w:rPr>
                  <w:rFonts w:ascii="Times" w:eastAsia="Calibri" w:hAnsi="Times" w:cs="Calibri"/>
                  <w:color w:val="000000"/>
                  <w:sz w:val="22"/>
                  <w:rPrChange w:id="9170" w:author="Adriana  Casas" w:date="2015-07-08T15:43:00Z">
                    <w:rPr>
                      <w:rFonts w:ascii="Calibri" w:eastAsia="Calibri" w:hAnsi="Calibri" w:cs="Calibri"/>
                      <w:color w:val="000000"/>
                      <w:sz w:val="22"/>
                    </w:rPr>
                  </w:rPrChange>
                </w:rPr>
                <w:delText>5</w:delText>
              </w:r>
              <w:r w:rsidRPr="00DD6B12" w:rsidDel="003E741B">
                <w:rPr>
                  <w:rFonts w:ascii="Times" w:eastAsia="Calibri" w:hAnsi="Times" w:cs="Calibri"/>
                  <w:color w:val="000000"/>
                  <w:sz w:val="22"/>
                  <w:rPrChange w:id="9171" w:author="Adriana  Casas" w:date="2015-07-08T15:43:00Z">
                    <w:rPr>
                      <w:rFonts w:ascii="Calibri" w:eastAsia="Calibri" w:hAnsi="Calibri" w:cs="Calibri"/>
                      <w:color w:val="000000"/>
                      <w:sz w:val="22"/>
                    </w:rPr>
                  </w:rPrChange>
                </w:rPr>
                <w:delText xml:space="preserve">_CO_REC </w:delText>
              </w:r>
              <w:r w:rsidR="00AB3ADC" w:rsidRPr="00DD6B12" w:rsidDel="003E741B">
                <w:rPr>
                  <w:rFonts w:ascii="Times" w:eastAsia="Calibri" w:hAnsi="Times" w:cs="Calibri"/>
                  <w:color w:val="000000"/>
                  <w:sz w:val="22"/>
                  <w:rPrChange w:id="9172" w:author="Adriana  Casas" w:date="2015-07-08T15:43:00Z">
                    <w:rPr>
                      <w:rFonts w:ascii="Calibri" w:eastAsia="Calibri" w:hAnsi="Calibri" w:cs="Calibri"/>
                      <w:color w:val="000000"/>
                      <w:sz w:val="22"/>
                    </w:rPr>
                  </w:rPrChange>
                </w:rPr>
                <w:delText>280</w:delText>
              </w:r>
            </w:del>
          </w:p>
        </w:tc>
      </w:tr>
      <w:tr w:rsidR="00CA24F9" w:rsidRPr="00DD6B12" w:rsidDel="003E741B" w14:paraId="2D29943D" w14:textId="3E19A10D" w:rsidTr="00E50C5F">
        <w:trPr>
          <w:trHeight w:val="160"/>
          <w:del w:id="9173" w:author="Adriana  Casas" w:date="2015-07-10T22:00:00Z"/>
        </w:trPr>
        <w:tc>
          <w:tcPr>
            <w:tcW w:w="2782" w:type="dxa"/>
            <w:tcBorders>
              <w:top w:val="single" w:sz="4" w:space="0" w:color="000000"/>
              <w:left w:val="single" w:sz="4" w:space="0" w:color="000000"/>
              <w:bottom w:val="single" w:sz="4" w:space="0" w:color="000000"/>
              <w:right w:val="single" w:sz="4" w:space="0" w:color="000000"/>
            </w:tcBorders>
          </w:tcPr>
          <w:p w14:paraId="72D07BDE" w14:textId="01C83663" w:rsidR="00CA24F9" w:rsidRPr="00DD6B12" w:rsidDel="003E741B" w:rsidRDefault="00CA24F9" w:rsidP="006E29D3">
            <w:pPr>
              <w:spacing w:line="240" w:lineRule="auto"/>
              <w:jc w:val="left"/>
              <w:rPr>
                <w:del w:id="9174" w:author="Adriana  Casas" w:date="2015-07-10T22:00:00Z"/>
                <w:rFonts w:ascii="Times" w:hAnsi="Times"/>
                <w:rPrChange w:id="9175" w:author="Adriana  Casas" w:date="2015-07-08T15:43:00Z">
                  <w:rPr>
                    <w:del w:id="9176" w:author="Adriana  Casas" w:date="2015-07-10T22:00:00Z"/>
                  </w:rPr>
                </w:rPrChange>
              </w:rPr>
            </w:pPr>
            <w:del w:id="9177" w:author="Adriana  Casas" w:date="2015-07-10T22:00:00Z">
              <w:r w:rsidRPr="00DD6B12" w:rsidDel="003E741B">
                <w:rPr>
                  <w:rFonts w:ascii="Times" w:eastAsia="Calibri" w:hAnsi="Times" w:cs="Calibri"/>
                  <w:b/>
                  <w:color w:val="000000"/>
                  <w:sz w:val="22"/>
                  <w:rPrChange w:id="9178" w:author="Adriana  Casas" w:date="2015-07-08T15:43:00Z">
                    <w:rPr>
                      <w:rFonts w:ascii="Calibri" w:eastAsia="Calibri" w:hAnsi="Calibri" w:cs="Calibri"/>
                      <w:b/>
                      <w:color w:val="000000"/>
                      <w:sz w:val="22"/>
                    </w:rPr>
                  </w:rPrChange>
                </w:rPr>
                <w:delText>Título</w:delText>
              </w:r>
            </w:del>
          </w:p>
        </w:tc>
        <w:tc>
          <w:tcPr>
            <w:tcW w:w="6078" w:type="dxa"/>
            <w:tcBorders>
              <w:top w:val="single" w:sz="4" w:space="0" w:color="000000"/>
              <w:left w:val="single" w:sz="4" w:space="0" w:color="000000"/>
              <w:bottom w:val="single" w:sz="4" w:space="0" w:color="000000"/>
              <w:right w:val="single" w:sz="4" w:space="0" w:color="000000"/>
            </w:tcBorders>
          </w:tcPr>
          <w:p w14:paraId="432CEA69" w14:textId="09DB535C" w:rsidR="00CA24F9" w:rsidRPr="00DD6B12" w:rsidDel="003E741B" w:rsidRDefault="00CA24F9" w:rsidP="006E29D3">
            <w:pPr>
              <w:spacing w:line="240" w:lineRule="auto"/>
              <w:jc w:val="left"/>
              <w:rPr>
                <w:del w:id="9179" w:author="Adriana  Casas" w:date="2015-07-10T22:00:00Z"/>
                <w:rFonts w:ascii="Times" w:hAnsi="Times"/>
                <w:rPrChange w:id="9180" w:author="Adriana  Casas" w:date="2015-07-08T15:43:00Z">
                  <w:rPr>
                    <w:del w:id="9181" w:author="Adriana  Casas" w:date="2015-07-10T22:00:00Z"/>
                  </w:rPr>
                </w:rPrChange>
              </w:rPr>
            </w:pPr>
            <w:del w:id="9182" w:author="Adriana  Casas" w:date="2015-07-10T22:00:00Z">
              <w:r w:rsidRPr="00DD6B12" w:rsidDel="003E741B">
                <w:rPr>
                  <w:rFonts w:ascii="Times" w:eastAsia="Calibri" w:hAnsi="Times" w:cs="Calibri"/>
                  <w:color w:val="000000"/>
                  <w:sz w:val="22"/>
                  <w:rPrChange w:id="9183" w:author="Adriana  Casas" w:date="2015-07-08T15:43:00Z">
                    <w:rPr>
                      <w:rFonts w:ascii="Calibri" w:eastAsia="Calibri" w:hAnsi="Calibri" w:cs="Calibri"/>
                      <w:color w:val="000000"/>
                      <w:sz w:val="22"/>
                    </w:rPr>
                  </w:rPrChange>
                </w:rPr>
                <w:delText>Identifica las características del comercio actual</w:delText>
              </w:r>
            </w:del>
          </w:p>
        </w:tc>
      </w:tr>
      <w:tr w:rsidR="00CA24F9" w:rsidRPr="00DD6B12" w:rsidDel="003E741B" w14:paraId="5DC9A7FA" w14:textId="787E7FA8" w:rsidTr="00E50C5F">
        <w:trPr>
          <w:trHeight w:val="160"/>
          <w:del w:id="9184" w:author="Adriana  Casas" w:date="2015-07-10T22:00:00Z"/>
        </w:trPr>
        <w:tc>
          <w:tcPr>
            <w:tcW w:w="2782" w:type="dxa"/>
            <w:tcBorders>
              <w:top w:val="single" w:sz="4" w:space="0" w:color="000000"/>
              <w:left w:val="single" w:sz="4" w:space="0" w:color="000000"/>
              <w:bottom w:val="single" w:sz="4" w:space="0" w:color="000000"/>
              <w:right w:val="single" w:sz="4" w:space="0" w:color="000000"/>
            </w:tcBorders>
          </w:tcPr>
          <w:p w14:paraId="2F28B6B0" w14:textId="6E1D529D" w:rsidR="00CA24F9" w:rsidRPr="00DD6B12" w:rsidDel="003E741B" w:rsidRDefault="00CA24F9" w:rsidP="006E29D3">
            <w:pPr>
              <w:spacing w:line="240" w:lineRule="auto"/>
              <w:jc w:val="left"/>
              <w:rPr>
                <w:del w:id="9185" w:author="Adriana  Casas" w:date="2015-07-10T22:00:00Z"/>
                <w:rFonts w:ascii="Times" w:hAnsi="Times"/>
                <w:rPrChange w:id="9186" w:author="Adriana  Casas" w:date="2015-07-08T15:43:00Z">
                  <w:rPr>
                    <w:del w:id="9187" w:author="Adriana  Casas" w:date="2015-07-10T22:00:00Z"/>
                  </w:rPr>
                </w:rPrChange>
              </w:rPr>
            </w:pPr>
            <w:del w:id="9188" w:author="Adriana  Casas" w:date="2015-07-10T22:00:00Z">
              <w:r w:rsidRPr="00DD6B12" w:rsidDel="003E741B">
                <w:rPr>
                  <w:rFonts w:ascii="Times" w:eastAsia="Calibri" w:hAnsi="Times" w:cs="Calibri"/>
                  <w:b/>
                  <w:color w:val="000000"/>
                  <w:sz w:val="22"/>
                  <w:rPrChange w:id="9189" w:author="Adriana  Casas" w:date="2015-07-08T15:43:00Z">
                    <w:rPr>
                      <w:rFonts w:ascii="Calibri" w:eastAsia="Calibri" w:hAnsi="Calibri" w:cs="Calibri"/>
                      <w:b/>
                      <w:color w:val="000000"/>
                      <w:sz w:val="22"/>
                    </w:rPr>
                  </w:rPrChange>
                </w:rPr>
                <w:delText>Código Shutterstock (o URL o la ruta en AulaPlaneta)</w:delText>
              </w:r>
            </w:del>
          </w:p>
        </w:tc>
        <w:tc>
          <w:tcPr>
            <w:tcW w:w="6078" w:type="dxa"/>
            <w:tcBorders>
              <w:top w:val="single" w:sz="4" w:space="0" w:color="000000"/>
              <w:left w:val="single" w:sz="4" w:space="0" w:color="000000"/>
              <w:bottom w:val="single" w:sz="4" w:space="0" w:color="000000"/>
              <w:right w:val="single" w:sz="4" w:space="0" w:color="000000"/>
            </w:tcBorders>
          </w:tcPr>
          <w:p w14:paraId="47F53F33" w14:textId="28178F66" w:rsidR="00CA24F9" w:rsidRPr="00DD6B12" w:rsidDel="003E741B" w:rsidRDefault="00CA24F9" w:rsidP="006E29D3">
            <w:pPr>
              <w:spacing w:line="240" w:lineRule="auto"/>
              <w:jc w:val="left"/>
              <w:rPr>
                <w:del w:id="9190" w:author="Adriana  Casas" w:date="2015-07-10T22:00:00Z"/>
                <w:rFonts w:ascii="Times" w:hAnsi="Times"/>
                <w:rPrChange w:id="9191" w:author="Adriana  Casas" w:date="2015-07-08T15:43:00Z">
                  <w:rPr>
                    <w:del w:id="9192" w:author="Adriana  Casas" w:date="2015-07-10T22:00:00Z"/>
                  </w:rPr>
                </w:rPrChange>
              </w:rPr>
            </w:pPr>
            <w:del w:id="9193" w:author="Adriana  Casas" w:date="2015-07-10T22:00:00Z">
              <w:r w:rsidRPr="00DD6B12" w:rsidDel="003E741B">
                <w:rPr>
                  <w:rFonts w:ascii="Times" w:eastAsia="Calibri" w:hAnsi="Times" w:cs="Calibri"/>
                  <w:color w:val="000000"/>
                  <w:sz w:val="20"/>
                  <w:rPrChange w:id="9194" w:author="Adriana  Casas" w:date="2015-07-08T15:43:00Z">
                    <w:rPr>
                      <w:rFonts w:ascii="Calibri" w:eastAsia="Calibri" w:hAnsi="Calibri" w:cs="Calibri"/>
                      <w:color w:val="000000"/>
                      <w:sz w:val="20"/>
                    </w:rPr>
                  </w:rPrChange>
                </w:rPr>
                <w:delText>3 ESO:/CS/Las actividades del sector terciario:/El comercio</w:delText>
              </w:r>
            </w:del>
          </w:p>
          <w:p w14:paraId="26866963" w14:textId="2AE4F454" w:rsidR="00CA24F9" w:rsidRPr="00DD6B12" w:rsidDel="003E741B" w:rsidRDefault="00CA24F9" w:rsidP="006E29D3">
            <w:pPr>
              <w:spacing w:line="240" w:lineRule="auto"/>
              <w:jc w:val="left"/>
              <w:rPr>
                <w:del w:id="9195" w:author="Adriana  Casas" w:date="2015-07-10T22:00:00Z"/>
                <w:rFonts w:ascii="Times" w:hAnsi="Times"/>
                <w:rPrChange w:id="9196" w:author="Adriana  Casas" w:date="2015-07-08T15:43:00Z">
                  <w:rPr>
                    <w:del w:id="9197" w:author="Adriana  Casas" w:date="2015-07-10T22:00:00Z"/>
                  </w:rPr>
                </w:rPrChange>
              </w:rPr>
            </w:pPr>
          </w:p>
          <w:p w14:paraId="0D85B6FC" w14:textId="2C7DFDCE" w:rsidR="00CA24F9" w:rsidRPr="00DD6B12" w:rsidDel="003E741B" w:rsidRDefault="00CA24F9" w:rsidP="006E29D3">
            <w:pPr>
              <w:spacing w:line="240" w:lineRule="auto"/>
              <w:jc w:val="left"/>
              <w:rPr>
                <w:del w:id="9198" w:author="Adriana  Casas" w:date="2015-07-10T22:00:00Z"/>
                <w:rFonts w:ascii="Times" w:hAnsi="Times"/>
                <w:rPrChange w:id="9199" w:author="Adriana  Casas" w:date="2015-07-08T15:43:00Z">
                  <w:rPr>
                    <w:del w:id="9200" w:author="Adriana  Casas" w:date="2015-07-10T22:00:00Z"/>
                  </w:rPr>
                </w:rPrChange>
              </w:rPr>
            </w:pPr>
          </w:p>
        </w:tc>
      </w:tr>
      <w:tr w:rsidR="00CA24F9" w:rsidRPr="00DD6B12" w:rsidDel="003E741B" w14:paraId="1C059CC2" w14:textId="75D6F324" w:rsidTr="00E50C5F">
        <w:trPr>
          <w:trHeight w:val="1260"/>
          <w:del w:id="9201" w:author="Adriana  Casas" w:date="2015-07-10T22:00:00Z"/>
        </w:trPr>
        <w:tc>
          <w:tcPr>
            <w:tcW w:w="2782" w:type="dxa"/>
            <w:tcBorders>
              <w:top w:val="single" w:sz="4" w:space="0" w:color="000000"/>
              <w:left w:val="single" w:sz="4" w:space="0" w:color="000000"/>
              <w:bottom w:val="single" w:sz="4" w:space="0" w:color="000000"/>
              <w:right w:val="single" w:sz="4" w:space="0" w:color="000000"/>
            </w:tcBorders>
          </w:tcPr>
          <w:p w14:paraId="1C3E1822" w14:textId="5ED16C58" w:rsidR="00CA24F9" w:rsidRPr="00DD6B12" w:rsidDel="003E741B" w:rsidRDefault="00CA24F9" w:rsidP="006E29D3">
            <w:pPr>
              <w:spacing w:line="240" w:lineRule="auto"/>
              <w:jc w:val="left"/>
              <w:rPr>
                <w:del w:id="9202" w:author="Adriana  Casas" w:date="2015-07-10T22:00:00Z"/>
                <w:rFonts w:ascii="Times" w:hAnsi="Times"/>
                <w:rPrChange w:id="9203" w:author="Adriana  Casas" w:date="2015-07-08T15:43:00Z">
                  <w:rPr>
                    <w:del w:id="9204" w:author="Adriana  Casas" w:date="2015-07-10T22:00:00Z"/>
                  </w:rPr>
                </w:rPrChange>
              </w:rPr>
            </w:pPr>
            <w:del w:id="9205" w:author="Adriana  Casas" w:date="2015-07-10T22:00:00Z">
              <w:r w:rsidRPr="00DD6B12" w:rsidDel="003E741B">
                <w:rPr>
                  <w:rFonts w:ascii="Times" w:eastAsia="Calibri" w:hAnsi="Times" w:cs="Calibri"/>
                  <w:b/>
                  <w:color w:val="000000"/>
                  <w:sz w:val="22"/>
                  <w:rPrChange w:id="9206" w:author="Adriana  Casas" w:date="2015-07-08T15:43:00Z">
                    <w:rPr>
                      <w:rFonts w:ascii="Calibri" w:eastAsia="Calibri" w:hAnsi="Calibri" w:cs="Calibri"/>
                      <w:b/>
                      <w:color w:val="000000"/>
                      <w:sz w:val="22"/>
                    </w:rPr>
                  </w:rPrChange>
                </w:rPr>
                <w:delText>Descripción</w:delText>
              </w:r>
            </w:del>
          </w:p>
          <w:p w14:paraId="1530A2ED" w14:textId="23364FED" w:rsidR="00CA24F9" w:rsidRPr="00DD6B12" w:rsidDel="003E741B" w:rsidRDefault="00CA24F9" w:rsidP="006E29D3">
            <w:pPr>
              <w:spacing w:line="240" w:lineRule="auto"/>
              <w:jc w:val="left"/>
              <w:rPr>
                <w:del w:id="9207" w:author="Adriana  Casas" w:date="2015-07-10T22:00:00Z"/>
                <w:rFonts w:ascii="Times" w:hAnsi="Times"/>
                <w:rPrChange w:id="9208" w:author="Adriana  Casas" w:date="2015-07-08T15:43:00Z">
                  <w:rPr>
                    <w:del w:id="9209" w:author="Adriana  Casas" w:date="2015-07-10T22:00:00Z"/>
                  </w:rPr>
                </w:rPrChange>
              </w:rPr>
            </w:pPr>
          </w:p>
          <w:p w14:paraId="05E71805" w14:textId="75A4F669" w:rsidR="00CA24F9" w:rsidRPr="00DD6B12" w:rsidDel="003E741B" w:rsidRDefault="00CA24F9" w:rsidP="006E29D3">
            <w:pPr>
              <w:spacing w:line="240" w:lineRule="auto"/>
              <w:jc w:val="left"/>
              <w:rPr>
                <w:del w:id="9210" w:author="Adriana  Casas" w:date="2015-07-10T22:00:00Z"/>
                <w:rFonts w:ascii="Times" w:hAnsi="Times"/>
                <w:rPrChange w:id="9211" w:author="Adriana  Casas" w:date="2015-07-08T15:43:00Z">
                  <w:rPr>
                    <w:del w:id="9212" w:author="Adriana  Casas" w:date="2015-07-10T22:00:00Z"/>
                  </w:rPr>
                </w:rPrChange>
              </w:rPr>
            </w:pPr>
          </w:p>
          <w:p w14:paraId="0D913AF5" w14:textId="548E06A4" w:rsidR="00CA24F9" w:rsidRPr="00DD6B12" w:rsidDel="003E741B" w:rsidRDefault="00CA24F9" w:rsidP="006E29D3">
            <w:pPr>
              <w:spacing w:line="240" w:lineRule="auto"/>
              <w:jc w:val="left"/>
              <w:rPr>
                <w:del w:id="9213" w:author="Adriana  Casas" w:date="2015-07-10T22:00:00Z"/>
                <w:rFonts w:ascii="Times" w:hAnsi="Times"/>
                <w:rPrChange w:id="9214" w:author="Adriana  Casas" w:date="2015-07-08T15:43:00Z">
                  <w:rPr>
                    <w:del w:id="9215" w:author="Adriana  Casas" w:date="2015-07-10T22:00:00Z"/>
                  </w:rPr>
                </w:rPrChange>
              </w:rPr>
            </w:pPr>
          </w:p>
        </w:tc>
        <w:tc>
          <w:tcPr>
            <w:tcW w:w="6078" w:type="dxa"/>
            <w:tcBorders>
              <w:top w:val="single" w:sz="4" w:space="0" w:color="000000"/>
              <w:left w:val="single" w:sz="4" w:space="0" w:color="000000"/>
              <w:bottom w:val="single" w:sz="4" w:space="0" w:color="000000"/>
              <w:right w:val="single" w:sz="4" w:space="0" w:color="000000"/>
            </w:tcBorders>
          </w:tcPr>
          <w:p w14:paraId="178F72E4" w14:textId="67A19C04" w:rsidR="00CA24F9" w:rsidRPr="00DD6B12" w:rsidDel="003E741B" w:rsidRDefault="00CA24F9" w:rsidP="006E29D3">
            <w:pPr>
              <w:spacing w:line="240" w:lineRule="auto"/>
              <w:jc w:val="left"/>
              <w:rPr>
                <w:del w:id="9216" w:author="Adriana  Casas" w:date="2015-07-10T22:00:00Z"/>
                <w:rFonts w:ascii="Times" w:hAnsi="Times"/>
                <w:rPrChange w:id="9217" w:author="Adriana  Casas" w:date="2015-07-08T15:43:00Z">
                  <w:rPr>
                    <w:del w:id="9218" w:author="Adriana  Casas" w:date="2015-07-10T22:00:00Z"/>
                  </w:rPr>
                </w:rPrChange>
              </w:rPr>
            </w:pPr>
          </w:p>
          <w:p w14:paraId="75375CE8" w14:textId="55545E50" w:rsidR="00CA24F9" w:rsidRPr="00DD6B12" w:rsidDel="003E741B" w:rsidRDefault="00CA24F9" w:rsidP="006E29D3">
            <w:pPr>
              <w:spacing w:line="240" w:lineRule="auto"/>
              <w:jc w:val="left"/>
              <w:rPr>
                <w:del w:id="9219" w:author="Adriana  Casas" w:date="2015-07-10T22:00:00Z"/>
                <w:rFonts w:ascii="Times" w:hAnsi="Times"/>
                <w:rPrChange w:id="9220" w:author="Adriana  Casas" w:date="2015-07-08T15:43:00Z">
                  <w:rPr>
                    <w:del w:id="9221" w:author="Adriana  Casas" w:date="2015-07-10T22:00:00Z"/>
                  </w:rPr>
                </w:rPrChange>
              </w:rPr>
            </w:pPr>
            <w:del w:id="9222" w:author="Adriana  Casas" w:date="2015-07-10T22:00:00Z">
              <w:r w:rsidRPr="00DD6B12" w:rsidDel="003E741B">
                <w:rPr>
                  <w:rFonts w:ascii="Times" w:eastAsia="Calibri" w:hAnsi="Times" w:cs="Calibri"/>
                  <w:color w:val="000000"/>
                  <w:sz w:val="22"/>
                  <w:rPrChange w:id="9223" w:author="Adriana  Casas" w:date="2015-07-08T15:43:00Z">
                    <w:rPr>
                      <w:rFonts w:ascii="Calibri" w:eastAsia="Calibri" w:hAnsi="Calibri" w:cs="Calibri"/>
                      <w:color w:val="000000"/>
                      <w:sz w:val="22"/>
                    </w:rPr>
                  </w:rPrChange>
                </w:rPr>
                <w:delText>Actividad para conocer los rasgos fundamentales a tener en cuenta sobre las actividades comerciales</w:delText>
              </w:r>
            </w:del>
          </w:p>
          <w:p w14:paraId="67F42671" w14:textId="20B2F902" w:rsidR="00CA24F9" w:rsidRPr="00DD6B12" w:rsidDel="003E741B" w:rsidRDefault="00CA24F9" w:rsidP="006E29D3">
            <w:pPr>
              <w:spacing w:line="240" w:lineRule="auto"/>
              <w:jc w:val="left"/>
              <w:rPr>
                <w:del w:id="9224" w:author="Adriana  Casas" w:date="2015-07-10T22:00:00Z"/>
                <w:rFonts w:ascii="Times" w:hAnsi="Times"/>
                <w:rPrChange w:id="9225" w:author="Adriana  Casas" w:date="2015-07-08T15:43:00Z">
                  <w:rPr>
                    <w:del w:id="9226" w:author="Adriana  Casas" w:date="2015-07-10T22:00:00Z"/>
                  </w:rPr>
                </w:rPrChange>
              </w:rPr>
            </w:pPr>
          </w:p>
          <w:p w14:paraId="1C73A820" w14:textId="0D078DC8" w:rsidR="00CA24F9" w:rsidRPr="00DD6B12" w:rsidDel="003E741B" w:rsidRDefault="00CA24F9" w:rsidP="006E29D3">
            <w:pPr>
              <w:spacing w:line="240" w:lineRule="auto"/>
              <w:jc w:val="left"/>
              <w:rPr>
                <w:del w:id="9227" w:author="Adriana  Casas" w:date="2015-07-10T22:00:00Z"/>
                <w:rFonts w:ascii="Times" w:hAnsi="Times"/>
                <w:rPrChange w:id="9228" w:author="Adriana  Casas" w:date="2015-07-08T15:43:00Z">
                  <w:rPr>
                    <w:del w:id="9229" w:author="Adriana  Casas" w:date="2015-07-10T22:00:00Z"/>
                  </w:rPr>
                </w:rPrChange>
              </w:rPr>
            </w:pPr>
          </w:p>
        </w:tc>
      </w:tr>
    </w:tbl>
    <w:p w14:paraId="1E5B7CBF" w14:textId="523AA2D7" w:rsidR="00E66852" w:rsidRPr="00DD6B12" w:rsidDel="003E741B" w:rsidRDefault="00E66852" w:rsidP="006E29D3">
      <w:pPr>
        <w:spacing w:line="240" w:lineRule="auto"/>
        <w:jc w:val="left"/>
        <w:rPr>
          <w:del w:id="9230" w:author="Adriana  Casas" w:date="2015-07-10T22:00:00Z"/>
          <w:rFonts w:ascii="Times" w:eastAsia="Calibri" w:hAnsi="Times"/>
          <w:b/>
          <w:color w:val="000000"/>
          <w:rPrChange w:id="9231" w:author="Adriana  Casas" w:date="2015-07-08T15:43:00Z">
            <w:rPr>
              <w:del w:id="9232" w:author="Adriana  Casas" w:date="2015-07-10T22:00:00Z"/>
              <w:rFonts w:eastAsia="Calibri"/>
              <w:b/>
              <w:color w:val="000000"/>
            </w:rPr>
          </w:rPrChange>
        </w:rPr>
      </w:pPr>
    </w:p>
    <w:tbl>
      <w:tblPr>
        <w:tblStyle w:val="5"/>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970FC0" w:rsidRPr="00DD6B12" w:rsidDel="003E741B" w14:paraId="7F69B9B4" w14:textId="6229BB0D" w:rsidTr="00E50C5F">
        <w:trPr>
          <w:del w:id="9233" w:author="Adriana  Casas" w:date="2015-07-10T22:00:00Z"/>
        </w:trPr>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6CD5CB1" w14:textId="2E85E833" w:rsidR="00970FC0" w:rsidRPr="00DD6B12" w:rsidDel="003E741B" w:rsidRDefault="00970FC0" w:rsidP="00DD6B12">
            <w:pPr>
              <w:spacing w:line="240" w:lineRule="auto"/>
              <w:ind w:left="-120"/>
              <w:jc w:val="center"/>
              <w:rPr>
                <w:del w:id="9234" w:author="Adriana  Casas" w:date="2015-07-10T22:00:00Z"/>
                <w:rFonts w:ascii="Times" w:hAnsi="Times"/>
                <w:b/>
                <w:color w:val="FFFFFF" w:themeColor="background1"/>
                <w:highlight w:val="none"/>
                <w:rPrChange w:id="9235" w:author="Adriana  Casas" w:date="2015-07-08T15:43:00Z">
                  <w:rPr>
                    <w:del w:id="9236" w:author="Adriana  Casas" w:date="2015-07-10T22:00:00Z"/>
                    <w:b/>
                    <w:color w:val="FFFFFF" w:themeColor="background1"/>
                    <w:highlight w:val="none"/>
                  </w:rPr>
                </w:rPrChange>
              </w:rPr>
              <w:pPrChange w:id="9237" w:author="Adriana  Casas" w:date="2015-07-08T15:43:00Z">
                <w:pPr>
                  <w:ind w:left="-120"/>
                  <w:jc w:val="center"/>
                </w:pPr>
              </w:pPrChange>
            </w:pPr>
            <w:del w:id="9238" w:author="Adriana  Casas" w:date="2015-07-10T22:00:00Z">
              <w:r w:rsidRPr="00DD6B12" w:rsidDel="003E741B">
                <w:rPr>
                  <w:rFonts w:ascii="Times" w:hAnsi="Times"/>
                  <w:b/>
                  <w:color w:val="FFFFFF" w:themeColor="background1"/>
                  <w:highlight w:val="none"/>
                  <w:rPrChange w:id="9239" w:author="Adriana  Casas" w:date="2015-07-08T15:43:00Z">
                    <w:rPr>
                      <w:b/>
                      <w:color w:val="FFFFFF" w:themeColor="background1"/>
                      <w:highlight w:val="none"/>
                    </w:rPr>
                  </w:rPrChange>
                </w:rPr>
                <w:delText>Practica: recurso aprovechado</w:delText>
              </w:r>
            </w:del>
          </w:p>
        </w:tc>
      </w:tr>
      <w:tr w:rsidR="00970FC0" w:rsidRPr="00DD6B12" w:rsidDel="003E741B" w14:paraId="4111466C" w14:textId="4F9A0456" w:rsidTr="00E50C5F">
        <w:trPr>
          <w:del w:id="9240" w:author="Adriana  Casas" w:date="2015-07-10T22:00: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63291" w14:textId="0AAE3D31" w:rsidR="00970FC0" w:rsidRPr="00DD6B12" w:rsidDel="003E741B" w:rsidRDefault="00970FC0" w:rsidP="00DD6B12">
            <w:pPr>
              <w:spacing w:line="240" w:lineRule="auto"/>
              <w:ind w:left="-120"/>
              <w:rPr>
                <w:del w:id="9241" w:author="Adriana  Casas" w:date="2015-07-10T22:00:00Z"/>
                <w:rFonts w:ascii="Times" w:hAnsi="Times"/>
                <w:rPrChange w:id="9242" w:author="Adriana  Casas" w:date="2015-07-08T15:43:00Z">
                  <w:rPr>
                    <w:del w:id="9243" w:author="Adriana  Casas" w:date="2015-07-10T22:00:00Z"/>
                  </w:rPr>
                </w:rPrChange>
              </w:rPr>
              <w:pPrChange w:id="9244" w:author="Adriana  Casas" w:date="2015-07-08T15:43:00Z">
                <w:pPr>
                  <w:ind w:left="-120"/>
                </w:pPr>
              </w:pPrChange>
            </w:pPr>
            <w:del w:id="9245" w:author="Adriana  Casas" w:date="2015-07-10T22:00:00Z">
              <w:r w:rsidRPr="00DD6B12" w:rsidDel="003E741B">
                <w:rPr>
                  <w:rFonts w:ascii="Times" w:hAnsi="Times"/>
                  <w:b/>
                  <w:color w:val="000000"/>
                  <w:rPrChange w:id="9246" w:author="Adriana  Casas" w:date="2015-07-08T15:43:00Z">
                    <w:rPr>
                      <w:b/>
                      <w:color w:val="000000"/>
                    </w:rPr>
                  </w:rPrChange>
                </w:rPr>
                <w:delText>Código</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06CEA80A" w14:textId="17451096" w:rsidR="00970FC0" w:rsidRPr="00DD6B12" w:rsidDel="003E741B" w:rsidRDefault="00571573" w:rsidP="00DD6B12">
            <w:pPr>
              <w:spacing w:line="240" w:lineRule="auto"/>
              <w:ind w:left="-120"/>
              <w:rPr>
                <w:del w:id="9247" w:author="Adriana  Casas" w:date="2015-07-10T22:00:00Z"/>
                <w:rFonts w:ascii="Times" w:hAnsi="Times"/>
                <w:rPrChange w:id="9248" w:author="Adriana  Casas" w:date="2015-07-08T15:43:00Z">
                  <w:rPr>
                    <w:del w:id="9249" w:author="Adriana  Casas" w:date="2015-07-10T22:00:00Z"/>
                  </w:rPr>
                </w:rPrChange>
              </w:rPr>
              <w:pPrChange w:id="9250" w:author="Adriana  Casas" w:date="2015-07-08T15:43:00Z">
                <w:pPr>
                  <w:ind w:left="-120"/>
                </w:pPr>
              </w:pPrChange>
            </w:pPr>
            <w:del w:id="9251" w:author="Adriana  Casas" w:date="2015-07-10T22:00:00Z">
              <w:r w:rsidRPr="00DD6B12" w:rsidDel="003E741B">
                <w:rPr>
                  <w:rFonts w:ascii="Times" w:hAnsi="Times"/>
                  <w:color w:val="000000"/>
                  <w:rPrChange w:id="9252" w:author="Adriana  Casas" w:date="2015-07-08T15:43:00Z">
                    <w:rPr>
                      <w:color w:val="000000"/>
                    </w:rPr>
                  </w:rPrChange>
                </w:rPr>
                <w:delText>CS_10_05</w:delText>
              </w:r>
              <w:r w:rsidR="00970FC0" w:rsidRPr="00DD6B12" w:rsidDel="003E741B">
                <w:rPr>
                  <w:rFonts w:ascii="Times" w:hAnsi="Times"/>
                  <w:color w:val="000000"/>
                  <w:rPrChange w:id="9253" w:author="Adriana  Casas" w:date="2015-07-08T15:43:00Z">
                    <w:rPr>
                      <w:color w:val="000000"/>
                    </w:rPr>
                  </w:rPrChange>
                </w:rPr>
                <w:delText>_CO REC</w:delText>
              </w:r>
              <w:r w:rsidR="00AB3ADC" w:rsidRPr="00DD6B12" w:rsidDel="003E741B">
                <w:rPr>
                  <w:rFonts w:ascii="Times" w:hAnsi="Times"/>
                  <w:color w:val="000000"/>
                  <w:rPrChange w:id="9254" w:author="Adriana  Casas" w:date="2015-07-08T15:43:00Z">
                    <w:rPr>
                      <w:color w:val="000000"/>
                    </w:rPr>
                  </w:rPrChange>
                </w:rPr>
                <w:delText>290</w:delText>
              </w:r>
            </w:del>
          </w:p>
        </w:tc>
      </w:tr>
      <w:tr w:rsidR="00970FC0" w:rsidRPr="00DD6B12" w:rsidDel="003E741B" w14:paraId="0BC891C5" w14:textId="45F54A84" w:rsidTr="00E50C5F">
        <w:trPr>
          <w:del w:id="9255" w:author="Adriana  Casas" w:date="2015-07-10T22:00: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C77F51" w14:textId="77A6354C" w:rsidR="00970FC0" w:rsidRPr="00DD6B12" w:rsidDel="003E741B" w:rsidRDefault="00970FC0" w:rsidP="00DD6B12">
            <w:pPr>
              <w:spacing w:line="240" w:lineRule="auto"/>
              <w:ind w:left="-120"/>
              <w:rPr>
                <w:del w:id="9256" w:author="Adriana  Casas" w:date="2015-07-10T22:00:00Z"/>
                <w:rFonts w:ascii="Times" w:hAnsi="Times"/>
                <w:rPrChange w:id="9257" w:author="Adriana  Casas" w:date="2015-07-08T15:43:00Z">
                  <w:rPr>
                    <w:del w:id="9258" w:author="Adriana  Casas" w:date="2015-07-10T22:00:00Z"/>
                  </w:rPr>
                </w:rPrChange>
              </w:rPr>
              <w:pPrChange w:id="9259" w:author="Adriana  Casas" w:date="2015-07-08T15:43:00Z">
                <w:pPr>
                  <w:ind w:left="-120"/>
                </w:pPr>
              </w:pPrChange>
            </w:pPr>
            <w:del w:id="9260" w:author="Adriana  Casas" w:date="2015-07-10T22:00:00Z">
              <w:r w:rsidRPr="00DD6B12" w:rsidDel="003E741B">
                <w:rPr>
                  <w:rFonts w:ascii="Times" w:hAnsi="Times"/>
                  <w:b/>
                  <w:color w:val="000000"/>
                  <w:rPrChange w:id="9261" w:author="Adriana  Casas" w:date="2015-07-08T15:43:00Z">
                    <w:rPr>
                      <w:b/>
                      <w:color w:val="000000"/>
                    </w:rPr>
                  </w:rPrChange>
                </w:rPr>
                <w:delText>Título</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566C1759" w14:textId="40A2F09B" w:rsidR="00970FC0" w:rsidRPr="00DD6B12" w:rsidDel="003E741B" w:rsidRDefault="00970FC0" w:rsidP="00DD6B12">
            <w:pPr>
              <w:spacing w:line="240" w:lineRule="auto"/>
              <w:ind w:left="-120"/>
              <w:rPr>
                <w:del w:id="9262" w:author="Adriana  Casas" w:date="2015-07-10T22:00:00Z"/>
                <w:rFonts w:ascii="Times" w:hAnsi="Times"/>
                <w:rPrChange w:id="9263" w:author="Adriana  Casas" w:date="2015-07-08T15:43:00Z">
                  <w:rPr>
                    <w:del w:id="9264" w:author="Adriana  Casas" w:date="2015-07-10T22:00:00Z"/>
                  </w:rPr>
                </w:rPrChange>
              </w:rPr>
              <w:pPrChange w:id="9265" w:author="Adriana  Casas" w:date="2015-07-08T15:43:00Z">
                <w:pPr>
                  <w:ind w:left="-120"/>
                </w:pPr>
              </w:pPrChange>
            </w:pPr>
            <w:del w:id="9266" w:author="Adriana  Casas" w:date="2015-07-10T22:00:00Z">
              <w:r w:rsidRPr="00DD6B12" w:rsidDel="003E741B">
                <w:rPr>
                  <w:rFonts w:ascii="Times" w:hAnsi="Times"/>
                  <w:color w:val="000000"/>
                  <w:rPrChange w:id="9267" w:author="Adriana  Casas" w:date="2015-07-08T15:43:00Z">
                    <w:rPr>
                      <w:color w:val="000000"/>
                    </w:rPr>
                  </w:rPrChange>
                </w:rPr>
                <w:delText>Evaluación</w:delText>
              </w:r>
            </w:del>
          </w:p>
        </w:tc>
      </w:tr>
      <w:tr w:rsidR="00970FC0" w:rsidRPr="00DD6B12" w:rsidDel="003E741B" w14:paraId="2551E54E" w14:textId="1DCCFF04" w:rsidTr="00E50C5F">
        <w:trPr>
          <w:del w:id="9268" w:author="Adriana  Casas" w:date="2015-07-10T22:00: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8CDD47" w14:textId="0A72456B" w:rsidR="00970FC0" w:rsidRPr="00DD6B12" w:rsidDel="003E741B" w:rsidRDefault="00970FC0" w:rsidP="00DD6B12">
            <w:pPr>
              <w:spacing w:line="240" w:lineRule="auto"/>
              <w:ind w:left="-120"/>
              <w:rPr>
                <w:del w:id="9269" w:author="Adriana  Casas" w:date="2015-07-10T22:00:00Z"/>
                <w:rFonts w:ascii="Times" w:hAnsi="Times"/>
                <w:rPrChange w:id="9270" w:author="Adriana  Casas" w:date="2015-07-08T15:43:00Z">
                  <w:rPr>
                    <w:del w:id="9271" w:author="Adriana  Casas" w:date="2015-07-10T22:00:00Z"/>
                  </w:rPr>
                </w:rPrChange>
              </w:rPr>
              <w:pPrChange w:id="9272" w:author="Adriana  Casas" w:date="2015-07-08T15:43:00Z">
                <w:pPr>
                  <w:ind w:left="-120"/>
                </w:pPr>
              </w:pPrChange>
            </w:pPr>
            <w:del w:id="9273" w:author="Adriana  Casas" w:date="2015-07-10T22:00:00Z">
              <w:r w:rsidRPr="00DD6B12" w:rsidDel="003E741B">
                <w:rPr>
                  <w:rFonts w:ascii="Times" w:hAnsi="Times"/>
                  <w:b/>
                  <w:color w:val="000000"/>
                  <w:rPrChange w:id="9274" w:author="Adriana  Casas" w:date="2015-07-08T15:43:00Z">
                    <w:rPr>
                      <w:b/>
                      <w:color w:val="000000"/>
                    </w:rPr>
                  </w:rPrChange>
                </w:rPr>
                <w:delText>Ubicación en AulaPlaneta</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3F11B4CD" w14:textId="47297DD4" w:rsidR="00970FC0" w:rsidRPr="00DD6B12" w:rsidDel="003E741B" w:rsidRDefault="00970FC0" w:rsidP="00DD6B12">
            <w:pPr>
              <w:spacing w:line="240" w:lineRule="auto"/>
              <w:ind w:left="-120"/>
              <w:rPr>
                <w:del w:id="9275" w:author="Adriana  Casas" w:date="2015-07-10T22:00:00Z"/>
                <w:rFonts w:ascii="Times" w:hAnsi="Times"/>
                <w:rPrChange w:id="9276" w:author="Adriana  Casas" w:date="2015-07-08T15:43:00Z">
                  <w:rPr>
                    <w:del w:id="9277" w:author="Adriana  Casas" w:date="2015-07-10T22:00:00Z"/>
                  </w:rPr>
                </w:rPrChange>
              </w:rPr>
              <w:pPrChange w:id="9278" w:author="Adriana  Casas" w:date="2015-07-08T15:43:00Z">
                <w:pPr>
                  <w:ind w:left="-120"/>
                </w:pPr>
              </w:pPrChange>
            </w:pPr>
            <w:del w:id="9279" w:author="Adriana  Casas" w:date="2015-07-10T22:00:00Z">
              <w:r w:rsidRPr="00DD6B12" w:rsidDel="003E741B">
                <w:rPr>
                  <w:rFonts w:ascii="Times" w:hAnsi="Times"/>
                  <w:color w:val="000000"/>
                  <w:rPrChange w:id="9280" w:author="Adriana  Casas" w:date="2015-07-08T15:43:00Z">
                    <w:rPr>
                      <w:color w:val="000000"/>
                    </w:rPr>
                  </w:rPrChange>
                </w:rPr>
                <w:delText>6 primaria/CS/los sectores económicos</w:delText>
              </w:r>
            </w:del>
          </w:p>
        </w:tc>
      </w:tr>
      <w:tr w:rsidR="00970FC0" w:rsidRPr="00DD6B12" w:rsidDel="003E741B" w14:paraId="707A6D22" w14:textId="08712A69" w:rsidTr="00E50C5F">
        <w:trPr>
          <w:del w:id="9281" w:author="Adriana  Casas" w:date="2015-07-10T22:00: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D6AA17" w14:textId="698C97B9" w:rsidR="00970FC0" w:rsidRPr="00DD6B12" w:rsidDel="003E741B" w:rsidRDefault="00970FC0" w:rsidP="00DD6B12">
            <w:pPr>
              <w:spacing w:line="240" w:lineRule="auto"/>
              <w:ind w:left="-120"/>
              <w:rPr>
                <w:del w:id="9282" w:author="Adriana  Casas" w:date="2015-07-10T22:00:00Z"/>
                <w:rFonts w:ascii="Times" w:hAnsi="Times"/>
                <w:rPrChange w:id="9283" w:author="Adriana  Casas" w:date="2015-07-08T15:43:00Z">
                  <w:rPr>
                    <w:del w:id="9284" w:author="Adriana  Casas" w:date="2015-07-10T22:00:00Z"/>
                  </w:rPr>
                </w:rPrChange>
              </w:rPr>
              <w:pPrChange w:id="9285" w:author="Adriana  Casas" w:date="2015-07-08T15:43:00Z">
                <w:pPr>
                  <w:ind w:left="-120"/>
                </w:pPr>
              </w:pPrChange>
            </w:pPr>
            <w:del w:id="9286" w:author="Adriana  Casas" w:date="2015-07-10T22:00:00Z">
              <w:r w:rsidRPr="00DD6B12" w:rsidDel="003E741B">
                <w:rPr>
                  <w:rFonts w:ascii="Times" w:hAnsi="Times"/>
                  <w:b/>
                  <w:color w:val="000000"/>
                  <w:rPrChange w:id="9287" w:author="Adriana  Casas" w:date="2015-07-08T15:43:00Z">
                    <w:rPr>
                      <w:b/>
                      <w:color w:val="000000"/>
                    </w:rPr>
                  </w:rPrChange>
                </w:rPr>
                <w:delText>Descripción</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33481C82" w14:textId="18A837CB" w:rsidR="00970FC0" w:rsidRPr="00DD6B12" w:rsidDel="003E741B" w:rsidRDefault="00970FC0" w:rsidP="00DD6B12">
            <w:pPr>
              <w:spacing w:line="240" w:lineRule="auto"/>
              <w:ind w:left="-120"/>
              <w:rPr>
                <w:del w:id="9288" w:author="Adriana  Casas" w:date="2015-07-10T22:00:00Z"/>
                <w:rFonts w:ascii="Times" w:hAnsi="Times"/>
                <w:rPrChange w:id="9289" w:author="Adriana  Casas" w:date="2015-07-08T15:43:00Z">
                  <w:rPr>
                    <w:del w:id="9290" w:author="Adriana  Casas" w:date="2015-07-10T22:00:00Z"/>
                  </w:rPr>
                </w:rPrChange>
              </w:rPr>
              <w:pPrChange w:id="9291" w:author="Adriana  Casas" w:date="2015-07-08T15:43:00Z">
                <w:pPr>
                  <w:ind w:left="-120"/>
                </w:pPr>
              </w:pPrChange>
            </w:pPr>
            <w:del w:id="9292" w:author="Adriana  Casas" w:date="2015-07-10T22:00:00Z">
              <w:r w:rsidRPr="00DD6B12" w:rsidDel="003E741B">
                <w:rPr>
                  <w:rFonts w:ascii="Times" w:hAnsi="Times"/>
                  <w:color w:val="000000"/>
                  <w:rPrChange w:id="9293" w:author="Adriana  Casas" w:date="2015-07-08T15:43:00Z">
                    <w:rPr>
                      <w:color w:val="000000"/>
                    </w:rPr>
                  </w:rPrChange>
                </w:rPr>
                <w:delText>Ejercicio para evaluar los conocimientos de los estudiantes sobre el tema de los sectores económicos</w:delText>
              </w:r>
            </w:del>
          </w:p>
        </w:tc>
      </w:tr>
    </w:tbl>
    <w:p w14:paraId="23B99D40" w14:textId="7874B271" w:rsidR="00970FC0" w:rsidRPr="00DD6B12" w:rsidDel="003E741B" w:rsidRDefault="00970FC0" w:rsidP="00DD6B12">
      <w:pPr>
        <w:spacing w:line="240" w:lineRule="auto"/>
        <w:rPr>
          <w:del w:id="9294" w:author="Adriana  Casas" w:date="2015-07-10T22:00:00Z"/>
          <w:rFonts w:ascii="Times" w:hAnsi="Times"/>
          <w:rPrChange w:id="9295" w:author="Adriana  Casas" w:date="2015-07-08T15:43:00Z">
            <w:rPr>
              <w:del w:id="9296" w:author="Adriana  Casas" w:date="2015-07-10T22:00:00Z"/>
            </w:rPr>
          </w:rPrChange>
        </w:rPr>
        <w:pPrChange w:id="9297" w:author="Adriana  Casas" w:date="2015-07-08T15:43:00Z">
          <w:pPr/>
        </w:pPrChange>
      </w:pPr>
    </w:p>
    <w:p w14:paraId="22D2694F" w14:textId="77777777" w:rsidR="00970FC0" w:rsidRPr="00DD6B12" w:rsidDel="00B15CED" w:rsidRDefault="00970FC0" w:rsidP="00DD6B12">
      <w:pPr>
        <w:spacing w:line="240" w:lineRule="auto"/>
        <w:rPr>
          <w:del w:id="9298" w:author="Adriana  Casas" w:date="2015-07-10T22:17:00Z"/>
          <w:rFonts w:ascii="Times" w:hAnsi="Times"/>
          <w:rPrChange w:id="9299" w:author="Adriana  Casas" w:date="2015-07-08T15:43:00Z">
            <w:rPr>
              <w:del w:id="9300" w:author="Adriana  Casas" w:date="2015-07-10T22:17:00Z"/>
            </w:rPr>
          </w:rPrChange>
        </w:rPr>
        <w:pPrChange w:id="9301" w:author="Adriana  Casas" w:date="2015-07-08T15:43:00Z">
          <w:pPr/>
        </w:pPrChange>
      </w:pPr>
    </w:p>
    <w:p w14:paraId="7D1EB2FE" w14:textId="77777777" w:rsidR="00970FC0" w:rsidRPr="00DD6B12" w:rsidRDefault="00970FC0" w:rsidP="006E29D3">
      <w:pPr>
        <w:spacing w:line="240" w:lineRule="auto"/>
        <w:jc w:val="left"/>
        <w:rPr>
          <w:rFonts w:ascii="Times" w:eastAsia="Calibri" w:hAnsi="Times"/>
          <w:b/>
          <w:color w:val="000000"/>
          <w:rPrChange w:id="9302" w:author="Adriana  Casas" w:date="2015-07-08T15:43:00Z">
            <w:rPr>
              <w:rFonts w:eastAsia="Calibri"/>
              <w:b/>
              <w:color w:val="000000"/>
            </w:rPr>
          </w:rPrChange>
        </w:rPr>
      </w:pPr>
    </w:p>
    <w:p w14:paraId="1DC5BC6D" w14:textId="2B247F26" w:rsidR="006C738E" w:rsidRPr="00DD6B12" w:rsidRDefault="006C738E" w:rsidP="006E29D3">
      <w:pPr>
        <w:spacing w:line="240" w:lineRule="auto"/>
        <w:jc w:val="left"/>
        <w:rPr>
          <w:rFonts w:ascii="Times" w:eastAsia="Calibri" w:hAnsi="Times"/>
          <w:color w:val="000000"/>
          <w:rPrChange w:id="9303" w:author="Adriana  Casas" w:date="2015-07-08T15:43:00Z">
            <w:rPr>
              <w:rFonts w:eastAsia="Calibri"/>
              <w:color w:val="000000"/>
            </w:rPr>
          </w:rPrChange>
        </w:rPr>
      </w:pPr>
      <w:r w:rsidRPr="00DD6B12">
        <w:rPr>
          <w:rFonts w:ascii="Times" w:eastAsia="Calibri" w:hAnsi="Times"/>
          <w:b/>
          <w:color w:val="000000"/>
          <w:rPrChange w:id="9304" w:author="Adriana  Casas" w:date="2015-07-08T15:43:00Z">
            <w:rPr>
              <w:rFonts w:eastAsia="Calibri"/>
              <w:b/>
              <w:color w:val="000000"/>
            </w:rPr>
          </w:rPrChange>
        </w:rPr>
        <w:t xml:space="preserve">[SECCIÓN 1] </w:t>
      </w:r>
      <w:ins w:id="9305" w:author="Adriana  Casas" w:date="2015-07-10T22:02:00Z">
        <w:r w:rsidR="009E0D0F">
          <w:rPr>
            <w:rFonts w:ascii="Times" w:eastAsia="Calibri" w:hAnsi="Times"/>
            <w:b/>
            <w:color w:val="000000"/>
          </w:rPr>
          <w:t>6</w:t>
        </w:r>
      </w:ins>
      <w:del w:id="9306" w:author="Adriana  Casas" w:date="2015-07-10T22:02:00Z">
        <w:r w:rsidRPr="00DD6B12" w:rsidDel="009E0D0F">
          <w:rPr>
            <w:rFonts w:ascii="Times" w:eastAsia="Calibri" w:hAnsi="Times"/>
            <w:b/>
            <w:color w:val="000000"/>
            <w:rPrChange w:id="9307" w:author="Adriana  Casas" w:date="2015-07-08T15:43:00Z">
              <w:rPr>
                <w:rFonts w:eastAsia="Calibri"/>
                <w:b/>
                <w:color w:val="000000"/>
              </w:rPr>
            </w:rPrChange>
          </w:rPr>
          <w:delText>5.</w:delText>
        </w:r>
      </w:del>
      <w:r w:rsidRPr="00DD6B12">
        <w:rPr>
          <w:rFonts w:ascii="Times" w:eastAsia="Calibri" w:hAnsi="Times"/>
          <w:b/>
          <w:color w:val="000000"/>
          <w:rPrChange w:id="9308" w:author="Adriana  Casas" w:date="2015-07-08T15:43:00Z">
            <w:rPr>
              <w:rFonts w:eastAsia="Calibri"/>
              <w:b/>
              <w:color w:val="000000"/>
            </w:rPr>
          </w:rPrChange>
        </w:rPr>
        <w:t xml:space="preserve">  El mundo de la empresa</w:t>
      </w:r>
      <w:r w:rsidRPr="00DD6B12">
        <w:rPr>
          <w:rFonts w:ascii="Times" w:eastAsia="Calibri" w:hAnsi="Times"/>
          <w:color w:val="000000"/>
          <w:rPrChange w:id="9309" w:author="Adriana  Casas" w:date="2015-07-08T15:43:00Z">
            <w:rPr>
              <w:rFonts w:eastAsia="Calibri"/>
              <w:color w:val="000000"/>
            </w:rPr>
          </w:rPrChange>
        </w:rPr>
        <w:t xml:space="preserve"> </w:t>
      </w:r>
    </w:p>
    <w:p w14:paraId="45DA68B4" w14:textId="77777777" w:rsidR="006C738E" w:rsidRPr="00DD6B12" w:rsidRDefault="006C738E" w:rsidP="006E29D3">
      <w:pPr>
        <w:spacing w:line="240" w:lineRule="auto"/>
        <w:jc w:val="left"/>
        <w:rPr>
          <w:rFonts w:ascii="Times" w:hAnsi="Times"/>
          <w:rPrChange w:id="9310" w:author="Adriana  Casas" w:date="2015-07-08T15:43:00Z">
            <w:rPr/>
          </w:rPrChange>
        </w:rPr>
      </w:pPr>
    </w:p>
    <w:p w14:paraId="66EFA9B0" w14:textId="7C2F609E" w:rsidR="006C738E" w:rsidRPr="00DD6B12" w:rsidDel="00080C5D" w:rsidRDefault="00182403" w:rsidP="00DD6B12">
      <w:pPr>
        <w:spacing w:line="240" w:lineRule="auto"/>
        <w:rPr>
          <w:del w:id="9311" w:author="Adriana  Casas" w:date="2015-07-10T22:05:00Z"/>
          <w:rFonts w:ascii="Times" w:hAnsi="Times"/>
          <w:rPrChange w:id="9312" w:author="Adriana  Casas" w:date="2015-07-08T15:43:00Z">
            <w:rPr>
              <w:del w:id="9313" w:author="Adriana  Casas" w:date="2015-07-10T22:05:00Z"/>
            </w:rPr>
          </w:rPrChange>
        </w:rPr>
        <w:pPrChange w:id="9314" w:author="Adriana  Casas" w:date="2015-07-08T15:43:00Z">
          <w:pPr/>
        </w:pPrChange>
      </w:pPr>
      <w:ins w:id="9315" w:author="Adriana  Casas" w:date="2015-07-10T22:03:00Z">
        <w:r>
          <w:rPr>
            <w:rFonts w:ascii="Times" w:hAnsi="Times"/>
            <w:color w:val="000000"/>
          </w:rPr>
          <w:t>La creación de empresas es una de las principales caracter</w:t>
        </w:r>
      </w:ins>
      <w:ins w:id="9316" w:author="Adriana  Casas" w:date="2015-07-10T22:04:00Z">
        <w:r>
          <w:rPr>
            <w:rFonts w:ascii="Times" w:hAnsi="Times"/>
            <w:color w:val="000000"/>
          </w:rPr>
          <w:t xml:space="preserve">ísticas del sistema capitalista. </w:t>
        </w:r>
      </w:ins>
      <w:del w:id="9317" w:author="Adriana  Casas" w:date="2015-07-10T22:03:00Z">
        <w:r w:rsidR="006C738E" w:rsidRPr="00DD6B12" w:rsidDel="00182403">
          <w:rPr>
            <w:rFonts w:ascii="Times" w:hAnsi="Times"/>
            <w:color w:val="000000"/>
            <w:rPrChange w:id="9318" w:author="Adriana  Casas" w:date="2015-07-08T15:43:00Z">
              <w:rPr>
                <w:color w:val="000000"/>
              </w:rPr>
            </w:rPrChange>
          </w:rPr>
          <w:delText xml:space="preserve">Uno de </w:delText>
        </w:r>
      </w:del>
      <w:del w:id="9319" w:author="Adriana  Casas" w:date="2015-07-10T22:04:00Z">
        <w:r w:rsidR="006C738E" w:rsidRPr="00DD6B12" w:rsidDel="00182403">
          <w:rPr>
            <w:rFonts w:ascii="Times" w:hAnsi="Times"/>
            <w:color w:val="000000"/>
            <w:rPrChange w:id="9320" w:author="Adriana  Casas" w:date="2015-07-08T15:43:00Z">
              <w:rPr>
                <w:color w:val="000000"/>
              </w:rPr>
            </w:rPrChange>
          </w:rPr>
          <w:delText xml:space="preserve">los elementos más característicos del mundo capitalista es la organización de empresas. </w:delText>
        </w:r>
      </w:del>
      <w:del w:id="9321" w:author="Adriana  Casas" w:date="2015-07-10T22:05:00Z">
        <w:r w:rsidR="006C738E" w:rsidRPr="00DD6B12" w:rsidDel="00080C5D">
          <w:rPr>
            <w:rFonts w:ascii="Times" w:hAnsi="Times"/>
            <w:color w:val="000000"/>
            <w:rPrChange w:id="9322" w:author="Adriana  Casas" w:date="2015-07-08T15:43:00Z">
              <w:rPr>
                <w:color w:val="000000"/>
              </w:rPr>
            </w:rPrChange>
          </w:rPr>
          <w:delText>Como las actividades humanas son cada vez más diversas y tecnificadas, se requieren organizaciones especializadas que dinamicen la economía en todos los sectores: la agricultura, la minería, la pesca, la industria, las manufacturas, el comercio y los servicios (recreación, salud, educación, vivienda, etc).</w:delText>
        </w:r>
      </w:del>
    </w:p>
    <w:p w14:paraId="134DBF26" w14:textId="2484BD8A" w:rsidR="006C738E" w:rsidRDefault="006C738E" w:rsidP="00DD6B12">
      <w:pPr>
        <w:spacing w:line="240" w:lineRule="auto"/>
        <w:rPr>
          <w:ins w:id="9323" w:author="Adriana  Casas" w:date="2015-07-10T22:05:00Z"/>
          <w:rFonts w:ascii="Times" w:hAnsi="Times"/>
          <w:color w:val="000000"/>
        </w:rPr>
        <w:pPrChange w:id="9324" w:author="Adriana  Casas" w:date="2015-07-08T15:43:00Z">
          <w:pPr/>
        </w:pPrChange>
      </w:pPr>
      <w:r w:rsidRPr="00DD6B12">
        <w:rPr>
          <w:rFonts w:ascii="Times" w:hAnsi="Times"/>
          <w:color w:val="000000"/>
          <w:rPrChange w:id="9325" w:author="Adriana  Casas" w:date="2015-07-08T15:43:00Z">
            <w:rPr>
              <w:color w:val="000000"/>
            </w:rPr>
          </w:rPrChange>
        </w:rPr>
        <w:t xml:space="preserve">Se ha definido la </w:t>
      </w:r>
      <w:r w:rsidRPr="00080C5D">
        <w:rPr>
          <w:rFonts w:ascii="Times" w:hAnsi="Times"/>
          <w:b/>
          <w:color w:val="000000"/>
          <w:rPrChange w:id="9326" w:author="Adriana  Casas" w:date="2015-07-10T22:06:00Z">
            <w:rPr>
              <w:color w:val="000000"/>
            </w:rPr>
          </w:rPrChange>
        </w:rPr>
        <w:t>empresa</w:t>
      </w:r>
      <w:r w:rsidRPr="00DD6B12">
        <w:rPr>
          <w:rFonts w:ascii="Times" w:hAnsi="Times"/>
          <w:color w:val="000000"/>
          <w:rPrChange w:id="9327" w:author="Adriana  Casas" w:date="2015-07-08T15:43:00Z">
            <w:rPr>
              <w:color w:val="000000"/>
            </w:rPr>
          </w:rPrChange>
        </w:rPr>
        <w:t xml:space="preserve"> como una entidad económica de producción que se dedica a combinar capital</w:t>
      </w:r>
      <w:ins w:id="9328" w:author="Adriana  Casas" w:date="2015-07-10T22:05:00Z">
        <w:r w:rsidR="00080C5D">
          <w:rPr>
            <w:rFonts w:ascii="Times" w:hAnsi="Times"/>
            <w:color w:val="000000"/>
          </w:rPr>
          <w:t xml:space="preserve">, entendido como </w:t>
        </w:r>
      </w:ins>
      <w:del w:id="9329" w:author="Adriana  Casas" w:date="2015-07-10T22:05:00Z">
        <w:r w:rsidRPr="00DD6B12" w:rsidDel="00080C5D">
          <w:rPr>
            <w:rFonts w:ascii="Times" w:hAnsi="Times"/>
            <w:color w:val="000000"/>
            <w:rPrChange w:id="9330" w:author="Adriana  Casas" w:date="2015-07-08T15:43:00Z">
              <w:rPr>
                <w:color w:val="000000"/>
              </w:rPr>
            </w:rPrChange>
          </w:rPr>
          <w:delText xml:space="preserve"> (</w:delText>
        </w:r>
      </w:del>
      <w:r w:rsidRPr="00DD6B12">
        <w:rPr>
          <w:rFonts w:ascii="Times" w:hAnsi="Times"/>
          <w:color w:val="000000"/>
          <w:rPrChange w:id="9331" w:author="Adriana  Casas" w:date="2015-07-08T15:43:00Z">
            <w:rPr>
              <w:color w:val="000000"/>
            </w:rPr>
          </w:rPrChange>
        </w:rPr>
        <w:t xml:space="preserve">dinero, maquinaria, </w:t>
      </w:r>
      <w:ins w:id="9332" w:author="Adriana  Casas" w:date="2015-07-10T22:05:00Z">
        <w:r w:rsidR="00080C5D">
          <w:rPr>
            <w:rFonts w:ascii="Times" w:hAnsi="Times"/>
            <w:color w:val="000000"/>
          </w:rPr>
          <w:t xml:space="preserve">y </w:t>
        </w:r>
      </w:ins>
      <w:r w:rsidRPr="00DD6B12">
        <w:rPr>
          <w:rFonts w:ascii="Times" w:hAnsi="Times"/>
          <w:color w:val="000000"/>
          <w:rPrChange w:id="9333" w:author="Adriana  Casas" w:date="2015-07-08T15:43:00Z">
            <w:rPr>
              <w:color w:val="000000"/>
            </w:rPr>
          </w:rPrChange>
        </w:rPr>
        <w:t>fábricas</w:t>
      </w:r>
      <w:del w:id="9334" w:author="Adriana  Casas" w:date="2015-07-10T22:05:00Z">
        <w:r w:rsidRPr="00DD6B12" w:rsidDel="00080C5D">
          <w:rPr>
            <w:rFonts w:ascii="Times" w:hAnsi="Times"/>
            <w:color w:val="000000"/>
            <w:rPrChange w:id="9335" w:author="Adriana  Casas" w:date="2015-07-08T15:43:00Z">
              <w:rPr>
                <w:color w:val="000000"/>
              </w:rPr>
            </w:rPrChange>
          </w:rPr>
          <w:delText>)</w:delText>
        </w:r>
      </w:del>
      <w:r w:rsidRPr="00DD6B12">
        <w:rPr>
          <w:rFonts w:ascii="Times" w:hAnsi="Times"/>
          <w:color w:val="000000"/>
          <w:rPrChange w:id="9336" w:author="Adriana  Casas" w:date="2015-07-08T15:43:00Z">
            <w:rPr>
              <w:color w:val="000000"/>
            </w:rPr>
          </w:rPrChange>
        </w:rPr>
        <w:t xml:space="preserve">, trabajo y recursos naturales con el fin de producir bienes y servicios para vender en el mercado. </w:t>
      </w:r>
      <w:del w:id="9337" w:author="Adriana  Casas" w:date="2015-07-10T22:07:00Z">
        <w:r w:rsidRPr="00DD6B12" w:rsidDel="00080C5D">
          <w:rPr>
            <w:rFonts w:ascii="Times" w:hAnsi="Times"/>
            <w:color w:val="000000"/>
            <w:rPrChange w:id="9338" w:author="Adriana  Casas" w:date="2015-07-08T15:43:00Z">
              <w:rPr>
                <w:color w:val="000000"/>
              </w:rPr>
            </w:rPrChange>
          </w:rPr>
          <w:delText>Constituyen actualmente la forma más organizada y eficiente para afrontar los procesos económicos de producción, distribución y consumo de bienes y servicios.</w:delText>
        </w:r>
      </w:del>
    </w:p>
    <w:p w14:paraId="4FCA97F7" w14:textId="77777777" w:rsidR="00080C5D" w:rsidRPr="00DD6B12" w:rsidRDefault="00080C5D" w:rsidP="00DD6B12">
      <w:pPr>
        <w:spacing w:line="240" w:lineRule="auto"/>
        <w:rPr>
          <w:rFonts w:ascii="Times" w:hAnsi="Times"/>
          <w:rPrChange w:id="9339" w:author="Adriana  Casas" w:date="2015-07-08T15:43:00Z">
            <w:rPr/>
          </w:rPrChange>
        </w:rPr>
        <w:pPrChange w:id="9340" w:author="Adriana  Casas" w:date="2015-07-08T15:43:00Z">
          <w:pPr/>
        </w:pPrChange>
      </w:pPr>
    </w:p>
    <w:p w14:paraId="28AAD219" w14:textId="59382F34" w:rsidR="006C738E" w:rsidRDefault="006C738E" w:rsidP="00DD6B12">
      <w:pPr>
        <w:spacing w:line="240" w:lineRule="auto"/>
        <w:rPr>
          <w:ins w:id="9341" w:author="Adriana  Casas" w:date="2015-07-10T22:10:00Z"/>
          <w:rFonts w:ascii="Times" w:hAnsi="Times"/>
          <w:color w:val="000000"/>
        </w:rPr>
        <w:pPrChange w:id="9342" w:author="Adriana  Casas" w:date="2015-07-08T15:43:00Z">
          <w:pPr/>
        </w:pPrChange>
      </w:pPr>
      <w:r w:rsidRPr="00DD6B12">
        <w:rPr>
          <w:rFonts w:ascii="Times" w:hAnsi="Times"/>
          <w:color w:val="000000"/>
          <w:rPrChange w:id="9343" w:author="Adriana  Casas" w:date="2015-07-08T15:43:00Z">
            <w:rPr>
              <w:color w:val="000000"/>
            </w:rPr>
          </w:rPrChange>
        </w:rPr>
        <w:t xml:space="preserve">Gracias a su capacidad </w:t>
      </w:r>
      <w:del w:id="9344" w:author="Adriana  Casas" w:date="2015-07-10T22:07:00Z">
        <w:r w:rsidRPr="00DD6B12" w:rsidDel="00080C5D">
          <w:rPr>
            <w:rFonts w:ascii="Times" w:hAnsi="Times"/>
            <w:color w:val="000000"/>
            <w:rPrChange w:id="9345" w:author="Adriana  Casas" w:date="2015-07-08T15:43:00Z">
              <w:rPr>
                <w:color w:val="000000"/>
              </w:rPr>
            </w:rPrChange>
          </w:rPr>
          <w:delText xml:space="preserve">organizativa </w:delText>
        </w:r>
      </w:del>
      <w:r w:rsidRPr="00DD6B12">
        <w:rPr>
          <w:rFonts w:ascii="Times" w:hAnsi="Times"/>
          <w:color w:val="000000"/>
          <w:rPrChange w:id="9346" w:author="Adriana  Casas" w:date="2015-07-08T15:43:00Z">
            <w:rPr>
              <w:color w:val="000000"/>
            </w:rPr>
          </w:rPrChange>
        </w:rPr>
        <w:t>para movilizar recursos</w:t>
      </w:r>
      <w:ins w:id="9347" w:author="Adriana  Casas" w:date="2015-07-10T22:07:00Z">
        <w:r w:rsidR="00080C5D">
          <w:rPr>
            <w:rFonts w:ascii="Times" w:hAnsi="Times"/>
            <w:color w:val="000000"/>
          </w:rPr>
          <w:t xml:space="preserve">, </w:t>
        </w:r>
      </w:ins>
      <w:del w:id="9348" w:author="Adriana  Casas" w:date="2015-07-10T22:07:00Z">
        <w:r w:rsidRPr="00DD6B12" w:rsidDel="00080C5D">
          <w:rPr>
            <w:rFonts w:ascii="Times" w:hAnsi="Times"/>
            <w:color w:val="000000"/>
            <w:rPrChange w:id="9349" w:author="Adriana  Casas" w:date="2015-07-08T15:43:00Z">
              <w:rPr>
                <w:color w:val="000000"/>
              </w:rPr>
            </w:rPrChange>
          </w:rPr>
          <w:delText xml:space="preserve"> de todo </w:delText>
        </w:r>
      </w:del>
      <w:del w:id="9350" w:author="Adriana  Casas" w:date="2015-07-10T22:06:00Z">
        <w:r w:rsidRPr="00DD6B12" w:rsidDel="00080C5D">
          <w:rPr>
            <w:rFonts w:ascii="Times" w:hAnsi="Times"/>
            <w:color w:val="000000"/>
            <w:rPrChange w:id="9351" w:author="Adriana  Casas" w:date="2015-07-08T15:43:00Z">
              <w:rPr>
                <w:color w:val="000000"/>
              </w:rPr>
            </w:rPrChange>
          </w:rPr>
          <w:delText xml:space="preserve">tipo (dinero, recursos humanos, tecnología), </w:delText>
        </w:r>
      </w:del>
      <w:r w:rsidRPr="00DD6B12">
        <w:rPr>
          <w:rFonts w:ascii="Times" w:hAnsi="Times"/>
          <w:color w:val="000000"/>
          <w:rPrChange w:id="9352" w:author="Adriana  Casas" w:date="2015-07-08T15:43:00Z">
            <w:rPr>
              <w:color w:val="000000"/>
            </w:rPr>
          </w:rPrChange>
        </w:rPr>
        <w:t>las empresas se han convertido en organizaciones que han acelerado los cambios para transformar la economía y la sociedad</w:t>
      </w:r>
      <w:ins w:id="9353" w:author="Adriana  Casas" w:date="2015-07-10T22:07:00Z">
        <w:r w:rsidR="00080C5D">
          <w:rPr>
            <w:rFonts w:ascii="Times" w:hAnsi="Times"/>
            <w:color w:val="000000"/>
          </w:rPr>
          <w:t>.</w:t>
        </w:r>
      </w:ins>
      <w:del w:id="9354" w:author="Adriana  Casas" w:date="2015-07-10T22:07:00Z">
        <w:r w:rsidRPr="00DD6B12" w:rsidDel="00080C5D">
          <w:rPr>
            <w:rFonts w:ascii="Times" w:hAnsi="Times"/>
            <w:color w:val="000000"/>
            <w:rPrChange w:id="9355" w:author="Adriana  Casas" w:date="2015-07-08T15:43:00Z">
              <w:rPr>
                <w:color w:val="000000"/>
              </w:rPr>
            </w:rPrChange>
          </w:rPr>
          <w:delText>,</w:delText>
        </w:r>
      </w:del>
      <w:r w:rsidRPr="00DD6B12">
        <w:rPr>
          <w:rFonts w:ascii="Times" w:hAnsi="Times"/>
          <w:color w:val="000000"/>
          <w:rPrChange w:id="9356" w:author="Adriana  Casas" w:date="2015-07-08T15:43:00Z">
            <w:rPr>
              <w:color w:val="000000"/>
            </w:rPr>
          </w:rPrChange>
        </w:rPr>
        <w:t xml:space="preserve"> </w:t>
      </w:r>
      <w:ins w:id="9357" w:author="Adriana  Casas" w:date="2015-07-10T22:09:00Z">
        <w:r w:rsidR="00AC3893">
          <w:rPr>
            <w:rFonts w:ascii="Times" w:hAnsi="Times"/>
            <w:color w:val="000000"/>
          </w:rPr>
          <w:t>Y debido a esa influencia,</w:t>
        </w:r>
      </w:ins>
      <w:del w:id="9358" w:author="Adriana  Casas" w:date="2015-07-10T22:08:00Z">
        <w:r w:rsidRPr="00DD6B12" w:rsidDel="00080C5D">
          <w:rPr>
            <w:rFonts w:ascii="Times" w:hAnsi="Times"/>
            <w:color w:val="000000"/>
            <w:rPrChange w:id="9359" w:author="Adriana  Casas" w:date="2015-07-08T15:43:00Z">
              <w:rPr>
                <w:color w:val="000000"/>
              </w:rPr>
            </w:rPrChange>
          </w:rPr>
          <w:delText xml:space="preserve">por su </w:delText>
        </w:r>
      </w:del>
      <w:del w:id="9360" w:author="Adriana  Casas" w:date="2015-07-10T22:09:00Z">
        <w:r w:rsidRPr="00DD6B12" w:rsidDel="00AC3893">
          <w:rPr>
            <w:rFonts w:ascii="Times" w:hAnsi="Times"/>
            <w:color w:val="000000"/>
            <w:rPrChange w:id="9361" w:author="Adriana  Casas" w:date="2015-07-08T15:43:00Z">
              <w:rPr>
                <w:color w:val="000000"/>
              </w:rPr>
            </w:rPrChange>
          </w:rPr>
          <w:delText>capacidad de organización</w:delText>
        </w:r>
      </w:del>
      <w:del w:id="9362" w:author="Adriana  Casas" w:date="2015-07-10T22:08:00Z">
        <w:r w:rsidRPr="00DD6B12" w:rsidDel="00080C5D">
          <w:rPr>
            <w:rFonts w:ascii="Times" w:hAnsi="Times"/>
            <w:color w:val="000000"/>
            <w:rPrChange w:id="9363" w:author="Adriana  Casas" w:date="2015-07-08T15:43:00Z">
              <w:rPr>
                <w:color w:val="000000"/>
              </w:rPr>
            </w:rPrChange>
          </w:rPr>
          <w:delText>,</w:delText>
        </w:r>
      </w:del>
      <w:del w:id="9364" w:author="Adriana  Casas" w:date="2015-07-10T22:09:00Z">
        <w:r w:rsidRPr="00DD6B12" w:rsidDel="00AC3893">
          <w:rPr>
            <w:rFonts w:ascii="Times" w:hAnsi="Times"/>
            <w:color w:val="000000"/>
            <w:rPrChange w:id="9365" w:author="Adriana  Casas" w:date="2015-07-08T15:43:00Z">
              <w:rPr>
                <w:color w:val="000000"/>
              </w:rPr>
            </w:rPrChange>
          </w:rPr>
          <w:delText xml:space="preserve"> gestión,</w:delText>
        </w:r>
      </w:del>
      <w:r w:rsidRPr="00DD6B12">
        <w:rPr>
          <w:rFonts w:ascii="Times" w:hAnsi="Times"/>
          <w:color w:val="000000"/>
          <w:rPrChange w:id="9366" w:author="Adriana  Casas" w:date="2015-07-08T15:43:00Z">
            <w:rPr>
              <w:color w:val="000000"/>
            </w:rPr>
          </w:rPrChange>
        </w:rPr>
        <w:t xml:space="preserve"> están llamadas a asumir su responsabilidad frente al medio</w:t>
      </w:r>
      <w:del w:id="9367" w:author="Adriana  Casas" w:date="2015-07-10T22:09:00Z">
        <w:r w:rsidRPr="00DD6B12" w:rsidDel="00AC3893">
          <w:rPr>
            <w:rFonts w:ascii="Times" w:hAnsi="Times"/>
            <w:color w:val="000000"/>
            <w:rPrChange w:id="9368" w:author="Adriana  Casas" w:date="2015-07-08T15:43:00Z">
              <w:rPr>
                <w:color w:val="000000"/>
              </w:rPr>
            </w:rPrChange>
          </w:rPr>
          <w:delText xml:space="preserve"> </w:delText>
        </w:r>
      </w:del>
      <w:r w:rsidRPr="00DD6B12">
        <w:rPr>
          <w:rFonts w:ascii="Times" w:hAnsi="Times"/>
          <w:color w:val="000000"/>
          <w:rPrChange w:id="9369" w:author="Adriana  Casas" w:date="2015-07-08T15:43:00Z">
            <w:rPr>
              <w:color w:val="000000"/>
            </w:rPr>
          </w:rPrChange>
        </w:rPr>
        <w:t>ambiente</w:t>
      </w:r>
      <w:del w:id="9370" w:author="Adriana  Casas" w:date="2015-07-10T22:09:00Z">
        <w:r w:rsidRPr="00DD6B12" w:rsidDel="00AC3893">
          <w:rPr>
            <w:rFonts w:ascii="Times" w:hAnsi="Times"/>
            <w:color w:val="000000"/>
            <w:rPrChange w:id="9371" w:author="Adriana  Casas" w:date="2015-07-08T15:43:00Z">
              <w:rPr>
                <w:color w:val="000000"/>
              </w:rPr>
            </w:rPrChange>
          </w:rPr>
          <w:delText>,</w:delText>
        </w:r>
      </w:del>
      <w:r w:rsidRPr="00DD6B12">
        <w:rPr>
          <w:rFonts w:ascii="Times" w:hAnsi="Times"/>
          <w:color w:val="000000"/>
          <w:rPrChange w:id="9372" w:author="Adriana  Casas" w:date="2015-07-08T15:43:00Z">
            <w:rPr>
              <w:color w:val="000000"/>
            </w:rPr>
          </w:rPrChange>
        </w:rPr>
        <w:t xml:space="preserve"> y al desarrollo de la sociedad bajo el concepto de responsabilidad social empresarial para convertirse en una influencia positiva en la sociedad.</w:t>
      </w:r>
      <w:ins w:id="9373" w:author="Adriana  Casas" w:date="2015-07-10T22:06:00Z">
        <w:r w:rsidR="00080C5D">
          <w:rPr>
            <w:rFonts w:ascii="Times" w:hAnsi="Times"/>
            <w:color w:val="000000"/>
          </w:rPr>
          <w:t xml:space="preserve"> </w:t>
        </w:r>
      </w:ins>
    </w:p>
    <w:p w14:paraId="0380C1F9" w14:textId="77777777" w:rsidR="00AC3893" w:rsidRDefault="00AC3893" w:rsidP="00DD6B12">
      <w:pPr>
        <w:spacing w:line="240" w:lineRule="auto"/>
        <w:rPr>
          <w:ins w:id="9374" w:author="Adriana  Casas" w:date="2015-07-10T22:10:00Z"/>
          <w:rFonts w:ascii="Times" w:hAnsi="Times"/>
          <w:color w:val="000000"/>
        </w:rPr>
        <w:pPrChange w:id="9375" w:author="Adriana  Casas" w:date="2015-07-08T15:43:00Z">
          <w:pPr/>
        </w:pPrChange>
      </w:pPr>
    </w:p>
    <w:tbl>
      <w:tblPr>
        <w:tblStyle w:val="18"/>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AC3893" w:rsidRPr="00E2114F" w14:paraId="685E31FA" w14:textId="77777777" w:rsidTr="00E518AC">
        <w:trPr>
          <w:ins w:id="9376" w:author="Adriana  Casas" w:date="2015-07-10T22:10:00Z"/>
        </w:trPr>
        <w:tc>
          <w:tcPr>
            <w:tcW w:w="8840" w:type="dxa"/>
            <w:gridSpan w:val="2"/>
            <w:shd w:val="clear" w:color="auto" w:fill="0D0D0D"/>
          </w:tcPr>
          <w:p w14:paraId="480E51A0" w14:textId="77777777" w:rsidR="00AC3893" w:rsidRPr="00E2114F" w:rsidRDefault="00AC3893" w:rsidP="00E518AC">
            <w:pPr>
              <w:spacing w:line="240" w:lineRule="auto"/>
              <w:jc w:val="center"/>
              <w:rPr>
                <w:ins w:id="9377" w:author="Adriana  Casas" w:date="2015-07-10T22:10:00Z"/>
                <w:rFonts w:ascii="Times" w:eastAsia="Calibri" w:hAnsi="Times"/>
                <w:b/>
                <w:color w:val="FFFFFF" w:themeColor="background1"/>
                <w:highlight w:val="none"/>
              </w:rPr>
            </w:pPr>
            <w:ins w:id="9378" w:author="Adriana  Casas" w:date="2015-07-10T22:10:00Z">
              <w:r w:rsidRPr="00E2114F">
                <w:rPr>
                  <w:rFonts w:ascii="Times" w:eastAsia="Calibri" w:hAnsi="Times"/>
                  <w:b/>
                  <w:color w:val="FFFFFF" w:themeColor="background1"/>
                  <w:highlight w:val="none"/>
                </w:rPr>
                <w:t xml:space="preserve">Imagen (fotografía, gráfica o ilustración) </w:t>
              </w:r>
            </w:ins>
          </w:p>
        </w:tc>
      </w:tr>
      <w:tr w:rsidR="00AC3893" w:rsidRPr="00E2114F" w14:paraId="0EBBCFE0" w14:textId="77777777" w:rsidTr="00E518AC">
        <w:trPr>
          <w:ins w:id="9379" w:author="Adriana  Casas" w:date="2015-07-10T22:10:00Z"/>
        </w:trPr>
        <w:tc>
          <w:tcPr>
            <w:tcW w:w="2460" w:type="dxa"/>
          </w:tcPr>
          <w:p w14:paraId="00B02F46" w14:textId="77777777" w:rsidR="00AC3893" w:rsidRPr="00E2114F" w:rsidRDefault="00AC3893" w:rsidP="00E518AC">
            <w:pPr>
              <w:spacing w:line="240" w:lineRule="auto"/>
              <w:jc w:val="left"/>
              <w:rPr>
                <w:ins w:id="9380" w:author="Adriana  Casas" w:date="2015-07-10T22:10:00Z"/>
                <w:rFonts w:ascii="Times" w:hAnsi="Times"/>
              </w:rPr>
            </w:pPr>
            <w:ins w:id="9381" w:author="Adriana  Casas" w:date="2015-07-10T22:10:00Z">
              <w:r w:rsidRPr="00E2114F">
                <w:rPr>
                  <w:rFonts w:ascii="Times" w:eastAsia="Calibri" w:hAnsi="Times" w:cs="Calibri"/>
                  <w:color w:val="000000"/>
                  <w:sz w:val="22"/>
                </w:rPr>
                <w:t>Código</w:t>
              </w:r>
            </w:ins>
          </w:p>
        </w:tc>
        <w:tc>
          <w:tcPr>
            <w:tcW w:w="6380" w:type="dxa"/>
          </w:tcPr>
          <w:p w14:paraId="02122FAE" w14:textId="24AFAA6C" w:rsidR="00AC3893" w:rsidRPr="00E2114F" w:rsidRDefault="00AC3893" w:rsidP="00E518AC">
            <w:pPr>
              <w:spacing w:line="240" w:lineRule="auto"/>
              <w:jc w:val="left"/>
              <w:rPr>
                <w:ins w:id="9382" w:author="Adriana  Casas" w:date="2015-07-10T22:10:00Z"/>
                <w:rFonts w:ascii="Times" w:hAnsi="Times"/>
              </w:rPr>
            </w:pPr>
            <w:ins w:id="9383" w:author="Adriana  Casas" w:date="2015-07-10T22:10:00Z">
              <w:r w:rsidRPr="00E2114F">
                <w:rPr>
                  <w:rFonts w:ascii="Times" w:eastAsia="Calibri" w:hAnsi="Times" w:cs="Calibri"/>
                  <w:color w:val="000000"/>
                  <w:sz w:val="22"/>
                </w:rPr>
                <w:t>CS_10_05_IMG</w:t>
              </w:r>
              <w:r>
                <w:rPr>
                  <w:rFonts w:ascii="Times" w:eastAsia="Calibri" w:hAnsi="Times" w:cs="Calibri"/>
                  <w:color w:val="000000"/>
                  <w:sz w:val="22"/>
                </w:rPr>
                <w:t>XX</w:t>
              </w:r>
            </w:ins>
          </w:p>
        </w:tc>
      </w:tr>
      <w:tr w:rsidR="00AC3893" w:rsidRPr="00E2114F" w14:paraId="79B2F76E" w14:textId="77777777" w:rsidTr="00E518AC">
        <w:trPr>
          <w:ins w:id="9384" w:author="Adriana  Casas" w:date="2015-07-10T22:10:00Z"/>
        </w:trPr>
        <w:tc>
          <w:tcPr>
            <w:tcW w:w="2460" w:type="dxa"/>
          </w:tcPr>
          <w:p w14:paraId="5622830D" w14:textId="77777777" w:rsidR="00AC3893" w:rsidRPr="00E2114F" w:rsidRDefault="00AC3893" w:rsidP="00E518AC">
            <w:pPr>
              <w:spacing w:line="240" w:lineRule="auto"/>
              <w:jc w:val="left"/>
              <w:rPr>
                <w:ins w:id="9385" w:author="Adriana  Casas" w:date="2015-07-10T22:10:00Z"/>
                <w:rFonts w:ascii="Times" w:hAnsi="Times"/>
              </w:rPr>
            </w:pPr>
            <w:ins w:id="9386" w:author="Adriana  Casas" w:date="2015-07-10T22:10:00Z">
              <w:r w:rsidRPr="00E2114F">
                <w:rPr>
                  <w:rFonts w:ascii="Times" w:eastAsia="Calibri" w:hAnsi="Times" w:cs="Calibri"/>
                  <w:color w:val="000000"/>
                  <w:sz w:val="22"/>
                </w:rPr>
                <w:t>Descripción</w:t>
              </w:r>
            </w:ins>
          </w:p>
        </w:tc>
        <w:tc>
          <w:tcPr>
            <w:tcW w:w="6380" w:type="dxa"/>
          </w:tcPr>
          <w:p w14:paraId="050A5D89" w14:textId="0B851BFF" w:rsidR="00AC3893" w:rsidRPr="00E2114F" w:rsidRDefault="0090248E" w:rsidP="00E518AC">
            <w:pPr>
              <w:spacing w:line="240" w:lineRule="auto"/>
              <w:jc w:val="left"/>
              <w:rPr>
                <w:ins w:id="9387" w:author="Adriana  Casas" w:date="2015-07-10T22:10:00Z"/>
                <w:rFonts w:ascii="Times" w:hAnsi="Times"/>
              </w:rPr>
            </w:pPr>
            <w:ins w:id="9388" w:author="Adriana  Casas" w:date="2015-07-10T22:12:00Z">
              <w:r>
                <w:rPr>
                  <w:rFonts w:ascii="Times" w:hAnsi="Times"/>
                  <w:noProof/>
                  <w:highlight w:val="none"/>
                  <w:lang w:val="es-ES" w:eastAsia="es-ES"/>
                </w:rPr>
                <w:drawing>
                  <wp:inline distT="0" distB="0" distL="0" distR="0" wp14:anchorId="4AAAABD1" wp14:editId="1B08DA0C">
                    <wp:extent cx="1383697" cy="908848"/>
                    <wp:effectExtent l="0" t="0" r="0" b="5715"/>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83697" cy="908848"/>
                            </a:xfrm>
                            <a:prstGeom prst="rect">
                              <a:avLst/>
                            </a:prstGeom>
                            <a:noFill/>
                            <a:ln>
                              <a:noFill/>
                            </a:ln>
                          </pic:spPr>
                        </pic:pic>
                      </a:graphicData>
                    </a:graphic>
                  </wp:inline>
                </w:drawing>
              </w:r>
            </w:ins>
          </w:p>
        </w:tc>
      </w:tr>
      <w:tr w:rsidR="00AC3893" w:rsidRPr="00E2114F" w14:paraId="51F3D607" w14:textId="77777777" w:rsidTr="00E518AC">
        <w:trPr>
          <w:ins w:id="9389" w:author="Adriana  Casas" w:date="2015-07-10T22:10:00Z"/>
        </w:trPr>
        <w:tc>
          <w:tcPr>
            <w:tcW w:w="2460" w:type="dxa"/>
          </w:tcPr>
          <w:p w14:paraId="61CB2CAC" w14:textId="77777777" w:rsidR="00AC3893" w:rsidRPr="00E2114F" w:rsidRDefault="00AC3893" w:rsidP="00E518AC">
            <w:pPr>
              <w:spacing w:line="240" w:lineRule="auto"/>
              <w:jc w:val="left"/>
              <w:rPr>
                <w:ins w:id="9390" w:author="Adriana  Casas" w:date="2015-07-10T22:10:00Z"/>
                <w:rFonts w:ascii="Times" w:hAnsi="Times"/>
              </w:rPr>
            </w:pPr>
            <w:ins w:id="9391" w:author="Adriana  Casas" w:date="2015-07-10T22:10:00Z">
              <w:r w:rsidRPr="00E2114F">
                <w:rPr>
                  <w:rFonts w:ascii="Times" w:eastAsia="Calibri" w:hAnsi="Times" w:cs="Calibri"/>
                  <w:color w:val="000000"/>
                  <w:sz w:val="22"/>
                </w:rPr>
                <w:t>Código Shutterstock (o URL o la ruta en AulaPlaneta)</w:t>
              </w:r>
            </w:ins>
          </w:p>
        </w:tc>
        <w:tc>
          <w:tcPr>
            <w:tcW w:w="6380" w:type="dxa"/>
          </w:tcPr>
          <w:p w14:paraId="4A7DAA1C" w14:textId="55C4E68D" w:rsidR="00AC3893" w:rsidRPr="00E2114F" w:rsidRDefault="0090248E" w:rsidP="00C61A00">
            <w:pPr>
              <w:spacing w:line="240" w:lineRule="auto"/>
              <w:jc w:val="left"/>
              <w:rPr>
                <w:ins w:id="9392" w:author="Adriana  Casas" w:date="2015-07-10T22:10:00Z"/>
                <w:rFonts w:ascii="Times" w:hAnsi="Times"/>
              </w:rPr>
            </w:pPr>
            <w:ins w:id="9393" w:author="Adriana  Casas" w:date="2015-07-10T22:13:00Z">
              <w:r w:rsidRPr="0090248E">
                <w:rPr>
                  <w:rFonts w:ascii="Times" w:hAnsi="Times"/>
                </w:rPr>
                <w:t>http://profesores.aulaplaneta.com/DNNPlayerPackages/Package14805/InfoGuion/cuadernoestudio/images_xml/MS_3C_24_12_small.jpg</w:t>
              </w:r>
            </w:ins>
          </w:p>
        </w:tc>
      </w:tr>
      <w:tr w:rsidR="00AC3893" w:rsidRPr="00E2114F" w14:paraId="3A411F5B" w14:textId="77777777" w:rsidTr="00E518AC">
        <w:trPr>
          <w:ins w:id="9394" w:author="Adriana  Casas" w:date="2015-07-10T22:10:00Z"/>
        </w:trPr>
        <w:tc>
          <w:tcPr>
            <w:tcW w:w="2460" w:type="dxa"/>
          </w:tcPr>
          <w:p w14:paraId="1266ACED" w14:textId="77777777" w:rsidR="00AC3893" w:rsidRPr="00E2114F" w:rsidRDefault="00AC3893" w:rsidP="00E518AC">
            <w:pPr>
              <w:spacing w:line="240" w:lineRule="auto"/>
              <w:jc w:val="left"/>
              <w:rPr>
                <w:ins w:id="9395" w:author="Adriana  Casas" w:date="2015-07-10T22:10:00Z"/>
                <w:rFonts w:ascii="Times" w:hAnsi="Times"/>
              </w:rPr>
            </w:pPr>
            <w:ins w:id="9396" w:author="Adriana  Casas" w:date="2015-07-10T22:10:00Z">
              <w:r w:rsidRPr="00E2114F">
                <w:rPr>
                  <w:rFonts w:ascii="Times" w:eastAsia="Calibri" w:hAnsi="Times" w:cs="Calibri"/>
                  <w:color w:val="000000"/>
                  <w:sz w:val="22"/>
                </w:rPr>
                <w:t>Pie de imagen</w:t>
              </w:r>
            </w:ins>
          </w:p>
        </w:tc>
        <w:tc>
          <w:tcPr>
            <w:tcW w:w="6380" w:type="dxa"/>
          </w:tcPr>
          <w:p w14:paraId="0804C689" w14:textId="684F040B" w:rsidR="00AC3893" w:rsidRPr="00E2114F" w:rsidRDefault="00AC3893" w:rsidP="00E518AC">
            <w:pPr>
              <w:spacing w:line="240" w:lineRule="auto"/>
              <w:jc w:val="left"/>
              <w:rPr>
                <w:ins w:id="9397" w:author="Adriana  Casas" w:date="2015-07-10T22:10:00Z"/>
                <w:rFonts w:ascii="Times" w:hAnsi="Times"/>
              </w:rPr>
            </w:pPr>
            <w:ins w:id="9398" w:author="Adriana  Casas" w:date="2015-07-10T22:10:00Z">
              <w:r w:rsidRPr="00E2114F">
                <w:rPr>
                  <w:rFonts w:ascii="Times" w:eastAsia="Calibri" w:hAnsi="Times" w:cs="Calibri"/>
                  <w:color w:val="000000"/>
                  <w:sz w:val="22"/>
                </w:rPr>
                <w:t xml:space="preserve">Todas las empresas se dedican a una </w:t>
              </w:r>
              <w:r w:rsidRPr="0090248E">
                <w:rPr>
                  <w:rFonts w:ascii="Times" w:eastAsia="Calibri" w:hAnsi="Times" w:cs="Calibri"/>
                  <w:b/>
                  <w:color w:val="000000"/>
                  <w:sz w:val="22"/>
                  <w:rPrChange w:id="9399" w:author="Adriana  Casas" w:date="2015-07-10T22:13:00Z">
                    <w:rPr>
                      <w:rFonts w:ascii="Times" w:eastAsia="Calibri" w:hAnsi="Times" w:cs="Calibri"/>
                      <w:color w:val="000000"/>
                      <w:sz w:val="22"/>
                    </w:rPr>
                  </w:rPrChange>
                </w:rPr>
                <w:t>actividad</w:t>
              </w:r>
            </w:ins>
            <w:ins w:id="9400" w:author="Adriana  Casas" w:date="2015-07-10T22:13:00Z">
              <w:r w:rsidR="0090248E" w:rsidRPr="0090248E">
                <w:rPr>
                  <w:rFonts w:ascii="Times" w:eastAsia="Calibri" w:hAnsi="Times" w:cs="Calibri"/>
                  <w:b/>
                  <w:color w:val="000000"/>
                  <w:sz w:val="22"/>
                  <w:rPrChange w:id="9401" w:author="Adriana  Casas" w:date="2015-07-10T22:13:00Z">
                    <w:rPr>
                      <w:rFonts w:ascii="Times" w:eastAsia="Calibri" w:hAnsi="Times" w:cs="Calibri"/>
                      <w:color w:val="000000"/>
                      <w:sz w:val="22"/>
                    </w:rPr>
                  </w:rPrChange>
                </w:rPr>
                <w:t xml:space="preserve"> económica</w:t>
              </w:r>
            </w:ins>
            <w:ins w:id="9402" w:author="Adriana  Casas" w:date="2015-07-10T22:10:00Z">
              <w:r w:rsidRPr="0090248E">
                <w:rPr>
                  <w:rFonts w:ascii="Times" w:eastAsia="Calibri" w:hAnsi="Times" w:cs="Calibri"/>
                  <w:b/>
                  <w:color w:val="000000"/>
                  <w:sz w:val="22"/>
                  <w:rPrChange w:id="9403" w:author="Adriana  Casas" w:date="2015-07-10T22:13:00Z">
                    <w:rPr>
                      <w:rFonts w:ascii="Times" w:eastAsia="Calibri" w:hAnsi="Times" w:cs="Calibri"/>
                      <w:color w:val="000000"/>
                      <w:sz w:val="22"/>
                    </w:rPr>
                  </w:rPrChange>
                </w:rPr>
                <w:t xml:space="preserve"> concreta</w:t>
              </w:r>
              <w:r w:rsidRPr="00E2114F">
                <w:rPr>
                  <w:rFonts w:ascii="Times" w:eastAsia="Calibri" w:hAnsi="Times" w:cs="Calibri"/>
                  <w:color w:val="000000"/>
                  <w:sz w:val="22"/>
                </w:rPr>
                <w:t xml:space="preserve">. Por ejemplo, </w:t>
              </w:r>
            </w:ins>
            <w:ins w:id="9404" w:author="Adriana  Casas" w:date="2015-07-10T22:13:00Z">
              <w:r w:rsidR="0090248E">
                <w:rPr>
                  <w:rFonts w:ascii="Times" w:eastAsia="Calibri" w:hAnsi="Times" w:cs="Calibri"/>
                  <w:color w:val="000000"/>
                  <w:sz w:val="22"/>
                </w:rPr>
                <w:t xml:space="preserve">a </w:t>
              </w:r>
            </w:ins>
            <w:ins w:id="9405" w:author="Adriana  Casas" w:date="2015-07-10T22:10:00Z">
              <w:r w:rsidRPr="00E2114F">
                <w:rPr>
                  <w:rFonts w:ascii="Times" w:eastAsia="Calibri" w:hAnsi="Times" w:cs="Calibri"/>
                  <w:color w:val="000000"/>
                  <w:sz w:val="22"/>
                </w:rPr>
                <w:t xml:space="preserve">la fabricación de automóviles, </w:t>
              </w:r>
            </w:ins>
            <w:ins w:id="9406" w:author="Adriana  Casas" w:date="2015-07-10T22:13:00Z">
              <w:r w:rsidR="0090248E">
                <w:rPr>
                  <w:rFonts w:ascii="Times" w:eastAsia="Calibri" w:hAnsi="Times" w:cs="Calibri"/>
                  <w:color w:val="000000"/>
                  <w:sz w:val="22"/>
                </w:rPr>
                <w:t xml:space="preserve">a </w:t>
              </w:r>
            </w:ins>
            <w:ins w:id="9407" w:author="Adriana  Casas" w:date="2015-07-10T22:10:00Z">
              <w:r w:rsidRPr="00E2114F">
                <w:rPr>
                  <w:rFonts w:ascii="Times" w:eastAsia="Calibri" w:hAnsi="Times" w:cs="Calibri"/>
                  <w:color w:val="000000"/>
                  <w:sz w:val="22"/>
                </w:rPr>
                <w:t xml:space="preserve">la venta de ropa, </w:t>
              </w:r>
            </w:ins>
            <w:ins w:id="9408" w:author="Adriana  Casas" w:date="2015-07-10T22:13:00Z">
              <w:r w:rsidR="0090248E">
                <w:rPr>
                  <w:rFonts w:ascii="Times" w:eastAsia="Calibri" w:hAnsi="Times" w:cs="Calibri"/>
                  <w:color w:val="000000"/>
                  <w:sz w:val="22"/>
                </w:rPr>
                <w:t xml:space="preserve">a </w:t>
              </w:r>
            </w:ins>
            <w:ins w:id="9409" w:author="Adriana  Casas" w:date="2015-07-10T22:10:00Z">
              <w:r w:rsidRPr="00E2114F">
                <w:rPr>
                  <w:rFonts w:ascii="Times" w:eastAsia="Calibri" w:hAnsi="Times" w:cs="Calibri"/>
                  <w:color w:val="000000"/>
                  <w:sz w:val="22"/>
                </w:rPr>
                <w:t xml:space="preserve">la investigación científica, </w:t>
              </w:r>
            </w:ins>
            <w:ins w:id="9410" w:author="Adriana  Casas" w:date="2015-07-10T22:13:00Z">
              <w:r w:rsidR="0090248E">
                <w:rPr>
                  <w:rFonts w:ascii="Times" w:eastAsia="Calibri" w:hAnsi="Times" w:cs="Calibri"/>
                  <w:color w:val="000000"/>
                  <w:sz w:val="22"/>
                </w:rPr>
                <w:t xml:space="preserve">a </w:t>
              </w:r>
            </w:ins>
            <w:ins w:id="9411" w:author="Adriana  Casas" w:date="2015-07-10T22:10:00Z">
              <w:r w:rsidR="00E518AC">
                <w:rPr>
                  <w:rFonts w:ascii="Times" w:eastAsia="Calibri" w:hAnsi="Times" w:cs="Calibri"/>
                  <w:color w:val="000000"/>
                  <w:sz w:val="22"/>
                </w:rPr>
                <w:t>la promoción de la cultura</w:t>
              </w:r>
              <w:r w:rsidRPr="00E2114F">
                <w:rPr>
                  <w:rFonts w:ascii="Times" w:eastAsia="Calibri" w:hAnsi="Times" w:cs="Calibri"/>
                  <w:color w:val="000000"/>
                  <w:sz w:val="22"/>
                </w:rPr>
                <w:t xml:space="preserve"> o </w:t>
              </w:r>
            </w:ins>
            <w:ins w:id="9412" w:author="Adriana  Casas" w:date="2015-07-10T22:13:00Z">
              <w:r w:rsidR="0090248E">
                <w:rPr>
                  <w:rFonts w:ascii="Times" w:eastAsia="Calibri" w:hAnsi="Times" w:cs="Calibri"/>
                  <w:color w:val="000000"/>
                  <w:sz w:val="22"/>
                </w:rPr>
                <w:t xml:space="preserve">a </w:t>
              </w:r>
            </w:ins>
            <w:ins w:id="9413" w:author="Adriana  Casas" w:date="2015-07-10T22:10:00Z">
              <w:r w:rsidRPr="00E2114F">
                <w:rPr>
                  <w:rFonts w:ascii="Times" w:eastAsia="Calibri" w:hAnsi="Times" w:cs="Calibri"/>
                  <w:color w:val="000000"/>
                  <w:sz w:val="22"/>
                </w:rPr>
                <w:t>la realización de cualquier otra actividad que genere beneficios económicos.</w:t>
              </w:r>
            </w:ins>
          </w:p>
        </w:tc>
      </w:tr>
    </w:tbl>
    <w:p w14:paraId="71C711ED" w14:textId="6E2D7F12" w:rsidR="00B15CED" w:rsidRPr="0088276B" w:rsidRDefault="00B15CED" w:rsidP="00B15CED">
      <w:pPr>
        <w:spacing w:line="240" w:lineRule="auto"/>
        <w:rPr>
          <w:ins w:id="9414" w:author="Adriana  Casas" w:date="2015-07-10T22:20:00Z"/>
          <w:rFonts w:ascii="Times" w:hAnsi="Times"/>
          <w:color w:val="000000"/>
          <w:lang w:val="es-ES_tradnl"/>
          <w:rPrChange w:id="9415" w:author="Adriana  Casas" w:date="2015-07-10T22:22:00Z">
            <w:rPr>
              <w:ins w:id="9416" w:author="Adriana  Casas" w:date="2015-07-10T22:20:00Z"/>
              <w:rFonts w:ascii="Times" w:hAnsi="Times"/>
            </w:rPr>
          </w:rPrChange>
        </w:rPr>
      </w:pPr>
    </w:p>
    <w:p w14:paraId="26573EF5" w14:textId="77777777" w:rsidR="00080C5D" w:rsidRPr="00DD6B12" w:rsidRDefault="00080C5D" w:rsidP="00DD6B12">
      <w:pPr>
        <w:spacing w:line="240" w:lineRule="auto"/>
        <w:rPr>
          <w:rFonts w:ascii="Times" w:hAnsi="Times"/>
          <w:rPrChange w:id="9417" w:author="Adriana  Casas" w:date="2015-07-08T15:43:00Z">
            <w:rPr/>
          </w:rPrChange>
        </w:rPr>
        <w:pPrChange w:id="9418" w:author="Adriana  Casas" w:date="2015-07-08T15:43:00Z">
          <w:pPr/>
        </w:pPrChange>
      </w:pPr>
    </w:p>
    <w:tbl>
      <w:tblPr>
        <w:tblStyle w:val="19"/>
        <w:tblW w:w="8277"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9419" w:author="Adriana  Casas" w:date="2015-07-10T22:09:00Z">
          <w:tblPr>
            <w:tblStyle w:val="19"/>
            <w:tblW w:w="897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8277"/>
        <w:tblGridChange w:id="9420">
          <w:tblGrid>
            <w:gridCol w:w="8978"/>
          </w:tblGrid>
        </w:tblGridChange>
      </w:tblGrid>
      <w:tr w:rsidR="006C738E" w:rsidRPr="00DD6B12" w14:paraId="1D892516" w14:textId="77777777" w:rsidTr="00AC3893">
        <w:trPr>
          <w:trHeight w:val="120"/>
        </w:trPr>
        <w:tc>
          <w:tcPr>
            <w:tcW w:w="8277" w:type="dxa"/>
            <w:tcPrChange w:id="9421" w:author="Adriana  Casas" w:date="2015-07-10T22:09:00Z">
              <w:tcPr>
                <w:tcW w:w="8978" w:type="dxa"/>
              </w:tcPr>
            </w:tcPrChange>
          </w:tcPr>
          <w:p w14:paraId="3C4AD2E3" w14:textId="77777777" w:rsidR="006C738E" w:rsidRPr="00DD6B12" w:rsidRDefault="006C738E" w:rsidP="00DD6B12">
            <w:pPr>
              <w:spacing w:line="240" w:lineRule="auto"/>
              <w:jc w:val="center"/>
              <w:rPr>
                <w:rFonts w:ascii="Times" w:hAnsi="Times"/>
                <w:rPrChange w:id="9422" w:author="Adriana  Casas" w:date="2015-07-08T15:43:00Z">
                  <w:rPr/>
                </w:rPrChange>
              </w:rPr>
              <w:pPrChange w:id="9423" w:author="Adriana  Casas" w:date="2015-07-08T15:43:00Z">
                <w:pPr>
                  <w:jc w:val="center"/>
                </w:pPr>
              </w:pPrChange>
            </w:pPr>
            <w:r w:rsidRPr="00DD6B12">
              <w:rPr>
                <w:rFonts w:ascii="Times" w:eastAsia="Calibri" w:hAnsi="Times" w:cs="Calibri"/>
                <w:b/>
                <w:color w:val="000000"/>
                <w:sz w:val="22"/>
                <w:rPrChange w:id="9424" w:author="Adriana  Casas" w:date="2015-07-08T15:43:00Z">
                  <w:rPr>
                    <w:rFonts w:ascii="Calibri" w:eastAsia="Calibri" w:hAnsi="Calibri" w:cs="Calibri"/>
                    <w:b/>
                    <w:color w:val="000000"/>
                    <w:sz w:val="22"/>
                  </w:rPr>
                </w:rPrChange>
              </w:rPr>
              <w:t>Destacado</w:t>
            </w:r>
          </w:p>
        </w:tc>
      </w:tr>
      <w:tr w:rsidR="00571573" w:rsidRPr="00DD6B12" w14:paraId="50416B83" w14:textId="77777777" w:rsidTr="00AC3893">
        <w:trPr>
          <w:trHeight w:val="3110"/>
          <w:trPrChange w:id="9425" w:author="Adriana  Casas" w:date="2015-07-10T22:09:00Z">
            <w:trPr>
              <w:trHeight w:val="3647"/>
            </w:trPr>
          </w:trPrChange>
        </w:trPr>
        <w:tc>
          <w:tcPr>
            <w:tcW w:w="8277" w:type="dxa"/>
            <w:tcPrChange w:id="9426" w:author="Adriana  Casas" w:date="2015-07-10T22:09:00Z">
              <w:tcPr>
                <w:tcW w:w="8978" w:type="dxa"/>
              </w:tcPr>
            </w:tcPrChange>
          </w:tcPr>
          <w:p w14:paraId="31606F92" w14:textId="77777777" w:rsidR="00571573" w:rsidRPr="0088276B" w:rsidRDefault="00571573" w:rsidP="0088276B">
            <w:pPr>
              <w:spacing w:line="240" w:lineRule="auto"/>
              <w:jc w:val="center"/>
              <w:rPr>
                <w:rFonts w:ascii="Times" w:hAnsi="Times"/>
                <w:b/>
                <w:rPrChange w:id="9427" w:author="Adriana  Casas" w:date="2015-07-10T22:22:00Z">
                  <w:rPr/>
                </w:rPrChange>
              </w:rPr>
              <w:pPrChange w:id="9428" w:author="Adriana  Casas" w:date="2015-07-10T22:22:00Z">
                <w:pPr>
                  <w:jc w:val="left"/>
                </w:pPr>
              </w:pPrChange>
            </w:pPr>
            <w:r w:rsidRPr="0088276B">
              <w:rPr>
                <w:rFonts w:ascii="Times" w:eastAsia="Calibri" w:hAnsi="Times" w:cs="Calibri"/>
                <w:b/>
                <w:color w:val="000000"/>
                <w:sz w:val="22"/>
                <w:rPrChange w:id="9429" w:author="Adriana  Casas" w:date="2015-07-10T22:22:00Z">
                  <w:rPr>
                    <w:rFonts w:ascii="Calibri" w:eastAsia="Calibri" w:hAnsi="Calibri" w:cs="Calibri"/>
                    <w:color w:val="000000"/>
                    <w:sz w:val="22"/>
                  </w:rPr>
                </w:rPrChange>
              </w:rPr>
              <w:t>Las TIC en las empresas</w:t>
            </w:r>
          </w:p>
          <w:p w14:paraId="5BA4FED1" w14:textId="525D922C" w:rsidR="00571573" w:rsidRPr="00DD6B12" w:rsidRDefault="00571573" w:rsidP="0088276B">
            <w:pPr>
              <w:spacing w:line="240" w:lineRule="auto"/>
              <w:jc w:val="left"/>
              <w:rPr>
                <w:rFonts w:ascii="Times" w:hAnsi="Times"/>
                <w:rPrChange w:id="9430" w:author="Adriana  Casas" w:date="2015-07-08T15:43:00Z">
                  <w:rPr/>
                </w:rPrChange>
              </w:rPr>
              <w:pPrChange w:id="9431" w:author="Adriana  Casas" w:date="2015-07-10T22:24:00Z">
                <w:pPr>
                  <w:jc w:val="left"/>
                </w:pPr>
              </w:pPrChange>
            </w:pPr>
            <w:r w:rsidRPr="00DD6B12">
              <w:rPr>
                <w:rFonts w:ascii="Times" w:eastAsia="Calibri" w:hAnsi="Times" w:cs="Calibri"/>
                <w:color w:val="000000"/>
                <w:sz w:val="22"/>
                <w:rPrChange w:id="9432" w:author="Adriana  Casas" w:date="2015-07-08T15:43:00Z">
                  <w:rPr>
                    <w:rFonts w:ascii="Calibri" w:eastAsia="Calibri" w:hAnsi="Calibri" w:cs="Calibri"/>
                    <w:color w:val="000000"/>
                    <w:sz w:val="22"/>
                  </w:rPr>
                </w:rPrChange>
              </w:rPr>
              <w:t>Las Tecnologías de la Información y la Comunicación han transformado nuestra manera de trabajar y gestionar recursos. Las TIC son un elemento clave para hacer que nuestro trabajo sea más productivo</w:t>
            </w:r>
            <w:ins w:id="9433" w:author="Adriana  Casas" w:date="2015-07-10T22:22:00Z">
              <w:r w:rsidR="0088276B">
                <w:rPr>
                  <w:rFonts w:ascii="Times" w:eastAsia="Calibri" w:hAnsi="Times" w:cs="Calibri"/>
                  <w:color w:val="000000"/>
                  <w:sz w:val="22"/>
                </w:rPr>
                <w:t xml:space="preserve">, ya que </w:t>
              </w:r>
            </w:ins>
            <w:ins w:id="9434" w:author="Adriana  Casas" w:date="2015-07-10T22:23:00Z">
              <w:r w:rsidR="0088276B">
                <w:rPr>
                  <w:rFonts w:ascii="Times" w:eastAsia="Calibri" w:hAnsi="Times" w:cs="Calibri"/>
                  <w:color w:val="000000"/>
                  <w:sz w:val="22"/>
                </w:rPr>
                <w:t>hacen</w:t>
              </w:r>
            </w:ins>
            <w:del w:id="9435" w:author="Adriana  Casas" w:date="2015-07-10T22:22:00Z">
              <w:r w:rsidRPr="00DD6B12" w:rsidDel="0088276B">
                <w:rPr>
                  <w:rFonts w:ascii="Times" w:eastAsia="Calibri" w:hAnsi="Times" w:cs="Calibri"/>
                  <w:color w:val="000000"/>
                  <w:sz w:val="22"/>
                  <w:rPrChange w:id="9436" w:author="Adriana  Casas" w:date="2015-07-08T15:43:00Z">
                    <w:rPr>
                      <w:rFonts w:ascii="Calibri" w:eastAsia="Calibri" w:hAnsi="Calibri" w:cs="Calibri"/>
                      <w:color w:val="000000"/>
                      <w:sz w:val="22"/>
                    </w:rPr>
                  </w:rPrChange>
                </w:rPr>
                <w:delText>:</w:delText>
              </w:r>
            </w:del>
            <w:r w:rsidRPr="00DD6B12">
              <w:rPr>
                <w:rFonts w:ascii="Times" w:eastAsia="Calibri" w:hAnsi="Times" w:cs="Calibri"/>
                <w:color w:val="000000"/>
                <w:sz w:val="22"/>
                <w:rPrChange w:id="9437" w:author="Adriana  Casas" w:date="2015-07-08T15:43:00Z">
                  <w:rPr>
                    <w:rFonts w:ascii="Calibri" w:eastAsia="Calibri" w:hAnsi="Calibri" w:cs="Calibri"/>
                    <w:color w:val="000000"/>
                    <w:sz w:val="22"/>
                  </w:rPr>
                </w:rPrChange>
              </w:rPr>
              <w:t xml:space="preserve"> </w:t>
            </w:r>
            <w:del w:id="9438" w:author="Adriana  Casas" w:date="2015-07-10T22:22:00Z">
              <w:r w:rsidRPr="00DD6B12" w:rsidDel="0088276B">
                <w:rPr>
                  <w:rFonts w:ascii="Times" w:eastAsia="Calibri" w:hAnsi="Times" w:cs="Calibri"/>
                  <w:color w:val="000000"/>
                  <w:sz w:val="22"/>
                  <w:rPrChange w:id="9439" w:author="Adriana  Casas" w:date="2015-07-08T15:43:00Z">
                    <w:rPr>
                      <w:rFonts w:ascii="Calibri" w:eastAsia="Calibri" w:hAnsi="Calibri" w:cs="Calibri"/>
                      <w:color w:val="000000"/>
                      <w:sz w:val="22"/>
                    </w:rPr>
                  </w:rPrChange>
                </w:rPr>
                <w:delText xml:space="preserve">agilizando </w:delText>
              </w:r>
            </w:del>
            <w:ins w:id="9440" w:author="Adriana  Casas" w:date="2015-07-10T22:22:00Z">
              <w:r w:rsidR="0088276B">
                <w:rPr>
                  <w:rFonts w:ascii="Times" w:eastAsia="Calibri" w:hAnsi="Times" w:cs="Calibri"/>
                  <w:color w:val="000000"/>
                  <w:sz w:val="22"/>
                </w:rPr>
                <w:t xml:space="preserve">que las comunicaciones sean más ágiles, </w:t>
              </w:r>
            </w:ins>
            <w:ins w:id="9441" w:author="Adriana  Casas" w:date="2015-07-10T22:23:00Z">
              <w:r w:rsidR="0088276B">
                <w:rPr>
                  <w:rFonts w:ascii="Times" w:eastAsia="Calibri" w:hAnsi="Times" w:cs="Calibri"/>
                  <w:color w:val="000000"/>
                  <w:sz w:val="22"/>
                </w:rPr>
                <w:t>facilitan el trabajo en equipo</w:t>
              </w:r>
            </w:ins>
            <w:del w:id="9442" w:author="Adriana  Casas" w:date="2015-07-10T22:23:00Z">
              <w:r w:rsidRPr="00DD6B12" w:rsidDel="0088276B">
                <w:rPr>
                  <w:rFonts w:ascii="Times" w:eastAsia="Calibri" w:hAnsi="Times" w:cs="Calibri"/>
                  <w:color w:val="000000"/>
                  <w:sz w:val="22"/>
                  <w:rPrChange w:id="9443" w:author="Adriana  Casas" w:date="2015-07-08T15:43:00Z">
                    <w:rPr>
                      <w:rFonts w:ascii="Calibri" w:eastAsia="Calibri" w:hAnsi="Calibri" w:cs="Calibri"/>
                      <w:color w:val="000000"/>
                      <w:sz w:val="22"/>
                    </w:rPr>
                  </w:rPrChange>
                </w:rPr>
                <w:delText>las comunicaciones, sustentando el trabajo en equipo</w:delText>
              </w:r>
            </w:del>
            <w:r w:rsidRPr="00DD6B12">
              <w:rPr>
                <w:rFonts w:ascii="Times" w:eastAsia="Calibri" w:hAnsi="Times" w:cs="Calibri"/>
                <w:color w:val="000000"/>
                <w:sz w:val="22"/>
                <w:rPrChange w:id="9444" w:author="Adriana  Casas" w:date="2015-07-08T15:43:00Z">
                  <w:rPr>
                    <w:rFonts w:ascii="Calibri" w:eastAsia="Calibri" w:hAnsi="Calibri" w:cs="Calibri"/>
                    <w:color w:val="000000"/>
                    <w:sz w:val="22"/>
                  </w:rPr>
                </w:rPrChange>
              </w:rPr>
              <w:t xml:space="preserve">, </w:t>
            </w:r>
            <w:del w:id="9445" w:author="Adriana  Casas" w:date="2015-07-10T22:23:00Z">
              <w:r w:rsidRPr="00DD6B12" w:rsidDel="0088276B">
                <w:rPr>
                  <w:rFonts w:ascii="Times" w:eastAsia="Calibri" w:hAnsi="Times" w:cs="Calibri"/>
                  <w:color w:val="000000"/>
                  <w:sz w:val="22"/>
                  <w:rPrChange w:id="9446" w:author="Adriana  Casas" w:date="2015-07-08T15:43:00Z">
                    <w:rPr>
                      <w:rFonts w:ascii="Calibri" w:eastAsia="Calibri" w:hAnsi="Calibri" w:cs="Calibri"/>
                      <w:color w:val="000000"/>
                      <w:sz w:val="22"/>
                    </w:rPr>
                  </w:rPrChange>
                </w:rPr>
                <w:delText xml:space="preserve">gestionando </w:delText>
              </w:r>
            </w:del>
            <w:ins w:id="9447" w:author="Adriana  Casas" w:date="2015-07-10T22:23:00Z">
              <w:r w:rsidR="0088276B">
                <w:rPr>
                  <w:rFonts w:ascii="Times" w:eastAsia="Calibri" w:hAnsi="Times" w:cs="Calibri"/>
                  <w:color w:val="000000"/>
                  <w:sz w:val="22"/>
                </w:rPr>
                <w:t>facilitan la gestión de</w:t>
              </w:r>
              <w:r w:rsidR="0088276B" w:rsidRPr="00DD6B12">
                <w:rPr>
                  <w:rFonts w:ascii="Times" w:eastAsia="Calibri" w:hAnsi="Times" w:cs="Calibri"/>
                  <w:color w:val="000000"/>
                  <w:sz w:val="22"/>
                  <w:rPrChange w:id="9448" w:author="Adriana  Casas" w:date="2015-07-08T15:43:00Z">
                    <w:rPr>
                      <w:rFonts w:ascii="Calibri" w:eastAsia="Calibri" w:hAnsi="Calibri" w:cs="Calibri"/>
                      <w:color w:val="000000"/>
                      <w:sz w:val="22"/>
                    </w:rPr>
                  </w:rPrChange>
                </w:rPr>
                <w:t xml:space="preserve"> </w:t>
              </w:r>
            </w:ins>
            <w:r w:rsidRPr="00DD6B12">
              <w:rPr>
                <w:rFonts w:ascii="Times" w:eastAsia="Calibri" w:hAnsi="Times" w:cs="Calibri"/>
                <w:color w:val="000000"/>
                <w:sz w:val="22"/>
                <w:rPrChange w:id="9449" w:author="Adriana  Casas" w:date="2015-07-08T15:43:00Z">
                  <w:rPr>
                    <w:rFonts w:ascii="Calibri" w:eastAsia="Calibri" w:hAnsi="Calibri" w:cs="Calibri"/>
                    <w:color w:val="000000"/>
                    <w:sz w:val="22"/>
                  </w:rPr>
                </w:rPrChange>
              </w:rPr>
              <w:t xml:space="preserve">las existencias, </w:t>
            </w:r>
            <w:del w:id="9450" w:author="Adriana  Casas" w:date="2015-07-10T22:23:00Z">
              <w:r w:rsidRPr="00DD6B12" w:rsidDel="0088276B">
                <w:rPr>
                  <w:rFonts w:ascii="Times" w:eastAsia="Calibri" w:hAnsi="Times" w:cs="Calibri"/>
                  <w:color w:val="000000"/>
                  <w:sz w:val="22"/>
                  <w:rPrChange w:id="9451" w:author="Adriana  Casas" w:date="2015-07-08T15:43:00Z">
                    <w:rPr>
                      <w:rFonts w:ascii="Calibri" w:eastAsia="Calibri" w:hAnsi="Calibri" w:cs="Calibri"/>
                      <w:color w:val="000000"/>
                      <w:sz w:val="22"/>
                    </w:rPr>
                  </w:rPrChange>
                </w:rPr>
                <w:delText xml:space="preserve">realizando </w:delText>
              </w:r>
            </w:del>
            <w:ins w:id="9452" w:author="Adriana  Casas" w:date="2015-07-10T22:23:00Z">
              <w:r w:rsidR="0088276B">
                <w:rPr>
                  <w:rFonts w:ascii="Times" w:eastAsia="Calibri" w:hAnsi="Times" w:cs="Calibri"/>
                  <w:color w:val="000000"/>
                  <w:sz w:val="22"/>
                </w:rPr>
                <w:t>la realizaci</w:t>
              </w:r>
            </w:ins>
            <w:ins w:id="9453" w:author="Adriana  Casas" w:date="2015-07-10T22:24:00Z">
              <w:r w:rsidR="0088276B">
                <w:rPr>
                  <w:rFonts w:ascii="Times" w:eastAsia="Calibri" w:hAnsi="Times" w:cs="Calibri"/>
                  <w:color w:val="000000"/>
                  <w:sz w:val="22"/>
                </w:rPr>
                <w:t>ón de</w:t>
              </w:r>
            </w:ins>
            <w:ins w:id="9454" w:author="Adriana  Casas" w:date="2015-07-10T22:23:00Z">
              <w:r w:rsidR="0088276B" w:rsidRPr="00DD6B12">
                <w:rPr>
                  <w:rFonts w:ascii="Times" w:eastAsia="Calibri" w:hAnsi="Times" w:cs="Calibri"/>
                  <w:color w:val="000000"/>
                  <w:sz w:val="22"/>
                  <w:rPrChange w:id="9455" w:author="Adriana  Casas" w:date="2015-07-08T15:43:00Z">
                    <w:rPr>
                      <w:rFonts w:ascii="Calibri" w:eastAsia="Calibri" w:hAnsi="Calibri" w:cs="Calibri"/>
                      <w:color w:val="000000"/>
                      <w:sz w:val="22"/>
                    </w:rPr>
                  </w:rPrChange>
                </w:rPr>
                <w:t xml:space="preserve"> </w:t>
              </w:r>
            </w:ins>
            <w:r w:rsidRPr="00DD6B12">
              <w:rPr>
                <w:rFonts w:ascii="Times" w:eastAsia="Calibri" w:hAnsi="Times" w:cs="Calibri"/>
                <w:color w:val="000000"/>
                <w:sz w:val="22"/>
                <w:rPrChange w:id="9456" w:author="Adriana  Casas" w:date="2015-07-08T15:43:00Z">
                  <w:rPr>
                    <w:rFonts w:ascii="Calibri" w:eastAsia="Calibri" w:hAnsi="Calibri" w:cs="Calibri"/>
                    <w:color w:val="000000"/>
                    <w:sz w:val="22"/>
                  </w:rPr>
                </w:rPrChange>
              </w:rPr>
              <w:t>análisis financieros</w:t>
            </w:r>
            <w:ins w:id="9457" w:author="Adriana  Casas" w:date="2015-07-10T22:24:00Z">
              <w:r w:rsidR="0088276B">
                <w:rPr>
                  <w:rFonts w:ascii="Times" w:eastAsia="Calibri" w:hAnsi="Times" w:cs="Calibri"/>
                  <w:color w:val="000000"/>
                  <w:sz w:val="22"/>
                </w:rPr>
                <w:t xml:space="preserve"> </w:t>
              </w:r>
            </w:ins>
            <w:del w:id="9458" w:author="Adriana  Casas" w:date="2015-07-10T22:24:00Z">
              <w:r w:rsidRPr="00DD6B12" w:rsidDel="0088276B">
                <w:rPr>
                  <w:rFonts w:ascii="Times" w:eastAsia="Calibri" w:hAnsi="Times" w:cs="Calibri"/>
                  <w:color w:val="000000"/>
                  <w:sz w:val="22"/>
                  <w:rPrChange w:id="9459" w:author="Adriana  Casas" w:date="2015-07-08T15:43:00Z">
                    <w:rPr>
                      <w:rFonts w:ascii="Calibri" w:eastAsia="Calibri" w:hAnsi="Calibri" w:cs="Calibri"/>
                      <w:color w:val="000000"/>
                      <w:sz w:val="22"/>
                    </w:rPr>
                  </w:rPrChange>
                </w:rPr>
                <w:delText xml:space="preserve">, </w:delText>
              </w:r>
            </w:del>
            <w:r w:rsidRPr="00DD6B12">
              <w:rPr>
                <w:rFonts w:ascii="Times" w:eastAsia="Calibri" w:hAnsi="Times" w:cs="Calibri"/>
                <w:color w:val="000000"/>
                <w:sz w:val="22"/>
                <w:rPrChange w:id="9460" w:author="Adriana  Casas" w:date="2015-07-08T15:43:00Z">
                  <w:rPr>
                    <w:rFonts w:ascii="Calibri" w:eastAsia="Calibri" w:hAnsi="Calibri" w:cs="Calibri"/>
                    <w:color w:val="000000"/>
                    <w:sz w:val="22"/>
                  </w:rPr>
                </w:rPrChange>
              </w:rPr>
              <w:t>y</w:t>
            </w:r>
            <w:ins w:id="9461" w:author="Adriana  Casas" w:date="2015-07-10T22:24:00Z">
              <w:r w:rsidR="0088276B">
                <w:rPr>
                  <w:rFonts w:ascii="Times" w:eastAsia="Calibri" w:hAnsi="Times" w:cs="Calibri"/>
                  <w:color w:val="000000"/>
                  <w:sz w:val="22"/>
                </w:rPr>
                <w:t xml:space="preserve"> sirven para promocionar nuestros productos en el mercado de manera más eficaz</w:t>
              </w:r>
            </w:ins>
            <w:del w:id="9462" w:author="Adriana  Casas" w:date="2015-07-10T22:24:00Z">
              <w:r w:rsidRPr="00DD6B12" w:rsidDel="0088276B">
                <w:rPr>
                  <w:rFonts w:ascii="Times" w:eastAsia="Calibri" w:hAnsi="Times" w:cs="Calibri"/>
                  <w:color w:val="000000"/>
                  <w:sz w:val="22"/>
                  <w:rPrChange w:id="9463" w:author="Adriana  Casas" w:date="2015-07-08T15:43:00Z">
                    <w:rPr>
                      <w:rFonts w:ascii="Calibri" w:eastAsia="Calibri" w:hAnsi="Calibri" w:cs="Calibri"/>
                      <w:color w:val="000000"/>
                      <w:sz w:val="22"/>
                    </w:rPr>
                  </w:rPrChange>
                </w:rPr>
                <w:delText xml:space="preserve"> promocionando nuestros productos en el mercado.</w:delText>
              </w:r>
            </w:del>
          </w:p>
          <w:p w14:paraId="63D07C67" w14:textId="63C1DB70" w:rsidR="00571573" w:rsidRPr="00DD6B12" w:rsidRDefault="00571573" w:rsidP="006B34EE">
            <w:pPr>
              <w:spacing w:line="240" w:lineRule="auto"/>
              <w:jc w:val="left"/>
              <w:rPr>
                <w:rFonts w:ascii="Times" w:hAnsi="Times"/>
                <w:rPrChange w:id="9464" w:author="Adriana  Casas" w:date="2015-07-08T15:43:00Z">
                  <w:rPr/>
                </w:rPrChange>
              </w:rPr>
              <w:pPrChange w:id="9465" w:author="Adriana  Casas" w:date="2015-07-10T22:25:00Z">
                <w:pPr>
                  <w:jc w:val="left"/>
                </w:pPr>
              </w:pPrChange>
            </w:pPr>
            <w:r w:rsidRPr="00DD6B12">
              <w:rPr>
                <w:rFonts w:ascii="Times" w:eastAsia="Calibri" w:hAnsi="Times" w:cs="Calibri"/>
                <w:color w:val="000000"/>
                <w:sz w:val="22"/>
                <w:rPrChange w:id="9466" w:author="Adriana  Casas" w:date="2015-07-08T15:43:00Z">
                  <w:rPr>
                    <w:rFonts w:ascii="Calibri" w:eastAsia="Calibri" w:hAnsi="Calibri" w:cs="Calibri"/>
                    <w:color w:val="000000"/>
                    <w:sz w:val="22"/>
                  </w:rPr>
                </w:rPrChange>
              </w:rPr>
              <w:t xml:space="preserve">Bien utilizadas, las TIC permiten </w:t>
            </w:r>
            <w:ins w:id="9467" w:author="Adriana  Casas" w:date="2015-07-10T22:25:00Z">
              <w:r w:rsidR="006B34EE">
                <w:rPr>
                  <w:rFonts w:ascii="Times" w:eastAsia="Calibri" w:hAnsi="Times" w:cs="Calibri"/>
                  <w:color w:val="000000"/>
                  <w:sz w:val="22"/>
                </w:rPr>
                <w:t xml:space="preserve">que la producción de las empresas sea mayor, más rápido, de mejor calidad y en menos tiempo. </w:t>
              </w:r>
            </w:ins>
            <w:del w:id="9468" w:author="Adriana  Casas" w:date="2015-07-10T22:25:00Z">
              <w:r w:rsidRPr="00DD6B12" w:rsidDel="006B34EE">
                <w:rPr>
                  <w:rFonts w:ascii="Times" w:eastAsia="Calibri" w:hAnsi="Times" w:cs="Calibri"/>
                  <w:color w:val="000000"/>
                  <w:sz w:val="22"/>
                  <w:rPrChange w:id="9469" w:author="Adriana  Casas" w:date="2015-07-08T15:43:00Z">
                    <w:rPr>
                      <w:rFonts w:ascii="Calibri" w:eastAsia="Calibri" w:hAnsi="Calibri" w:cs="Calibri"/>
                      <w:color w:val="000000"/>
                      <w:sz w:val="22"/>
                    </w:rPr>
                  </w:rPrChange>
                </w:rPr>
                <w:delText xml:space="preserve">a las empresas producir más cantidad, más rápido, de mejor calidad, y en menos tiempo. </w:delText>
              </w:r>
            </w:del>
            <w:r w:rsidRPr="00DD6B12">
              <w:rPr>
                <w:rFonts w:ascii="Times" w:eastAsia="Calibri" w:hAnsi="Times" w:cs="Calibri"/>
                <w:color w:val="000000"/>
                <w:sz w:val="22"/>
                <w:rPrChange w:id="9470" w:author="Adriana  Casas" w:date="2015-07-08T15:43:00Z">
                  <w:rPr>
                    <w:rFonts w:ascii="Calibri" w:eastAsia="Calibri" w:hAnsi="Calibri" w:cs="Calibri"/>
                    <w:color w:val="000000"/>
                    <w:sz w:val="22"/>
                  </w:rPr>
                </w:rPrChange>
              </w:rPr>
              <w:t>Nos permiten ser competitivos en el mercado</w:t>
            </w:r>
            <w:del w:id="9471" w:author="Adriana  Casas" w:date="2015-07-10T22:25:00Z">
              <w:r w:rsidRPr="00DD6B12" w:rsidDel="006B34EE">
                <w:rPr>
                  <w:rFonts w:ascii="Times" w:eastAsia="Calibri" w:hAnsi="Times" w:cs="Calibri"/>
                  <w:color w:val="000000"/>
                  <w:sz w:val="22"/>
                  <w:rPrChange w:id="9472" w:author="Adriana  Casas" w:date="2015-07-08T15:43:00Z">
                    <w:rPr>
                      <w:rFonts w:ascii="Calibri" w:eastAsia="Calibri" w:hAnsi="Calibri" w:cs="Calibri"/>
                      <w:color w:val="000000"/>
                      <w:sz w:val="22"/>
                    </w:rPr>
                  </w:rPrChange>
                </w:rPr>
                <w:delText>,</w:delText>
              </w:r>
            </w:del>
            <w:r w:rsidRPr="00DD6B12">
              <w:rPr>
                <w:rFonts w:ascii="Times" w:eastAsia="Calibri" w:hAnsi="Times" w:cs="Calibri"/>
                <w:color w:val="000000"/>
                <w:sz w:val="22"/>
                <w:rPrChange w:id="9473" w:author="Adriana  Casas" w:date="2015-07-08T15:43:00Z">
                  <w:rPr>
                    <w:rFonts w:ascii="Calibri" w:eastAsia="Calibri" w:hAnsi="Calibri" w:cs="Calibri"/>
                    <w:color w:val="000000"/>
                    <w:sz w:val="22"/>
                  </w:rPr>
                </w:rPrChange>
              </w:rPr>
              <w:t xml:space="preserve"> y disponer de tiempo libre para nuestra familia</w:t>
            </w:r>
            <w:ins w:id="9474" w:author="Adriana  Casas" w:date="2015-07-10T22:25:00Z">
              <w:r w:rsidR="006B34EE">
                <w:rPr>
                  <w:rFonts w:ascii="Times" w:eastAsia="Calibri" w:hAnsi="Times" w:cs="Calibri"/>
                  <w:color w:val="000000"/>
                  <w:sz w:val="22"/>
                </w:rPr>
                <w:t>.</w:t>
              </w:r>
            </w:ins>
          </w:p>
        </w:tc>
      </w:tr>
    </w:tbl>
    <w:p w14:paraId="78C6503C" w14:textId="77777777" w:rsidR="006C738E" w:rsidRPr="00DD6B12" w:rsidDel="005276FB" w:rsidRDefault="006C738E" w:rsidP="006E29D3">
      <w:pPr>
        <w:spacing w:line="240" w:lineRule="auto"/>
        <w:jc w:val="left"/>
        <w:rPr>
          <w:del w:id="9475" w:author="Adriana  Casas" w:date="2015-07-10T22:26:00Z"/>
          <w:rFonts w:ascii="Times" w:hAnsi="Times"/>
          <w:rPrChange w:id="9476" w:author="Adriana  Casas" w:date="2015-07-08T15:43:00Z">
            <w:rPr>
              <w:del w:id="9477" w:author="Adriana  Casas" w:date="2015-07-10T22:26:00Z"/>
            </w:rPr>
          </w:rPrChange>
        </w:rPr>
      </w:pPr>
    </w:p>
    <w:p w14:paraId="3CB44110" w14:textId="513168F3" w:rsidR="005276FB" w:rsidRDefault="006C738E" w:rsidP="00DD6B12">
      <w:pPr>
        <w:spacing w:line="240" w:lineRule="auto"/>
        <w:rPr>
          <w:ins w:id="9478" w:author="Adriana  Casas" w:date="2015-07-10T22:03:00Z"/>
          <w:rFonts w:ascii="Times" w:hAnsi="Times"/>
          <w:color w:val="000000"/>
        </w:rPr>
        <w:pPrChange w:id="9479" w:author="Adriana  Casas" w:date="2015-07-08T15:43:00Z">
          <w:pPr/>
        </w:pPrChange>
      </w:pPr>
      <w:del w:id="9480" w:author="Adriana  Casas" w:date="2015-07-10T22:26:00Z">
        <w:r w:rsidRPr="00DD6B12" w:rsidDel="005276FB">
          <w:rPr>
            <w:rFonts w:ascii="Times" w:hAnsi="Times"/>
            <w:color w:val="000000"/>
            <w:rPrChange w:id="9481" w:author="Adriana  Casas" w:date="2015-07-08T15:43:00Z">
              <w:rPr>
                <w:color w:val="000000"/>
              </w:rPr>
            </w:rPrChange>
          </w:rPr>
          <w:delText xml:space="preserve">Existen instituciones encargadas de promover la productividad y competitividad de las empresas ya sean públicas o privadas a través de la innovación, modernización e internacionalización de las empresas. En Colombia las empresas se clasifican según su tamaño en micro, pequeñas, medianas y grandes empresas reglamentadas por diferentes leyes con el apoyo del ministerio de comercio, industria y turismo. </w:delText>
        </w:r>
      </w:del>
    </w:p>
    <w:p w14:paraId="5DD02A53" w14:textId="77777777" w:rsidR="00182403" w:rsidRPr="00DD6B12" w:rsidRDefault="00182403" w:rsidP="00DD6B12">
      <w:pPr>
        <w:spacing w:line="240" w:lineRule="auto"/>
        <w:rPr>
          <w:rFonts w:ascii="Times" w:hAnsi="Times"/>
          <w:rPrChange w:id="9482" w:author="Adriana  Casas" w:date="2015-07-08T15:43:00Z">
            <w:rPr/>
          </w:rPrChange>
        </w:rPr>
        <w:pPrChange w:id="9483" w:author="Adriana  Casas" w:date="2015-07-08T15:43:00Z">
          <w:pPr/>
        </w:pPrChange>
      </w:pPr>
    </w:p>
    <w:p w14:paraId="22FE8243" w14:textId="1BC7138E" w:rsidR="006C738E" w:rsidRPr="00DD6B12" w:rsidRDefault="006C738E" w:rsidP="00DD6B12">
      <w:pPr>
        <w:spacing w:line="240" w:lineRule="auto"/>
        <w:rPr>
          <w:rFonts w:ascii="Times" w:hAnsi="Times"/>
          <w:rPrChange w:id="9484" w:author="Adriana  Casas" w:date="2015-07-08T15:43:00Z">
            <w:rPr/>
          </w:rPrChange>
        </w:rPr>
        <w:pPrChange w:id="9485" w:author="Adriana  Casas" w:date="2015-07-08T15:43:00Z">
          <w:pPr/>
        </w:pPrChange>
      </w:pPr>
      <w:r w:rsidRPr="00DD6B12">
        <w:rPr>
          <w:rFonts w:ascii="Times" w:hAnsi="Times"/>
          <w:b/>
          <w:rPrChange w:id="9486" w:author="Adriana  Casas" w:date="2015-07-08T15:43:00Z">
            <w:rPr>
              <w:b/>
            </w:rPr>
          </w:rPrChange>
        </w:rPr>
        <w:t xml:space="preserve">[SECCIÓN 2] </w:t>
      </w:r>
      <w:ins w:id="9487" w:author="Adriana  Casas" w:date="2015-07-10T22:26:00Z">
        <w:r w:rsidR="005276FB">
          <w:rPr>
            <w:rFonts w:ascii="Times" w:hAnsi="Times"/>
            <w:b/>
          </w:rPr>
          <w:t>6</w:t>
        </w:r>
      </w:ins>
      <w:del w:id="9488" w:author="Adriana  Casas" w:date="2015-07-10T22:26:00Z">
        <w:r w:rsidRPr="00DD6B12" w:rsidDel="005276FB">
          <w:rPr>
            <w:rFonts w:ascii="Times" w:hAnsi="Times"/>
            <w:b/>
            <w:rPrChange w:id="9489" w:author="Adriana  Casas" w:date="2015-07-08T15:43:00Z">
              <w:rPr>
                <w:b/>
              </w:rPr>
            </w:rPrChange>
          </w:rPr>
          <w:delText>5</w:delText>
        </w:r>
      </w:del>
      <w:r w:rsidRPr="00DD6B12">
        <w:rPr>
          <w:rFonts w:ascii="Times" w:hAnsi="Times"/>
          <w:b/>
          <w:color w:val="000000"/>
          <w:rPrChange w:id="9490" w:author="Adriana  Casas" w:date="2015-07-08T15:43:00Z">
            <w:rPr>
              <w:b/>
              <w:color w:val="000000"/>
            </w:rPr>
          </w:rPrChange>
        </w:rPr>
        <w:t xml:space="preserve">.1 Los tipos de empresa </w:t>
      </w:r>
    </w:p>
    <w:p w14:paraId="18D813FE" w14:textId="0C0376BE" w:rsidR="006C738E" w:rsidRPr="00DD6B12" w:rsidRDefault="006C738E" w:rsidP="00DD6B12">
      <w:pPr>
        <w:spacing w:line="240" w:lineRule="auto"/>
        <w:rPr>
          <w:rFonts w:ascii="Times" w:hAnsi="Times"/>
          <w:rPrChange w:id="9491" w:author="Adriana  Casas" w:date="2015-07-08T15:43:00Z">
            <w:rPr/>
          </w:rPrChange>
        </w:rPr>
        <w:pPrChange w:id="9492" w:author="Adriana  Casas" w:date="2015-07-08T15:43:00Z">
          <w:pPr/>
        </w:pPrChange>
      </w:pPr>
      <w:r w:rsidRPr="00DD6B12">
        <w:rPr>
          <w:rFonts w:ascii="Times" w:hAnsi="Times"/>
          <w:color w:val="000000"/>
          <w:rPrChange w:id="9493" w:author="Adriana  Casas" w:date="2015-07-08T15:43:00Z">
            <w:rPr>
              <w:color w:val="000000"/>
            </w:rPr>
          </w:rPrChange>
        </w:rPr>
        <w:t>Existen diferentes tipos de empresas</w:t>
      </w:r>
      <w:ins w:id="9494" w:author="Adriana  Casas" w:date="2015-07-10T22:26:00Z">
        <w:r w:rsidR="006603BC">
          <w:rPr>
            <w:rFonts w:ascii="Times" w:hAnsi="Times"/>
            <w:color w:val="000000"/>
          </w:rPr>
          <w:t>.</w:t>
        </w:r>
      </w:ins>
      <w:del w:id="9495" w:author="Adriana  Casas" w:date="2015-07-10T22:26:00Z">
        <w:r w:rsidRPr="00DD6B12" w:rsidDel="006603BC">
          <w:rPr>
            <w:rFonts w:ascii="Times" w:hAnsi="Times"/>
            <w:color w:val="000000"/>
            <w:rPrChange w:id="9496" w:author="Adriana  Casas" w:date="2015-07-08T15:43:00Z">
              <w:rPr>
                <w:color w:val="000000"/>
              </w:rPr>
            </w:rPrChange>
          </w:rPr>
          <w:delText>,</w:delText>
        </w:r>
      </w:del>
      <w:r w:rsidRPr="00DD6B12">
        <w:rPr>
          <w:rFonts w:ascii="Times" w:hAnsi="Times"/>
          <w:color w:val="000000"/>
          <w:rPrChange w:id="9497" w:author="Adriana  Casas" w:date="2015-07-08T15:43:00Z">
            <w:rPr>
              <w:color w:val="000000"/>
            </w:rPr>
          </w:rPrChange>
        </w:rPr>
        <w:t xml:space="preserve"> </w:t>
      </w:r>
      <w:ins w:id="9498" w:author="Adriana  Casas" w:date="2015-07-10T22:26:00Z">
        <w:r w:rsidR="006603BC">
          <w:rPr>
            <w:rFonts w:ascii="Times" w:hAnsi="Times"/>
            <w:color w:val="000000"/>
          </w:rPr>
          <w:t xml:space="preserve">Por lo </w:t>
        </w:r>
      </w:ins>
      <w:del w:id="9499" w:author="Adriana  Casas" w:date="2015-07-10T22:26:00Z">
        <w:r w:rsidRPr="00DD6B12" w:rsidDel="006603BC">
          <w:rPr>
            <w:rFonts w:ascii="Times" w:hAnsi="Times"/>
            <w:color w:val="000000"/>
            <w:rPrChange w:id="9500" w:author="Adriana  Casas" w:date="2015-07-08T15:43:00Z">
              <w:rPr>
                <w:color w:val="000000"/>
              </w:rPr>
            </w:rPrChange>
          </w:rPr>
          <w:delText>e</w:delText>
        </w:r>
      </w:del>
      <w:del w:id="9501" w:author="Adriana  Casas" w:date="2015-07-10T22:27:00Z">
        <w:r w:rsidRPr="00DD6B12" w:rsidDel="006603BC">
          <w:rPr>
            <w:rFonts w:ascii="Times" w:hAnsi="Times"/>
            <w:color w:val="000000"/>
            <w:rPrChange w:id="9502" w:author="Adriana  Casas" w:date="2015-07-08T15:43:00Z">
              <w:rPr>
                <w:color w:val="000000"/>
              </w:rPr>
            </w:rPrChange>
          </w:rPr>
          <w:delText>n</w:delText>
        </w:r>
      </w:del>
      <w:r w:rsidRPr="00DD6B12">
        <w:rPr>
          <w:rFonts w:ascii="Times" w:hAnsi="Times"/>
          <w:color w:val="000000"/>
          <w:rPrChange w:id="9503" w:author="Adriana  Casas" w:date="2015-07-08T15:43:00Z">
            <w:rPr>
              <w:color w:val="000000"/>
            </w:rPr>
          </w:rPrChange>
        </w:rPr>
        <w:t xml:space="preserve"> general se suele hacer una clasificación de las empresas teniendo en cuenta distintos criterios:</w:t>
      </w:r>
    </w:p>
    <w:p w14:paraId="3483ADF9" w14:textId="77777777" w:rsidR="006C738E" w:rsidRPr="00DD6B12" w:rsidRDefault="006C738E" w:rsidP="00DD6B12">
      <w:pPr>
        <w:numPr>
          <w:ilvl w:val="0"/>
          <w:numId w:val="3"/>
        </w:numPr>
        <w:spacing w:after="200" w:line="240" w:lineRule="auto"/>
        <w:contextualSpacing/>
        <w:rPr>
          <w:rFonts w:ascii="Times" w:hAnsi="Times"/>
          <w:color w:val="000000"/>
          <w:rPrChange w:id="9504" w:author="Adriana  Casas" w:date="2015-07-08T15:43:00Z">
            <w:rPr>
              <w:color w:val="000000"/>
            </w:rPr>
          </w:rPrChange>
        </w:rPr>
        <w:pPrChange w:id="9505" w:author="Adriana  Casas" w:date="2015-07-08T15:43:00Z">
          <w:pPr>
            <w:numPr>
              <w:numId w:val="3"/>
            </w:numPr>
            <w:spacing w:after="200"/>
            <w:ind w:left="720" w:firstLine="1080"/>
            <w:contextualSpacing/>
          </w:pPr>
        </w:pPrChange>
      </w:pPr>
      <w:r w:rsidRPr="00DD6B12">
        <w:rPr>
          <w:rFonts w:ascii="Times" w:hAnsi="Times"/>
          <w:color w:val="000000"/>
          <w:rPrChange w:id="9506" w:author="Adriana  Casas" w:date="2015-07-08T15:43:00Z">
            <w:rPr>
              <w:color w:val="000000"/>
            </w:rPr>
          </w:rPrChange>
        </w:rPr>
        <w:t xml:space="preserve">Por su </w:t>
      </w:r>
      <w:r w:rsidRPr="00DD6B12">
        <w:rPr>
          <w:rFonts w:ascii="Times" w:hAnsi="Times"/>
          <w:b/>
          <w:color w:val="000000"/>
          <w:rPrChange w:id="9507" w:author="Adriana  Casas" w:date="2015-07-08T15:43:00Z">
            <w:rPr>
              <w:b/>
              <w:color w:val="000000"/>
            </w:rPr>
          </w:rPrChange>
        </w:rPr>
        <w:t>tamaño</w:t>
      </w:r>
      <w:r w:rsidRPr="00DD6B12">
        <w:rPr>
          <w:rFonts w:ascii="Times" w:hAnsi="Times"/>
          <w:color w:val="000000"/>
          <w:rPrChange w:id="9508" w:author="Adriana  Casas" w:date="2015-07-08T15:43:00Z">
            <w:rPr>
              <w:color w:val="000000"/>
            </w:rPr>
          </w:rPrChange>
        </w:rPr>
        <w:t>: pueden ser grandes, medianas y pequeñas.</w:t>
      </w:r>
    </w:p>
    <w:p w14:paraId="3AB5F3DD" w14:textId="6E93BDB3" w:rsidR="006C738E" w:rsidRPr="00DD6B12" w:rsidRDefault="006C738E" w:rsidP="00DD6B12">
      <w:pPr>
        <w:numPr>
          <w:ilvl w:val="0"/>
          <w:numId w:val="3"/>
        </w:numPr>
        <w:spacing w:after="200" w:line="240" w:lineRule="auto"/>
        <w:contextualSpacing/>
        <w:rPr>
          <w:rFonts w:ascii="Times" w:hAnsi="Times"/>
          <w:color w:val="000000"/>
          <w:rPrChange w:id="9509" w:author="Adriana  Casas" w:date="2015-07-08T15:43:00Z">
            <w:rPr>
              <w:color w:val="000000"/>
            </w:rPr>
          </w:rPrChange>
        </w:rPr>
        <w:pPrChange w:id="9510" w:author="Adriana  Casas" w:date="2015-07-08T15:43:00Z">
          <w:pPr>
            <w:numPr>
              <w:numId w:val="3"/>
            </w:numPr>
            <w:spacing w:after="200"/>
            <w:ind w:left="720" w:firstLine="1080"/>
            <w:contextualSpacing/>
          </w:pPr>
        </w:pPrChange>
      </w:pPr>
      <w:r w:rsidRPr="00DD6B12">
        <w:rPr>
          <w:rFonts w:ascii="Times" w:hAnsi="Times"/>
          <w:color w:val="000000"/>
          <w:rPrChange w:id="9511" w:author="Adriana  Casas" w:date="2015-07-08T15:43:00Z">
            <w:rPr>
              <w:color w:val="000000"/>
            </w:rPr>
          </w:rPrChange>
        </w:rPr>
        <w:t xml:space="preserve">Por su </w:t>
      </w:r>
      <w:r w:rsidRPr="00DD6B12">
        <w:rPr>
          <w:rFonts w:ascii="Times" w:hAnsi="Times"/>
          <w:b/>
          <w:color w:val="000000"/>
          <w:rPrChange w:id="9512" w:author="Adriana  Casas" w:date="2015-07-08T15:43:00Z">
            <w:rPr>
              <w:b/>
              <w:color w:val="000000"/>
            </w:rPr>
          </w:rPrChange>
        </w:rPr>
        <w:t>aspecto jurídico</w:t>
      </w:r>
      <w:r w:rsidRPr="00DD6B12">
        <w:rPr>
          <w:rFonts w:ascii="Times" w:hAnsi="Times"/>
          <w:color w:val="000000"/>
          <w:rPrChange w:id="9513" w:author="Adriana  Casas" w:date="2015-07-08T15:43:00Z">
            <w:rPr>
              <w:color w:val="000000"/>
            </w:rPr>
          </w:rPrChange>
        </w:rPr>
        <w:t xml:space="preserve">: pueden ser </w:t>
      </w:r>
      <w:del w:id="9514" w:author="Adriana  Casas" w:date="2015-07-10T22:29:00Z">
        <w:r w:rsidRPr="00DD6B12" w:rsidDel="00AA6618">
          <w:rPr>
            <w:rFonts w:ascii="Times" w:hAnsi="Times"/>
            <w:color w:val="000000"/>
            <w:rPrChange w:id="9515" w:author="Adriana  Casas" w:date="2015-07-08T15:43:00Z">
              <w:rPr>
                <w:color w:val="000000"/>
              </w:rPr>
            </w:rPrChange>
          </w:rPr>
          <w:delText xml:space="preserve">individuales </w:delText>
        </w:r>
      </w:del>
      <w:ins w:id="9516" w:author="Adriana  Casas" w:date="2015-07-10T22:29:00Z">
        <w:r w:rsidR="00AA6618">
          <w:rPr>
            <w:rFonts w:ascii="Times" w:hAnsi="Times"/>
            <w:color w:val="000000"/>
          </w:rPr>
          <w:t>unipersonales</w:t>
        </w:r>
        <w:r w:rsidR="00AA6618" w:rsidRPr="00DD6B12">
          <w:rPr>
            <w:rFonts w:ascii="Times" w:hAnsi="Times"/>
            <w:color w:val="000000"/>
            <w:rPrChange w:id="9517" w:author="Adriana  Casas" w:date="2015-07-08T15:43:00Z">
              <w:rPr>
                <w:color w:val="000000"/>
              </w:rPr>
            </w:rPrChange>
          </w:rPr>
          <w:t xml:space="preserve"> </w:t>
        </w:r>
      </w:ins>
      <w:r w:rsidRPr="00DD6B12">
        <w:rPr>
          <w:rFonts w:ascii="Times" w:hAnsi="Times"/>
          <w:color w:val="000000"/>
          <w:rPrChange w:id="9518" w:author="Adriana  Casas" w:date="2015-07-08T15:43:00Z">
            <w:rPr>
              <w:color w:val="000000"/>
            </w:rPr>
          </w:rPrChange>
        </w:rPr>
        <w:t xml:space="preserve">o </w:t>
      </w:r>
      <w:del w:id="9519" w:author="Adriana  Casas" w:date="2015-07-10T22:27:00Z">
        <w:r w:rsidRPr="00DD6B12" w:rsidDel="00AA6618">
          <w:rPr>
            <w:rFonts w:ascii="Times" w:hAnsi="Times"/>
            <w:color w:val="000000"/>
            <w:rPrChange w:id="9520" w:author="Adriana  Casas" w:date="2015-07-08T15:43:00Z">
              <w:rPr>
                <w:color w:val="000000"/>
              </w:rPr>
            </w:rPrChange>
          </w:rPr>
          <w:delText>societarias</w:delText>
        </w:r>
      </w:del>
      <w:ins w:id="9521" w:author="Adriana  Casas" w:date="2015-07-10T22:27:00Z">
        <w:r w:rsidR="00AA6618">
          <w:rPr>
            <w:rFonts w:ascii="Times" w:hAnsi="Times"/>
            <w:color w:val="000000"/>
          </w:rPr>
          <w:t>sociedades</w:t>
        </w:r>
      </w:ins>
      <w:r w:rsidRPr="00DD6B12">
        <w:rPr>
          <w:rFonts w:ascii="Times" w:hAnsi="Times"/>
          <w:color w:val="000000"/>
          <w:rPrChange w:id="9522" w:author="Adriana  Casas" w:date="2015-07-08T15:43:00Z">
            <w:rPr>
              <w:color w:val="000000"/>
            </w:rPr>
          </w:rPrChange>
        </w:rPr>
        <w:t xml:space="preserve">. </w:t>
      </w:r>
      <w:ins w:id="9523" w:author="Adriana  Casas" w:date="2015-07-10T22:29:00Z">
        <w:r w:rsidR="00AA6618">
          <w:rPr>
            <w:rFonts w:ascii="Times" w:hAnsi="Times"/>
            <w:color w:val="000000"/>
          </w:rPr>
          <w:t xml:space="preserve">En Colombia, las más comunes son las </w:t>
        </w:r>
      </w:ins>
      <w:del w:id="9524" w:author="Adriana  Casas" w:date="2015-07-10T22:29:00Z">
        <w:r w:rsidRPr="00DD6B12" w:rsidDel="00AA6618">
          <w:rPr>
            <w:rFonts w:ascii="Times" w:hAnsi="Times"/>
            <w:color w:val="000000"/>
            <w:rPrChange w:id="9525" w:author="Adriana  Casas" w:date="2015-07-08T15:43:00Z">
              <w:rPr>
                <w:color w:val="000000"/>
              </w:rPr>
            </w:rPrChange>
          </w:rPr>
          <w:delText xml:space="preserve">Estas, a su vez, pueden ser </w:delText>
        </w:r>
      </w:del>
      <w:r w:rsidRPr="00DD6B12">
        <w:rPr>
          <w:rFonts w:ascii="Times" w:hAnsi="Times"/>
          <w:b/>
          <w:color w:val="000000"/>
          <w:rPrChange w:id="9526" w:author="Adriana  Casas" w:date="2015-07-08T15:43:00Z">
            <w:rPr>
              <w:b/>
              <w:color w:val="000000"/>
            </w:rPr>
          </w:rPrChange>
        </w:rPr>
        <w:t>sociedades limitadas</w:t>
      </w:r>
      <w:r w:rsidRPr="00DD6B12">
        <w:rPr>
          <w:rFonts w:ascii="Times" w:hAnsi="Times"/>
          <w:color w:val="000000"/>
          <w:rPrChange w:id="9527" w:author="Adriana  Casas" w:date="2015-07-08T15:43:00Z">
            <w:rPr>
              <w:color w:val="000000"/>
            </w:rPr>
          </w:rPrChange>
        </w:rPr>
        <w:t xml:space="preserve"> (LTDA.), </w:t>
      </w:r>
      <w:r w:rsidRPr="00DD6B12">
        <w:rPr>
          <w:rFonts w:ascii="Times" w:hAnsi="Times"/>
          <w:b/>
          <w:color w:val="000000"/>
          <w:rPrChange w:id="9528" w:author="Adriana  Casas" w:date="2015-07-08T15:43:00Z">
            <w:rPr>
              <w:b/>
              <w:color w:val="000000"/>
            </w:rPr>
          </w:rPrChange>
        </w:rPr>
        <w:t>sociedades anónimas</w:t>
      </w:r>
      <w:r w:rsidRPr="00DD6B12">
        <w:rPr>
          <w:rFonts w:ascii="Times" w:hAnsi="Times"/>
          <w:color w:val="000000"/>
          <w:rPrChange w:id="9529" w:author="Adriana  Casas" w:date="2015-07-08T15:43:00Z">
            <w:rPr>
              <w:color w:val="000000"/>
            </w:rPr>
          </w:rPrChange>
        </w:rPr>
        <w:t xml:space="preserve"> (S.A.) </w:t>
      </w:r>
      <w:ins w:id="9530" w:author="Adriana  Casas" w:date="2015-07-10T22:29:00Z">
        <w:r w:rsidR="00AA6618">
          <w:rPr>
            <w:rFonts w:ascii="Times" w:hAnsi="Times"/>
            <w:color w:val="000000"/>
          </w:rPr>
          <w:t>y las</w:t>
        </w:r>
      </w:ins>
      <w:del w:id="9531" w:author="Adriana  Casas" w:date="2015-07-10T22:29:00Z">
        <w:r w:rsidRPr="00DD6B12" w:rsidDel="00AA6618">
          <w:rPr>
            <w:rFonts w:ascii="Times" w:hAnsi="Times"/>
            <w:color w:val="000000"/>
            <w:rPrChange w:id="9532" w:author="Adriana  Casas" w:date="2015-07-08T15:43:00Z">
              <w:rPr>
                <w:color w:val="000000"/>
              </w:rPr>
            </w:rPrChange>
          </w:rPr>
          <w:delText>o</w:delText>
        </w:r>
      </w:del>
      <w:r w:rsidRPr="00DD6B12">
        <w:rPr>
          <w:rFonts w:ascii="Times" w:hAnsi="Times"/>
          <w:color w:val="000000"/>
          <w:rPrChange w:id="9533" w:author="Adriana  Casas" w:date="2015-07-08T15:43:00Z">
            <w:rPr>
              <w:color w:val="000000"/>
            </w:rPr>
          </w:rPrChange>
        </w:rPr>
        <w:t xml:space="preserve"> </w:t>
      </w:r>
      <w:del w:id="9534" w:author="Adriana  Casas" w:date="2015-07-10T22:29:00Z">
        <w:r w:rsidRPr="00DD6B12" w:rsidDel="00AA6618">
          <w:rPr>
            <w:rFonts w:ascii="Times" w:hAnsi="Times"/>
            <w:b/>
            <w:color w:val="000000"/>
            <w:rPrChange w:id="9535" w:author="Adriana  Casas" w:date="2015-07-08T15:43:00Z">
              <w:rPr>
                <w:b/>
                <w:color w:val="000000"/>
              </w:rPr>
            </w:rPrChange>
          </w:rPr>
          <w:delText>cooperativas</w:delText>
        </w:r>
      </w:del>
      <w:ins w:id="9536" w:author="Adriana  Casas" w:date="2015-07-10T22:29:00Z">
        <w:r w:rsidR="00AA6618">
          <w:rPr>
            <w:rFonts w:ascii="Times" w:hAnsi="Times"/>
            <w:b/>
            <w:color w:val="000000"/>
          </w:rPr>
          <w:t xml:space="preserve">sociedades por acciones simplificada </w:t>
        </w:r>
      </w:ins>
      <w:ins w:id="9537" w:author="Adriana  Casas" w:date="2015-07-10T22:30:00Z">
        <w:r w:rsidR="00AA6618">
          <w:rPr>
            <w:rFonts w:ascii="Times" w:hAnsi="Times"/>
            <w:color w:val="000000"/>
          </w:rPr>
          <w:t>(S.A.S</w:t>
        </w:r>
      </w:ins>
      <w:r w:rsidRPr="00DD6B12">
        <w:rPr>
          <w:rFonts w:ascii="Times" w:hAnsi="Times"/>
          <w:color w:val="000000"/>
          <w:rPrChange w:id="9538" w:author="Adriana  Casas" w:date="2015-07-08T15:43:00Z">
            <w:rPr>
              <w:color w:val="000000"/>
            </w:rPr>
          </w:rPrChange>
        </w:rPr>
        <w:t>.</w:t>
      </w:r>
      <w:ins w:id="9539" w:author="Adriana  Casas" w:date="2015-07-10T22:30:00Z">
        <w:r w:rsidR="00AA6618">
          <w:rPr>
            <w:rFonts w:ascii="Times" w:hAnsi="Times"/>
            <w:color w:val="000000"/>
          </w:rPr>
          <w:t>).</w:t>
        </w:r>
      </w:ins>
    </w:p>
    <w:p w14:paraId="715926EB" w14:textId="77777777" w:rsidR="006C738E" w:rsidRPr="00DD6B12" w:rsidRDefault="006C738E" w:rsidP="00DD6B12">
      <w:pPr>
        <w:numPr>
          <w:ilvl w:val="0"/>
          <w:numId w:val="3"/>
        </w:numPr>
        <w:spacing w:after="200" w:line="240" w:lineRule="auto"/>
        <w:contextualSpacing/>
        <w:rPr>
          <w:rFonts w:ascii="Times" w:hAnsi="Times"/>
          <w:color w:val="000000"/>
          <w:rPrChange w:id="9540" w:author="Adriana  Casas" w:date="2015-07-08T15:43:00Z">
            <w:rPr>
              <w:color w:val="000000"/>
            </w:rPr>
          </w:rPrChange>
        </w:rPr>
        <w:pPrChange w:id="9541" w:author="Adriana  Casas" w:date="2015-07-08T15:43:00Z">
          <w:pPr>
            <w:numPr>
              <w:numId w:val="3"/>
            </w:numPr>
            <w:spacing w:after="200"/>
            <w:ind w:left="720" w:firstLine="1080"/>
            <w:contextualSpacing/>
          </w:pPr>
        </w:pPrChange>
      </w:pPr>
      <w:r w:rsidRPr="00DD6B12">
        <w:rPr>
          <w:rFonts w:ascii="Times" w:hAnsi="Times"/>
          <w:color w:val="000000"/>
          <w:rPrChange w:id="9542" w:author="Adriana  Casas" w:date="2015-07-08T15:43:00Z">
            <w:rPr>
              <w:color w:val="000000"/>
            </w:rPr>
          </w:rPrChange>
        </w:rPr>
        <w:t xml:space="preserve">Por su carácter </w:t>
      </w:r>
      <w:r w:rsidRPr="00DD6B12">
        <w:rPr>
          <w:rFonts w:ascii="Times" w:hAnsi="Times"/>
          <w:b/>
          <w:color w:val="000000"/>
          <w:rPrChange w:id="9543" w:author="Adriana  Casas" w:date="2015-07-08T15:43:00Z">
            <w:rPr>
              <w:b/>
              <w:color w:val="000000"/>
            </w:rPr>
          </w:rPrChange>
        </w:rPr>
        <w:t>económico</w:t>
      </w:r>
      <w:r w:rsidRPr="00DD6B12">
        <w:rPr>
          <w:rFonts w:ascii="Times" w:hAnsi="Times"/>
          <w:color w:val="000000"/>
          <w:rPrChange w:id="9544" w:author="Adriana  Casas" w:date="2015-07-08T15:43:00Z">
            <w:rPr>
              <w:color w:val="000000"/>
            </w:rPr>
          </w:rPrChange>
        </w:rPr>
        <w:t>: públicas, privadas o mixtas.</w:t>
      </w:r>
    </w:p>
    <w:p w14:paraId="04370A13" w14:textId="77777777" w:rsidR="006C738E" w:rsidRPr="00DD6B12" w:rsidRDefault="006C738E" w:rsidP="00DD6B12">
      <w:pPr>
        <w:numPr>
          <w:ilvl w:val="0"/>
          <w:numId w:val="3"/>
        </w:numPr>
        <w:spacing w:after="200" w:line="240" w:lineRule="auto"/>
        <w:contextualSpacing/>
        <w:rPr>
          <w:rFonts w:ascii="Times" w:hAnsi="Times"/>
          <w:color w:val="000000"/>
          <w:rPrChange w:id="9545" w:author="Adriana  Casas" w:date="2015-07-08T15:43:00Z">
            <w:rPr>
              <w:color w:val="000000"/>
            </w:rPr>
          </w:rPrChange>
        </w:rPr>
        <w:pPrChange w:id="9546" w:author="Adriana  Casas" w:date="2015-07-08T15:43:00Z">
          <w:pPr>
            <w:numPr>
              <w:numId w:val="3"/>
            </w:numPr>
            <w:spacing w:after="200"/>
            <w:ind w:left="720" w:firstLine="1080"/>
            <w:contextualSpacing/>
          </w:pPr>
        </w:pPrChange>
      </w:pPr>
      <w:r w:rsidRPr="00DD6B12">
        <w:rPr>
          <w:rFonts w:ascii="Times" w:hAnsi="Times"/>
          <w:color w:val="000000"/>
          <w:rPrChange w:id="9547" w:author="Adriana  Casas" w:date="2015-07-08T15:43:00Z">
            <w:rPr>
              <w:color w:val="000000"/>
            </w:rPr>
          </w:rPrChange>
        </w:rPr>
        <w:t xml:space="preserve">Por el origen de su </w:t>
      </w:r>
      <w:r w:rsidRPr="00DD6B12">
        <w:rPr>
          <w:rFonts w:ascii="Times" w:hAnsi="Times"/>
          <w:b/>
          <w:color w:val="000000"/>
          <w:rPrChange w:id="9548" w:author="Adriana  Casas" w:date="2015-07-08T15:43:00Z">
            <w:rPr>
              <w:b/>
              <w:color w:val="000000"/>
            </w:rPr>
          </w:rPrChange>
        </w:rPr>
        <w:t>capital</w:t>
      </w:r>
      <w:r w:rsidRPr="00DD6B12">
        <w:rPr>
          <w:rFonts w:ascii="Times" w:hAnsi="Times"/>
          <w:color w:val="000000"/>
          <w:rPrChange w:id="9549" w:author="Adriana  Casas" w:date="2015-07-08T15:43:00Z">
            <w:rPr>
              <w:color w:val="000000"/>
            </w:rPr>
          </w:rPrChange>
        </w:rPr>
        <w:t>: nacionales o multinacionales.</w:t>
      </w:r>
    </w:p>
    <w:p w14:paraId="4E8A2264" w14:textId="209B1B12" w:rsidR="006C738E" w:rsidRDefault="006C738E" w:rsidP="00DD6B12">
      <w:pPr>
        <w:numPr>
          <w:ilvl w:val="0"/>
          <w:numId w:val="3"/>
        </w:numPr>
        <w:spacing w:after="200" w:line="240" w:lineRule="auto"/>
        <w:contextualSpacing/>
        <w:rPr>
          <w:ins w:id="9550" w:author="Adriana  Casas" w:date="2015-07-10T22:31:00Z"/>
          <w:rFonts w:ascii="Times" w:hAnsi="Times"/>
          <w:color w:val="000000"/>
        </w:rPr>
        <w:pPrChange w:id="9551" w:author="Adriana  Casas" w:date="2015-07-08T15:43:00Z">
          <w:pPr>
            <w:numPr>
              <w:numId w:val="3"/>
            </w:numPr>
            <w:spacing w:after="200"/>
            <w:ind w:left="720" w:firstLine="1080"/>
            <w:contextualSpacing/>
          </w:pPr>
        </w:pPrChange>
      </w:pPr>
      <w:r w:rsidRPr="00DD6B12">
        <w:rPr>
          <w:rFonts w:ascii="Times" w:hAnsi="Times"/>
          <w:color w:val="000000"/>
          <w:rPrChange w:id="9552" w:author="Adriana  Casas" w:date="2015-07-08T15:43:00Z">
            <w:rPr>
              <w:color w:val="000000"/>
            </w:rPr>
          </w:rPrChange>
        </w:rPr>
        <w:t xml:space="preserve">Por su finalidad: </w:t>
      </w:r>
      <w:del w:id="9553" w:author="Adriana  Casas" w:date="2015-07-10T22:30:00Z">
        <w:r w:rsidRPr="00DD6B12" w:rsidDel="00A93D4B">
          <w:rPr>
            <w:rFonts w:ascii="Times" w:hAnsi="Times"/>
            <w:b/>
            <w:color w:val="000000"/>
            <w:rPrChange w:id="9554" w:author="Adriana  Casas" w:date="2015-07-08T15:43:00Z">
              <w:rPr>
                <w:b/>
                <w:color w:val="000000"/>
              </w:rPr>
            </w:rPrChange>
          </w:rPr>
          <w:delText>lucrativas o no lucrativas</w:delText>
        </w:r>
        <w:r w:rsidRPr="00DD6B12" w:rsidDel="00A93D4B">
          <w:rPr>
            <w:rFonts w:ascii="Times" w:hAnsi="Times"/>
            <w:color w:val="000000"/>
            <w:rPrChange w:id="9555" w:author="Adriana  Casas" w:date="2015-07-08T15:43:00Z">
              <w:rPr>
                <w:color w:val="000000"/>
              </w:rPr>
            </w:rPrChange>
          </w:rPr>
          <w:delText>.</w:delText>
        </w:r>
      </w:del>
      <w:ins w:id="9556" w:author="Adriana  Casas" w:date="2015-07-10T22:30:00Z">
        <w:r w:rsidR="00A93D4B">
          <w:rPr>
            <w:rFonts w:ascii="Times" w:hAnsi="Times"/>
            <w:b/>
            <w:color w:val="000000"/>
          </w:rPr>
          <w:t>con o sin ánimo de lucro</w:t>
        </w:r>
        <w:r w:rsidR="00A93D4B">
          <w:rPr>
            <w:rFonts w:ascii="Times" w:hAnsi="Times"/>
            <w:color w:val="000000"/>
          </w:rPr>
          <w:t>.</w:t>
        </w:r>
      </w:ins>
    </w:p>
    <w:p w14:paraId="27627343" w14:textId="6134AC17" w:rsidR="00F92886" w:rsidRPr="004533F9" w:rsidRDefault="004533F9" w:rsidP="004533F9">
      <w:pPr>
        <w:spacing w:after="200" w:line="240" w:lineRule="auto"/>
        <w:contextualSpacing/>
        <w:rPr>
          <w:ins w:id="9557" w:author="Adriana  Casas" w:date="2015-07-10T22:41:00Z"/>
          <w:rFonts w:ascii="Times" w:hAnsi="Times"/>
          <w:color w:val="FF0000"/>
          <w:rPrChange w:id="9558" w:author="Adriana  Casas" w:date="2015-07-10T22:41:00Z">
            <w:rPr>
              <w:ins w:id="9559" w:author="Adriana  Casas" w:date="2015-07-10T22:41:00Z"/>
              <w:rFonts w:ascii="Times" w:hAnsi="Times"/>
              <w:color w:val="000000"/>
            </w:rPr>
          </w:rPrChange>
        </w:rPr>
        <w:pPrChange w:id="9560" w:author="Adriana  Casas" w:date="2015-07-10T22:40:00Z">
          <w:pPr>
            <w:numPr>
              <w:numId w:val="3"/>
            </w:numPr>
            <w:spacing w:after="200"/>
            <w:ind w:left="720" w:firstLine="1080"/>
            <w:contextualSpacing/>
          </w:pPr>
        </w:pPrChange>
      </w:pPr>
      <w:ins w:id="9561" w:author="Adriana  Casas" w:date="2015-07-10T22:41:00Z">
        <w:r>
          <w:rPr>
            <w:rFonts w:ascii="Times" w:hAnsi="Times"/>
            <w:color w:val="000000"/>
          </w:rPr>
          <w:t xml:space="preserve">Amplía tus conocimientos sobre los tipos de empresa en Colombia. </w:t>
        </w:r>
        <w:r w:rsidRPr="004533F9">
          <w:rPr>
            <w:rFonts w:ascii="Times" w:hAnsi="Times"/>
            <w:color w:val="FF0000"/>
            <w:rPrChange w:id="9562" w:author="Adriana  Casas" w:date="2015-07-10T22:41:00Z">
              <w:rPr>
                <w:rFonts w:ascii="Times" w:hAnsi="Times"/>
                <w:color w:val="000000"/>
              </w:rPr>
            </w:rPrChange>
          </w:rPr>
          <w:t>VER</w:t>
        </w:r>
      </w:ins>
    </w:p>
    <w:p w14:paraId="455ECEE9" w14:textId="67569889" w:rsidR="004533F9" w:rsidRPr="004533F9" w:rsidRDefault="004533F9" w:rsidP="004533F9">
      <w:pPr>
        <w:spacing w:after="200" w:line="240" w:lineRule="auto"/>
        <w:contextualSpacing/>
        <w:rPr>
          <w:ins w:id="9563" w:author="Adriana  Casas" w:date="2015-07-10T22:30:00Z"/>
          <w:rFonts w:ascii="Times" w:hAnsi="Times"/>
          <w:color w:val="FF0000"/>
          <w:rPrChange w:id="9564" w:author="Adriana  Casas" w:date="2015-07-10T22:41:00Z">
            <w:rPr>
              <w:ins w:id="9565" w:author="Adriana  Casas" w:date="2015-07-10T22:30:00Z"/>
              <w:rFonts w:ascii="Times" w:hAnsi="Times"/>
              <w:color w:val="000000"/>
            </w:rPr>
          </w:rPrChange>
        </w:rPr>
        <w:pPrChange w:id="9566" w:author="Adriana  Casas" w:date="2015-07-10T22:40:00Z">
          <w:pPr>
            <w:numPr>
              <w:numId w:val="3"/>
            </w:numPr>
            <w:spacing w:after="200"/>
            <w:ind w:left="720" w:firstLine="1080"/>
            <w:contextualSpacing/>
          </w:pPr>
        </w:pPrChange>
      </w:pPr>
      <w:ins w:id="9567" w:author="Adriana  Casas" w:date="2015-07-10T22:41:00Z">
        <w:r w:rsidRPr="004533F9">
          <w:rPr>
            <w:rFonts w:ascii="Times" w:hAnsi="Times"/>
            <w:color w:val="FF0000"/>
            <w:rPrChange w:id="9568" w:author="Adriana  Casas" w:date="2015-07-10T22:41:00Z">
              <w:rPr>
                <w:rFonts w:ascii="Times" w:hAnsi="Times"/>
                <w:color w:val="000000"/>
              </w:rPr>
            </w:rPrChange>
          </w:rPr>
          <w:t>http://www.crearempresa.com.co/consultas/consultastipoempresa.aspx</w:t>
        </w:r>
      </w:ins>
    </w:p>
    <w:p w14:paraId="7739C5BF" w14:textId="648DDFDE" w:rsidR="00E958C0" w:rsidRPr="00DD6B12" w:rsidDel="00453131" w:rsidRDefault="00E958C0" w:rsidP="00F92886">
      <w:pPr>
        <w:spacing w:after="200" w:line="240" w:lineRule="auto"/>
        <w:contextualSpacing/>
        <w:rPr>
          <w:del w:id="9569" w:author="Adriana  Casas" w:date="2015-07-10T22:40:00Z"/>
          <w:rFonts w:ascii="Times" w:hAnsi="Times"/>
          <w:color w:val="000000"/>
          <w:rPrChange w:id="9570" w:author="Adriana  Casas" w:date="2015-07-08T15:43:00Z">
            <w:rPr>
              <w:del w:id="9571" w:author="Adriana  Casas" w:date="2015-07-10T22:40:00Z"/>
              <w:color w:val="000000"/>
            </w:rPr>
          </w:rPrChange>
        </w:rPr>
        <w:pPrChange w:id="9572" w:author="Adriana  Casas" w:date="2015-07-10T22:31:00Z">
          <w:pPr>
            <w:numPr>
              <w:numId w:val="3"/>
            </w:numPr>
            <w:spacing w:after="200"/>
            <w:ind w:left="720" w:firstLine="1080"/>
            <w:contextualSpacing/>
          </w:pPr>
        </w:pPrChange>
      </w:pPr>
    </w:p>
    <w:p w14:paraId="2456259B" w14:textId="09E76F69" w:rsidR="006C738E" w:rsidRPr="00DD6B12" w:rsidRDefault="006C738E" w:rsidP="00DD6B12">
      <w:pPr>
        <w:spacing w:line="240" w:lineRule="auto"/>
        <w:rPr>
          <w:rFonts w:ascii="Times" w:hAnsi="Times"/>
          <w:rPrChange w:id="9573" w:author="Adriana  Casas" w:date="2015-07-08T15:43:00Z">
            <w:rPr/>
          </w:rPrChange>
        </w:rPr>
        <w:pPrChange w:id="9574" w:author="Adriana  Casas" w:date="2015-07-08T15:43:00Z">
          <w:pPr/>
        </w:pPrChange>
      </w:pPr>
      <w:del w:id="9575" w:author="Adriana  Casas" w:date="2015-07-10T22:30:00Z">
        <w:r w:rsidRPr="00DD6B12" w:rsidDel="00E958C0">
          <w:rPr>
            <w:rFonts w:ascii="Times" w:hAnsi="Times"/>
            <w:color w:val="000000"/>
            <w:rPrChange w:id="9576" w:author="Adriana  Casas" w:date="2015-07-08T15:43:00Z">
              <w:rPr>
                <w:color w:val="000000"/>
              </w:rPr>
            </w:rPrChange>
          </w:rPr>
          <w:delText xml:space="preserve">El fin de toda empresa es la </w:delText>
        </w:r>
        <w:r w:rsidRPr="00DD6B12" w:rsidDel="00E958C0">
          <w:rPr>
            <w:rFonts w:ascii="Times" w:hAnsi="Times"/>
            <w:b/>
            <w:color w:val="000000"/>
            <w:rPrChange w:id="9577" w:author="Adriana  Casas" w:date="2015-07-08T15:43:00Z">
              <w:rPr>
                <w:b/>
                <w:color w:val="000000"/>
              </w:rPr>
            </w:rPrChange>
          </w:rPr>
          <w:delText>obtención</w:delText>
        </w:r>
        <w:r w:rsidRPr="00DD6B12" w:rsidDel="00E958C0">
          <w:rPr>
            <w:rFonts w:ascii="Times" w:hAnsi="Times"/>
            <w:color w:val="000000"/>
            <w:rPrChange w:id="9578" w:author="Adriana  Casas" w:date="2015-07-08T15:43:00Z">
              <w:rPr>
                <w:color w:val="000000"/>
              </w:rPr>
            </w:rPrChange>
          </w:rPr>
          <w:delText xml:space="preserve"> </w:delText>
        </w:r>
        <w:r w:rsidRPr="00DD6B12" w:rsidDel="00E958C0">
          <w:rPr>
            <w:rFonts w:ascii="Times" w:hAnsi="Times"/>
            <w:b/>
            <w:color w:val="000000"/>
            <w:rPrChange w:id="9579" w:author="Adriana  Casas" w:date="2015-07-08T15:43:00Z">
              <w:rPr>
                <w:b/>
                <w:color w:val="000000"/>
              </w:rPr>
            </w:rPrChange>
          </w:rPr>
          <w:delText>del máximo beneficio</w:delText>
        </w:r>
        <w:r w:rsidRPr="00DD6B12" w:rsidDel="00E958C0">
          <w:rPr>
            <w:rFonts w:ascii="Times" w:hAnsi="Times"/>
            <w:color w:val="000000"/>
            <w:rPrChange w:id="9580" w:author="Adriana  Casas" w:date="2015-07-08T15:43:00Z">
              <w:rPr>
                <w:color w:val="000000"/>
              </w:rPr>
            </w:rPrChange>
          </w:rPr>
          <w:delText xml:space="preserve"> con los menores costos posibles. Sin embargo, también debemos tener en cuenta la existencia de empresas no lucrativas, es decir, que no tienen por objetivo la </w:delText>
        </w:r>
        <w:r w:rsidRPr="00DD6B12" w:rsidDel="00E958C0">
          <w:rPr>
            <w:rFonts w:ascii="Times" w:hAnsi="Times"/>
            <w:b/>
            <w:color w:val="000000"/>
            <w:rPrChange w:id="9581" w:author="Adriana  Casas" w:date="2015-07-08T15:43:00Z">
              <w:rPr>
                <w:b/>
                <w:color w:val="000000"/>
              </w:rPr>
            </w:rPrChange>
          </w:rPr>
          <w:delText>obtención de ganancias</w:delText>
        </w:r>
        <w:r w:rsidRPr="00DD6B12" w:rsidDel="00E958C0">
          <w:rPr>
            <w:rFonts w:ascii="Times" w:hAnsi="Times"/>
            <w:color w:val="000000"/>
            <w:rPrChange w:id="9582" w:author="Adriana  Casas" w:date="2015-07-08T15:43:00Z">
              <w:rPr>
                <w:color w:val="000000"/>
              </w:rPr>
            </w:rPrChange>
          </w:rPr>
          <w:delText>, sino prestar un servicio a la sociedad. Sería el caso de las universidades públicas, las fundaciones, etc.</w:delText>
        </w:r>
      </w:del>
    </w:p>
    <w:tbl>
      <w:tblPr>
        <w:tblStyle w:val="18"/>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095CCB0E" w14:textId="77777777" w:rsidTr="006C738E">
        <w:tc>
          <w:tcPr>
            <w:tcW w:w="8840" w:type="dxa"/>
            <w:gridSpan w:val="2"/>
            <w:shd w:val="clear" w:color="auto" w:fill="0D0D0D"/>
          </w:tcPr>
          <w:p w14:paraId="17ED6588" w14:textId="77777777" w:rsidR="006C738E" w:rsidRPr="00DD6B12" w:rsidRDefault="006C738E" w:rsidP="00DD6B12">
            <w:pPr>
              <w:spacing w:line="240" w:lineRule="auto"/>
              <w:jc w:val="center"/>
              <w:rPr>
                <w:rFonts w:ascii="Times" w:eastAsia="Calibri" w:hAnsi="Times"/>
                <w:b/>
                <w:color w:val="FFFFFF" w:themeColor="background1"/>
                <w:highlight w:val="none"/>
                <w:rPrChange w:id="9583" w:author="Adriana  Casas" w:date="2015-07-08T15:43:00Z">
                  <w:rPr>
                    <w:rFonts w:eastAsia="Calibri"/>
                    <w:b/>
                    <w:color w:val="FFFFFF" w:themeColor="background1"/>
                    <w:highlight w:val="none"/>
                  </w:rPr>
                </w:rPrChange>
              </w:rPr>
              <w:pPrChange w:id="9584" w:author="Adriana  Casas" w:date="2015-07-08T15:43:00Z">
                <w:pPr>
                  <w:jc w:val="center"/>
                </w:pPr>
              </w:pPrChange>
            </w:pPr>
            <w:r w:rsidRPr="00DD6B12">
              <w:rPr>
                <w:rFonts w:ascii="Times" w:eastAsia="Calibri" w:hAnsi="Times"/>
                <w:b/>
                <w:color w:val="FFFFFF" w:themeColor="background1"/>
                <w:highlight w:val="none"/>
                <w:rPrChange w:id="9585" w:author="Adriana  Casas" w:date="2015-07-08T15:43:00Z">
                  <w:rPr>
                    <w:rFonts w:eastAsia="Calibri"/>
                    <w:b/>
                    <w:color w:val="FFFFFF" w:themeColor="background1"/>
                    <w:highlight w:val="none"/>
                  </w:rPr>
                </w:rPrChange>
              </w:rPr>
              <w:t xml:space="preserve">Imagen (fotografía, gráfica o ilustración) </w:t>
            </w:r>
          </w:p>
        </w:tc>
      </w:tr>
      <w:tr w:rsidR="006C738E" w:rsidRPr="00DD6B12" w14:paraId="146D4702" w14:textId="77777777" w:rsidTr="006C738E">
        <w:tc>
          <w:tcPr>
            <w:tcW w:w="2460" w:type="dxa"/>
          </w:tcPr>
          <w:p w14:paraId="47E697DA" w14:textId="77777777" w:rsidR="006C738E" w:rsidRPr="00DD6B12" w:rsidRDefault="006C738E" w:rsidP="00DD6B12">
            <w:pPr>
              <w:spacing w:line="240" w:lineRule="auto"/>
              <w:jc w:val="left"/>
              <w:rPr>
                <w:rFonts w:ascii="Times" w:hAnsi="Times"/>
                <w:rPrChange w:id="9586" w:author="Adriana  Casas" w:date="2015-07-08T15:43:00Z">
                  <w:rPr/>
                </w:rPrChange>
              </w:rPr>
              <w:pPrChange w:id="9587" w:author="Adriana  Casas" w:date="2015-07-08T15:43:00Z">
                <w:pPr>
                  <w:jc w:val="left"/>
                </w:pPr>
              </w:pPrChange>
            </w:pPr>
            <w:r w:rsidRPr="00DD6B12">
              <w:rPr>
                <w:rFonts w:ascii="Times" w:eastAsia="Calibri" w:hAnsi="Times" w:cs="Calibri"/>
                <w:color w:val="000000"/>
                <w:sz w:val="22"/>
                <w:rPrChange w:id="9588" w:author="Adriana  Casas" w:date="2015-07-08T15:43:00Z">
                  <w:rPr>
                    <w:rFonts w:ascii="Calibri" w:eastAsia="Calibri" w:hAnsi="Calibri" w:cs="Calibri"/>
                    <w:color w:val="000000"/>
                    <w:sz w:val="22"/>
                  </w:rPr>
                </w:rPrChange>
              </w:rPr>
              <w:t>Código</w:t>
            </w:r>
          </w:p>
        </w:tc>
        <w:tc>
          <w:tcPr>
            <w:tcW w:w="6380" w:type="dxa"/>
          </w:tcPr>
          <w:p w14:paraId="745C4FC6" w14:textId="77777777" w:rsidR="006C738E" w:rsidRPr="00DD6B12" w:rsidRDefault="008B0ECB" w:rsidP="00DD6B12">
            <w:pPr>
              <w:spacing w:line="240" w:lineRule="auto"/>
              <w:jc w:val="left"/>
              <w:rPr>
                <w:rFonts w:ascii="Times" w:hAnsi="Times"/>
                <w:rPrChange w:id="9589" w:author="Adriana  Casas" w:date="2015-07-08T15:43:00Z">
                  <w:rPr/>
                </w:rPrChange>
              </w:rPr>
              <w:pPrChange w:id="9590" w:author="Adriana  Casas" w:date="2015-07-08T15:43:00Z">
                <w:pPr>
                  <w:jc w:val="left"/>
                </w:pPr>
              </w:pPrChange>
            </w:pPr>
            <w:r w:rsidRPr="00DD6B12">
              <w:rPr>
                <w:rFonts w:ascii="Times" w:eastAsia="Calibri" w:hAnsi="Times" w:cs="Calibri"/>
                <w:color w:val="000000"/>
                <w:sz w:val="22"/>
                <w:rPrChange w:id="9591" w:author="Adriana  Casas" w:date="2015-07-08T15:43:00Z">
                  <w:rPr>
                    <w:rFonts w:ascii="Calibri" w:eastAsia="Calibri" w:hAnsi="Calibri" w:cs="Calibri"/>
                    <w:color w:val="000000"/>
                    <w:sz w:val="22"/>
                  </w:rPr>
                </w:rPrChange>
              </w:rPr>
              <w:t>CS_10_0</w:t>
            </w:r>
            <w:r w:rsidR="00571573" w:rsidRPr="00DD6B12">
              <w:rPr>
                <w:rFonts w:ascii="Times" w:eastAsia="Calibri" w:hAnsi="Times" w:cs="Calibri"/>
                <w:color w:val="000000"/>
                <w:sz w:val="22"/>
                <w:rPrChange w:id="9592"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9593" w:author="Adriana  Casas" w:date="2015-07-08T15:43:00Z">
                  <w:rPr>
                    <w:rFonts w:ascii="Calibri" w:eastAsia="Calibri" w:hAnsi="Calibri" w:cs="Calibri"/>
                    <w:color w:val="000000"/>
                    <w:sz w:val="22"/>
                  </w:rPr>
                </w:rPrChange>
              </w:rPr>
              <w:t>_IMG37</w:t>
            </w:r>
          </w:p>
        </w:tc>
      </w:tr>
      <w:tr w:rsidR="006C738E" w:rsidRPr="00DD6B12" w14:paraId="77F22FDC" w14:textId="77777777" w:rsidTr="006C738E">
        <w:tc>
          <w:tcPr>
            <w:tcW w:w="2460" w:type="dxa"/>
          </w:tcPr>
          <w:p w14:paraId="3F49D6BE" w14:textId="77777777" w:rsidR="006C738E" w:rsidRPr="00DD6B12" w:rsidRDefault="006C738E" w:rsidP="00DD6B12">
            <w:pPr>
              <w:spacing w:line="240" w:lineRule="auto"/>
              <w:jc w:val="left"/>
              <w:rPr>
                <w:rFonts w:ascii="Times" w:hAnsi="Times"/>
                <w:rPrChange w:id="9594" w:author="Adriana  Casas" w:date="2015-07-08T15:43:00Z">
                  <w:rPr/>
                </w:rPrChange>
              </w:rPr>
              <w:pPrChange w:id="9595" w:author="Adriana  Casas" w:date="2015-07-08T15:43:00Z">
                <w:pPr>
                  <w:jc w:val="left"/>
                </w:pPr>
              </w:pPrChange>
            </w:pPr>
            <w:r w:rsidRPr="00DD6B12">
              <w:rPr>
                <w:rFonts w:ascii="Times" w:eastAsia="Calibri" w:hAnsi="Times" w:cs="Calibri"/>
                <w:color w:val="000000"/>
                <w:sz w:val="22"/>
                <w:rPrChange w:id="9596" w:author="Adriana  Casas" w:date="2015-07-08T15:43:00Z">
                  <w:rPr>
                    <w:rFonts w:ascii="Calibri" w:eastAsia="Calibri" w:hAnsi="Calibri" w:cs="Calibri"/>
                    <w:color w:val="000000"/>
                    <w:sz w:val="22"/>
                  </w:rPr>
                </w:rPrChange>
              </w:rPr>
              <w:t>Descripción</w:t>
            </w:r>
          </w:p>
        </w:tc>
        <w:tc>
          <w:tcPr>
            <w:tcW w:w="6380" w:type="dxa"/>
          </w:tcPr>
          <w:p w14:paraId="0EC007A6" w14:textId="1FE3284A" w:rsidR="006C738E" w:rsidRPr="00DD6B12" w:rsidRDefault="00453131" w:rsidP="00DD6B12">
            <w:pPr>
              <w:spacing w:line="240" w:lineRule="auto"/>
              <w:jc w:val="left"/>
              <w:rPr>
                <w:rFonts w:ascii="Times" w:hAnsi="Times"/>
                <w:rPrChange w:id="9597" w:author="Adriana  Casas" w:date="2015-07-08T15:43:00Z">
                  <w:rPr/>
                </w:rPrChange>
              </w:rPr>
              <w:pPrChange w:id="9598" w:author="Adriana  Casas" w:date="2015-07-08T15:43:00Z">
                <w:pPr>
                  <w:jc w:val="left"/>
                </w:pPr>
              </w:pPrChange>
            </w:pPr>
            <w:ins w:id="9599" w:author="Adriana  Casas" w:date="2015-07-10T22:39:00Z">
              <w:r>
                <w:rPr>
                  <w:rFonts w:ascii="Times" w:hAnsi="Times"/>
                  <w:noProof/>
                  <w:highlight w:val="none"/>
                  <w:lang w:val="es-ES" w:eastAsia="es-ES"/>
                </w:rPr>
                <w:drawing>
                  <wp:inline distT="0" distB="0" distL="0" distR="0" wp14:anchorId="1280E57F" wp14:editId="5DB5B4C4">
                    <wp:extent cx="1210037" cy="794548"/>
                    <wp:effectExtent l="0" t="0" r="9525" b="0"/>
                    <wp:docPr id="6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10037" cy="794548"/>
                            </a:xfrm>
                            <a:prstGeom prst="rect">
                              <a:avLst/>
                            </a:prstGeom>
                            <a:noFill/>
                            <a:ln>
                              <a:noFill/>
                            </a:ln>
                          </pic:spPr>
                        </pic:pic>
                      </a:graphicData>
                    </a:graphic>
                  </wp:inline>
                </w:drawing>
              </w:r>
            </w:ins>
            <w:del w:id="9600" w:author="Adriana  Casas" w:date="2015-07-10T22:39:00Z">
              <w:r w:rsidR="006C738E" w:rsidRPr="00DD6B12" w:rsidDel="00453131">
                <w:rPr>
                  <w:rFonts w:ascii="Times" w:hAnsi="Times"/>
                  <w:noProof/>
                  <w:lang w:val="es-ES" w:eastAsia="es-ES"/>
                  <w:rPrChange w:id="9601" w:author="Adriana  Casas" w:date="2015-07-08T15:43:00Z">
                    <w:rPr>
                      <w:noProof/>
                      <w:lang w:val="es-ES" w:eastAsia="es-ES"/>
                    </w:rPr>
                  </w:rPrChange>
                </w:rPr>
                <w:drawing>
                  <wp:inline distT="114300" distB="114300" distL="114300" distR="114300" wp14:anchorId="2E7D5BF5" wp14:editId="1A3D8ED6">
                    <wp:extent cx="2105025" cy="1171575"/>
                    <wp:effectExtent l="0" t="0" r="0" b="0"/>
                    <wp:docPr id="2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2105025" cy="1171575"/>
                            </a:xfrm>
                            <a:prstGeom prst="rect">
                              <a:avLst/>
                            </a:prstGeom>
                            <a:ln/>
                          </pic:spPr>
                        </pic:pic>
                      </a:graphicData>
                    </a:graphic>
                  </wp:inline>
                </w:drawing>
              </w:r>
            </w:del>
          </w:p>
        </w:tc>
      </w:tr>
      <w:tr w:rsidR="006C738E" w:rsidRPr="00DD6B12" w14:paraId="04C9437B" w14:textId="77777777" w:rsidTr="006C738E">
        <w:tc>
          <w:tcPr>
            <w:tcW w:w="2460" w:type="dxa"/>
          </w:tcPr>
          <w:p w14:paraId="212312D8" w14:textId="77777777" w:rsidR="006C738E" w:rsidRPr="00DD6B12" w:rsidRDefault="006C738E" w:rsidP="00DD6B12">
            <w:pPr>
              <w:spacing w:line="240" w:lineRule="auto"/>
              <w:jc w:val="left"/>
              <w:rPr>
                <w:rFonts w:ascii="Times" w:hAnsi="Times"/>
                <w:rPrChange w:id="9602" w:author="Adriana  Casas" w:date="2015-07-08T15:43:00Z">
                  <w:rPr/>
                </w:rPrChange>
              </w:rPr>
              <w:pPrChange w:id="9603" w:author="Adriana  Casas" w:date="2015-07-08T15:43:00Z">
                <w:pPr>
                  <w:jc w:val="left"/>
                </w:pPr>
              </w:pPrChange>
            </w:pPr>
            <w:r w:rsidRPr="00DD6B12">
              <w:rPr>
                <w:rFonts w:ascii="Times" w:eastAsia="Calibri" w:hAnsi="Times" w:cs="Calibri"/>
                <w:color w:val="000000"/>
                <w:sz w:val="22"/>
                <w:rPrChange w:id="9604" w:author="Adriana  Casas" w:date="2015-07-08T15:43:00Z">
                  <w:rPr>
                    <w:rFonts w:ascii="Calibri" w:eastAsia="Calibri" w:hAnsi="Calibri" w:cs="Calibri"/>
                    <w:color w:val="000000"/>
                    <w:sz w:val="22"/>
                  </w:rPr>
                </w:rPrChange>
              </w:rPr>
              <w:t>Código Shutterstock (o URL o la ruta en AulaPlaneta)</w:t>
            </w:r>
          </w:p>
        </w:tc>
        <w:tc>
          <w:tcPr>
            <w:tcW w:w="6380" w:type="dxa"/>
          </w:tcPr>
          <w:p w14:paraId="5996AF20" w14:textId="77777777" w:rsidR="006C738E" w:rsidRPr="00DD6B12" w:rsidRDefault="009D3AFD" w:rsidP="00DD6B12">
            <w:pPr>
              <w:spacing w:line="240" w:lineRule="auto"/>
              <w:jc w:val="left"/>
              <w:rPr>
                <w:rFonts w:ascii="Times" w:hAnsi="Times"/>
                <w:rPrChange w:id="9605" w:author="Adriana  Casas" w:date="2015-07-08T15:43:00Z">
                  <w:rPr/>
                </w:rPrChange>
              </w:rPr>
              <w:pPrChange w:id="9606" w:author="Adriana  Casas" w:date="2015-07-08T15:43:00Z">
                <w:pPr>
                  <w:jc w:val="left"/>
                </w:pPr>
              </w:pPrChange>
            </w:pPr>
            <w:r w:rsidRPr="00DD6B12">
              <w:rPr>
                <w:rFonts w:ascii="Times" w:hAnsi="Times"/>
                <w:rPrChange w:id="9607" w:author="Adriana  Casas" w:date="2015-07-08T15:43:00Z">
                  <w:rPr/>
                </w:rPrChange>
              </w:rPr>
              <w:fldChar w:fldCharType="begin"/>
            </w:r>
            <w:r w:rsidRPr="00DD6B12">
              <w:rPr>
                <w:rFonts w:ascii="Times" w:hAnsi="Times"/>
                <w:rPrChange w:id="9608" w:author="Adriana  Casas" w:date="2015-07-08T15:43:00Z">
                  <w:rPr/>
                </w:rPrChange>
              </w:rPr>
              <w:instrText xml:space="preserve"> HYPERLINK "http://thumb101.shutterstock.com/display_pic_with_logo/350866/161675357/stock-photo-drinks-production-plant-in-china-161675357.jpg" \h </w:instrText>
            </w:r>
            <w:r w:rsidRPr="00DD6B12">
              <w:rPr>
                <w:rFonts w:ascii="Times" w:hAnsi="Times"/>
                <w:rPrChange w:id="9609" w:author="Adriana  Casas" w:date="2015-07-08T15:43:00Z">
                  <w:rPr/>
                </w:rPrChange>
              </w:rPr>
              <w:fldChar w:fldCharType="separate"/>
            </w:r>
            <w:r w:rsidR="006C738E" w:rsidRPr="00DD6B12">
              <w:rPr>
                <w:rFonts w:ascii="Times" w:eastAsia="Calibri" w:hAnsi="Times" w:cs="Calibri"/>
                <w:color w:val="000000"/>
                <w:sz w:val="22"/>
                <w:u w:val="single"/>
                <w:rPrChange w:id="9610" w:author="Adriana  Casas" w:date="2015-07-08T15:43:00Z">
                  <w:rPr>
                    <w:rFonts w:ascii="Calibri" w:eastAsia="Calibri" w:hAnsi="Calibri" w:cs="Calibri"/>
                    <w:color w:val="000000"/>
                    <w:sz w:val="22"/>
                    <w:u w:val="single"/>
                  </w:rPr>
                </w:rPrChange>
              </w:rPr>
              <w:t>http://thumb101.shutterstock.com/display_pic_with_logo/350866/161675357/stock-photo-drinks-production-plant-in-china-161675357.jpg</w:t>
            </w:r>
            <w:r w:rsidRPr="00DD6B12">
              <w:rPr>
                <w:rFonts w:ascii="Times" w:eastAsia="Calibri" w:hAnsi="Times" w:cs="Calibri"/>
                <w:color w:val="000000"/>
                <w:sz w:val="22"/>
                <w:u w:val="single"/>
                <w:rPrChange w:id="9611" w:author="Adriana  Casas" w:date="2015-07-08T15:43:00Z">
                  <w:rPr>
                    <w:rFonts w:ascii="Calibri" w:eastAsia="Calibri" w:hAnsi="Calibri" w:cs="Calibri"/>
                    <w:color w:val="000000"/>
                    <w:sz w:val="22"/>
                    <w:u w:val="single"/>
                  </w:rPr>
                </w:rPrChange>
              </w:rPr>
              <w:fldChar w:fldCharType="end"/>
            </w:r>
            <w:r w:rsidRPr="00DD6B12">
              <w:rPr>
                <w:rFonts w:ascii="Times" w:hAnsi="Times"/>
                <w:rPrChange w:id="9612" w:author="Adriana  Casas" w:date="2015-07-08T15:43:00Z">
                  <w:rPr/>
                </w:rPrChange>
              </w:rPr>
              <w:fldChar w:fldCharType="begin"/>
            </w:r>
            <w:r w:rsidRPr="00DD6B12">
              <w:rPr>
                <w:rFonts w:ascii="Times" w:hAnsi="Times"/>
                <w:rPrChange w:id="9613" w:author="Adriana  Casas" w:date="2015-07-08T15:43:00Z">
                  <w:rPr/>
                </w:rPrChange>
              </w:rPr>
              <w:instrText xml:space="preserve"> HYPERLINK "http://thumb101.shutterstock.com/display_pic_with_logo/350866/161675357/stock-photo-drinks-production-plant-in-china-161675357.jpg" \h </w:instrText>
            </w:r>
            <w:r w:rsidRPr="00DD6B12">
              <w:rPr>
                <w:rFonts w:ascii="Times" w:hAnsi="Times"/>
                <w:rPrChange w:id="9614" w:author="Adriana  Casas" w:date="2015-07-08T15:43:00Z">
                  <w:rPr/>
                </w:rPrChange>
              </w:rPr>
              <w:fldChar w:fldCharType="separate"/>
            </w:r>
            <w:r w:rsidRPr="00DD6B12">
              <w:rPr>
                <w:rFonts w:ascii="Times" w:hAnsi="Times"/>
                <w:rPrChange w:id="9615" w:author="Adriana  Casas" w:date="2015-07-08T15:43:00Z">
                  <w:rPr/>
                </w:rPrChange>
              </w:rPr>
              <w:fldChar w:fldCharType="end"/>
            </w:r>
          </w:p>
        </w:tc>
      </w:tr>
      <w:tr w:rsidR="006C738E" w:rsidRPr="00DD6B12" w14:paraId="251F5BBC" w14:textId="77777777" w:rsidTr="006C738E">
        <w:tc>
          <w:tcPr>
            <w:tcW w:w="2460" w:type="dxa"/>
          </w:tcPr>
          <w:p w14:paraId="382E8BE4" w14:textId="77777777" w:rsidR="006C738E" w:rsidRPr="00DD6B12" w:rsidRDefault="006C738E" w:rsidP="00DD6B12">
            <w:pPr>
              <w:spacing w:line="240" w:lineRule="auto"/>
              <w:jc w:val="left"/>
              <w:rPr>
                <w:rFonts w:ascii="Times" w:hAnsi="Times"/>
                <w:rPrChange w:id="9616" w:author="Adriana  Casas" w:date="2015-07-08T15:43:00Z">
                  <w:rPr/>
                </w:rPrChange>
              </w:rPr>
              <w:pPrChange w:id="9617" w:author="Adriana  Casas" w:date="2015-07-08T15:43:00Z">
                <w:pPr>
                  <w:jc w:val="left"/>
                </w:pPr>
              </w:pPrChange>
            </w:pPr>
            <w:r w:rsidRPr="00DD6B12">
              <w:rPr>
                <w:rFonts w:ascii="Times" w:eastAsia="Calibri" w:hAnsi="Times" w:cs="Calibri"/>
                <w:color w:val="000000"/>
                <w:sz w:val="22"/>
                <w:rPrChange w:id="9618" w:author="Adriana  Casas" w:date="2015-07-08T15:43:00Z">
                  <w:rPr>
                    <w:rFonts w:ascii="Calibri" w:eastAsia="Calibri" w:hAnsi="Calibri" w:cs="Calibri"/>
                    <w:color w:val="000000"/>
                    <w:sz w:val="22"/>
                  </w:rPr>
                </w:rPrChange>
              </w:rPr>
              <w:t>Pie de imagen</w:t>
            </w:r>
          </w:p>
        </w:tc>
        <w:tc>
          <w:tcPr>
            <w:tcW w:w="6380" w:type="dxa"/>
          </w:tcPr>
          <w:p w14:paraId="40F07126" w14:textId="77777777" w:rsidR="00453131" w:rsidRPr="00453131" w:rsidRDefault="00453131" w:rsidP="00453131">
            <w:pPr>
              <w:spacing w:line="240" w:lineRule="auto"/>
              <w:jc w:val="left"/>
              <w:rPr>
                <w:ins w:id="9619" w:author="Adriana  Casas" w:date="2015-07-10T22:40:00Z"/>
                <w:rFonts w:ascii="Times" w:eastAsia="Calibri" w:hAnsi="Times" w:cs="Calibri"/>
                <w:color w:val="000000"/>
                <w:sz w:val="22"/>
              </w:rPr>
            </w:pPr>
            <w:ins w:id="9620" w:author="Adriana  Casas" w:date="2015-07-10T22:40:00Z">
              <w:r w:rsidRPr="00453131">
                <w:rPr>
                  <w:rFonts w:ascii="Times" w:eastAsia="Calibri" w:hAnsi="Times" w:cs="Calibri"/>
                  <w:color w:val="000000"/>
                  <w:sz w:val="22"/>
                  <w:lang w:val="es-ES_tradnl"/>
                </w:rPr>
                <w:t xml:space="preserve">El objetivo de toda empresa es obtener el máximo beneficio con los menores costos posibles. Sin embargo, también debemos tener en cuenta que existen </w:t>
              </w:r>
              <w:r w:rsidRPr="00453131">
                <w:rPr>
                  <w:rFonts w:ascii="Times" w:eastAsia="Calibri" w:hAnsi="Times" w:cs="Calibri"/>
                  <w:b/>
                  <w:bCs/>
                  <w:color w:val="000000"/>
                  <w:sz w:val="22"/>
                  <w:lang w:val="es-ES_tradnl"/>
                </w:rPr>
                <w:t>empresas sin ánimo de lucro</w:t>
              </w:r>
              <w:r w:rsidRPr="00453131">
                <w:rPr>
                  <w:rFonts w:ascii="Times" w:eastAsia="Calibri" w:hAnsi="Times" w:cs="Calibri"/>
                  <w:color w:val="000000"/>
                  <w:sz w:val="22"/>
                  <w:lang w:val="es-ES_tradnl"/>
                </w:rPr>
                <w:t>, es decir, cuyo fin no es la obtención de ganancias, sino prestar un servicio a la sociedad. Este es el caso de y las organizaciones no gubernamentales, por ejemplo.</w:t>
              </w:r>
            </w:ins>
          </w:p>
          <w:p w14:paraId="6CB98B3C" w14:textId="5F7259EB" w:rsidR="006C738E" w:rsidRPr="00DD6B12" w:rsidRDefault="006C738E" w:rsidP="00DD6B12">
            <w:pPr>
              <w:spacing w:line="240" w:lineRule="auto"/>
              <w:jc w:val="left"/>
              <w:rPr>
                <w:rFonts w:ascii="Times" w:hAnsi="Times"/>
                <w:rPrChange w:id="9621" w:author="Adriana  Casas" w:date="2015-07-08T15:43:00Z">
                  <w:rPr/>
                </w:rPrChange>
              </w:rPr>
              <w:pPrChange w:id="9622" w:author="Adriana  Casas" w:date="2015-07-08T15:43:00Z">
                <w:pPr>
                  <w:jc w:val="left"/>
                </w:pPr>
              </w:pPrChange>
            </w:pPr>
            <w:del w:id="9623" w:author="Adriana  Casas" w:date="2015-07-10T22:40:00Z">
              <w:r w:rsidRPr="00DD6B12" w:rsidDel="00453131">
                <w:rPr>
                  <w:rFonts w:ascii="Times" w:eastAsia="Calibri" w:hAnsi="Times" w:cs="Calibri"/>
                  <w:color w:val="000000"/>
                  <w:sz w:val="22"/>
                  <w:rPrChange w:id="9624" w:author="Adriana  Casas" w:date="2015-07-08T15:43:00Z">
                    <w:rPr>
                      <w:rFonts w:ascii="Calibri" w:eastAsia="Calibri" w:hAnsi="Calibri" w:cs="Calibri"/>
                      <w:color w:val="000000"/>
                      <w:sz w:val="22"/>
                    </w:rPr>
                  </w:rPrChange>
                </w:rPr>
                <w:delText>Todas las empresas se dedican a una actividad concreta. Por ejemplo, la fabricación de automóviles, la venta de ropa, la investigación científica, la promoción de la cultura, o la realización de cualquier otra actividad que genere beneficios económicos.</w:delText>
              </w:r>
            </w:del>
          </w:p>
        </w:tc>
      </w:tr>
    </w:tbl>
    <w:p w14:paraId="3F0EF42B" w14:textId="77777777" w:rsidR="006C738E" w:rsidRPr="00DD6B12" w:rsidRDefault="006C738E" w:rsidP="00DD6B12">
      <w:pPr>
        <w:spacing w:line="240" w:lineRule="auto"/>
        <w:rPr>
          <w:rFonts w:ascii="Times" w:hAnsi="Times"/>
          <w:rPrChange w:id="9625" w:author="Adriana  Casas" w:date="2015-07-08T15:43:00Z">
            <w:rPr/>
          </w:rPrChange>
        </w:rPr>
        <w:pPrChange w:id="9626" w:author="Adriana  Casas" w:date="2015-07-08T15:43:00Z">
          <w:pPr/>
        </w:pPrChange>
      </w:pPr>
    </w:p>
    <w:p w14:paraId="3BB9EA4A" w14:textId="77777777" w:rsidR="006C738E" w:rsidRDefault="006C738E" w:rsidP="00DD6B12">
      <w:pPr>
        <w:pStyle w:val="Ttulo4"/>
        <w:spacing w:before="100" w:after="100" w:line="240" w:lineRule="auto"/>
        <w:rPr>
          <w:ins w:id="9627" w:author="Adriana  Casas" w:date="2015-07-10T22:42:00Z"/>
          <w:rFonts w:ascii="Times" w:hAnsi="Times"/>
        </w:rPr>
        <w:pPrChange w:id="9628" w:author="Adriana  Casas" w:date="2015-07-08T15:43:00Z">
          <w:pPr>
            <w:pStyle w:val="Ttulo4"/>
            <w:spacing w:before="100" w:after="100" w:line="360" w:lineRule="auto"/>
          </w:pPr>
        </w:pPrChange>
      </w:pPr>
      <w:bookmarkStart w:id="9629" w:name="h.3znysh7" w:colFirst="0" w:colLast="0"/>
      <w:bookmarkEnd w:id="9629"/>
    </w:p>
    <w:p w14:paraId="6959C8D0" w14:textId="77777777" w:rsidR="002779F3" w:rsidRDefault="002779F3" w:rsidP="002779F3">
      <w:pPr>
        <w:rPr>
          <w:ins w:id="9630" w:author="Adriana  Casas" w:date="2015-07-10T22:42:00Z"/>
          <w:i/>
        </w:rPr>
        <w:pPrChange w:id="9631" w:author="Adriana  Casas" w:date="2015-07-10T22:42:00Z">
          <w:pPr>
            <w:pStyle w:val="Ttulo4"/>
            <w:spacing w:before="100" w:after="100" w:line="360" w:lineRule="auto"/>
          </w:pPr>
        </w:pPrChange>
      </w:pPr>
    </w:p>
    <w:p w14:paraId="4E582EAC" w14:textId="77777777" w:rsidR="002779F3" w:rsidRPr="002779F3" w:rsidRDefault="002779F3" w:rsidP="002779F3">
      <w:pPr>
        <w:rPr>
          <w:i/>
          <w:rPrChange w:id="9632" w:author="Adriana  Casas" w:date="2015-07-10T22:42:00Z">
            <w:rPr/>
          </w:rPrChange>
        </w:rPr>
        <w:pPrChange w:id="9633" w:author="Adriana  Casas" w:date="2015-07-10T22:42:00Z">
          <w:pPr>
            <w:pStyle w:val="Ttulo4"/>
            <w:spacing w:before="100" w:after="100" w:line="360" w:lineRule="auto"/>
          </w:pPr>
        </w:pPrChange>
      </w:pPr>
    </w:p>
    <w:p w14:paraId="665DFC76" w14:textId="77777777" w:rsidR="006C738E" w:rsidRPr="002779F3" w:rsidRDefault="006C738E" w:rsidP="00DD6B12">
      <w:pPr>
        <w:spacing w:line="240" w:lineRule="auto"/>
        <w:rPr>
          <w:rFonts w:ascii="Times" w:hAnsi="Times"/>
          <w:rPrChange w:id="9634" w:author="Adriana  Casas" w:date="2015-07-10T22:42:00Z">
            <w:rPr/>
          </w:rPrChange>
        </w:rPr>
        <w:pPrChange w:id="9635" w:author="Adriana  Casas" w:date="2015-07-08T15:43:00Z">
          <w:pPr/>
        </w:pPrChange>
      </w:pPr>
      <w:r w:rsidRPr="002779F3">
        <w:rPr>
          <w:rFonts w:ascii="Times" w:hAnsi="Times"/>
          <w:color w:val="000000"/>
          <w:rPrChange w:id="9636" w:author="Adriana  Casas" w:date="2015-07-10T22:42:00Z">
            <w:rPr>
              <w:color w:val="000000"/>
            </w:rPr>
          </w:rPrChange>
        </w:rPr>
        <w:t>La transformación de los sistemas económicos, las tendencias sociales, tecnológicas, medioambientales han afectado el mundo de los negocios y las empresas así como la modificación de los criterios de demanda en el mercado, existen agentes con nuevos perfiles de compra, se han proliferado segmentos verdes que fomentan empresas ecoeficientes con productos y procesos medioambientalmente respetuosos, todas estas tendencias de cambio están propiciando retos a las empresas.</w:t>
      </w:r>
    </w:p>
    <w:p w14:paraId="3EAB2411" w14:textId="77777777" w:rsidR="006C738E" w:rsidRPr="00DD6B12" w:rsidRDefault="006C738E" w:rsidP="00DD6B12">
      <w:pPr>
        <w:spacing w:line="240" w:lineRule="auto"/>
        <w:rPr>
          <w:rFonts w:ascii="Times" w:hAnsi="Times"/>
          <w:rPrChange w:id="9637" w:author="Adriana  Casas" w:date="2015-07-08T15:43:00Z">
            <w:rPr/>
          </w:rPrChange>
        </w:rPr>
        <w:pPrChange w:id="9638" w:author="Adriana  Casas" w:date="2015-07-08T15:43:00Z">
          <w:pPr/>
        </w:pPrChange>
      </w:pPr>
      <w:bookmarkStart w:id="9639" w:name="_GoBack"/>
      <w:bookmarkEnd w:id="9639"/>
    </w:p>
    <w:p w14:paraId="46937AEA" w14:textId="77777777" w:rsidR="006C738E" w:rsidRPr="00DD6B12" w:rsidRDefault="006C738E" w:rsidP="00DD6B12">
      <w:pPr>
        <w:spacing w:line="240" w:lineRule="auto"/>
        <w:rPr>
          <w:rFonts w:ascii="Times" w:hAnsi="Times"/>
          <w:color w:val="000000"/>
          <w:rPrChange w:id="9640" w:author="Adriana  Casas" w:date="2015-07-08T15:43:00Z">
            <w:rPr>
              <w:color w:val="000000"/>
            </w:rPr>
          </w:rPrChange>
        </w:rPr>
        <w:pPrChange w:id="9641" w:author="Adriana  Casas" w:date="2015-07-08T15:43:00Z">
          <w:pPr/>
        </w:pPrChange>
      </w:pPr>
      <w:r w:rsidRPr="00DD6B12">
        <w:rPr>
          <w:rFonts w:ascii="Times" w:hAnsi="Times"/>
          <w:color w:val="000000"/>
          <w:rPrChange w:id="9642" w:author="Adriana  Casas" w:date="2015-07-08T15:43:00Z">
            <w:rPr>
              <w:color w:val="000000"/>
            </w:rPr>
          </w:rPrChange>
        </w:rPr>
        <w:t>Esto propone a las empresas enfoques con capacidad de adaptación con sistemas y estructuras flexibles, con negocios abiertos, competitivos, creativos e innovadores capaces de desarrollar estrategias con clientes, competidores, proveedores con permanente dotación del capital humano intelectual para adaptarse globalmente.</w:t>
      </w:r>
    </w:p>
    <w:p w14:paraId="22DF3B93" w14:textId="77777777" w:rsidR="00565B95" w:rsidRPr="00DD6B12" w:rsidRDefault="00565B95" w:rsidP="00DD6B12">
      <w:pPr>
        <w:spacing w:line="240" w:lineRule="auto"/>
        <w:rPr>
          <w:rFonts w:ascii="Times" w:hAnsi="Times"/>
          <w:color w:val="000000"/>
          <w:rPrChange w:id="9643" w:author="Adriana  Casas" w:date="2015-07-08T15:43:00Z">
            <w:rPr>
              <w:color w:val="000000"/>
            </w:rPr>
          </w:rPrChange>
        </w:rPr>
        <w:pPrChange w:id="9644" w:author="Adriana  Casas" w:date="2015-07-08T15:43:00Z">
          <w:pPr/>
        </w:pPrChange>
      </w:pPr>
    </w:p>
    <w:p w14:paraId="68FD44B3" w14:textId="77777777" w:rsidR="00565B95" w:rsidRPr="00DD6B12" w:rsidRDefault="00565B95" w:rsidP="00DD6B12">
      <w:pPr>
        <w:spacing w:line="240" w:lineRule="auto"/>
        <w:rPr>
          <w:rFonts w:ascii="Times" w:hAnsi="Times"/>
          <w:color w:val="000000"/>
          <w:rPrChange w:id="9645" w:author="Adriana  Casas" w:date="2015-07-08T15:43:00Z">
            <w:rPr>
              <w:color w:val="000000"/>
            </w:rPr>
          </w:rPrChange>
        </w:rPr>
        <w:pPrChange w:id="9646" w:author="Adriana  Casas" w:date="2015-07-08T15:43:00Z">
          <w:pPr/>
        </w:pPrChange>
      </w:pPr>
    </w:p>
    <w:tbl>
      <w:tblPr>
        <w:tblStyle w:val="17"/>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BF18E9" w:rsidRPr="00DD6B12" w14:paraId="06DCA065" w14:textId="77777777" w:rsidTr="00897763">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741801C" w14:textId="77777777" w:rsidR="00BF18E9" w:rsidRPr="00DD6B12" w:rsidRDefault="00BF18E9" w:rsidP="006E29D3">
            <w:pPr>
              <w:spacing w:line="240" w:lineRule="auto"/>
              <w:jc w:val="center"/>
              <w:rPr>
                <w:rFonts w:ascii="Times" w:eastAsia="Calibri" w:hAnsi="Times"/>
                <w:b/>
                <w:color w:val="FFFFFF" w:themeColor="background1"/>
                <w:highlight w:val="none"/>
                <w:rPrChange w:id="9647"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9648" w:author="Adriana  Casas" w:date="2015-07-08T15:43:00Z">
                  <w:rPr>
                    <w:rFonts w:eastAsia="Calibri"/>
                    <w:b/>
                    <w:color w:val="FFFFFF" w:themeColor="background1"/>
                    <w:highlight w:val="none"/>
                  </w:rPr>
                </w:rPrChange>
              </w:rPr>
              <w:t>Practica: recurso aprovechado</w:t>
            </w:r>
          </w:p>
        </w:tc>
      </w:tr>
      <w:tr w:rsidR="00BF18E9" w:rsidRPr="00DD6B12" w14:paraId="516C86CF" w14:textId="77777777" w:rsidTr="00897763">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01FD95" w14:textId="77777777" w:rsidR="00BF18E9" w:rsidRPr="00DD6B12" w:rsidRDefault="00BF18E9" w:rsidP="00DD6B12">
            <w:pPr>
              <w:spacing w:line="240" w:lineRule="auto"/>
              <w:ind w:left="-120"/>
              <w:rPr>
                <w:rFonts w:ascii="Times" w:hAnsi="Times"/>
                <w:rPrChange w:id="9649" w:author="Adriana  Casas" w:date="2015-07-08T15:43:00Z">
                  <w:rPr/>
                </w:rPrChange>
              </w:rPr>
              <w:pPrChange w:id="9650" w:author="Adriana  Casas" w:date="2015-07-08T15:43:00Z">
                <w:pPr>
                  <w:ind w:left="-120"/>
                </w:pPr>
              </w:pPrChange>
            </w:pPr>
            <w:r w:rsidRPr="00DD6B12">
              <w:rPr>
                <w:rFonts w:ascii="Times" w:hAnsi="Times"/>
                <w:b/>
                <w:color w:val="000000"/>
                <w:rPrChange w:id="9651"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3C6A347D" w14:textId="77777777" w:rsidR="00BF18E9" w:rsidRPr="00DD6B12" w:rsidRDefault="00AB3ADC" w:rsidP="00DD6B12">
            <w:pPr>
              <w:spacing w:line="240" w:lineRule="auto"/>
              <w:ind w:left="-120"/>
              <w:rPr>
                <w:rFonts w:ascii="Times" w:hAnsi="Times"/>
                <w:b/>
                <w:rPrChange w:id="9652" w:author="Adriana  Casas" w:date="2015-07-08T15:43:00Z">
                  <w:rPr>
                    <w:b/>
                  </w:rPr>
                </w:rPrChange>
              </w:rPr>
              <w:pPrChange w:id="9653" w:author="Adriana  Casas" w:date="2015-07-08T15:43:00Z">
                <w:pPr>
                  <w:ind w:left="-120"/>
                </w:pPr>
              </w:pPrChange>
            </w:pPr>
            <w:r w:rsidRPr="00DD6B12">
              <w:rPr>
                <w:rFonts w:ascii="Times" w:hAnsi="Times"/>
                <w:b/>
                <w:color w:val="000000"/>
                <w:rPrChange w:id="9654" w:author="Adriana  Casas" w:date="2015-07-08T15:43:00Z">
                  <w:rPr>
                    <w:b/>
                    <w:color w:val="000000"/>
                  </w:rPr>
                </w:rPrChange>
              </w:rPr>
              <w:t>CS_10_0</w:t>
            </w:r>
            <w:r w:rsidR="00571573" w:rsidRPr="00DD6B12">
              <w:rPr>
                <w:rFonts w:ascii="Times" w:hAnsi="Times"/>
                <w:b/>
                <w:color w:val="000000"/>
                <w:rPrChange w:id="9655" w:author="Adriana  Casas" w:date="2015-07-08T15:43:00Z">
                  <w:rPr>
                    <w:b/>
                    <w:color w:val="000000"/>
                  </w:rPr>
                </w:rPrChange>
              </w:rPr>
              <w:t>5</w:t>
            </w:r>
            <w:r w:rsidRPr="00DD6B12">
              <w:rPr>
                <w:rFonts w:ascii="Times" w:hAnsi="Times"/>
                <w:b/>
                <w:color w:val="000000"/>
                <w:rPrChange w:id="9656" w:author="Adriana  Casas" w:date="2015-07-08T15:43:00Z">
                  <w:rPr>
                    <w:b/>
                    <w:color w:val="000000"/>
                  </w:rPr>
                </w:rPrChange>
              </w:rPr>
              <w:t>_CO REC300</w:t>
            </w:r>
          </w:p>
        </w:tc>
      </w:tr>
      <w:tr w:rsidR="00BF18E9" w:rsidRPr="00DD6B12" w14:paraId="70BA4E8C" w14:textId="77777777" w:rsidTr="00897763">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7CA683" w14:textId="77777777" w:rsidR="00BF18E9" w:rsidRPr="00DD6B12" w:rsidRDefault="00BF18E9" w:rsidP="00DD6B12">
            <w:pPr>
              <w:spacing w:line="240" w:lineRule="auto"/>
              <w:ind w:left="-120"/>
              <w:rPr>
                <w:rFonts w:ascii="Times" w:hAnsi="Times"/>
                <w:rPrChange w:id="9657" w:author="Adriana  Casas" w:date="2015-07-08T15:43:00Z">
                  <w:rPr/>
                </w:rPrChange>
              </w:rPr>
              <w:pPrChange w:id="9658" w:author="Adriana  Casas" w:date="2015-07-08T15:43:00Z">
                <w:pPr>
                  <w:ind w:left="-120"/>
                </w:pPr>
              </w:pPrChange>
            </w:pPr>
            <w:r w:rsidRPr="00DD6B12">
              <w:rPr>
                <w:rFonts w:ascii="Times" w:hAnsi="Times"/>
                <w:b/>
                <w:color w:val="000000"/>
                <w:rPrChange w:id="9659"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080CDE56" w14:textId="77777777" w:rsidR="00BF18E9" w:rsidRPr="00DD6B12" w:rsidRDefault="00BF18E9" w:rsidP="00DD6B12">
            <w:pPr>
              <w:spacing w:line="240" w:lineRule="auto"/>
              <w:ind w:left="-120"/>
              <w:rPr>
                <w:rFonts w:ascii="Times" w:hAnsi="Times"/>
                <w:b/>
                <w:rPrChange w:id="9660" w:author="Adriana  Casas" w:date="2015-07-08T15:43:00Z">
                  <w:rPr>
                    <w:b/>
                  </w:rPr>
                </w:rPrChange>
              </w:rPr>
              <w:pPrChange w:id="9661" w:author="Adriana  Casas" w:date="2015-07-08T15:43:00Z">
                <w:pPr>
                  <w:ind w:left="-120"/>
                </w:pPr>
              </w:pPrChange>
            </w:pPr>
            <w:r w:rsidRPr="00DD6B12">
              <w:rPr>
                <w:rFonts w:ascii="Times" w:hAnsi="Times"/>
                <w:b/>
                <w:color w:val="000000"/>
                <w:rPrChange w:id="9662" w:author="Adriana  Casas" w:date="2015-07-08T15:43:00Z">
                  <w:rPr>
                    <w:b/>
                    <w:color w:val="000000"/>
                  </w:rPr>
                </w:rPrChange>
              </w:rPr>
              <w:t>Reconoce diferente tipos de empresa</w:t>
            </w:r>
          </w:p>
        </w:tc>
      </w:tr>
      <w:tr w:rsidR="00BF18E9" w:rsidRPr="00DD6B12" w14:paraId="45DABB74" w14:textId="77777777" w:rsidTr="00897763">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6451BD" w14:textId="77777777" w:rsidR="00BF18E9" w:rsidRPr="00DD6B12" w:rsidRDefault="00BF18E9" w:rsidP="00DD6B12">
            <w:pPr>
              <w:spacing w:line="240" w:lineRule="auto"/>
              <w:ind w:left="-120"/>
              <w:rPr>
                <w:rFonts w:ascii="Times" w:hAnsi="Times"/>
                <w:rPrChange w:id="9663" w:author="Adriana  Casas" w:date="2015-07-08T15:43:00Z">
                  <w:rPr/>
                </w:rPrChange>
              </w:rPr>
              <w:pPrChange w:id="9664" w:author="Adriana  Casas" w:date="2015-07-08T15:43:00Z">
                <w:pPr>
                  <w:ind w:left="-120"/>
                </w:pPr>
              </w:pPrChange>
            </w:pPr>
            <w:r w:rsidRPr="00DD6B12">
              <w:rPr>
                <w:rFonts w:ascii="Times" w:hAnsi="Times"/>
                <w:b/>
                <w:color w:val="000000"/>
                <w:rPrChange w:id="9665"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41A08352" w14:textId="77777777" w:rsidR="00BF18E9" w:rsidRPr="00DD6B12" w:rsidRDefault="00BF18E9" w:rsidP="006E29D3">
            <w:pPr>
              <w:spacing w:line="240" w:lineRule="auto"/>
              <w:rPr>
                <w:rFonts w:ascii="Times" w:hAnsi="Times"/>
                <w:rPrChange w:id="9666" w:author="Adriana  Casas" w:date="2015-07-08T15:43:00Z">
                  <w:rPr/>
                </w:rPrChange>
              </w:rPr>
            </w:pPr>
            <w:r w:rsidRPr="00DD6B12">
              <w:rPr>
                <w:rFonts w:ascii="Times" w:hAnsi="Times"/>
                <w:color w:val="000000"/>
                <w:rPrChange w:id="9667" w:author="Adriana  Casas" w:date="2015-07-08T15:43:00Z">
                  <w:rPr>
                    <w:color w:val="000000"/>
                  </w:rPr>
                </w:rPrChange>
              </w:rPr>
              <w:t>6 Primaria/CS La vida económica /El mundo de la empresa/Tipos de empresa</w:t>
            </w:r>
          </w:p>
        </w:tc>
      </w:tr>
      <w:tr w:rsidR="00BF18E9" w:rsidRPr="00DD6B12" w14:paraId="183B1AFA" w14:textId="77777777" w:rsidTr="00897763">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5622BC" w14:textId="77777777" w:rsidR="00BF18E9" w:rsidRPr="00DD6B12" w:rsidRDefault="00BF18E9" w:rsidP="00DD6B12">
            <w:pPr>
              <w:spacing w:line="240" w:lineRule="auto"/>
              <w:ind w:left="-120"/>
              <w:rPr>
                <w:rFonts w:ascii="Times" w:hAnsi="Times"/>
                <w:rPrChange w:id="9668" w:author="Adriana  Casas" w:date="2015-07-08T15:43:00Z">
                  <w:rPr/>
                </w:rPrChange>
              </w:rPr>
              <w:pPrChange w:id="9669" w:author="Adriana  Casas" w:date="2015-07-08T15:43:00Z">
                <w:pPr>
                  <w:ind w:left="-120"/>
                </w:pPr>
              </w:pPrChange>
            </w:pPr>
            <w:r w:rsidRPr="00DD6B12">
              <w:rPr>
                <w:rFonts w:ascii="Times" w:hAnsi="Times"/>
                <w:b/>
                <w:color w:val="000000"/>
                <w:rPrChange w:id="9670"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4A7F7F15" w14:textId="77777777" w:rsidR="00BF18E9" w:rsidRPr="00DD6B12" w:rsidRDefault="00BF18E9" w:rsidP="006E29D3">
            <w:pPr>
              <w:spacing w:line="240" w:lineRule="auto"/>
              <w:rPr>
                <w:rFonts w:ascii="Times" w:hAnsi="Times"/>
                <w:rPrChange w:id="9671" w:author="Adriana  Casas" w:date="2015-07-08T15:43:00Z">
                  <w:rPr/>
                </w:rPrChange>
              </w:rPr>
            </w:pPr>
            <w:r w:rsidRPr="00DD6B12">
              <w:rPr>
                <w:rFonts w:ascii="Times" w:hAnsi="Times"/>
                <w:color w:val="000000"/>
                <w:rPrChange w:id="9672" w:author="Adriana  Casas" w:date="2015-07-08T15:43:00Z">
                  <w:rPr>
                    <w:color w:val="000000"/>
                  </w:rPr>
                </w:rPrChange>
              </w:rPr>
              <w:t>Actividades sobre los tipos de empresa</w:t>
            </w:r>
          </w:p>
        </w:tc>
      </w:tr>
    </w:tbl>
    <w:p w14:paraId="2E86B433" w14:textId="77777777" w:rsidR="006C738E" w:rsidRPr="00DD6B12" w:rsidRDefault="006C738E" w:rsidP="00DD6B12">
      <w:pPr>
        <w:spacing w:line="240" w:lineRule="auto"/>
        <w:rPr>
          <w:rFonts w:ascii="Times" w:hAnsi="Times"/>
          <w:rPrChange w:id="9673" w:author="Adriana  Casas" w:date="2015-07-08T15:43:00Z">
            <w:rPr/>
          </w:rPrChange>
        </w:rPr>
        <w:pPrChange w:id="9674" w:author="Adriana  Casas" w:date="2015-07-08T15:43:00Z">
          <w:pPr/>
        </w:pPrChange>
      </w:pPr>
    </w:p>
    <w:p w14:paraId="00BBD808" w14:textId="77777777" w:rsidR="006C738E" w:rsidRPr="00DD6B12" w:rsidRDefault="006C738E" w:rsidP="00DD6B12">
      <w:pPr>
        <w:spacing w:line="240" w:lineRule="auto"/>
        <w:rPr>
          <w:rFonts w:ascii="Times" w:hAnsi="Times"/>
          <w:rPrChange w:id="9675" w:author="Adriana  Casas" w:date="2015-07-08T15:43:00Z">
            <w:rPr/>
          </w:rPrChange>
        </w:rPr>
        <w:pPrChange w:id="9676" w:author="Adriana  Casas" w:date="2015-07-08T15:43:00Z">
          <w:pPr/>
        </w:pPrChange>
      </w:pPr>
      <w:r w:rsidRPr="00DD6B12">
        <w:rPr>
          <w:rFonts w:ascii="Times" w:hAnsi="Times"/>
          <w:b/>
          <w:rPrChange w:id="9677" w:author="Adriana  Casas" w:date="2015-07-08T15:43:00Z">
            <w:rPr>
              <w:b/>
            </w:rPr>
          </w:rPrChange>
        </w:rPr>
        <w:t xml:space="preserve">[SECCIÓN 2] </w:t>
      </w:r>
      <w:r w:rsidRPr="00DD6B12">
        <w:rPr>
          <w:rFonts w:ascii="Times" w:hAnsi="Times"/>
          <w:b/>
          <w:color w:val="000000"/>
          <w:rPrChange w:id="9678" w:author="Adriana  Casas" w:date="2015-07-08T15:43:00Z">
            <w:rPr>
              <w:b/>
              <w:color w:val="000000"/>
            </w:rPr>
          </w:rPrChange>
        </w:rPr>
        <w:t xml:space="preserve">5.2 Los departamentos de una empresa </w:t>
      </w:r>
    </w:p>
    <w:p w14:paraId="415B53AB" w14:textId="77777777" w:rsidR="00BF18E9" w:rsidRPr="00DD6B12" w:rsidRDefault="006C738E" w:rsidP="00DD6B12">
      <w:pPr>
        <w:spacing w:line="240" w:lineRule="auto"/>
        <w:rPr>
          <w:rFonts w:ascii="Times" w:hAnsi="Times"/>
          <w:color w:val="000000"/>
          <w:rPrChange w:id="9679" w:author="Adriana  Casas" w:date="2015-07-08T15:43:00Z">
            <w:rPr>
              <w:color w:val="000000"/>
            </w:rPr>
          </w:rPrChange>
        </w:rPr>
        <w:pPrChange w:id="9680" w:author="Adriana  Casas" w:date="2015-07-08T15:43:00Z">
          <w:pPr/>
        </w:pPrChange>
      </w:pPr>
      <w:r w:rsidRPr="00DD6B12">
        <w:rPr>
          <w:rFonts w:ascii="Times" w:hAnsi="Times"/>
          <w:color w:val="000000"/>
          <w:rPrChange w:id="9681" w:author="Adriana  Casas" w:date="2015-07-08T15:43:00Z">
            <w:rPr>
              <w:color w:val="000000"/>
            </w:rPr>
          </w:rPrChange>
        </w:rPr>
        <w:t xml:space="preserve">A fin de poder llevar a cabo la </w:t>
      </w:r>
      <w:r w:rsidRPr="00DD6B12">
        <w:rPr>
          <w:rFonts w:ascii="Times" w:hAnsi="Times"/>
          <w:b/>
          <w:color w:val="000000"/>
          <w:rPrChange w:id="9682" w:author="Adriana  Casas" w:date="2015-07-08T15:43:00Z">
            <w:rPr>
              <w:b/>
              <w:color w:val="000000"/>
            </w:rPr>
          </w:rPrChange>
        </w:rPr>
        <w:t>actividad</w:t>
      </w:r>
      <w:r w:rsidRPr="00DD6B12">
        <w:rPr>
          <w:rFonts w:ascii="Times" w:hAnsi="Times"/>
          <w:color w:val="000000"/>
          <w:rPrChange w:id="9683" w:author="Adriana  Casas" w:date="2015-07-08T15:43:00Z">
            <w:rPr>
              <w:color w:val="000000"/>
            </w:rPr>
          </w:rPrChange>
        </w:rPr>
        <w:t xml:space="preserve"> por la cual han sido creadas, las empresas cuentan con distintos departamentos o áreas encargados de realizar cada una de las </w:t>
      </w:r>
      <w:r w:rsidRPr="00DD6B12">
        <w:rPr>
          <w:rFonts w:ascii="Times" w:hAnsi="Times"/>
          <w:b/>
          <w:color w:val="000000"/>
          <w:rPrChange w:id="9684" w:author="Adriana  Casas" w:date="2015-07-08T15:43:00Z">
            <w:rPr>
              <w:b/>
              <w:color w:val="000000"/>
            </w:rPr>
          </w:rPrChange>
        </w:rPr>
        <w:t>funciones</w:t>
      </w:r>
      <w:r w:rsidRPr="00DD6B12">
        <w:rPr>
          <w:rFonts w:ascii="Times" w:hAnsi="Times"/>
          <w:color w:val="000000"/>
          <w:rPrChange w:id="9685" w:author="Adriana  Casas" w:date="2015-07-08T15:43:00Z">
            <w:rPr>
              <w:color w:val="000000"/>
            </w:rPr>
          </w:rPrChange>
        </w:rPr>
        <w:t xml:space="preserve"> o pasos que hay que seguir para alcanzar el objetivo común. </w:t>
      </w:r>
    </w:p>
    <w:tbl>
      <w:tblPr>
        <w:tblStyle w:val="16"/>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BF18E9" w:rsidRPr="00DD6B12" w14:paraId="5708E6EB" w14:textId="77777777" w:rsidTr="00897763">
        <w:tc>
          <w:tcPr>
            <w:tcW w:w="8840" w:type="dxa"/>
            <w:gridSpan w:val="2"/>
            <w:shd w:val="clear" w:color="auto" w:fill="0D0D0D"/>
          </w:tcPr>
          <w:p w14:paraId="67A599C4" w14:textId="77777777" w:rsidR="00BF18E9" w:rsidRPr="00DD6B12" w:rsidRDefault="00BF18E9" w:rsidP="00DD6B12">
            <w:pPr>
              <w:spacing w:line="240" w:lineRule="auto"/>
              <w:jc w:val="center"/>
              <w:rPr>
                <w:rFonts w:ascii="Times" w:eastAsia="Calibri" w:hAnsi="Times"/>
                <w:b/>
                <w:color w:val="FFFFFF" w:themeColor="background1"/>
                <w:highlight w:val="none"/>
                <w:rPrChange w:id="9686" w:author="Adriana  Casas" w:date="2015-07-08T15:43:00Z">
                  <w:rPr>
                    <w:rFonts w:eastAsia="Calibri"/>
                    <w:b/>
                    <w:color w:val="FFFFFF" w:themeColor="background1"/>
                    <w:highlight w:val="none"/>
                  </w:rPr>
                </w:rPrChange>
              </w:rPr>
              <w:pPrChange w:id="9687" w:author="Adriana  Casas" w:date="2015-07-08T15:43:00Z">
                <w:pPr>
                  <w:jc w:val="center"/>
                </w:pPr>
              </w:pPrChange>
            </w:pPr>
            <w:r w:rsidRPr="00DD6B12">
              <w:rPr>
                <w:rFonts w:ascii="Times" w:eastAsia="Calibri" w:hAnsi="Times"/>
                <w:b/>
                <w:color w:val="FFFFFF" w:themeColor="background1"/>
                <w:highlight w:val="none"/>
                <w:rPrChange w:id="9688" w:author="Adriana  Casas" w:date="2015-07-08T15:43:00Z">
                  <w:rPr>
                    <w:rFonts w:eastAsia="Calibri"/>
                    <w:b/>
                    <w:color w:val="FFFFFF" w:themeColor="background1"/>
                    <w:highlight w:val="none"/>
                  </w:rPr>
                </w:rPrChange>
              </w:rPr>
              <w:t>Imagen (fotografía, gráfica o ilustración)</w:t>
            </w:r>
          </w:p>
        </w:tc>
      </w:tr>
      <w:tr w:rsidR="00BF18E9" w:rsidRPr="00DD6B12" w14:paraId="085ADD23" w14:textId="77777777" w:rsidTr="00897763">
        <w:tc>
          <w:tcPr>
            <w:tcW w:w="2460" w:type="dxa"/>
          </w:tcPr>
          <w:p w14:paraId="0B8FA2BC" w14:textId="77777777" w:rsidR="00BF18E9" w:rsidRPr="00DD6B12" w:rsidRDefault="00BF18E9" w:rsidP="00DD6B12">
            <w:pPr>
              <w:spacing w:line="240" w:lineRule="auto"/>
              <w:rPr>
                <w:rFonts w:ascii="Times" w:hAnsi="Times"/>
                <w:rPrChange w:id="9689" w:author="Adriana  Casas" w:date="2015-07-08T15:43:00Z">
                  <w:rPr/>
                </w:rPrChange>
              </w:rPr>
              <w:pPrChange w:id="9690" w:author="Adriana  Casas" w:date="2015-07-08T15:43:00Z">
                <w:pPr/>
              </w:pPrChange>
            </w:pPr>
            <w:r w:rsidRPr="00DD6B12">
              <w:rPr>
                <w:rFonts w:ascii="Times" w:hAnsi="Times"/>
                <w:b/>
                <w:color w:val="000000"/>
                <w:rPrChange w:id="9691" w:author="Adriana  Casas" w:date="2015-07-08T15:43:00Z">
                  <w:rPr>
                    <w:b/>
                    <w:color w:val="000000"/>
                  </w:rPr>
                </w:rPrChange>
              </w:rPr>
              <w:t>Código</w:t>
            </w:r>
          </w:p>
        </w:tc>
        <w:tc>
          <w:tcPr>
            <w:tcW w:w="6380" w:type="dxa"/>
          </w:tcPr>
          <w:p w14:paraId="2062C637" w14:textId="77777777" w:rsidR="00BF18E9" w:rsidRPr="00DD6B12" w:rsidRDefault="008B0ECB" w:rsidP="00DD6B12">
            <w:pPr>
              <w:spacing w:line="240" w:lineRule="auto"/>
              <w:rPr>
                <w:rFonts w:ascii="Times" w:hAnsi="Times"/>
                <w:rPrChange w:id="9692" w:author="Adriana  Casas" w:date="2015-07-08T15:43:00Z">
                  <w:rPr/>
                </w:rPrChange>
              </w:rPr>
              <w:pPrChange w:id="9693" w:author="Adriana  Casas" w:date="2015-07-08T15:43:00Z">
                <w:pPr/>
              </w:pPrChange>
            </w:pPr>
            <w:r w:rsidRPr="00DD6B12">
              <w:rPr>
                <w:rFonts w:ascii="Times" w:hAnsi="Times"/>
                <w:color w:val="000000"/>
                <w:rPrChange w:id="9694" w:author="Adriana  Casas" w:date="2015-07-08T15:43:00Z">
                  <w:rPr>
                    <w:color w:val="000000"/>
                  </w:rPr>
                </w:rPrChange>
              </w:rPr>
              <w:t>CS_10_0</w:t>
            </w:r>
            <w:r w:rsidR="00571573" w:rsidRPr="00DD6B12">
              <w:rPr>
                <w:rFonts w:ascii="Times" w:hAnsi="Times"/>
                <w:color w:val="000000"/>
                <w:rPrChange w:id="9695" w:author="Adriana  Casas" w:date="2015-07-08T15:43:00Z">
                  <w:rPr>
                    <w:color w:val="000000"/>
                  </w:rPr>
                </w:rPrChange>
              </w:rPr>
              <w:t>5</w:t>
            </w:r>
            <w:r w:rsidRPr="00DD6B12">
              <w:rPr>
                <w:rFonts w:ascii="Times" w:hAnsi="Times"/>
                <w:color w:val="000000"/>
                <w:rPrChange w:id="9696" w:author="Adriana  Casas" w:date="2015-07-08T15:43:00Z">
                  <w:rPr>
                    <w:color w:val="000000"/>
                  </w:rPr>
                </w:rPrChange>
              </w:rPr>
              <w:t>_IMG38</w:t>
            </w:r>
          </w:p>
        </w:tc>
      </w:tr>
      <w:tr w:rsidR="00BF18E9" w:rsidRPr="00DD6B12" w14:paraId="41B84A9A" w14:textId="77777777" w:rsidTr="00897763">
        <w:tc>
          <w:tcPr>
            <w:tcW w:w="2460" w:type="dxa"/>
          </w:tcPr>
          <w:p w14:paraId="20E24130" w14:textId="77777777" w:rsidR="00BF18E9" w:rsidRPr="00DD6B12" w:rsidRDefault="00BF18E9" w:rsidP="00DD6B12">
            <w:pPr>
              <w:spacing w:line="240" w:lineRule="auto"/>
              <w:rPr>
                <w:rFonts w:ascii="Times" w:hAnsi="Times"/>
                <w:rPrChange w:id="9697" w:author="Adriana  Casas" w:date="2015-07-08T15:43:00Z">
                  <w:rPr/>
                </w:rPrChange>
              </w:rPr>
              <w:pPrChange w:id="9698" w:author="Adriana  Casas" w:date="2015-07-08T15:43:00Z">
                <w:pPr/>
              </w:pPrChange>
            </w:pPr>
            <w:r w:rsidRPr="00DD6B12">
              <w:rPr>
                <w:rFonts w:ascii="Times" w:hAnsi="Times"/>
                <w:b/>
                <w:color w:val="000000"/>
                <w:rPrChange w:id="9699" w:author="Adriana  Casas" w:date="2015-07-08T15:43:00Z">
                  <w:rPr>
                    <w:b/>
                    <w:color w:val="000000"/>
                  </w:rPr>
                </w:rPrChange>
              </w:rPr>
              <w:t>Descripción</w:t>
            </w:r>
          </w:p>
        </w:tc>
        <w:tc>
          <w:tcPr>
            <w:tcW w:w="6380" w:type="dxa"/>
          </w:tcPr>
          <w:p w14:paraId="22EB8E21" w14:textId="77777777" w:rsidR="00BF18E9" w:rsidRPr="00DD6B12" w:rsidRDefault="00BF18E9" w:rsidP="00DD6B12">
            <w:pPr>
              <w:spacing w:line="240" w:lineRule="auto"/>
              <w:rPr>
                <w:rFonts w:ascii="Times" w:hAnsi="Times"/>
                <w:rPrChange w:id="9700" w:author="Adriana  Casas" w:date="2015-07-08T15:43:00Z">
                  <w:rPr/>
                </w:rPrChange>
              </w:rPr>
              <w:pPrChange w:id="9701" w:author="Adriana  Casas" w:date="2015-07-08T15:43:00Z">
                <w:pPr/>
              </w:pPrChange>
            </w:pPr>
            <w:r w:rsidRPr="00DD6B12">
              <w:rPr>
                <w:rFonts w:ascii="Times" w:hAnsi="Times"/>
                <w:noProof/>
                <w:lang w:val="es-ES" w:eastAsia="es-ES"/>
                <w:rPrChange w:id="9702" w:author="Adriana  Casas" w:date="2015-07-08T15:43:00Z">
                  <w:rPr>
                    <w:noProof/>
                    <w:lang w:val="es-ES" w:eastAsia="es-ES"/>
                  </w:rPr>
                </w:rPrChange>
              </w:rPr>
              <w:drawing>
                <wp:inline distT="114300" distB="114300" distL="114300" distR="114300" wp14:anchorId="469D707F" wp14:editId="20F1A04A">
                  <wp:extent cx="1847850" cy="1638300"/>
                  <wp:effectExtent l="0" t="0" r="0" b="0"/>
                  <wp:docPr id="2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1847850" cy="1638300"/>
                          </a:xfrm>
                          <a:prstGeom prst="rect">
                            <a:avLst/>
                          </a:prstGeom>
                          <a:ln/>
                        </pic:spPr>
                      </pic:pic>
                    </a:graphicData>
                  </a:graphic>
                </wp:inline>
              </w:drawing>
            </w:r>
          </w:p>
        </w:tc>
      </w:tr>
      <w:tr w:rsidR="00BF18E9" w:rsidRPr="00DD6B12" w14:paraId="3E87A5E2" w14:textId="77777777" w:rsidTr="00897763">
        <w:tc>
          <w:tcPr>
            <w:tcW w:w="2460" w:type="dxa"/>
          </w:tcPr>
          <w:p w14:paraId="5612BBC7" w14:textId="77777777" w:rsidR="00BF18E9" w:rsidRPr="00DD6B12" w:rsidRDefault="00BF18E9" w:rsidP="00DD6B12">
            <w:pPr>
              <w:spacing w:line="240" w:lineRule="auto"/>
              <w:rPr>
                <w:rFonts w:ascii="Times" w:hAnsi="Times"/>
                <w:rPrChange w:id="9703" w:author="Adriana  Casas" w:date="2015-07-08T15:43:00Z">
                  <w:rPr/>
                </w:rPrChange>
              </w:rPr>
              <w:pPrChange w:id="9704" w:author="Adriana  Casas" w:date="2015-07-08T15:43:00Z">
                <w:pPr/>
              </w:pPrChange>
            </w:pPr>
            <w:r w:rsidRPr="00DD6B12">
              <w:rPr>
                <w:rFonts w:ascii="Times" w:hAnsi="Times"/>
                <w:b/>
                <w:color w:val="000000"/>
                <w:rPrChange w:id="9705" w:author="Adriana  Casas" w:date="2015-07-08T15:43:00Z">
                  <w:rPr>
                    <w:b/>
                    <w:color w:val="000000"/>
                  </w:rPr>
                </w:rPrChange>
              </w:rPr>
              <w:t>Código Shutterstock (o URL o la ruta en AulaPlaneta)</w:t>
            </w:r>
          </w:p>
        </w:tc>
        <w:tc>
          <w:tcPr>
            <w:tcW w:w="6380" w:type="dxa"/>
          </w:tcPr>
          <w:p w14:paraId="27BAA639" w14:textId="77777777" w:rsidR="00BF18E9" w:rsidRPr="00DD6B12" w:rsidRDefault="009D3AFD" w:rsidP="00DD6B12">
            <w:pPr>
              <w:spacing w:line="240" w:lineRule="auto"/>
              <w:rPr>
                <w:rFonts w:ascii="Times" w:hAnsi="Times"/>
                <w:rPrChange w:id="9706" w:author="Adriana  Casas" w:date="2015-07-08T15:43:00Z">
                  <w:rPr/>
                </w:rPrChange>
              </w:rPr>
              <w:pPrChange w:id="9707" w:author="Adriana  Casas" w:date="2015-07-08T15:43:00Z">
                <w:pPr/>
              </w:pPrChange>
            </w:pPr>
            <w:r w:rsidRPr="00DD6B12">
              <w:rPr>
                <w:rFonts w:ascii="Times" w:hAnsi="Times"/>
                <w:rPrChange w:id="9708" w:author="Adriana  Casas" w:date="2015-07-08T15:43:00Z">
                  <w:rPr/>
                </w:rPrChange>
              </w:rPr>
              <w:fldChar w:fldCharType="begin"/>
            </w:r>
            <w:r w:rsidRPr="00DD6B12">
              <w:rPr>
                <w:rFonts w:ascii="Times" w:hAnsi="Times"/>
                <w:rPrChange w:id="9709" w:author="Adriana  Casas" w:date="2015-07-08T15:43:00Z">
                  <w:rPr/>
                </w:rPrChange>
              </w:rPr>
              <w:instrText xml:space="preserve"> HYPERLINK "http://thumb9.shutterstock.com/display_pic_with_logo/641209/641209,1313300699,2/stock-photo-people-arranged-in-a-hierarchy-82745728.jpg" \h </w:instrText>
            </w:r>
            <w:r w:rsidRPr="00DD6B12">
              <w:rPr>
                <w:rFonts w:ascii="Times" w:hAnsi="Times"/>
                <w:rPrChange w:id="9710" w:author="Adriana  Casas" w:date="2015-07-08T15:43:00Z">
                  <w:rPr/>
                </w:rPrChange>
              </w:rPr>
              <w:fldChar w:fldCharType="separate"/>
            </w:r>
            <w:r w:rsidR="00BF18E9" w:rsidRPr="00DD6B12">
              <w:rPr>
                <w:rFonts w:ascii="Times" w:hAnsi="Times"/>
                <w:color w:val="000000"/>
                <w:u w:val="single"/>
                <w:rPrChange w:id="9711" w:author="Adriana  Casas" w:date="2015-07-08T15:43:00Z">
                  <w:rPr>
                    <w:color w:val="000000"/>
                    <w:u w:val="single"/>
                  </w:rPr>
                </w:rPrChange>
              </w:rPr>
              <w:t>http://thumb9.shutterstock.com/display_pic_with_logo/641209/641209,1313300699,2/stock-photo-people-arranged-in-a-hierarchy-82745728.jpg</w:t>
            </w:r>
            <w:r w:rsidRPr="00DD6B12">
              <w:rPr>
                <w:rFonts w:ascii="Times" w:hAnsi="Times"/>
                <w:color w:val="000000"/>
                <w:u w:val="single"/>
                <w:rPrChange w:id="9712" w:author="Adriana  Casas" w:date="2015-07-08T15:43:00Z">
                  <w:rPr>
                    <w:color w:val="000000"/>
                    <w:u w:val="single"/>
                  </w:rPr>
                </w:rPrChange>
              </w:rPr>
              <w:fldChar w:fldCharType="end"/>
            </w:r>
            <w:r w:rsidR="00BF18E9" w:rsidRPr="00DD6B12">
              <w:rPr>
                <w:rFonts w:ascii="Times" w:hAnsi="Times"/>
                <w:color w:val="000000"/>
                <w:u w:val="single"/>
                <w:rPrChange w:id="9713" w:author="Adriana  Casas" w:date="2015-07-08T15:43:00Z">
                  <w:rPr>
                    <w:color w:val="000000"/>
                    <w:u w:val="single"/>
                  </w:rPr>
                </w:rPrChange>
              </w:rPr>
              <w:t xml:space="preserve"> </w:t>
            </w:r>
            <w:r w:rsidRPr="00DD6B12">
              <w:rPr>
                <w:rFonts w:ascii="Times" w:hAnsi="Times"/>
                <w:rPrChange w:id="9714" w:author="Adriana  Casas" w:date="2015-07-08T15:43:00Z">
                  <w:rPr/>
                </w:rPrChange>
              </w:rPr>
              <w:fldChar w:fldCharType="begin"/>
            </w:r>
            <w:r w:rsidRPr="00DD6B12">
              <w:rPr>
                <w:rFonts w:ascii="Times" w:hAnsi="Times"/>
                <w:rPrChange w:id="9715" w:author="Adriana  Casas" w:date="2015-07-08T15:43:00Z">
                  <w:rPr/>
                </w:rPrChange>
              </w:rPr>
              <w:instrText xml:space="preserve"> HYPERLINK "http://thumb9.shutterstock.com/display_pic_with_logo/641209/641209,1313300699,2/stock-photo-people-arranged-in-a-hierarchy-82745728.jpg" \h </w:instrText>
            </w:r>
            <w:r w:rsidRPr="00DD6B12">
              <w:rPr>
                <w:rFonts w:ascii="Times" w:hAnsi="Times"/>
                <w:rPrChange w:id="9716" w:author="Adriana  Casas" w:date="2015-07-08T15:43:00Z">
                  <w:rPr/>
                </w:rPrChange>
              </w:rPr>
              <w:fldChar w:fldCharType="separate"/>
            </w:r>
            <w:r w:rsidRPr="00DD6B12">
              <w:rPr>
                <w:rFonts w:ascii="Times" w:hAnsi="Times"/>
                <w:rPrChange w:id="9717" w:author="Adriana  Casas" w:date="2015-07-08T15:43:00Z">
                  <w:rPr/>
                </w:rPrChange>
              </w:rPr>
              <w:fldChar w:fldCharType="end"/>
            </w:r>
          </w:p>
        </w:tc>
      </w:tr>
      <w:tr w:rsidR="00BF18E9" w:rsidRPr="00DD6B12" w14:paraId="1E542612" w14:textId="77777777" w:rsidTr="00897763">
        <w:tc>
          <w:tcPr>
            <w:tcW w:w="2460" w:type="dxa"/>
          </w:tcPr>
          <w:p w14:paraId="74F3AC62" w14:textId="77777777" w:rsidR="00BF18E9" w:rsidRPr="00DD6B12" w:rsidRDefault="00BF18E9" w:rsidP="00DD6B12">
            <w:pPr>
              <w:spacing w:line="240" w:lineRule="auto"/>
              <w:rPr>
                <w:rFonts w:ascii="Times" w:hAnsi="Times"/>
                <w:rPrChange w:id="9718" w:author="Adriana  Casas" w:date="2015-07-08T15:43:00Z">
                  <w:rPr/>
                </w:rPrChange>
              </w:rPr>
              <w:pPrChange w:id="9719" w:author="Adriana  Casas" w:date="2015-07-08T15:43:00Z">
                <w:pPr/>
              </w:pPrChange>
            </w:pPr>
            <w:r w:rsidRPr="00DD6B12">
              <w:rPr>
                <w:rFonts w:ascii="Times" w:hAnsi="Times"/>
                <w:b/>
                <w:color w:val="000000"/>
                <w:rPrChange w:id="9720" w:author="Adriana  Casas" w:date="2015-07-08T15:43:00Z">
                  <w:rPr>
                    <w:b/>
                    <w:color w:val="000000"/>
                  </w:rPr>
                </w:rPrChange>
              </w:rPr>
              <w:t>Pie de imagen</w:t>
            </w:r>
          </w:p>
        </w:tc>
        <w:tc>
          <w:tcPr>
            <w:tcW w:w="6380" w:type="dxa"/>
          </w:tcPr>
          <w:p w14:paraId="43293146" w14:textId="77777777" w:rsidR="00BF18E9" w:rsidRPr="00DD6B12" w:rsidRDefault="00BF18E9" w:rsidP="00DD6B12">
            <w:pPr>
              <w:spacing w:line="240" w:lineRule="auto"/>
              <w:rPr>
                <w:rFonts w:ascii="Times" w:hAnsi="Times"/>
                <w:rPrChange w:id="9721" w:author="Adriana  Casas" w:date="2015-07-08T15:43:00Z">
                  <w:rPr/>
                </w:rPrChange>
              </w:rPr>
              <w:pPrChange w:id="9722" w:author="Adriana  Casas" w:date="2015-07-08T15:43:00Z">
                <w:pPr/>
              </w:pPrChange>
            </w:pPr>
            <w:r w:rsidRPr="00DD6B12">
              <w:rPr>
                <w:rFonts w:ascii="Times" w:hAnsi="Times"/>
                <w:color w:val="000000"/>
                <w:rPrChange w:id="9723" w:author="Adriana  Casas" w:date="2015-07-08T15:43:00Z">
                  <w:rPr>
                    <w:color w:val="000000"/>
                  </w:rPr>
                </w:rPrChange>
              </w:rPr>
              <w:t>La organización interna de las empresas queda reflejada en el organigrama, un gráfico que muestra la manera como se interrelacionan los diferentes departamentos y quien los compone.</w:t>
            </w:r>
          </w:p>
        </w:tc>
      </w:tr>
    </w:tbl>
    <w:p w14:paraId="1D4539A3" w14:textId="77777777" w:rsidR="00BF18E9" w:rsidRPr="00DD6B12" w:rsidRDefault="00BF18E9" w:rsidP="00DD6B12">
      <w:pPr>
        <w:spacing w:line="240" w:lineRule="auto"/>
        <w:rPr>
          <w:rFonts w:ascii="Times" w:hAnsi="Times"/>
          <w:color w:val="000000"/>
          <w:rPrChange w:id="9724" w:author="Adriana  Casas" w:date="2015-07-08T15:43:00Z">
            <w:rPr>
              <w:color w:val="000000"/>
            </w:rPr>
          </w:rPrChange>
        </w:rPr>
        <w:pPrChange w:id="9725" w:author="Adriana  Casas" w:date="2015-07-08T15:43:00Z">
          <w:pPr/>
        </w:pPrChange>
      </w:pPr>
    </w:p>
    <w:p w14:paraId="03C0E56E" w14:textId="77777777" w:rsidR="006C738E" w:rsidRPr="00DD6B12" w:rsidRDefault="006C738E" w:rsidP="00DD6B12">
      <w:pPr>
        <w:spacing w:line="240" w:lineRule="auto"/>
        <w:rPr>
          <w:rFonts w:ascii="Times" w:hAnsi="Times"/>
          <w:rPrChange w:id="9726" w:author="Adriana  Casas" w:date="2015-07-08T15:43:00Z">
            <w:rPr/>
          </w:rPrChange>
        </w:rPr>
        <w:pPrChange w:id="9727" w:author="Adriana  Casas" w:date="2015-07-08T15:43:00Z">
          <w:pPr/>
        </w:pPrChange>
      </w:pPr>
      <w:r w:rsidRPr="00DD6B12">
        <w:rPr>
          <w:rFonts w:ascii="Times" w:hAnsi="Times"/>
          <w:color w:val="000000"/>
          <w:rPrChange w:id="9728" w:author="Adriana  Casas" w:date="2015-07-08T15:43:00Z">
            <w:rPr>
              <w:color w:val="000000"/>
            </w:rPr>
          </w:rPrChange>
        </w:rPr>
        <w:t xml:space="preserve">Debemos tener en cuenta que no todas las empresas tienen los mismos departamentos y que la </w:t>
      </w:r>
      <w:r w:rsidRPr="00DD6B12">
        <w:rPr>
          <w:rFonts w:ascii="Times" w:hAnsi="Times"/>
          <w:b/>
          <w:color w:val="000000"/>
          <w:rPrChange w:id="9729" w:author="Adriana  Casas" w:date="2015-07-08T15:43:00Z">
            <w:rPr>
              <w:b/>
              <w:color w:val="000000"/>
            </w:rPr>
          </w:rPrChange>
        </w:rPr>
        <w:t>estructura</w:t>
      </w:r>
      <w:r w:rsidRPr="00DD6B12">
        <w:rPr>
          <w:rFonts w:ascii="Times" w:hAnsi="Times"/>
          <w:color w:val="000000"/>
          <w:rPrChange w:id="9730" w:author="Adriana  Casas" w:date="2015-07-08T15:43:00Z">
            <w:rPr>
              <w:color w:val="000000"/>
            </w:rPr>
          </w:rPrChange>
        </w:rPr>
        <w:t xml:space="preserve"> de las empresas puede ser muy </w:t>
      </w:r>
      <w:r w:rsidRPr="00DD6B12">
        <w:rPr>
          <w:rFonts w:ascii="Times" w:hAnsi="Times"/>
          <w:b/>
          <w:color w:val="000000"/>
          <w:rPrChange w:id="9731" w:author="Adriana  Casas" w:date="2015-07-08T15:43:00Z">
            <w:rPr>
              <w:b/>
              <w:color w:val="000000"/>
            </w:rPr>
          </w:rPrChange>
        </w:rPr>
        <w:t>diferente</w:t>
      </w:r>
      <w:r w:rsidRPr="00DD6B12">
        <w:rPr>
          <w:rFonts w:ascii="Times" w:hAnsi="Times"/>
          <w:color w:val="000000"/>
          <w:rPrChange w:id="9732" w:author="Adriana  Casas" w:date="2015-07-08T15:43:00Z">
            <w:rPr>
              <w:color w:val="000000"/>
            </w:rPr>
          </w:rPrChange>
        </w:rPr>
        <w:t xml:space="preserve"> si tenemos en cuenta todas las actividades que estas pueden llegar a desarrollar.</w:t>
      </w:r>
    </w:p>
    <w:p w14:paraId="1A2E5DD1" w14:textId="77777777" w:rsidR="006C738E" w:rsidRPr="00DD6B12" w:rsidRDefault="006C738E" w:rsidP="00DD6B12">
      <w:pPr>
        <w:spacing w:line="240" w:lineRule="auto"/>
        <w:rPr>
          <w:rFonts w:ascii="Times" w:hAnsi="Times"/>
          <w:rPrChange w:id="9733" w:author="Adriana  Casas" w:date="2015-07-08T15:43:00Z">
            <w:rPr/>
          </w:rPrChange>
        </w:rPr>
        <w:pPrChange w:id="9734" w:author="Adriana  Casas" w:date="2015-07-08T15:43:00Z">
          <w:pPr/>
        </w:pPrChange>
      </w:pPr>
      <w:r w:rsidRPr="00DD6B12">
        <w:rPr>
          <w:rFonts w:ascii="Times" w:hAnsi="Times"/>
          <w:color w:val="000000"/>
          <w:rPrChange w:id="9735" w:author="Adriana  Casas" w:date="2015-07-08T15:43:00Z">
            <w:rPr>
              <w:color w:val="000000"/>
            </w:rPr>
          </w:rPrChange>
        </w:rPr>
        <w:t>En general, las empresas cuentan con cuatro departamentos básicos:</w:t>
      </w:r>
    </w:p>
    <w:p w14:paraId="7FD1DEE2" w14:textId="77777777" w:rsidR="006C738E" w:rsidRPr="00DD6B12" w:rsidRDefault="006C738E" w:rsidP="00DD6B12">
      <w:pPr>
        <w:numPr>
          <w:ilvl w:val="0"/>
          <w:numId w:val="23"/>
        </w:numPr>
        <w:spacing w:after="200" w:line="240" w:lineRule="auto"/>
        <w:contextualSpacing/>
        <w:rPr>
          <w:rFonts w:ascii="Times" w:hAnsi="Times"/>
          <w:color w:val="000000"/>
          <w:rPrChange w:id="9736" w:author="Adriana  Casas" w:date="2015-07-08T15:43:00Z">
            <w:rPr>
              <w:color w:val="000000"/>
            </w:rPr>
          </w:rPrChange>
        </w:rPr>
        <w:pPrChange w:id="9737" w:author="Adriana  Casas" w:date="2015-07-08T15:43:00Z">
          <w:pPr>
            <w:numPr>
              <w:numId w:val="23"/>
            </w:numPr>
            <w:spacing w:after="200"/>
            <w:ind w:left="720" w:firstLine="1080"/>
            <w:contextualSpacing/>
          </w:pPr>
        </w:pPrChange>
      </w:pPr>
      <w:r w:rsidRPr="00DD6B12">
        <w:rPr>
          <w:rFonts w:ascii="Times" w:hAnsi="Times"/>
          <w:color w:val="000000"/>
          <w:rPrChange w:id="9738" w:author="Adriana  Casas" w:date="2015-07-08T15:43:00Z">
            <w:rPr>
              <w:color w:val="000000"/>
            </w:rPr>
          </w:rPrChange>
        </w:rPr>
        <w:t xml:space="preserve">Área de </w:t>
      </w:r>
      <w:r w:rsidRPr="00DD6B12">
        <w:rPr>
          <w:rFonts w:ascii="Times" w:hAnsi="Times"/>
          <w:b/>
          <w:color w:val="000000"/>
          <w:rPrChange w:id="9739" w:author="Adriana  Casas" w:date="2015-07-08T15:43:00Z">
            <w:rPr>
              <w:b/>
              <w:color w:val="000000"/>
            </w:rPr>
          </w:rPrChange>
        </w:rPr>
        <w:t>producción</w:t>
      </w:r>
      <w:r w:rsidRPr="00DD6B12">
        <w:rPr>
          <w:rFonts w:ascii="Times" w:hAnsi="Times"/>
          <w:color w:val="000000"/>
          <w:rPrChange w:id="9740" w:author="Adriana  Casas" w:date="2015-07-08T15:43:00Z">
            <w:rPr>
              <w:color w:val="000000"/>
            </w:rPr>
          </w:rPrChange>
        </w:rPr>
        <w:t>: se encarga de la fabricación del producto.</w:t>
      </w:r>
    </w:p>
    <w:p w14:paraId="31607AA4" w14:textId="77777777" w:rsidR="006C738E" w:rsidRPr="00DD6B12" w:rsidRDefault="006C738E" w:rsidP="00DD6B12">
      <w:pPr>
        <w:numPr>
          <w:ilvl w:val="0"/>
          <w:numId w:val="23"/>
        </w:numPr>
        <w:spacing w:after="200" w:line="240" w:lineRule="auto"/>
        <w:contextualSpacing/>
        <w:rPr>
          <w:rFonts w:ascii="Times" w:hAnsi="Times"/>
          <w:color w:val="000000"/>
          <w:rPrChange w:id="9741" w:author="Adriana  Casas" w:date="2015-07-08T15:43:00Z">
            <w:rPr>
              <w:color w:val="000000"/>
            </w:rPr>
          </w:rPrChange>
        </w:rPr>
        <w:pPrChange w:id="9742" w:author="Adriana  Casas" w:date="2015-07-08T15:43:00Z">
          <w:pPr>
            <w:numPr>
              <w:numId w:val="23"/>
            </w:numPr>
            <w:spacing w:after="200"/>
            <w:ind w:left="720" w:firstLine="1080"/>
            <w:contextualSpacing/>
          </w:pPr>
        </w:pPrChange>
      </w:pPr>
      <w:r w:rsidRPr="00DD6B12">
        <w:rPr>
          <w:rFonts w:ascii="Times" w:hAnsi="Times"/>
          <w:color w:val="000000"/>
          <w:rPrChange w:id="9743" w:author="Adriana  Casas" w:date="2015-07-08T15:43:00Z">
            <w:rPr>
              <w:color w:val="000000"/>
            </w:rPr>
          </w:rPrChange>
        </w:rPr>
        <w:t xml:space="preserve">Área </w:t>
      </w:r>
      <w:r w:rsidRPr="00DD6B12">
        <w:rPr>
          <w:rFonts w:ascii="Times" w:hAnsi="Times"/>
          <w:b/>
          <w:color w:val="000000"/>
          <w:rPrChange w:id="9744" w:author="Adriana  Casas" w:date="2015-07-08T15:43:00Z">
            <w:rPr>
              <w:b/>
              <w:color w:val="000000"/>
            </w:rPr>
          </w:rPrChange>
        </w:rPr>
        <w:t>financiera</w:t>
      </w:r>
      <w:r w:rsidRPr="00DD6B12">
        <w:rPr>
          <w:rFonts w:ascii="Times" w:hAnsi="Times"/>
          <w:color w:val="000000"/>
          <w:rPrChange w:id="9745" w:author="Adriana  Casas" w:date="2015-07-08T15:43:00Z">
            <w:rPr>
              <w:color w:val="000000"/>
            </w:rPr>
          </w:rPrChange>
        </w:rPr>
        <w:t>: se ocupa de la financiación de la empresa y de la política de inversiones.</w:t>
      </w:r>
    </w:p>
    <w:p w14:paraId="5D4DA6D7" w14:textId="77777777" w:rsidR="006C738E" w:rsidRPr="00DD6B12" w:rsidRDefault="006C738E" w:rsidP="00DD6B12">
      <w:pPr>
        <w:numPr>
          <w:ilvl w:val="0"/>
          <w:numId w:val="23"/>
        </w:numPr>
        <w:spacing w:after="200" w:line="240" w:lineRule="auto"/>
        <w:contextualSpacing/>
        <w:rPr>
          <w:rFonts w:ascii="Times" w:hAnsi="Times"/>
          <w:color w:val="000000"/>
          <w:rPrChange w:id="9746" w:author="Adriana  Casas" w:date="2015-07-08T15:43:00Z">
            <w:rPr>
              <w:color w:val="000000"/>
            </w:rPr>
          </w:rPrChange>
        </w:rPr>
        <w:pPrChange w:id="9747" w:author="Adriana  Casas" w:date="2015-07-08T15:43:00Z">
          <w:pPr>
            <w:numPr>
              <w:numId w:val="23"/>
            </w:numPr>
            <w:spacing w:after="200"/>
            <w:ind w:left="720" w:firstLine="1080"/>
            <w:contextualSpacing/>
          </w:pPr>
        </w:pPrChange>
      </w:pPr>
      <w:r w:rsidRPr="00DD6B12">
        <w:rPr>
          <w:rFonts w:ascii="Times" w:hAnsi="Times"/>
          <w:color w:val="000000"/>
          <w:rPrChange w:id="9748" w:author="Adriana  Casas" w:date="2015-07-08T15:43:00Z">
            <w:rPr>
              <w:color w:val="000000"/>
            </w:rPr>
          </w:rPrChange>
        </w:rPr>
        <w:t xml:space="preserve">Área </w:t>
      </w:r>
      <w:r w:rsidRPr="00DD6B12">
        <w:rPr>
          <w:rFonts w:ascii="Times" w:hAnsi="Times"/>
          <w:b/>
          <w:color w:val="000000"/>
          <w:rPrChange w:id="9749" w:author="Adriana  Casas" w:date="2015-07-08T15:43:00Z">
            <w:rPr>
              <w:b/>
              <w:color w:val="000000"/>
            </w:rPr>
          </w:rPrChange>
        </w:rPr>
        <w:t>comercial</w:t>
      </w:r>
      <w:r w:rsidRPr="00DD6B12">
        <w:rPr>
          <w:rFonts w:ascii="Times" w:hAnsi="Times"/>
          <w:color w:val="000000"/>
          <w:rPrChange w:id="9750" w:author="Adriana  Casas" w:date="2015-07-08T15:43:00Z">
            <w:rPr>
              <w:color w:val="000000"/>
            </w:rPr>
          </w:rPrChange>
        </w:rPr>
        <w:t>: se encarga de la distribución y comercialización.</w:t>
      </w:r>
    </w:p>
    <w:p w14:paraId="070667F7" w14:textId="77777777" w:rsidR="006C738E" w:rsidRPr="00DD6B12" w:rsidRDefault="006C738E" w:rsidP="00DD6B12">
      <w:pPr>
        <w:numPr>
          <w:ilvl w:val="0"/>
          <w:numId w:val="23"/>
        </w:numPr>
        <w:spacing w:after="200" w:line="240" w:lineRule="auto"/>
        <w:contextualSpacing/>
        <w:rPr>
          <w:rFonts w:ascii="Times" w:hAnsi="Times"/>
          <w:color w:val="000000"/>
          <w:rPrChange w:id="9751" w:author="Adriana  Casas" w:date="2015-07-08T15:43:00Z">
            <w:rPr>
              <w:color w:val="000000"/>
            </w:rPr>
          </w:rPrChange>
        </w:rPr>
        <w:pPrChange w:id="9752" w:author="Adriana  Casas" w:date="2015-07-08T15:43:00Z">
          <w:pPr>
            <w:numPr>
              <w:numId w:val="23"/>
            </w:numPr>
            <w:spacing w:after="200"/>
            <w:ind w:left="720" w:firstLine="1080"/>
            <w:contextualSpacing/>
          </w:pPr>
        </w:pPrChange>
      </w:pPr>
      <w:r w:rsidRPr="00DD6B12">
        <w:rPr>
          <w:rFonts w:ascii="Times" w:hAnsi="Times"/>
          <w:color w:val="000000"/>
          <w:rPrChange w:id="9753" w:author="Adriana  Casas" w:date="2015-07-08T15:43:00Z">
            <w:rPr>
              <w:color w:val="000000"/>
            </w:rPr>
          </w:rPrChange>
        </w:rPr>
        <w:t xml:space="preserve">Área de </w:t>
      </w:r>
      <w:r w:rsidRPr="00DD6B12">
        <w:rPr>
          <w:rFonts w:ascii="Times" w:hAnsi="Times"/>
          <w:b/>
          <w:color w:val="000000"/>
          <w:rPrChange w:id="9754" w:author="Adriana  Casas" w:date="2015-07-08T15:43:00Z">
            <w:rPr>
              <w:b/>
              <w:color w:val="000000"/>
            </w:rPr>
          </w:rPrChange>
        </w:rPr>
        <w:t>recursos humanos</w:t>
      </w:r>
      <w:r w:rsidRPr="00DD6B12">
        <w:rPr>
          <w:rFonts w:ascii="Times" w:hAnsi="Times"/>
          <w:color w:val="000000"/>
          <w:rPrChange w:id="9755" w:author="Adriana  Casas" w:date="2015-07-08T15:43:00Z">
            <w:rPr>
              <w:color w:val="000000"/>
            </w:rPr>
          </w:rPrChange>
        </w:rPr>
        <w:t>: es responsable de la organización y gestión del personal.</w:t>
      </w:r>
    </w:p>
    <w:p w14:paraId="1BCF2AC0" w14:textId="77777777" w:rsidR="006C738E" w:rsidRPr="00DD6B12" w:rsidRDefault="006C738E" w:rsidP="00DD6B12">
      <w:pPr>
        <w:spacing w:line="240" w:lineRule="auto"/>
        <w:rPr>
          <w:rFonts w:ascii="Times" w:hAnsi="Times"/>
          <w:rPrChange w:id="9756" w:author="Adriana  Casas" w:date="2015-07-08T15:43:00Z">
            <w:rPr/>
          </w:rPrChange>
        </w:rPr>
        <w:pPrChange w:id="9757" w:author="Adriana  Casas" w:date="2015-07-08T15:43:00Z">
          <w:pPr/>
        </w:pPrChange>
      </w:pPr>
    </w:p>
    <w:p w14:paraId="75A7CE2E" w14:textId="77777777" w:rsidR="006C738E" w:rsidRPr="00DD6B12" w:rsidRDefault="006C738E" w:rsidP="00DD6B12">
      <w:pPr>
        <w:spacing w:line="240" w:lineRule="auto"/>
        <w:rPr>
          <w:rFonts w:ascii="Times" w:hAnsi="Times"/>
          <w:rPrChange w:id="9758" w:author="Adriana  Casas" w:date="2015-07-08T15:43:00Z">
            <w:rPr/>
          </w:rPrChange>
        </w:rPr>
        <w:pPrChange w:id="9759" w:author="Adriana  Casas" w:date="2015-07-08T15:43:00Z">
          <w:pPr/>
        </w:pPrChange>
      </w:pPr>
      <w:r w:rsidRPr="00DD6B12">
        <w:rPr>
          <w:rFonts w:ascii="Times" w:hAnsi="Times"/>
          <w:i/>
          <w:color w:val="000000"/>
          <w:rPrChange w:id="9760" w:author="Adriana  Casas" w:date="2015-07-08T15:43:00Z">
            <w:rPr>
              <w:i/>
              <w:color w:val="000000"/>
            </w:rPr>
          </w:rPrChange>
        </w:rPr>
        <w:t xml:space="preserve"> </w:t>
      </w:r>
    </w:p>
    <w:tbl>
      <w:tblPr>
        <w:tblStyle w:val="15"/>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599D05D3"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19DB106" w14:textId="77777777" w:rsidR="006C738E" w:rsidRPr="00DD6B12" w:rsidRDefault="006C738E" w:rsidP="006E29D3">
            <w:pPr>
              <w:spacing w:line="240" w:lineRule="auto"/>
              <w:jc w:val="center"/>
              <w:rPr>
                <w:rFonts w:ascii="Times" w:eastAsia="Calibri" w:hAnsi="Times"/>
                <w:b/>
                <w:color w:val="FFFFFF" w:themeColor="background1"/>
                <w:highlight w:val="none"/>
                <w:rPrChange w:id="9761"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9762" w:author="Adriana  Casas" w:date="2015-07-08T15:43:00Z">
                  <w:rPr>
                    <w:rFonts w:eastAsia="Calibri"/>
                    <w:b/>
                    <w:color w:val="FFFFFF" w:themeColor="background1"/>
                    <w:highlight w:val="none"/>
                  </w:rPr>
                </w:rPrChange>
              </w:rPr>
              <w:t>Practica: recurso aprovechado</w:t>
            </w:r>
          </w:p>
        </w:tc>
      </w:tr>
      <w:tr w:rsidR="006C738E" w:rsidRPr="00DD6B12" w14:paraId="02EB5150"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F556E7" w14:textId="77777777" w:rsidR="006C738E" w:rsidRPr="00DD6B12" w:rsidRDefault="006C738E" w:rsidP="00DD6B12">
            <w:pPr>
              <w:spacing w:line="240" w:lineRule="auto"/>
              <w:ind w:left="-120"/>
              <w:rPr>
                <w:rFonts w:ascii="Times" w:hAnsi="Times"/>
                <w:rPrChange w:id="9763" w:author="Adriana  Casas" w:date="2015-07-08T15:43:00Z">
                  <w:rPr/>
                </w:rPrChange>
              </w:rPr>
              <w:pPrChange w:id="9764" w:author="Adriana  Casas" w:date="2015-07-08T15:43:00Z">
                <w:pPr>
                  <w:ind w:left="-120"/>
                </w:pPr>
              </w:pPrChange>
            </w:pPr>
            <w:r w:rsidRPr="00DD6B12">
              <w:rPr>
                <w:rFonts w:ascii="Times" w:hAnsi="Times"/>
                <w:b/>
                <w:color w:val="000000"/>
                <w:rPrChange w:id="9765"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1A13C14C" w14:textId="77777777" w:rsidR="006C738E" w:rsidRPr="00DD6B12" w:rsidRDefault="00571573" w:rsidP="00DD6B12">
            <w:pPr>
              <w:spacing w:line="240" w:lineRule="auto"/>
              <w:ind w:left="-120"/>
              <w:rPr>
                <w:rFonts w:ascii="Times" w:hAnsi="Times"/>
                <w:rPrChange w:id="9766" w:author="Adriana  Casas" w:date="2015-07-08T15:43:00Z">
                  <w:rPr/>
                </w:rPrChange>
              </w:rPr>
              <w:pPrChange w:id="9767" w:author="Adriana  Casas" w:date="2015-07-08T15:43:00Z">
                <w:pPr>
                  <w:ind w:left="-120"/>
                </w:pPr>
              </w:pPrChange>
            </w:pPr>
            <w:r w:rsidRPr="00DD6B12">
              <w:rPr>
                <w:rFonts w:ascii="Times" w:hAnsi="Times"/>
                <w:color w:val="000000"/>
                <w:rPrChange w:id="9768" w:author="Adriana  Casas" w:date="2015-07-08T15:43:00Z">
                  <w:rPr>
                    <w:color w:val="000000"/>
                  </w:rPr>
                </w:rPrChange>
              </w:rPr>
              <w:t>CS_10_05</w:t>
            </w:r>
            <w:r w:rsidR="005229A6" w:rsidRPr="00DD6B12">
              <w:rPr>
                <w:rFonts w:ascii="Times" w:hAnsi="Times"/>
                <w:color w:val="000000"/>
                <w:rPrChange w:id="9769" w:author="Adriana  Casas" w:date="2015-07-08T15:43:00Z">
                  <w:rPr>
                    <w:color w:val="000000"/>
                  </w:rPr>
                </w:rPrChange>
              </w:rPr>
              <w:t>_CO REC310</w:t>
            </w:r>
          </w:p>
        </w:tc>
      </w:tr>
      <w:tr w:rsidR="006C738E" w:rsidRPr="00DD6B12" w14:paraId="21DAB61D" w14:textId="77777777"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89B0F3B" w14:textId="77777777" w:rsidR="006C738E" w:rsidRPr="00DD6B12" w:rsidRDefault="006C738E" w:rsidP="00DD6B12">
            <w:pPr>
              <w:spacing w:line="240" w:lineRule="auto"/>
              <w:ind w:left="-120"/>
              <w:rPr>
                <w:rFonts w:ascii="Times" w:hAnsi="Times"/>
                <w:rPrChange w:id="9770" w:author="Adriana  Casas" w:date="2015-07-08T15:43:00Z">
                  <w:rPr/>
                </w:rPrChange>
              </w:rPr>
              <w:pPrChange w:id="9771" w:author="Adriana  Casas" w:date="2015-07-08T15:43:00Z">
                <w:pPr>
                  <w:ind w:left="-120"/>
                </w:pPr>
              </w:pPrChange>
            </w:pPr>
            <w:r w:rsidRPr="00DD6B12">
              <w:rPr>
                <w:rFonts w:ascii="Times" w:hAnsi="Times"/>
                <w:b/>
                <w:color w:val="000000"/>
                <w:rPrChange w:id="9772"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0FA40183" w14:textId="77777777" w:rsidR="006C738E" w:rsidRPr="00DD6B12" w:rsidRDefault="006C738E" w:rsidP="00DD6B12">
            <w:pPr>
              <w:spacing w:line="240" w:lineRule="auto"/>
              <w:ind w:left="-120"/>
              <w:rPr>
                <w:rFonts w:ascii="Times" w:hAnsi="Times"/>
                <w:rPrChange w:id="9773" w:author="Adriana  Casas" w:date="2015-07-08T15:43:00Z">
                  <w:rPr/>
                </w:rPrChange>
              </w:rPr>
              <w:pPrChange w:id="9774" w:author="Adriana  Casas" w:date="2015-07-08T15:43:00Z">
                <w:pPr>
                  <w:ind w:left="-120"/>
                </w:pPr>
              </w:pPrChange>
            </w:pPr>
            <w:r w:rsidRPr="00DD6B12">
              <w:rPr>
                <w:rFonts w:ascii="Times" w:hAnsi="Times"/>
                <w:color w:val="000000"/>
                <w:rPrChange w:id="9775" w:author="Adriana  Casas" w:date="2015-07-08T15:43:00Z">
                  <w:rPr>
                    <w:color w:val="000000"/>
                  </w:rPr>
                </w:rPrChange>
              </w:rPr>
              <w:t>Externalización de las empresas</w:t>
            </w:r>
          </w:p>
        </w:tc>
      </w:tr>
      <w:tr w:rsidR="006C738E" w:rsidRPr="00DD6B12" w14:paraId="1CABE8E2"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8940DD" w14:textId="77777777" w:rsidR="006C738E" w:rsidRPr="00DD6B12" w:rsidRDefault="006C738E" w:rsidP="00DD6B12">
            <w:pPr>
              <w:spacing w:line="240" w:lineRule="auto"/>
              <w:ind w:left="-120"/>
              <w:rPr>
                <w:rFonts w:ascii="Times" w:hAnsi="Times"/>
                <w:rPrChange w:id="9776" w:author="Adriana  Casas" w:date="2015-07-08T15:43:00Z">
                  <w:rPr/>
                </w:rPrChange>
              </w:rPr>
              <w:pPrChange w:id="9777" w:author="Adriana  Casas" w:date="2015-07-08T15:43:00Z">
                <w:pPr>
                  <w:ind w:left="-120"/>
                </w:pPr>
              </w:pPrChange>
            </w:pPr>
            <w:r w:rsidRPr="00DD6B12">
              <w:rPr>
                <w:rFonts w:ascii="Times" w:hAnsi="Times"/>
                <w:b/>
                <w:color w:val="000000"/>
                <w:rPrChange w:id="9778"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528A3F51" w14:textId="77777777" w:rsidR="006C738E" w:rsidRPr="00DD6B12" w:rsidRDefault="006C738E" w:rsidP="006E29D3">
            <w:pPr>
              <w:spacing w:line="240" w:lineRule="auto"/>
              <w:rPr>
                <w:rFonts w:ascii="Times" w:hAnsi="Times"/>
                <w:rPrChange w:id="9779" w:author="Adriana  Casas" w:date="2015-07-08T15:43:00Z">
                  <w:rPr/>
                </w:rPrChange>
              </w:rPr>
            </w:pPr>
            <w:r w:rsidRPr="00DD6B12">
              <w:rPr>
                <w:rFonts w:ascii="Times" w:hAnsi="Times"/>
                <w:color w:val="000000"/>
                <w:rPrChange w:id="9780" w:author="Adriana  Casas" w:date="2015-07-08T15:43:00Z">
                  <w:rPr>
                    <w:color w:val="000000"/>
                  </w:rPr>
                </w:rPrChange>
              </w:rPr>
              <w:t>3ESO/CS El sector terciario/Conoce que es la externalización</w:t>
            </w:r>
          </w:p>
        </w:tc>
      </w:tr>
      <w:tr w:rsidR="006C738E" w:rsidRPr="00DD6B12" w14:paraId="3011C43F"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11F382" w14:textId="77777777" w:rsidR="006C738E" w:rsidRPr="00DD6B12" w:rsidRDefault="006C738E" w:rsidP="00DD6B12">
            <w:pPr>
              <w:spacing w:line="240" w:lineRule="auto"/>
              <w:ind w:left="-120"/>
              <w:rPr>
                <w:rFonts w:ascii="Times" w:hAnsi="Times"/>
                <w:rPrChange w:id="9781" w:author="Adriana  Casas" w:date="2015-07-08T15:43:00Z">
                  <w:rPr/>
                </w:rPrChange>
              </w:rPr>
              <w:pPrChange w:id="9782" w:author="Adriana  Casas" w:date="2015-07-08T15:43:00Z">
                <w:pPr>
                  <w:ind w:left="-120"/>
                </w:pPr>
              </w:pPrChange>
            </w:pPr>
            <w:r w:rsidRPr="00DD6B12">
              <w:rPr>
                <w:rFonts w:ascii="Times" w:hAnsi="Times"/>
                <w:b/>
                <w:color w:val="000000"/>
                <w:rPrChange w:id="9783"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6DB767B0" w14:textId="77777777" w:rsidR="006C738E" w:rsidRPr="00DD6B12" w:rsidRDefault="006C738E" w:rsidP="006E29D3">
            <w:pPr>
              <w:spacing w:line="240" w:lineRule="auto"/>
              <w:rPr>
                <w:rFonts w:ascii="Times" w:hAnsi="Times"/>
                <w:rPrChange w:id="9784" w:author="Adriana  Casas" w:date="2015-07-08T15:43:00Z">
                  <w:rPr/>
                </w:rPrChange>
              </w:rPr>
            </w:pPr>
            <w:r w:rsidRPr="00DD6B12">
              <w:rPr>
                <w:rFonts w:ascii="Times" w:hAnsi="Times"/>
                <w:color w:val="000000"/>
                <w:rPrChange w:id="9785" w:author="Adriana  Casas" w:date="2015-07-08T15:43:00Z">
                  <w:rPr>
                    <w:color w:val="000000"/>
                  </w:rPr>
                </w:rPrChange>
              </w:rPr>
              <w:t>Actividades sobre la externalización de las empresas</w:t>
            </w:r>
          </w:p>
        </w:tc>
      </w:tr>
    </w:tbl>
    <w:p w14:paraId="34A281B9" w14:textId="77777777" w:rsidR="006C738E" w:rsidRPr="00DD6B12" w:rsidRDefault="006C738E" w:rsidP="00DD6B12">
      <w:pPr>
        <w:pStyle w:val="Ttulo4"/>
        <w:spacing w:before="100" w:after="100" w:line="240" w:lineRule="auto"/>
        <w:rPr>
          <w:rFonts w:ascii="Times" w:hAnsi="Times"/>
          <w:rPrChange w:id="9786" w:author="Adriana  Casas" w:date="2015-07-08T15:43:00Z">
            <w:rPr/>
          </w:rPrChange>
        </w:rPr>
        <w:pPrChange w:id="9787" w:author="Adriana  Casas" w:date="2015-07-08T15:43:00Z">
          <w:pPr>
            <w:pStyle w:val="Ttulo4"/>
            <w:spacing w:before="100" w:after="100" w:line="360" w:lineRule="auto"/>
          </w:pPr>
        </w:pPrChange>
      </w:pPr>
      <w:bookmarkStart w:id="9788" w:name="h.2et92p0" w:colFirst="0" w:colLast="0"/>
      <w:bookmarkEnd w:id="9788"/>
    </w:p>
    <w:p w14:paraId="59577211" w14:textId="77777777" w:rsidR="006C738E" w:rsidRPr="00DD6B12" w:rsidRDefault="006C738E" w:rsidP="00DD6B12">
      <w:pPr>
        <w:spacing w:line="240" w:lineRule="auto"/>
        <w:rPr>
          <w:rFonts w:ascii="Times" w:hAnsi="Times"/>
          <w:rPrChange w:id="9789" w:author="Adriana  Casas" w:date="2015-07-08T15:43:00Z">
            <w:rPr/>
          </w:rPrChange>
        </w:rPr>
        <w:pPrChange w:id="9790" w:author="Adriana  Casas" w:date="2015-07-08T15:43:00Z">
          <w:pPr/>
        </w:pPrChange>
      </w:pPr>
      <w:r w:rsidRPr="00DD6B12">
        <w:rPr>
          <w:rFonts w:ascii="Times" w:hAnsi="Times"/>
          <w:color w:val="000000"/>
          <w:rPrChange w:id="9791" w:author="Adriana  Casas" w:date="2015-07-08T15:43:00Z">
            <w:rPr>
              <w:color w:val="000000"/>
            </w:rPr>
          </w:rPrChange>
        </w:rPr>
        <w:t xml:space="preserve">Las </w:t>
      </w:r>
      <w:r w:rsidRPr="00DD6B12">
        <w:rPr>
          <w:rFonts w:ascii="Times" w:hAnsi="Times"/>
          <w:b/>
          <w:color w:val="000000"/>
          <w:rPrChange w:id="9792" w:author="Adriana  Casas" w:date="2015-07-08T15:43:00Z">
            <w:rPr>
              <w:b/>
              <w:color w:val="000000"/>
            </w:rPr>
          </w:rPrChange>
        </w:rPr>
        <w:t>empresas</w:t>
      </w:r>
      <w:r w:rsidRPr="00DD6B12">
        <w:rPr>
          <w:rFonts w:ascii="Times" w:hAnsi="Times"/>
          <w:color w:val="000000"/>
          <w:rPrChange w:id="9793" w:author="Adriana  Casas" w:date="2015-07-08T15:43:00Z">
            <w:rPr>
              <w:color w:val="000000"/>
            </w:rPr>
          </w:rPrChange>
        </w:rPr>
        <w:t xml:space="preserve"> se han co</w:t>
      </w:r>
      <w:r w:rsidR="00565F3E" w:rsidRPr="00DD6B12">
        <w:rPr>
          <w:rFonts w:ascii="Times" w:hAnsi="Times"/>
          <w:color w:val="000000"/>
          <w:rPrChange w:id="9794" w:author="Adriana  Casas" w:date="2015-07-08T15:43:00Z">
            <w:rPr>
              <w:color w:val="000000"/>
            </w:rPr>
          </w:rPrChange>
        </w:rPr>
        <w:t>nvertido en elemento principal de</w:t>
      </w:r>
      <w:r w:rsidRPr="00DD6B12">
        <w:rPr>
          <w:rFonts w:ascii="Times" w:hAnsi="Times"/>
          <w:color w:val="000000"/>
          <w:rPrChange w:id="9795" w:author="Adriana  Casas" w:date="2015-07-08T15:43:00Z">
            <w:rPr>
              <w:color w:val="000000"/>
            </w:rPr>
          </w:rPrChange>
        </w:rPr>
        <w:t xml:space="preserve"> la expans</w:t>
      </w:r>
      <w:r w:rsidR="00565F3E" w:rsidRPr="00DD6B12">
        <w:rPr>
          <w:rFonts w:ascii="Times" w:hAnsi="Times"/>
          <w:color w:val="000000"/>
          <w:rPrChange w:id="9796" w:author="Adriana  Casas" w:date="2015-07-08T15:43:00Z">
            <w:rPr>
              <w:color w:val="000000"/>
            </w:rPr>
          </w:rPrChange>
        </w:rPr>
        <w:t xml:space="preserve">ión del comercio internacional </w:t>
      </w:r>
      <w:r w:rsidRPr="00DD6B12">
        <w:rPr>
          <w:rFonts w:ascii="Times" w:hAnsi="Times"/>
          <w:color w:val="000000"/>
          <w:rPrChange w:id="9797" w:author="Adriana  Casas" w:date="2015-07-08T15:43:00Z">
            <w:rPr>
              <w:color w:val="000000"/>
            </w:rPr>
          </w:rPrChange>
        </w:rPr>
        <w:t xml:space="preserve">con la aparición de empresas denominadas </w:t>
      </w:r>
      <w:r w:rsidRPr="00DD6B12">
        <w:rPr>
          <w:rFonts w:ascii="Times" w:hAnsi="Times"/>
          <w:b/>
          <w:color w:val="000000"/>
          <w:rPrChange w:id="9798" w:author="Adriana  Casas" w:date="2015-07-08T15:43:00Z">
            <w:rPr>
              <w:b/>
              <w:color w:val="000000"/>
            </w:rPr>
          </w:rPrChange>
        </w:rPr>
        <w:t>multinacionales</w:t>
      </w:r>
      <w:r w:rsidRPr="00DD6B12">
        <w:rPr>
          <w:rFonts w:ascii="Times" w:hAnsi="Times"/>
          <w:color w:val="000000"/>
          <w:rPrChange w:id="9799" w:author="Adriana  Casas" w:date="2015-07-08T15:43:00Z">
            <w:rPr>
              <w:color w:val="000000"/>
            </w:rPr>
          </w:rPrChange>
        </w:rPr>
        <w:t xml:space="preserve"> que establecen sus lugares de elaboración y distribución d</w:t>
      </w:r>
      <w:r w:rsidR="00565F3E" w:rsidRPr="00DD6B12">
        <w:rPr>
          <w:rFonts w:ascii="Times" w:hAnsi="Times"/>
          <w:color w:val="000000"/>
          <w:rPrChange w:id="9800" w:author="Adriana  Casas" w:date="2015-07-08T15:43:00Z">
            <w:rPr>
              <w:color w:val="000000"/>
            </w:rPr>
          </w:rPrChange>
        </w:rPr>
        <w:t>e productos más allá de su país</w:t>
      </w:r>
      <w:r w:rsidRPr="00DD6B12">
        <w:rPr>
          <w:rFonts w:ascii="Times" w:hAnsi="Times"/>
          <w:color w:val="000000"/>
          <w:rPrChange w:id="9801" w:author="Adriana  Casas" w:date="2015-07-08T15:43:00Z">
            <w:rPr>
              <w:color w:val="000000"/>
            </w:rPr>
          </w:rPrChange>
        </w:rPr>
        <w:t>, se caracterizan por el empleo de trabajadores tanto del país de origen como del país en el que se establecieron</w:t>
      </w:r>
      <w:r w:rsidR="00565F3E" w:rsidRPr="00DD6B12">
        <w:rPr>
          <w:rFonts w:ascii="Times" w:hAnsi="Times"/>
          <w:color w:val="000000"/>
          <w:rPrChange w:id="9802" w:author="Adriana  Casas" w:date="2015-07-08T15:43:00Z">
            <w:rPr>
              <w:color w:val="000000"/>
            </w:rPr>
          </w:rPrChange>
        </w:rPr>
        <w:t>.</w:t>
      </w:r>
      <w:r w:rsidRPr="00DD6B12">
        <w:rPr>
          <w:rFonts w:ascii="Times" w:hAnsi="Times"/>
          <w:color w:val="000000"/>
          <w:rPrChange w:id="9803" w:author="Adriana  Casas" w:date="2015-07-08T15:43:00Z">
            <w:rPr>
              <w:color w:val="000000"/>
            </w:rPr>
          </w:rPrChange>
        </w:rPr>
        <w:t xml:space="preserve"> </w:t>
      </w:r>
      <w:r w:rsidR="00565F3E" w:rsidRPr="00DD6B12">
        <w:rPr>
          <w:rFonts w:ascii="Times" w:hAnsi="Times"/>
          <w:color w:val="000000"/>
          <w:rPrChange w:id="9804" w:author="Adriana  Casas" w:date="2015-07-08T15:43:00Z">
            <w:rPr>
              <w:color w:val="000000"/>
            </w:rPr>
          </w:rPrChange>
        </w:rPr>
        <w:t>Éstas</w:t>
      </w:r>
      <w:r w:rsidRPr="00DD6B12">
        <w:rPr>
          <w:rFonts w:ascii="Times" w:hAnsi="Times"/>
          <w:color w:val="000000"/>
          <w:rPrChange w:id="9805" w:author="Adriana  Casas" w:date="2015-07-08T15:43:00Z">
            <w:rPr>
              <w:color w:val="000000"/>
            </w:rPr>
          </w:rPrChange>
        </w:rPr>
        <w:t xml:space="preserve"> empresas buscan llegar a todo el mundo y adaptarse a cada región. </w:t>
      </w:r>
    </w:p>
    <w:p w14:paraId="0ABFEA8B" w14:textId="77777777" w:rsidR="006C738E" w:rsidRPr="00DD6B12" w:rsidRDefault="006C738E" w:rsidP="00DD6B12">
      <w:pPr>
        <w:spacing w:line="240" w:lineRule="auto"/>
        <w:rPr>
          <w:rFonts w:ascii="Times" w:hAnsi="Times"/>
          <w:rPrChange w:id="9806" w:author="Adriana  Casas" w:date="2015-07-08T15:43:00Z">
            <w:rPr/>
          </w:rPrChange>
        </w:rPr>
        <w:pPrChange w:id="9807" w:author="Adriana  Casas" w:date="2015-07-08T15:43:00Z">
          <w:pPr/>
        </w:pPrChange>
      </w:pPr>
    </w:p>
    <w:p w14:paraId="7F958D57" w14:textId="77777777" w:rsidR="00BF18E9" w:rsidRPr="00DD6B12" w:rsidRDefault="00BF18E9" w:rsidP="00DD6B12">
      <w:pPr>
        <w:spacing w:line="240" w:lineRule="auto"/>
        <w:rPr>
          <w:rFonts w:ascii="Times" w:hAnsi="Times"/>
          <w:rPrChange w:id="9808" w:author="Adriana  Casas" w:date="2015-07-08T15:43:00Z">
            <w:rPr/>
          </w:rPrChange>
        </w:rPr>
        <w:pPrChange w:id="9809" w:author="Adriana  Casas" w:date="2015-07-08T15:43:00Z">
          <w:pPr/>
        </w:pPrChange>
      </w:pPr>
    </w:p>
    <w:tbl>
      <w:tblPr>
        <w:tblStyle w:val="14"/>
        <w:tblW w:w="8860" w:type="dxa"/>
        <w:tblInd w:w="-230" w:type="dxa"/>
        <w:tblLayout w:type="fixed"/>
        <w:tblLook w:val="0400" w:firstRow="0" w:lastRow="0" w:firstColumn="0" w:lastColumn="0" w:noHBand="0" w:noVBand="1"/>
      </w:tblPr>
      <w:tblGrid>
        <w:gridCol w:w="1280"/>
        <w:gridCol w:w="7580"/>
      </w:tblGrid>
      <w:tr w:rsidR="006C738E" w:rsidRPr="00DD6B12" w14:paraId="19425389" w14:textId="77777777" w:rsidTr="006C738E">
        <w:trPr>
          <w:trHeight w:val="160"/>
        </w:trPr>
        <w:tc>
          <w:tcPr>
            <w:tcW w:w="8860" w:type="dxa"/>
            <w:gridSpan w:val="2"/>
            <w:tcBorders>
              <w:top w:val="single" w:sz="4" w:space="0" w:color="000000"/>
              <w:left w:val="single" w:sz="4" w:space="0" w:color="000000"/>
              <w:bottom w:val="single" w:sz="4" w:space="0" w:color="000000"/>
              <w:right w:val="single" w:sz="4" w:space="0" w:color="000000"/>
            </w:tcBorders>
            <w:shd w:val="clear" w:color="auto" w:fill="000000"/>
          </w:tcPr>
          <w:p w14:paraId="275C4150" w14:textId="77777777" w:rsidR="006C738E" w:rsidRPr="00DD6B12" w:rsidRDefault="008506BA" w:rsidP="006E29D3">
            <w:pPr>
              <w:spacing w:line="240" w:lineRule="auto"/>
              <w:jc w:val="center"/>
              <w:rPr>
                <w:rFonts w:ascii="Times" w:eastAsia="Calibri" w:hAnsi="Times"/>
                <w:b/>
                <w:color w:val="FFFFFF" w:themeColor="background1"/>
                <w:highlight w:val="none"/>
                <w:rPrChange w:id="9810"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9811" w:author="Adriana  Casas" w:date="2015-07-08T15:43:00Z">
                  <w:rPr>
                    <w:rFonts w:eastAsia="Calibri"/>
                    <w:b/>
                    <w:color w:val="FFFFFF" w:themeColor="background1"/>
                    <w:highlight w:val="none"/>
                  </w:rPr>
                </w:rPrChange>
              </w:rPr>
              <w:t>Practica</w:t>
            </w:r>
            <w:r w:rsidR="006C738E" w:rsidRPr="00DD6B12">
              <w:rPr>
                <w:rFonts w:ascii="Times" w:eastAsia="Calibri" w:hAnsi="Times"/>
                <w:b/>
                <w:color w:val="FFFFFF" w:themeColor="background1"/>
                <w:highlight w:val="none"/>
                <w:rPrChange w:id="9812" w:author="Adriana  Casas" w:date="2015-07-08T15:43:00Z">
                  <w:rPr>
                    <w:rFonts w:eastAsia="Calibri"/>
                    <w:b/>
                    <w:color w:val="FFFFFF" w:themeColor="background1"/>
                    <w:highlight w:val="none"/>
                  </w:rPr>
                </w:rPrChange>
              </w:rPr>
              <w:t>: recurso aprovechado</w:t>
            </w:r>
          </w:p>
        </w:tc>
      </w:tr>
      <w:tr w:rsidR="006C738E" w:rsidRPr="00DD6B12" w14:paraId="09A39F85" w14:textId="77777777" w:rsidTr="006C738E">
        <w:trPr>
          <w:trHeight w:val="140"/>
        </w:trPr>
        <w:tc>
          <w:tcPr>
            <w:tcW w:w="1280" w:type="dxa"/>
            <w:tcBorders>
              <w:top w:val="single" w:sz="4" w:space="0" w:color="000000"/>
              <w:left w:val="single" w:sz="4" w:space="0" w:color="000000"/>
              <w:bottom w:val="single" w:sz="4" w:space="0" w:color="000000"/>
              <w:right w:val="single" w:sz="4" w:space="0" w:color="000000"/>
            </w:tcBorders>
          </w:tcPr>
          <w:p w14:paraId="208B6E76" w14:textId="77777777" w:rsidR="006C738E" w:rsidRPr="00DD6B12" w:rsidRDefault="006C738E" w:rsidP="00DD6B12">
            <w:pPr>
              <w:spacing w:line="240" w:lineRule="auto"/>
              <w:rPr>
                <w:rFonts w:ascii="Times" w:hAnsi="Times"/>
                <w:rPrChange w:id="9813" w:author="Adriana  Casas" w:date="2015-07-08T15:43:00Z">
                  <w:rPr/>
                </w:rPrChange>
              </w:rPr>
              <w:pPrChange w:id="9814" w:author="Adriana  Casas" w:date="2015-07-08T15:43:00Z">
                <w:pPr/>
              </w:pPrChange>
            </w:pPr>
            <w:r w:rsidRPr="00DD6B12">
              <w:rPr>
                <w:rFonts w:ascii="Times" w:hAnsi="Times"/>
                <w:b/>
                <w:color w:val="000000"/>
                <w:rPrChange w:id="9815" w:author="Adriana  Casas" w:date="2015-07-08T15:43:00Z">
                  <w:rPr>
                    <w:b/>
                    <w:color w:val="000000"/>
                  </w:rPr>
                </w:rPrChange>
              </w:rPr>
              <w:t>Código</w:t>
            </w:r>
          </w:p>
        </w:tc>
        <w:tc>
          <w:tcPr>
            <w:tcW w:w="7580" w:type="dxa"/>
            <w:tcBorders>
              <w:top w:val="single" w:sz="4" w:space="0" w:color="000000"/>
              <w:left w:val="single" w:sz="4" w:space="0" w:color="000000"/>
              <w:bottom w:val="single" w:sz="4" w:space="0" w:color="000000"/>
              <w:right w:val="single" w:sz="4" w:space="0" w:color="000000"/>
            </w:tcBorders>
          </w:tcPr>
          <w:p w14:paraId="2019677B" w14:textId="77777777" w:rsidR="006C738E" w:rsidRPr="00DD6B12" w:rsidRDefault="00DB43F7" w:rsidP="00DD6B12">
            <w:pPr>
              <w:spacing w:line="240" w:lineRule="auto"/>
              <w:rPr>
                <w:rFonts w:ascii="Times" w:hAnsi="Times"/>
                <w:b/>
                <w:rPrChange w:id="9816" w:author="Adriana  Casas" w:date="2015-07-08T15:43:00Z">
                  <w:rPr>
                    <w:b/>
                  </w:rPr>
                </w:rPrChange>
              </w:rPr>
              <w:pPrChange w:id="9817" w:author="Adriana  Casas" w:date="2015-07-08T15:43:00Z">
                <w:pPr/>
              </w:pPrChange>
            </w:pPr>
            <w:r w:rsidRPr="00DD6B12">
              <w:rPr>
                <w:rFonts w:ascii="Times" w:hAnsi="Times"/>
                <w:b/>
                <w:color w:val="000000"/>
                <w:rPrChange w:id="9818" w:author="Adriana  Casas" w:date="2015-07-08T15:43:00Z">
                  <w:rPr>
                    <w:b/>
                    <w:color w:val="000000"/>
                  </w:rPr>
                </w:rPrChange>
              </w:rPr>
              <w:t>CS_10_05</w:t>
            </w:r>
            <w:r w:rsidR="005229A6" w:rsidRPr="00DD6B12">
              <w:rPr>
                <w:rFonts w:ascii="Times" w:hAnsi="Times"/>
                <w:b/>
                <w:color w:val="000000"/>
                <w:rPrChange w:id="9819" w:author="Adriana  Casas" w:date="2015-07-08T15:43:00Z">
                  <w:rPr>
                    <w:b/>
                    <w:color w:val="000000"/>
                  </w:rPr>
                </w:rPrChange>
              </w:rPr>
              <w:t>_CO REC320</w:t>
            </w:r>
          </w:p>
        </w:tc>
      </w:tr>
      <w:tr w:rsidR="006C738E" w:rsidRPr="00DD6B12" w14:paraId="397AC714" w14:textId="77777777" w:rsidTr="006C738E">
        <w:trPr>
          <w:trHeight w:val="140"/>
        </w:trPr>
        <w:tc>
          <w:tcPr>
            <w:tcW w:w="1280" w:type="dxa"/>
            <w:tcBorders>
              <w:top w:val="single" w:sz="4" w:space="0" w:color="000000"/>
              <w:left w:val="single" w:sz="4" w:space="0" w:color="000000"/>
              <w:bottom w:val="single" w:sz="4" w:space="0" w:color="000000"/>
              <w:right w:val="single" w:sz="4" w:space="0" w:color="000000"/>
            </w:tcBorders>
          </w:tcPr>
          <w:p w14:paraId="652B6FE1" w14:textId="77777777" w:rsidR="006C738E" w:rsidRPr="00DD6B12" w:rsidRDefault="006C738E" w:rsidP="006E29D3">
            <w:pPr>
              <w:spacing w:line="240" w:lineRule="auto"/>
              <w:jc w:val="left"/>
              <w:rPr>
                <w:rFonts w:ascii="Times" w:hAnsi="Times"/>
                <w:rPrChange w:id="9820" w:author="Adriana  Casas" w:date="2015-07-08T15:43:00Z">
                  <w:rPr/>
                </w:rPrChange>
              </w:rPr>
            </w:pPr>
            <w:r w:rsidRPr="00DD6B12">
              <w:rPr>
                <w:rFonts w:ascii="Times" w:eastAsia="Calibri" w:hAnsi="Times" w:cs="Calibri"/>
                <w:b/>
                <w:color w:val="000000"/>
                <w:sz w:val="22"/>
                <w:rPrChange w:id="9821" w:author="Adriana  Casas" w:date="2015-07-08T15:43:00Z">
                  <w:rPr>
                    <w:rFonts w:ascii="Calibri" w:eastAsia="Calibri" w:hAnsi="Calibri" w:cs="Calibri"/>
                    <w:b/>
                    <w:color w:val="000000"/>
                    <w:sz w:val="22"/>
                  </w:rPr>
                </w:rPrChange>
              </w:rPr>
              <w:t>Código Shutterstock (o URL o la ruta en AulaPlaneta)</w:t>
            </w:r>
          </w:p>
        </w:tc>
        <w:tc>
          <w:tcPr>
            <w:tcW w:w="7580" w:type="dxa"/>
            <w:tcBorders>
              <w:top w:val="single" w:sz="4" w:space="0" w:color="000000"/>
              <w:left w:val="single" w:sz="4" w:space="0" w:color="000000"/>
              <w:bottom w:val="single" w:sz="4" w:space="0" w:color="000000"/>
              <w:right w:val="single" w:sz="4" w:space="0" w:color="000000"/>
            </w:tcBorders>
          </w:tcPr>
          <w:p w14:paraId="4E6FFE47" w14:textId="77777777" w:rsidR="006C738E" w:rsidRPr="00DD6B12" w:rsidRDefault="006C738E" w:rsidP="006E29D3">
            <w:pPr>
              <w:spacing w:line="240" w:lineRule="auto"/>
              <w:jc w:val="left"/>
              <w:rPr>
                <w:rFonts w:ascii="Times" w:hAnsi="Times"/>
                <w:b/>
                <w:rPrChange w:id="9822" w:author="Adriana  Casas" w:date="2015-07-08T15:43:00Z">
                  <w:rPr>
                    <w:b/>
                  </w:rPr>
                </w:rPrChange>
              </w:rPr>
            </w:pPr>
            <w:r w:rsidRPr="00DD6B12">
              <w:rPr>
                <w:rFonts w:ascii="Times" w:hAnsi="Times"/>
                <w:b/>
                <w:color w:val="auto"/>
                <w:rPrChange w:id="9823" w:author="Adriana  Casas" w:date="2015-07-08T15:43:00Z">
                  <w:rPr>
                    <w:b/>
                    <w:color w:val="auto"/>
                  </w:rPr>
                </w:rPrChange>
              </w:rPr>
              <w:t>3 ESO/</w:t>
            </w:r>
            <w:r w:rsidRPr="00DD6B12">
              <w:rPr>
                <w:rFonts w:ascii="Times" w:hAnsi="Times"/>
                <w:b/>
                <w:color w:val="000000"/>
                <w:rPrChange w:id="9824" w:author="Adriana  Casas" w:date="2015-07-08T15:43:00Z">
                  <w:rPr>
                    <w:b/>
                    <w:color w:val="000000"/>
                  </w:rPr>
                </w:rPrChange>
              </w:rPr>
              <w:t>CS El sector terciario/Los tipos de empresas</w:t>
            </w:r>
          </w:p>
        </w:tc>
      </w:tr>
      <w:tr w:rsidR="006C738E" w:rsidRPr="00DD6B12" w14:paraId="4CA60717" w14:textId="77777777" w:rsidTr="006C738E">
        <w:trPr>
          <w:trHeight w:val="160"/>
        </w:trPr>
        <w:tc>
          <w:tcPr>
            <w:tcW w:w="1280" w:type="dxa"/>
            <w:tcBorders>
              <w:top w:val="single" w:sz="4" w:space="0" w:color="000000"/>
              <w:left w:val="single" w:sz="4" w:space="0" w:color="000000"/>
              <w:bottom w:val="single" w:sz="4" w:space="0" w:color="000000"/>
              <w:right w:val="single" w:sz="4" w:space="0" w:color="000000"/>
            </w:tcBorders>
          </w:tcPr>
          <w:p w14:paraId="36342993" w14:textId="77777777" w:rsidR="006C738E" w:rsidRPr="00DD6B12" w:rsidRDefault="006C738E" w:rsidP="00DD6B12">
            <w:pPr>
              <w:spacing w:line="240" w:lineRule="auto"/>
              <w:rPr>
                <w:rFonts w:ascii="Times" w:hAnsi="Times"/>
                <w:rPrChange w:id="9825" w:author="Adriana  Casas" w:date="2015-07-08T15:43:00Z">
                  <w:rPr/>
                </w:rPrChange>
              </w:rPr>
              <w:pPrChange w:id="9826" w:author="Adriana  Casas" w:date="2015-07-08T15:43:00Z">
                <w:pPr/>
              </w:pPrChange>
            </w:pPr>
            <w:r w:rsidRPr="00DD6B12">
              <w:rPr>
                <w:rFonts w:ascii="Times" w:hAnsi="Times"/>
                <w:b/>
                <w:color w:val="000000"/>
                <w:rPrChange w:id="9827" w:author="Adriana  Casas" w:date="2015-07-08T15:43:00Z">
                  <w:rPr>
                    <w:b/>
                    <w:color w:val="000000"/>
                  </w:rPr>
                </w:rPrChange>
              </w:rPr>
              <w:t>Título</w:t>
            </w:r>
          </w:p>
        </w:tc>
        <w:tc>
          <w:tcPr>
            <w:tcW w:w="7580" w:type="dxa"/>
            <w:tcBorders>
              <w:top w:val="single" w:sz="4" w:space="0" w:color="000000"/>
              <w:left w:val="single" w:sz="4" w:space="0" w:color="000000"/>
              <w:bottom w:val="single" w:sz="4" w:space="0" w:color="000000"/>
              <w:right w:val="single" w:sz="4" w:space="0" w:color="000000"/>
            </w:tcBorders>
          </w:tcPr>
          <w:p w14:paraId="0A2BC80B" w14:textId="77777777" w:rsidR="006C738E" w:rsidRPr="00DD6B12" w:rsidRDefault="006C738E" w:rsidP="00DD6B12">
            <w:pPr>
              <w:spacing w:line="240" w:lineRule="auto"/>
              <w:rPr>
                <w:rFonts w:ascii="Times" w:hAnsi="Times"/>
                <w:rPrChange w:id="9828" w:author="Adriana  Casas" w:date="2015-07-08T15:43:00Z">
                  <w:rPr/>
                </w:rPrChange>
              </w:rPr>
              <w:pPrChange w:id="9829" w:author="Adriana  Casas" w:date="2015-07-08T15:43:00Z">
                <w:pPr/>
              </w:pPrChange>
            </w:pPr>
            <w:r w:rsidRPr="00DD6B12">
              <w:rPr>
                <w:rFonts w:ascii="Times" w:hAnsi="Times"/>
                <w:color w:val="000000"/>
                <w:rPrChange w:id="9830" w:author="Adriana  Casas" w:date="2015-07-08T15:43:00Z">
                  <w:rPr>
                    <w:color w:val="000000"/>
                  </w:rPr>
                </w:rPrChange>
              </w:rPr>
              <w:t>Reconoce los diferentes tipos de empresas</w:t>
            </w:r>
          </w:p>
        </w:tc>
      </w:tr>
      <w:tr w:rsidR="006C738E" w:rsidRPr="00DD6B12" w14:paraId="33324A29" w14:textId="77777777" w:rsidTr="006C738E">
        <w:trPr>
          <w:trHeight w:val="2060"/>
        </w:trPr>
        <w:tc>
          <w:tcPr>
            <w:tcW w:w="1280" w:type="dxa"/>
            <w:tcBorders>
              <w:top w:val="single" w:sz="4" w:space="0" w:color="000000"/>
              <w:left w:val="single" w:sz="4" w:space="0" w:color="000000"/>
              <w:bottom w:val="single" w:sz="4" w:space="0" w:color="000000"/>
              <w:right w:val="single" w:sz="4" w:space="0" w:color="000000"/>
            </w:tcBorders>
          </w:tcPr>
          <w:p w14:paraId="186AE6EF" w14:textId="77777777" w:rsidR="006C738E" w:rsidRPr="00DD6B12" w:rsidRDefault="006C738E" w:rsidP="00DD6B12">
            <w:pPr>
              <w:spacing w:line="240" w:lineRule="auto"/>
              <w:rPr>
                <w:rFonts w:ascii="Times" w:hAnsi="Times"/>
                <w:rPrChange w:id="9831" w:author="Adriana  Casas" w:date="2015-07-08T15:43:00Z">
                  <w:rPr/>
                </w:rPrChange>
              </w:rPr>
              <w:pPrChange w:id="9832" w:author="Adriana  Casas" w:date="2015-07-08T15:43:00Z">
                <w:pPr/>
              </w:pPrChange>
            </w:pPr>
            <w:r w:rsidRPr="00DD6B12">
              <w:rPr>
                <w:rFonts w:ascii="Times" w:hAnsi="Times"/>
                <w:b/>
                <w:color w:val="000000"/>
                <w:rPrChange w:id="9833" w:author="Adriana  Casas" w:date="2015-07-08T15:43:00Z">
                  <w:rPr>
                    <w:b/>
                    <w:color w:val="000000"/>
                  </w:rPr>
                </w:rPrChange>
              </w:rPr>
              <w:t>Descripción</w:t>
            </w:r>
          </w:p>
        </w:tc>
        <w:tc>
          <w:tcPr>
            <w:tcW w:w="7580" w:type="dxa"/>
            <w:tcBorders>
              <w:top w:val="single" w:sz="4" w:space="0" w:color="000000"/>
              <w:left w:val="single" w:sz="4" w:space="0" w:color="000000"/>
              <w:bottom w:val="single" w:sz="4" w:space="0" w:color="000000"/>
              <w:right w:val="single" w:sz="4" w:space="0" w:color="000000"/>
            </w:tcBorders>
          </w:tcPr>
          <w:p w14:paraId="582A0FAD" w14:textId="77777777" w:rsidR="006C738E" w:rsidRPr="00DD6B12" w:rsidRDefault="009D3AFD" w:rsidP="00DD6B12">
            <w:pPr>
              <w:spacing w:line="240" w:lineRule="auto"/>
              <w:rPr>
                <w:rFonts w:ascii="Times" w:hAnsi="Times"/>
                <w:rPrChange w:id="9834" w:author="Adriana  Casas" w:date="2015-07-08T15:43:00Z">
                  <w:rPr/>
                </w:rPrChange>
              </w:rPr>
              <w:pPrChange w:id="9835" w:author="Adriana  Casas" w:date="2015-07-08T15:43:00Z">
                <w:pPr/>
              </w:pPrChange>
            </w:pPr>
            <w:r w:rsidRPr="00DD6B12">
              <w:rPr>
                <w:rFonts w:ascii="Times" w:hAnsi="Times"/>
                <w:rPrChange w:id="9836" w:author="Adriana  Casas" w:date="2015-07-08T15:43:00Z">
                  <w:rPr/>
                </w:rPrChange>
              </w:rPr>
              <w:fldChar w:fldCharType="begin"/>
            </w:r>
            <w:r w:rsidRPr="00DD6B12">
              <w:rPr>
                <w:rFonts w:ascii="Times" w:hAnsi="Times"/>
                <w:rPrChange w:id="9837" w:author="Adriana  Casas" w:date="2015-07-08T15:43:00Z">
                  <w:rPr/>
                </w:rPrChange>
              </w:rPr>
              <w:instrText xml:space="preserve"> HYPERLINK "http://profesores.aulaplaneta.com/AuxPages/RecursoProfesor.aspx?IdGuion=14086&amp;IdRecurso=723819&amp;Transparent=on" \h </w:instrText>
            </w:r>
            <w:r w:rsidRPr="00DD6B12">
              <w:rPr>
                <w:rFonts w:ascii="Times" w:hAnsi="Times"/>
                <w:rPrChange w:id="9838" w:author="Adriana  Casas" w:date="2015-07-08T15:43:00Z">
                  <w:rPr/>
                </w:rPrChange>
              </w:rPr>
              <w:fldChar w:fldCharType="separate"/>
            </w:r>
            <w:r w:rsidRPr="00DD6B12">
              <w:rPr>
                <w:rFonts w:ascii="Times" w:hAnsi="Times"/>
                <w:rPrChange w:id="9839" w:author="Adriana  Casas" w:date="2015-07-08T15:43:00Z">
                  <w:rPr/>
                </w:rPrChange>
              </w:rPr>
              <w:fldChar w:fldCharType="end"/>
            </w:r>
          </w:p>
          <w:p w14:paraId="60A84A2B" w14:textId="77777777" w:rsidR="006C738E" w:rsidRPr="00DD6B12" w:rsidRDefault="006C738E" w:rsidP="00DD6B12">
            <w:pPr>
              <w:spacing w:line="240" w:lineRule="auto"/>
              <w:rPr>
                <w:rFonts w:ascii="Times" w:hAnsi="Times"/>
                <w:rPrChange w:id="9840" w:author="Adriana  Casas" w:date="2015-07-08T15:43:00Z">
                  <w:rPr/>
                </w:rPrChange>
              </w:rPr>
              <w:pPrChange w:id="9841" w:author="Adriana  Casas" w:date="2015-07-08T15:43:00Z">
                <w:pPr/>
              </w:pPrChange>
            </w:pPr>
            <w:r w:rsidRPr="00DD6B12">
              <w:rPr>
                <w:rFonts w:ascii="Times" w:hAnsi="Times"/>
                <w:color w:val="auto"/>
                <w:rPrChange w:id="9842" w:author="Adriana  Casas" w:date="2015-07-08T15:43:00Z">
                  <w:rPr>
                    <w:color w:val="auto"/>
                  </w:rPr>
                </w:rPrChange>
              </w:rPr>
              <w:t>Actividad que sirve para que los estudiantes reconozcan los diferentes tipos de empresas.</w:t>
            </w:r>
          </w:p>
        </w:tc>
      </w:tr>
    </w:tbl>
    <w:p w14:paraId="2B53C802" w14:textId="77777777" w:rsidR="006C738E" w:rsidRPr="00DD6B12" w:rsidRDefault="006C738E" w:rsidP="00DD6B12">
      <w:pPr>
        <w:spacing w:line="240" w:lineRule="auto"/>
        <w:rPr>
          <w:rFonts w:ascii="Times" w:hAnsi="Times"/>
          <w:rPrChange w:id="9843" w:author="Adriana  Casas" w:date="2015-07-08T15:43:00Z">
            <w:rPr/>
          </w:rPrChange>
        </w:rPr>
        <w:pPrChange w:id="9844" w:author="Adriana  Casas" w:date="2015-07-08T15:43:00Z">
          <w:pPr/>
        </w:pPrChange>
      </w:pPr>
    </w:p>
    <w:p w14:paraId="482CC8A5" w14:textId="77777777" w:rsidR="006C738E" w:rsidRPr="00DD6B12" w:rsidRDefault="006C738E" w:rsidP="00DD6B12">
      <w:pPr>
        <w:spacing w:line="240" w:lineRule="auto"/>
        <w:rPr>
          <w:rFonts w:ascii="Times" w:hAnsi="Times"/>
          <w:rPrChange w:id="9845" w:author="Adriana  Casas" w:date="2015-07-08T15:43:00Z">
            <w:rPr/>
          </w:rPrChange>
        </w:rPr>
        <w:pPrChange w:id="9846" w:author="Adriana  Casas" w:date="2015-07-08T15:43:00Z">
          <w:pPr/>
        </w:pPrChange>
      </w:pPr>
    </w:p>
    <w:p w14:paraId="791A4C90" w14:textId="77777777" w:rsidR="00BF18E9" w:rsidRPr="00DD6B12" w:rsidRDefault="006C738E" w:rsidP="00DD6B12">
      <w:pPr>
        <w:spacing w:line="240" w:lineRule="auto"/>
        <w:rPr>
          <w:rFonts w:ascii="Times" w:hAnsi="Times"/>
          <w:rPrChange w:id="9847" w:author="Adriana  Casas" w:date="2015-07-08T15:43:00Z">
            <w:rPr/>
          </w:rPrChange>
        </w:rPr>
        <w:pPrChange w:id="9848" w:author="Adriana  Casas" w:date="2015-07-08T15:43:00Z">
          <w:pPr/>
        </w:pPrChange>
      </w:pPr>
      <w:r w:rsidRPr="00DD6B12">
        <w:rPr>
          <w:rFonts w:ascii="Times" w:hAnsi="Times"/>
          <w:color w:val="000000"/>
          <w:rPrChange w:id="9849" w:author="Adriana  Casas" w:date="2015-07-08T15:43:00Z">
            <w:rPr>
              <w:color w:val="000000"/>
            </w:rPr>
          </w:rPrChange>
        </w:rPr>
        <w:t>La situación del empleo a nivel global es una preocupación permanente en al economía mundial al tener situaciones de desempleo presente en los mercados laborales en muchos países y regiones. Se han diseñado estrategias macroeconómicas y microeconómicas con inversiones públicas en entrenamiento para reintegrar a los grupos que han sido excluidos del mercado laboral.</w:t>
      </w:r>
    </w:p>
    <w:p w14:paraId="00F81C5D" w14:textId="77777777" w:rsidR="00BF18E9" w:rsidRPr="00DD6B12" w:rsidRDefault="00BF18E9" w:rsidP="00DD6B12">
      <w:pPr>
        <w:spacing w:line="240" w:lineRule="auto"/>
        <w:rPr>
          <w:rFonts w:ascii="Times" w:hAnsi="Times"/>
          <w:rPrChange w:id="9850" w:author="Adriana  Casas" w:date="2015-07-08T15:43:00Z">
            <w:rPr/>
          </w:rPrChange>
        </w:rPr>
        <w:pPrChange w:id="9851" w:author="Adriana  Casas" w:date="2015-07-08T15:43:00Z">
          <w:pPr/>
        </w:pPrChange>
      </w:pPr>
    </w:p>
    <w:p w14:paraId="4964CC90" w14:textId="77777777" w:rsidR="00177A54" w:rsidRPr="00DD6B12" w:rsidRDefault="00177A54" w:rsidP="00DD6B12">
      <w:pPr>
        <w:spacing w:line="240" w:lineRule="auto"/>
        <w:rPr>
          <w:rFonts w:ascii="Times" w:hAnsi="Times"/>
          <w:b/>
          <w:rPrChange w:id="9852" w:author="Adriana  Casas" w:date="2015-07-08T15:43:00Z">
            <w:rPr>
              <w:b/>
            </w:rPr>
          </w:rPrChange>
        </w:rPr>
        <w:pPrChange w:id="9853" w:author="Adriana  Casas" w:date="2015-07-08T15:43:00Z">
          <w:pPr/>
        </w:pPrChange>
      </w:pPr>
    </w:p>
    <w:p w14:paraId="3B0893AB" w14:textId="77777777" w:rsidR="00177A54" w:rsidRPr="00DD6B12" w:rsidRDefault="00177A54" w:rsidP="00DD6B12">
      <w:pPr>
        <w:spacing w:line="240" w:lineRule="auto"/>
        <w:rPr>
          <w:rFonts w:ascii="Times" w:hAnsi="Times"/>
          <w:b/>
          <w:rPrChange w:id="9854" w:author="Adriana  Casas" w:date="2015-07-08T15:43:00Z">
            <w:rPr>
              <w:b/>
            </w:rPr>
          </w:rPrChange>
        </w:rPr>
        <w:pPrChange w:id="9855" w:author="Adriana  Casas" w:date="2015-07-08T15:43:00Z">
          <w:pPr/>
        </w:pPrChange>
      </w:pPr>
    </w:p>
    <w:p w14:paraId="5315E6E1" w14:textId="77777777" w:rsidR="000620AB" w:rsidRPr="00DD6B12" w:rsidRDefault="006C738E" w:rsidP="00DD6B12">
      <w:pPr>
        <w:spacing w:line="240" w:lineRule="auto"/>
        <w:rPr>
          <w:rFonts w:ascii="Times" w:hAnsi="Times"/>
          <w:rPrChange w:id="9856" w:author="Adriana  Casas" w:date="2015-07-08T15:43:00Z">
            <w:rPr/>
          </w:rPrChange>
        </w:rPr>
        <w:pPrChange w:id="9857" w:author="Adriana  Casas" w:date="2015-07-08T15:43:00Z">
          <w:pPr/>
        </w:pPrChange>
      </w:pPr>
      <w:r w:rsidRPr="00DD6B12">
        <w:rPr>
          <w:rFonts w:ascii="Times" w:hAnsi="Times"/>
          <w:b/>
          <w:rPrChange w:id="9858" w:author="Adriana  Casas" w:date="2015-07-08T15:43:00Z">
            <w:rPr>
              <w:b/>
            </w:rPr>
          </w:rPrChange>
        </w:rPr>
        <w:t xml:space="preserve">[SECCIÓN 1] </w:t>
      </w:r>
      <w:r w:rsidRPr="00DD6B12">
        <w:rPr>
          <w:rFonts w:ascii="Times" w:hAnsi="Times"/>
          <w:b/>
          <w:color w:val="000000"/>
          <w:rPrChange w:id="9859" w:author="Adriana  Casas" w:date="2015-07-08T15:43:00Z">
            <w:rPr>
              <w:b/>
              <w:color w:val="000000"/>
            </w:rPr>
          </w:rPrChange>
        </w:rPr>
        <w:t>6.  Las personas y el empleo</w:t>
      </w:r>
      <w:r w:rsidRPr="00DD6B12">
        <w:rPr>
          <w:rFonts w:ascii="Times" w:hAnsi="Times"/>
          <w:color w:val="000000"/>
          <w:rPrChange w:id="9860" w:author="Adriana  Casas" w:date="2015-07-08T15:43:00Z">
            <w:rPr>
              <w:color w:val="000000"/>
            </w:rPr>
          </w:rPrChange>
        </w:rPr>
        <w:t xml:space="preserve"> </w:t>
      </w:r>
    </w:p>
    <w:p w14:paraId="0A4724D3" w14:textId="77777777" w:rsidR="000620AB" w:rsidRPr="00DD6B12" w:rsidRDefault="000620AB" w:rsidP="00DD6B12">
      <w:pPr>
        <w:spacing w:before="100" w:beforeAutospacing="1" w:after="100" w:afterAutospacing="1" w:line="240" w:lineRule="auto"/>
        <w:jc w:val="left"/>
        <w:rPr>
          <w:rFonts w:ascii="Times" w:eastAsia="Times New Roman" w:hAnsi="Times"/>
          <w:rPrChange w:id="9861" w:author="Adriana  Casas" w:date="2015-07-08T15:43:00Z">
            <w:rPr>
              <w:rFonts w:eastAsia="Times New Roman"/>
            </w:rPr>
          </w:rPrChange>
        </w:rPr>
        <w:pPrChange w:id="9862" w:author="Adriana  Casas" w:date="2015-07-08T15:43:00Z">
          <w:pPr>
            <w:spacing w:before="100" w:beforeAutospacing="1" w:after="100" w:afterAutospacing="1"/>
            <w:jc w:val="left"/>
          </w:pPr>
        </w:pPrChange>
      </w:pPr>
      <w:r w:rsidRPr="00DD6B12">
        <w:rPr>
          <w:rFonts w:ascii="Times" w:eastAsia="Times New Roman" w:hAnsi="Times"/>
          <w:rPrChange w:id="9863" w:author="Adriana  Casas" w:date="2015-07-08T15:43:00Z">
            <w:rPr>
              <w:rFonts w:eastAsia="Times New Roman"/>
            </w:rPr>
          </w:rPrChange>
        </w:rPr>
        <w:t xml:space="preserve">La sociedad puede analizarse desde múltiples puntos de vista. A nivel económico y laboral, podemos hablar de </w:t>
      </w:r>
      <w:r w:rsidRPr="00DD6B12">
        <w:rPr>
          <w:rFonts w:ascii="Times" w:eastAsia="Times New Roman" w:hAnsi="Times"/>
          <w:b/>
          <w:bCs/>
          <w:rPrChange w:id="9864" w:author="Adriana  Casas" w:date="2015-07-08T15:43:00Z">
            <w:rPr>
              <w:rFonts w:eastAsia="Times New Roman"/>
              <w:b/>
              <w:bCs/>
            </w:rPr>
          </w:rPrChange>
        </w:rPr>
        <w:t>población activa</w:t>
      </w:r>
      <w:r w:rsidRPr="00DD6B12">
        <w:rPr>
          <w:rFonts w:ascii="Times" w:eastAsia="Times New Roman" w:hAnsi="Times"/>
          <w:rPrChange w:id="9865" w:author="Adriana  Casas" w:date="2015-07-08T15:43:00Z">
            <w:rPr>
              <w:rFonts w:eastAsia="Times New Roman"/>
            </w:rPr>
          </w:rPrChange>
        </w:rPr>
        <w:t xml:space="preserve"> y </w:t>
      </w:r>
      <w:r w:rsidRPr="00DD6B12">
        <w:rPr>
          <w:rFonts w:ascii="Times" w:eastAsia="Times New Roman" w:hAnsi="Times"/>
          <w:b/>
          <w:bCs/>
          <w:rPrChange w:id="9866" w:author="Adriana  Casas" w:date="2015-07-08T15:43:00Z">
            <w:rPr>
              <w:rFonts w:eastAsia="Times New Roman"/>
              <w:b/>
              <w:bCs/>
            </w:rPr>
          </w:rPrChange>
        </w:rPr>
        <w:t>no activa</w:t>
      </w:r>
      <w:r w:rsidRPr="00DD6B12">
        <w:rPr>
          <w:rFonts w:ascii="Times" w:eastAsia="Times New Roman" w:hAnsi="Times"/>
          <w:rPrChange w:id="9867" w:author="Adriana  Casas" w:date="2015-07-08T15:43:00Z">
            <w:rPr>
              <w:rFonts w:eastAsia="Times New Roman"/>
            </w:rPr>
          </w:rPrChange>
        </w:rPr>
        <w:t xml:space="preserve">. Todo depende de si sus miembros trabajan o no, y por qué. </w:t>
      </w:r>
    </w:p>
    <w:p w14:paraId="665C7962" w14:textId="77777777" w:rsidR="006C738E" w:rsidRPr="00DD6B12" w:rsidRDefault="006C738E" w:rsidP="00DD6B12">
      <w:pPr>
        <w:spacing w:line="240" w:lineRule="auto"/>
        <w:rPr>
          <w:rFonts w:ascii="Times" w:hAnsi="Times"/>
          <w:rPrChange w:id="9868" w:author="Adriana  Casas" w:date="2015-07-08T15:43:00Z">
            <w:rPr/>
          </w:rPrChange>
        </w:rPr>
        <w:pPrChange w:id="9869" w:author="Adriana  Casas" w:date="2015-07-08T15:43:00Z">
          <w:pPr/>
        </w:pPrChange>
      </w:pPr>
    </w:p>
    <w:p w14:paraId="04A9906D" w14:textId="77777777" w:rsidR="006C738E" w:rsidRPr="00DD6B12" w:rsidRDefault="006C738E" w:rsidP="00DD6B12">
      <w:pPr>
        <w:spacing w:line="240" w:lineRule="auto"/>
        <w:rPr>
          <w:rFonts w:ascii="Times" w:hAnsi="Times"/>
          <w:rPrChange w:id="9870" w:author="Adriana  Casas" w:date="2015-07-08T15:43:00Z">
            <w:rPr/>
          </w:rPrChange>
        </w:rPr>
        <w:pPrChange w:id="9871" w:author="Adriana  Casas" w:date="2015-07-08T15:43:00Z">
          <w:pPr/>
        </w:pPrChange>
      </w:pPr>
      <w:r w:rsidRPr="00DD6B12">
        <w:rPr>
          <w:rFonts w:ascii="Times" w:hAnsi="Times"/>
          <w:color w:val="000000"/>
          <w:rPrChange w:id="9872" w:author="Adriana  Casas" w:date="2015-07-08T15:43:00Z">
            <w:rPr>
              <w:color w:val="000000"/>
            </w:rPr>
          </w:rPrChange>
        </w:rPr>
        <w:t xml:space="preserve">En el mundo actual, las personas venden sus capacidades en el mercado laboral a cambio de una </w:t>
      </w:r>
      <w:r w:rsidRPr="00DD6B12">
        <w:rPr>
          <w:rFonts w:ascii="Times" w:hAnsi="Times"/>
          <w:b/>
          <w:color w:val="000000"/>
          <w:rPrChange w:id="9873" w:author="Adriana  Casas" w:date="2015-07-08T15:43:00Z">
            <w:rPr>
              <w:b/>
              <w:color w:val="000000"/>
            </w:rPr>
          </w:rPrChange>
        </w:rPr>
        <w:t>retribución en dinero</w:t>
      </w:r>
      <w:r w:rsidRPr="00DD6B12">
        <w:rPr>
          <w:rFonts w:ascii="Times" w:hAnsi="Times"/>
          <w:color w:val="000000"/>
          <w:rPrChange w:id="9874" w:author="Adriana  Casas" w:date="2015-07-08T15:43:00Z">
            <w:rPr>
              <w:color w:val="000000"/>
            </w:rPr>
          </w:rPrChange>
        </w:rPr>
        <w:t xml:space="preserve"> conocida como </w:t>
      </w:r>
      <w:r w:rsidRPr="00DD6B12">
        <w:rPr>
          <w:rFonts w:ascii="Times" w:hAnsi="Times"/>
          <w:b/>
          <w:color w:val="000000"/>
          <w:rPrChange w:id="9875" w:author="Adriana  Casas" w:date="2015-07-08T15:43:00Z">
            <w:rPr>
              <w:b/>
              <w:color w:val="000000"/>
            </w:rPr>
          </w:rPrChange>
        </w:rPr>
        <w:t>salario</w:t>
      </w:r>
      <w:r w:rsidRPr="00DD6B12">
        <w:rPr>
          <w:rFonts w:ascii="Times" w:hAnsi="Times"/>
          <w:color w:val="000000"/>
          <w:rPrChange w:id="9876" w:author="Adriana  Casas" w:date="2015-07-08T15:43:00Z">
            <w:rPr>
              <w:color w:val="000000"/>
            </w:rPr>
          </w:rPrChange>
        </w:rPr>
        <w:t xml:space="preserve">. En este caso, las empresas ya sean públicas o privadas, son el escenario donde los trabajadores ponen en juego sus capacidades en la producción de bienes y servicios, propios del sistema </w:t>
      </w:r>
      <w:r w:rsidRPr="00DD6B12">
        <w:rPr>
          <w:rFonts w:ascii="Times" w:hAnsi="Times"/>
          <w:b/>
          <w:color w:val="000000"/>
          <w:rPrChange w:id="9877" w:author="Adriana  Casas" w:date="2015-07-08T15:43:00Z">
            <w:rPr>
              <w:b/>
              <w:color w:val="000000"/>
            </w:rPr>
          </w:rPrChange>
        </w:rPr>
        <w:t>capitalista</w:t>
      </w:r>
      <w:r w:rsidRPr="00DD6B12">
        <w:rPr>
          <w:rFonts w:ascii="Times" w:hAnsi="Times"/>
          <w:color w:val="000000"/>
          <w:rPrChange w:id="9878" w:author="Adriana  Casas" w:date="2015-07-08T15:43:00Z">
            <w:rPr>
              <w:color w:val="000000"/>
            </w:rPr>
          </w:rPrChange>
        </w:rPr>
        <w:t>.</w:t>
      </w:r>
    </w:p>
    <w:p w14:paraId="781667AE" w14:textId="77777777" w:rsidR="006C738E" w:rsidRPr="00DD6B12" w:rsidRDefault="006C738E" w:rsidP="00DD6B12">
      <w:pPr>
        <w:spacing w:line="240" w:lineRule="auto"/>
        <w:rPr>
          <w:rFonts w:ascii="Times" w:hAnsi="Times"/>
          <w:rPrChange w:id="9879" w:author="Adriana  Casas" w:date="2015-07-08T15:43:00Z">
            <w:rPr/>
          </w:rPrChange>
        </w:rPr>
        <w:pPrChange w:id="9880" w:author="Adriana  Casas" w:date="2015-07-08T15:43:00Z">
          <w:pPr/>
        </w:pPrChange>
      </w:pPr>
      <w:r w:rsidRPr="00DD6B12">
        <w:rPr>
          <w:rFonts w:ascii="Times" w:hAnsi="Times"/>
          <w:color w:val="000000"/>
          <w:rPrChange w:id="9881" w:author="Adriana  Casas" w:date="2015-07-08T15:43:00Z">
            <w:rPr>
              <w:color w:val="000000"/>
            </w:rPr>
          </w:rPrChange>
        </w:rPr>
        <w:t xml:space="preserve">En épocas anteriores al </w:t>
      </w:r>
      <w:r w:rsidRPr="00DD6B12">
        <w:rPr>
          <w:rFonts w:ascii="Times" w:hAnsi="Times"/>
          <w:b/>
          <w:color w:val="000000"/>
          <w:rPrChange w:id="9882" w:author="Adriana  Casas" w:date="2015-07-08T15:43:00Z">
            <w:rPr>
              <w:b/>
              <w:color w:val="000000"/>
            </w:rPr>
          </w:rPrChange>
        </w:rPr>
        <w:t>capitalismo</w:t>
      </w:r>
      <w:r w:rsidRPr="00DD6B12">
        <w:rPr>
          <w:rFonts w:ascii="Times" w:hAnsi="Times"/>
          <w:color w:val="000000"/>
          <w:rPrChange w:id="9883" w:author="Adriana  Casas" w:date="2015-07-08T15:43:00Z">
            <w:rPr>
              <w:color w:val="000000"/>
            </w:rPr>
          </w:rPrChange>
        </w:rPr>
        <w:t xml:space="preserve">, el trabajo de las sociedades era realizado por </w:t>
      </w:r>
      <w:r w:rsidRPr="00DD6B12">
        <w:rPr>
          <w:rFonts w:ascii="Times" w:hAnsi="Times"/>
          <w:b/>
          <w:color w:val="000000"/>
          <w:rPrChange w:id="9884" w:author="Adriana  Casas" w:date="2015-07-08T15:43:00Z">
            <w:rPr>
              <w:b/>
              <w:color w:val="000000"/>
            </w:rPr>
          </w:rPrChange>
        </w:rPr>
        <w:t>esclavos</w:t>
      </w:r>
      <w:r w:rsidRPr="00DD6B12">
        <w:rPr>
          <w:rFonts w:ascii="Times" w:hAnsi="Times"/>
          <w:color w:val="000000"/>
          <w:rPrChange w:id="9885" w:author="Adriana  Casas" w:date="2015-07-08T15:43:00Z">
            <w:rPr>
              <w:color w:val="000000"/>
            </w:rPr>
          </w:rPrChange>
        </w:rPr>
        <w:t xml:space="preserve"> (sociedades antiguas) o </w:t>
      </w:r>
      <w:r w:rsidRPr="00DD6B12">
        <w:rPr>
          <w:rFonts w:ascii="Times" w:hAnsi="Times"/>
          <w:b/>
          <w:color w:val="000000"/>
          <w:rPrChange w:id="9886" w:author="Adriana  Casas" w:date="2015-07-08T15:43:00Z">
            <w:rPr>
              <w:b/>
              <w:color w:val="000000"/>
            </w:rPr>
          </w:rPrChange>
        </w:rPr>
        <w:t>siervos</w:t>
      </w:r>
      <w:r w:rsidRPr="00DD6B12">
        <w:rPr>
          <w:rFonts w:ascii="Times" w:hAnsi="Times"/>
          <w:color w:val="000000"/>
          <w:rPrChange w:id="9887" w:author="Adriana  Casas" w:date="2015-07-08T15:43:00Z">
            <w:rPr>
              <w:color w:val="000000"/>
            </w:rPr>
          </w:rPrChange>
        </w:rPr>
        <w:t xml:space="preserve"> (sociedades medievales) que no tenían control de sus vidas y eran considerados objetos.</w:t>
      </w:r>
    </w:p>
    <w:p w14:paraId="0E94865C" w14:textId="77777777" w:rsidR="006C738E" w:rsidRPr="00DD6B12" w:rsidRDefault="006C738E" w:rsidP="00DD6B12">
      <w:pPr>
        <w:spacing w:line="240" w:lineRule="auto"/>
        <w:rPr>
          <w:rFonts w:ascii="Times" w:hAnsi="Times"/>
          <w:rPrChange w:id="9888" w:author="Adriana  Casas" w:date="2015-07-08T15:43:00Z">
            <w:rPr/>
          </w:rPrChange>
        </w:rPr>
        <w:pPrChange w:id="9889" w:author="Adriana  Casas" w:date="2015-07-08T15:43:00Z">
          <w:pPr/>
        </w:pPrChange>
      </w:pPr>
    </w:p>
    <w:p w14:paraId="72F32C8B" w14:textId="77777777" w:rsidR="006C738E" w:rsidRPr="00DD6B12" w:rsidRDefault="006C738E" w:rsidP="00DD6B12">
      <w:pPr>
        <w:spacing w:line="240" w:lineRule="auto"/>
        <w:rPr>
          <w:rFonts w:ascii="Times" w:hAnsi="Times"/>
          <w:rPrChange w:id="9890" w:author="Adriana  Casas" w:date="2015-07-08T15:43:00Z">
            <w:rPr/>
          </w:rPrChange>
        </w:rPr>
        <w:pPrChange w:id="9891" w:author="Adriana  Casas" w:date="2015-07-08T15:43:00Z">
          <w:pPr/>
        </w:pPrChange>
      </w:pPr>
      <w:r w:rsidRPr="00DD6B12">
        <w:rPr>
          <w:rFonts w:ascii="Times" w:hAnsi="Times"/>
          <w:color w:val="000000"/>
          <w:rPrChange w:id="9892" w:author="Adriana  Casas" w:date="2015-07-08T15:43:00Z">
            <w:rPr>
              <w:color w:val="000000"/>
            </w:rPr>
          </w:rPrChange>
        </w:rPr>
        <w:t xml:space="preserve">Desde el siglo XIX en medio de la </w:t>
      </w:r>
      <w:r w:rsidRPr="00DD6B12">
        <w:rPr>
          <w:rFonts w:ascii="Times" w:hAnsi="Times"/>
          <w:b/>
          <w:color w:val="000000"/>
          <w:rPrChange w:id="9893" w:author="Adriana  Casas" w:date="2015-07-08T15:43:00Z">
            <w:rPr>
              <w:b/>
              <w:color w:val="000000"/>
            </w:rPr>
          </w:rPrChange>
        </w:rPr>
        <w:t>Revolución Industrial</w:t>
      </w:r>
      <w:r w:rsidRPr="00DD6B12">
        <w:rPr>
          <w:rFonts w:ascii="Times" w:hAnsi="Times"/>
          <w:color w:val="000000"/>
          <w:rPrChange w:id="9894" w:author="Adriana  Casas" w:date="2015-07-08T15:43:00Z">
            <w:rPr>
              <w:color w:val="000000"/>
            </w:rPr>
          </w:rPrChange>
        </w:rPr>
        <w:t xml:space="preserve"> la organización económica es muy diferente. Con el auge de las fábricas, muchas personas encontraron la posibilidad de obtener un empleo, actividad que contó con el respaldo de importantes documentos como la promulgación de la </w:t>
      </w:r>
      <w:r w:rsidRPr="00DD6B12">
        <w:rPr>
          <w:rFonts w:ascii="Times" w:hAnsi="Times"/>
          <w:b/>
          <w:color w:val="000000"/>
          <w:rPrChange w:id="9895" w:author="Adriana  Casas" w:date="2015-07-08T15:43:00Z">
            <w:rPr>
              <w:b/>
              <w:color w:val="000000"/>
            </w:rPr>
          </w:rPrChange>
        </w:rPr>
        <w:t>Declaración Universal de los Derechos Humanos</w:t>
      </w:r>
      <w:r w:rsidRPr="00DD6B12">
        <w:rPr>
          <w:rFonts w:ascii="Times" w:hAnsi="Times"/>
          <w:color w:val="000000"/>
          <w:rPrChange w:id="9896" w:author="Adriana  Casas" w:date="2015-07-08T15:43:00Z">
            <w:rPr>
              <w:color w:val="000000"/>
            </w:rPr>
          </w:rPrChange>
        </w:rPr>
        <w:t xml:space="preserve"> proclamada por la </w:t>
      </w:r>
      <w:r w:rsidRPr="00DD6B12">
        <w:rPr>
          <w:rFonts w:ascii="Times" w:hAnsi="Times"/>
          <w:b/>
          <w:color w:val="000000"/>
          <w:rPrChange w:id="9897" w:author="Adriana  Casas" w:date="2015-07-08T15:43:00Z">
            <w:rPr>
              <w:b/>
              <w:color w:val="000000"/>
            </w:rPr>
          </w:rPrChange>
        </w:rPr>
        <w:t>Organización de las Naciones Unidas.</w:t>
      </w:r>
    </w:p>
    <w:p w14:paraId="7600C861" w14:textId="77777777" w:rsidR="006C738E" w:rsidRPr="00DD6B12" w:rsidRDefault="006C738E" w:rsidP="00DD6B12">
      <w:pPr>
        <w:spacing w:line="240" w:lineRule="auto"/>
        <w:rPr>
          <w:rFonts w:ascii="Times" w:hAnsi="Times"/>
          <w:rPrChange w:id="9898" w:author="Adriana  Casas" w:date="2015-07-08T15:43:00Z">
            <w:rPr/>
          </w:rPrChange>
        </w:rPr>
        <w:pPrChange w:id="9899" w:author="Adriana  Casas" w:date="2015-07-08T15:43:00Z">
          <w:pPr/>
        </w:pPrChange>
      </w:pPr>
    </w:p>
    <w:p w14:paraId="1714230F" w14:textId="77777777" w:rsidR="006C738E" w:rsidRPr="00DD6B12" w:rsidRDefault="006C738E" w:rsidP="00DD6B12">
      <w:pPr>
        <w:spacing w:line="240" w:lineRule="auto"/>
        <w:rPr>
          <w:rFonts w:ascii="Times" w:hAnsi="Times"/>
          <w:rPrChange w:id="9900" w:author="Adriana  Casas" w:date="2015-07-08T15:43:00Z">
            <w:rPr/>
          </w:rPrChange>
        </w:rPr>
        <w:pPrChange w:id="9901" w:author="Adriana  Casas" w:date="2015-07-08T15:43:00Z">
          <w:pPr/>
        </w:pPrChange>
      </w:pPr>
      <w:r w:rsidRPr="00DD6B12">
        <w:rPr>
          <w:rFonts w:ascii="Times" w:hAnsi="Times"/>
          <w:color w:val="000000"/>
          <w:rPrChange w:id="9902" w:author="Adriana  Casas" w:date="2015-07-08T15:43:00Z">
            <w:rPr>
              <w:color w:val="000000"/>
            </w:rPr>
          </w:rPrChange>
        </w:rPr>
        <w:t xml:space="preserve">En esta Declaración, la </w:t>
      </w:r>
      <w:r w:rsidRPr="00DD6B12">
        <w:rPr>
          <w:rFonts w:ascii="Times" w:hAnsi="Times"/>
          <w:b/>
          <w:color w:val="000000"/>
          <w:rPrChange w:id="9903" w:author="Adriana  Casas" w:date="2015-07-08T15:43:00Z">
            <w:rPr>
              <w:b/>
              <w:color w:val="000000"/>
            </w:rPr>
          </w:rPrChange>
        </w:rPr>
        <w:t>esclavitud y la servidumbre</w:t>
      </w:r>
      <w:r w:rsidRPr="00DD6B12">
        <w:rPr>
          <w:rFonts w:ascii="Times" w:hAnsi="Times"/>
          <w:color w:val="000000"/>
          <w:rPrChange w:id="9904" w:author="Adriana  Casas" w:date="2015-07-08T15:43:00Z">
            <w:rPr>
              <w:color w:val="000000"/>
            </w:rPr>
          </w:rPrChange>
        </w:rPr>
        <w:t xml:space="preserve"> quedan totalmente </w:t>
      </w:r>
      <w:r w:rsidRPr="00DD6B12">
        <w:rPr>
          <w:rFonts w:ascii="Times" w:hAnsi="Times"/>
          <w:b/>
          <w:color w:val="000000"/>
          <w:rPrChange w:id="9905" w:author="Adriana  Casas" w:date="2015-07-08T15:43:00Z">
            <w:rPr>
              <w:b/>
              <w:color w:val="000000"/>
            </w:rPr>
          </w:rPrChange>
        </w:rPr>
        <w:t>abolidas</w:t>
      </w:r>
      <w:r w:rsidRPr="00DD6B12">
        <w:rPr>
          <w:rFonts w:ascii="Times" w:hAnsi="Times"/>
          <w:color w:val="000000"/>
          <w:rPrChange w:id="9906" w:author="Adriana  Casas" w:date="2015-07-08T15:43:00Z">
            <w:rPr>
              <w:color w:val="000000"/>
            </w:rPr>
          </w:rPrChange>
        </w:rPr>
        <w:t xml:space="preserve"> y el trabajo se entiende como la </w:t>
      </w:r>
      <w:r w:rsidRPr="00DD6B12">
        <w:rPr>
          <w:rFonts w:ascii="Times" w:hAnsi="Times"/>
          <w:b/>
          <w:color w:val="000000"/>
          <w:rPrChange w:id="9907" w:author="Adriana  Casas" w:date="2015-07-08T15:43:00Z">
            <w:rPr>
              <w:b/>
              <w:color w:val="000000"/>
            </w:rPr>
          </w:rPrChange>
        </w:rPr>
        <w:t>actividad</w:t>
      </w:r>
      <w:r w:rsidRPr="00DD6B12">
        <w:rPr>
          <w:rFonts w:ascii="Times" w:hAnsi="Times"/>
          <w:color w:val="000000"/>
          <w:rPrChange w:id="9908" w:author="Adriana  Casas" w:date="2015-07-08T15:43:00Z">
            <w:rPr>
              <w:color w:val="000000"/>
            </w:rPr>
          </w:rPrChange>
        </w:rPr>
        <w:t xml:space="preserve"> consciente y </w:t>
      </w:r>
      <w:r w:rsidRPr="00DD6B12">
        <w:rPr>
          <w:rFonts w:ascii="Times" w:hAnsi="Times"/>
          <w:b/>
          <w:color w:val="000000"/>
          <w:rPrChange w:id="9909" w:author="Adriana  Casas" w:date="2015-07-08T15:43:00Z">
            <w:rPr>
              <w:b/>
              <w:color w:val="000000"/>
            </w:rPr>
          </w:rPrChange>
        </w:rPr>
        <w:t>libre</w:t>
      </w:r>
      <w:r w:rsidRPr="00DD6B12">
        <w:rPr>
          <w:rFonts w:ascii="Times" w:hAnsi="Times"/>
          <w:color w:val="000000"/>
          <w:rPrChange w:id="9910" w:author="Adriana  Casas" w:date="2015-07-08T15:43:00Z">
            <w:rPr>
              <w:color w:val="000000"/>
            </w:rPr>
          </w:rPrChange>
        </w:rPr>
        <w:t xml:space="preserve"> que realiza la persona a cambio de un salario.</w:t>
      </w:r>
    </w:p>
    <w:p w14:paraId="7A91A6A0" w14:textId="77777777" w:rsidR="006C738E" w:rsidRPr="00DD6B12" w:rsidRDefault="006C738E" w:rsidP="00DD6B12">
      <w:pPr>
        <w:spacing w:line="240" w:lineRule="auto"/>
        <w:rPr>
          <w:rFonts w:ascii="Times" w:hAnsi="Times"/>
          <w:rPrChange w:id="9911" w:author="Adriana  Casas" w:date="2015-07-08T15:43:00Z">
            <w:rPr/>
          </w:rPrChange>
        </w:rPr>
        <w:pPrChange w:id="9912" w:author="Adriana  Casas" w:date="2015-07-08T15:43:00Z">
          <w:pPr/>
        </w:pPrChange>
      </w:pPr>
      <w:r w:rsidRPr="00DD6B12">
        <w:rPr>
          <w:rFonts w:ascii="Times" w:hAnsi="Times"/>
          <w:color w:val="000000"/>
          <w:rPrChange w:id="9913" w:author="Adriana  Casas" w:date="2015-07-08T15:43:00Z">
            <w:rPr>
              <w:color w:val="000000"/>
            </w:rPr>
          </w:rPrChange>
        </w:rPr>
        <w:t xml:space="preserve">Paralelo a esta Declaración, en Inglaterra, y luego en Europa, se crearon los sindicatos que defendían a los trabajadores y exigieron para ellos condiciones dignas de trabajo y </w:t>
      </w:r>
      <w:r w:rsidRPr="00DD6B12">
        <w:rPr>
          <w:rFonts w:ascii="Times" w:hAnsi="Times"/>
          <w:b/>
          <w:color w:val="000000"/>
          <w:rPrChange w:id="9914" w:author="Adriana  Casas" w:date="2015-07-08T15:43:00Z">
            <w:rPr>
              <w:b/>
              <w:color w:val="000000"/>
            </w:rPr>
          </w:rPrChange>
        </w:rPr>
        <w:t>salarios justos</w:t>
      </w:r>
      <w:r w:rsidRPr="00DD6B12">
        <w:rPr>
          <w:rFonts w:ascii="Times" w:hAnsi="Times"/>
          <w:color w:val="000000"/>
          <w:rPrChange w:id="9915" w:author="Adriana  Casas" w:date="2015-07-08T15:43:00Z">
            <w:rPr>
              <w:color w:val="000000"/>
            </w:rPr>
          </w:rPrChange>
        </w:rPr>
        <w:t>.</w:t>
      </w:r>
    </w:p>
    <w:p w14:paraId="40B24076" w14:textId="77777777" w:rsidR="006C738E" w:rsidRPr="00DD6B12" w:rsidRDefault="006C738E" w:rsidP="00DD6B12">
      <w:pPr>
        <w:spacing w:line="240" w:lineRule="auto"/>
        <w:rPr>
          <w:rFonts w:ascii="Times" w:hAnsi="Times"/>
          <w:rPrChange w:id="9916" w:author="Adriana  Casas" w:date="2015-07-08T15:43:00Z">
            <w:rPr/>
          </w:rPrChange>
        </w:rPr>
        <w:pPrChange w:id="9917" w:author="Adriana  Casas" w:date="2015-07-08T15:43:00Z">
          <w:pPr/>
        </w:pPrChange>
      </w:pPr>
      <w:r w:rsidRPr="00DD6B12">
        <w:rPr>
          <w:rFonts w:ascii="Times" w:hAnsi="Times"/>
          <w:color w:val="000000"/>
          <w:rPrChange w:id="9918" w:author="Adriana  Casas" w:date="2015-07-08T15:43:00Z">
            <w:rPr>
              <w:color w:val="000000"/>
            </w:rPr>
          </w:rPrChange>
        </w:rPr>
        <w:t xml:space="preserve">Sin embargo, en los últimos años las </w:t>
      </w:r>
      <w:r w:rsidRPr="00DD6B12">
        <w:rPr>
          <w:rFonts w:ascii="Times" w:hAnsi="Times"/>
          <w:b/>
          <w:color w:val="000000"/>
          <w:rPrChange w:id="9919" w:author="Adriana  Casas" w:date="2015-07-08T15:43:00Z">
            <w:rPr>
              <w:b/>
              <w:color w:val="000000"/>
            </w:rPr>
          </w:rPrChange>
        </w:rPr>
        <w:t>condiciones</w:t>
      </w:r>
      <w:r w:rsidRPr="00DD6B12">
        <w:rPr>
          <w:rFonts w:ascii="Times" w:hAnsi="Times"/>
          <w:color w:val="000000"/>
          <w:rPrChange w:id="9920" w:author="Adriana  Casas" w:date="2015-07-08T15:43:00Z">
            <w:rPr>
              <w:color w:val="000000"/>
            </w:rPr>
          </w:rPrChange>
        </w:rPr>
        <w:t xml:space="preserve"> de los empleados se han afectado visiblemente y las tasas de </w:t>
      </w:r>
      <w:r w:rsidRPr="00DD6B12">
        <w:rPr>
          <w:rFonts w:ascii="Times" w:hAnsi="Times"/>
          <w:b/>
          <w:color w:val="000000"/>
          <w:rPrChange w:id="9921" w:author="Adriana  Casas" w:date="2015-07-08T15:43:00Z">
            <w:rPr>
              <w:b/>
              <w:color w:val="000000"/>
            </w:rPr>
          </w:rPrChange>
        </w:rPr>
        <w:t>desempleo</w:t>
      </w:r>
      <w:r w:rsidRPr="00DD6B12">
        <w:rPr>
          <w:rFonts w:ascii="Times" w:hAnsi="Times"/>
          <w:color w:val="000000"/>
          <w:rPrChange w:id="9922" w:author="Adriana  Casas" w:date="2015-07-08T15:43:00Z">
            <w:rPr>
              <w:color w:val="000000"/>
            </w:rPr>
          </w:rPrChange>
        </w:rPr>
        <w:t xml:space="preserve"> son muy altas, especialmente en países de </w:t>
      </w:r>
      <w:r w:rsidRPr="00DD6B12">
        <w:rPr>
          <w:rFonts w:ascii="Times" w:hAnsi="Times"/>
          <w:b/>
          <w:color w:val="000000"/>
          <w:rPrChange w:id="9923" w:author="Adriana  Casas" w:date="2015-07-08T15:43:00Z">
            <w:rPr>
              <w:b/>
              <w:color w:val="000000"/>
            </w:rPr>
          </w:rPrChange>
        </w:rPr>
        <w:t>América Latina, África y Asia</w:t>
      </w:r>
      <w:r w:rsidRPr="00DD6B12">
        <w:rPr>
          <w:rFonts w:ascii="Times" w:hAnsi="Times"/>
          <w:color w:val="000000"/>
          <w:rPrChange w:id="9924" w:author="Adriana  Casas" w:date="2015-07-08T15:43:00Z">
            <w:rPr>
              <w:color w:val="000000"/>
            </w:rPr>
          </w:rPrChange>
        </w:rPr>
        <w:t>.</w:t>
      </w:r>
    </w:p>
    <w:p w14:paraId="115FBDEB" w14:textId="77777777" w:rsidR="006C738E" w:rsidRPr="00DD6B12" w:rsidRDefault="006C738E" w:rsidP="00DD6B12">
      <w:pPr>
        <w:spacing w:line="240" w:lineRule="auto"/>
        <w:rPr>
          <w:rFonts w:ascii="Times" w:hAnsi="Times"/>
          <w:rPrChange w:id="9925" w:author="Adriana  Casas" w:date="2015-07-08T15:43:00Z">
            <w:rPr/>
          </w:rPrChange>
        </w:rPr>
        <w:pPrChange w:id="9926" w:author="Adriana  Casas" w:date="2015-07-08T15:43:00Z">
          <w:pPr/>
        </w:pPrChange>
      </w:pPr>
      <w:r w:rsidRPr="00DD6B12">
        <w:rPr>
          <w:rFonts w:ascii="Times" w:hAnsi="Times"/>
          <w:color w:val="000000"/>
          <w:rPrChange w:id="9927" w:author="Adriana  Casas" w:date="2015-07-08T15:43:00Z">
            <w:rPr>
              <w:color w:val="000000"/>
            </w:rPr>
          </w:rPrChange>
        </w:rPr>
        <w:t xml:space="preserve">En la actualidad, el empleo es una circunstancia difícil de garantizar para toda la población activa, es decir para las personas que por su edad y preparación están aptos para trabajar. Esto hace que los estados enfoquen sus </w:t>
      </w:r>
      <w:r w:rsidRPr="00DD6B12">
        <w:rPr>
          <w:rFonts w:ascii="Times" w:hAnsi="Times"/>
          <w:b/>
          <w:color w:val="000000"/>
          <w:rPrChange w:id="9928" w:author="Adriana  Casas" w:date="2015-07-08T15:43:00Z">
            <w:rPr>
              <w:b/>
              <w:color w:val="000000"/>
            </w:rPr>
          </w:rPrChange>
        </w:rPr>
        <w:t>esfuerzos</w:t>
      </w:r>
      <w:r w:rsidRPr="00DD6B12">
        <w:rPr>
          <w:rFonts w:ascii="Times" w:hAnsi="Times"/>
          <w:color w:val="000000"/>
          <w:rPrChange w:id="9929" w:author="Adriana  Casas" w:date="2015-07-08T15:43:00Z">
            <w:rPr>
              <w:color w:val="000000"/>
            </w:rPr>
          </w:rPrChange>
        </w:rPr>
        <w:t xml:space="preserve"> para reducir el número de desempleados al </w:t>
      </w:r>
      <w:r w:rsidRPr="00DD6B12">
        <w:rPr>
          <w:rFonts w:ascii="Times" w:hAnsi="Times"/>
          <w:b/>
          <w:color w:val="000000"/>
          <w:rPrChange w:id="9930" w:author="Adriana  Casas" w:date="2015-07-08T15:43:00Z">
            <w:rPr>
              <w:b/>
              <w:color w:val="000000"/>
            </w:rPr>
          </w:rPrChange>
        </w:rPr>
        <w:t>mínimo</w:t>
      </w:r>
      <w:r w:rsidRPr="00DD6B12">
        <w:rPr>
          <w:rFonts w:ascii="Times" w:hAnsi="Times"/>
          <w:color w:val="000000"/>
          <w:rPrChange w:id="9931" w:author="Adriana  Casas" w:date="2015-07-08T15:43:00Z">
            <w:rPr>
              <w:color w:val="000000"/>
            </w:rPr>
          </w:rPrChange>
        </w:rPr>
        <w:t xml:space="preserve">, y enfrentar las </w:t>
      </w:r>
      <w:r w:rsidRPr="00DD6B12">
        <w:rPr>
          <w:rFonts w:ascii="Times" w:hAnsi="Times"/>
          <w:b/>
          <w:color w:val="000000"/>
          <w:rPrChange w:id="9932" w:author="Adriana  Casas" w:date="2015-07-08T15:43:00Z">
            <w:rPr>
              <w:b/>
              <w:color w:val="000000"/>
            </w:rPr>
          </w:rPrChange>
        </w:rPr>
        <w:t>consecuencias</w:t>
      </w:r>
      <w:r w:rsidRPr="00DD6B12">
        <w:rPr>
          <w:rFonts w:ascii="Times" w:hAnsi="Times"/>
          <w:color w:val="000000"/>
          <w:rPrChange w:id="9933" w:author="Adriana  Casas" w:date="2015-07-08T15:43:00Z">
            <w:rPr>
              <w:color w:val="000000"/>
            </w:rPr>
          </w:rPrChange>
        </w:rPr>
        <w:t xml:space="preserve"> negativas que derivarían de esta situación: pobreza, inseguridad, difícil acceso a servicios de salud, vivienda, educación, recreación, etc.</w:t>
      </w:r>
    </w:p>
    <w:p w14:paraId="2105AC0D" w14:textId="77777777" w:rsidR="006C738E" w:rsidRPr="00DD6B12" w:rsidRDefault="006C738E" w:rsidP="00DD6B12">
      <w:pPr>
        <w:spacing w:line="240" w:lineRule="auto"/>
        <w:rPr>
          <w:rFonts w:ascii="Times" w:hAnsi="Times"/>
          <w:rPrChange w:id="9934" w:author="Adriana  Casas" w:date="2015-07-08T15:43:00Z">
            <w:rPr/>
          </w:rPrChange>
        </w:rPr>
        <w:pPrChange w:id="9935" w:author="Adriana  Casas" w:date="2015-07-08T15:43:00Z">
          <w:pPr/>
        </w:pPrChange>
      </w:pPr>
    </w:p>
    <w:tbl>
      <w:tblPr>
        <w:tblStyle w:val="13"/>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101B71F1"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1A633BB" w14:textId="77777777" w:rsidR="006C738E" w:rsidRPr="00DD6B12" w:rsidRDefault="006C738E" w:rsidP="006E29D3">
            <w:pPr>
              <w:spacing w:line="240" w:lineRule="auto"/>
              <w:jc w:val="center"/>
              <w:rPr>
                <w:rFonts w:ascii="Times" w:eastAsia="Calibri" w:hAnsi="Times"/>
                <w:b/>
                <w:color w:val="FFFFFF" w:themeColor="background1"/>
                <w:highlight w:val="none"/>
                <w:rPrChange w:id="9936"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9937" w:author="Adriana  Casas" w:date="2015-07-08T15:43:00Z">
                  <w:rPr>
                    <w:rFonts w:eastAsia="Calibri"/>
                    <w:b/>
                    <w:color w:val="FFFFFF" w:themeColor="background1"/>
                    <w:highlight w:val="none"/>
                  </w:rPr>
                </w:rPrChange>
              </w:rPr>
              <w:t>Practica: recurso aprovechado</w:t>
            </w:r>
          </w:p>
        </w:tc>
      </w:tr>
      <w:tr w:rsidR="006C738E" w:rsidRPr="00DD6B12" w14:paraId="779D9BAD"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EED856" w14:textId="77777777" w:rsidR="006C738E" w:rsidRPr="00DD6B12" w:rsidRDefault="006C738E" w:rsidP="00DD6B12">
            <w:pPr>
              <w:spacing w:line="240" w:lineRule="auto"/>
              <w:ind w:left="-120"/>
              <w:rPr>
                <w:rFonts w:ascii="Times" w:hAnsi="Times"/>
                <w:rPrChange w:id="9938" w:author="Adriana  Casas" w:date="2015-07-08T15:43:00Z">
                  <w:rPr/>
                </w:rPrChange>
              </w:rPr>
              <w:pPrChange w:id="9939" w:author="Adriana  Casas" w:date="2015-07-08T15:43:00Z">
                <w:pPr>
                  <w:ind w:left="-120"/>
                </w:pPr>
              </w:pPrChange>
            </w:pPr>
            <w:r w:rsidRPr="00DD6B12">
              <w:rPr>
                <w:rFonts w:ascii="Times" w:hAnsi="Times"/>
                <w:b/>
                <w:color w:val="000000"/>
                <w:rPrChange w:id="9940"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70EE0E0A" w14:textId="77777777" w:rsidR="006C738E" w:rsidRPr="00DD6B12" w:rsidRDefault="00DB43F7" w:rsidP="00DD6B12">
            <w:pPr>
              <w:spacing w:line="240" w:lineRule="auto"/>
              <w:ind w:left="-120"/>
              <w:rPr>
                <w:rFonts w:ascii="Times" w:hAnsi="Times"/>
                <w:b/>
                <w:sz w:val="20"/>
                <w:szCs w:val="20"/>
                <w:rPrChange w:id="9941" w:author="Adriana  Casas" w:date="2015-07-08T15:43:00Z">
                  <w:rPr>
                    <w:b/>
                    <w:sz w:val="20"/>
                    <w:szCs w:val="20"/>
                  </w:rPr>
                </w:rPrChange>
              </w:rPr>
              <w:pPrChange w:id="9942" w:author="Adriana  Casas" w:date="2015-07-08T15:43:00Z">
                <w:pPr>
                  <w:ind w:left="-120"/>
                </w:pPr>
              </w:pPrChange>
            </w:pPr>
            <w:r w:rsidRPr="00DD6B12">
              <w:rPr>
                <w:rFonts w:ascii="Times" w:hAnsi="Times"/>
                <w:b/>
                <w:color w:val="000000"/>
                <w:sz w:val="20"/>
                <w:szCs w:val="20"/>
                <w:rPrChange w:id="9943" w:author="Adriana  Casas" w:date="2015-07-08T15:43:00Z">
                  <w:rPr>
                    <w:b/>
                    <w:color w:val="000000"/>
                    <w:sz w:val="20"/>
                    <w:szCs w:val="20"/>
                  </w:rPr>
                </w:rPrChange>
              </w:rPr>
              <w:t>CS_10_05</w:t>
            </w:r>
            <w:r w:rsidR="005229A6" w:rsidRPr="00DD6B12">
              <w:rPr>
                <w:rFonts w:ascii="Times" w:hAnsi="Times"/>
                <w:b/>
                <w:color w:val="000000"/>
                <w:sz w:val="20"/>
                <w:szCs w:val="20"/>
                <w:rPrChange w:id="9944" w:author="Adriana  Casas" w:date="2015-07-08T15:43:00Z">
                  <w:rPr>
                    <w:b/>
                    <w:color w:val="000000"/>
                    <w:sz w:val="20"/>
                    <w:szCs w:val="20"/>
                  </w:rPr>
                </w:rPrChange>
              </w:rPr>
              <w:t>_CO REC330</w:t>
            </w:r>
          </w:p>
        </w:tc>
      </w:tr>
      <w:tr w:rsidR="006C738E" w:rsidRPr="00DD6B12" w14:paraId="403C126F" w14:textId="77777777"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6A3A66" w14:textId="77777777" w:rsidR="006C738E" w:rsidRPr="00DD6B12" w:rsidRDefault="006C738E" w:rsidP="00DD6B12">
            <w:pPr>
              <w:spacing w:line="240" w:lineRule="auto"/>
              <w:ind w:left="-120"/>
              <w:rPr>
                <w:rFonts w:ascii="Times" w:hAnsi="Times"/>
                <w:rPrChange w:id="9945" w:author="Adriana  Casas" w:date="2015-07-08T15:43:00Z">
                  <w:rPr/>
                </w:rPrChange>
              </w:rPr>
              <w:pPrChange w:id="9946" w:author="Adriana  Casas" w:date="2015-07-08T15:43:00Z">
                <w:pPr>
                  <w:ind w:left="-120"/>
                </w:pPr>
              </w:pPrChange>
            </w:pPr>
            <w:r w:rsidRPr="00DD6B12">
              <w:rPr>
                <w:rFonts w:ascii="Times" w:hAnsi="Times"/>
                <w:b/>
                <w:color w:val="000000"/>
                <w:rPrChange w:id="9947"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2A4F5351" w14:textId="77777777" w:rsidR="006C738E" w:rsidRPr="00DD6B12" w:rsidRDefault="006C738E" w:rsidP="00DD6B12">
            <w:pPr>
              <w:spacing w:line="240" w:lineRule="auto"/>
              <w:ind w:left="-120"/>
              <w:rPr>
                <w:rFonts w:ascii="Times" w:hAnsi="Times"/>
                <w:b/>
                <w:sz w:val="20"/>
                <w:szCs w:val="20"/>
                <w:rPrChange w:id="9948" w:author="Adriana  Casas" w:date="2015-07-08T15:43:00Z">
                  <w:rPr>
                    <w:b/>
                    <w:sz w:val="20"/>
                    <w:szCs w:val="20"/>
                  </w:rPr>
                </w:rPrChange>
              </w:rPr>
              <w:pPrChange w:id="9949" w:author="Adriana  Casas" w:date="2015-07-08T15:43:00Z">
                <w:pPr>
                  <w:ind w:left="-120"/>
                </w:pPr>
              </w:pPrChange>
            </w:pPr>
            <w:r w:rsidRPr="00DD6B12">
              <w:rPr>
                <w:rFonts w:ascii="Times" w:hAnsi="Times"/>
                <w:b/>
                <w:color w:val="000000"/>
                <w:sz w:val="20"/>
                <w:szCs w:val="20"/>
                <w:rPrChange w:id="9950" w:author="Adriana  Casas" w:date="2015-07-08T15:43:00Z">
                  <w:rPr>
                    <w:b/>
                    <w:color w:val="000000"/>
                    <w:sz w:val="20"/>
                    <w:szCs w:val="20"/>
                  </w:rPr>
                </w:rPrChange>
              </w:rPr>
              <w:t>Refuerza tu aprendizaje: las personas y el empleo</w:t>
            </w:r>
          </w:p>
        </w:tc>
      </w:tr>
      <w:tr w:rsidR="006C738E" w:rsidRPr="00DD6B12" w14:paraId="16C880AC"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9BF527" w14:textId="77777777" w:rsidR="006C738E" w:rsidRPr="00DD6B12" w:rsidRDefault="006C738E" w:rsidP="00DD6B12">
            <w:pPr>
              <w:spacing w:line="240" w:lineRule="auto"/>
              <w:ind w:left="-120"/>
              <w:rPr>
                <w:rFonts w:ascii="Times" w:hAnsi="Times"/>
                <w:rPrChange w:id="9951" w:author="Adriana  Casas" w:date="2015-07-08T15:43:00Z">
                  <w:rPr/>
                </w:rPrChange>
              </w:rPr>
              <w:pPrChange w:id="9952" w:author="Adriana  Casas" w:date="2015-07-08T15:43:00Z">
                <w:pPr>
                  <w:ind w:left="-120"/>
                </w:pPr>
              </w:pPrChange>
            </w:pPr>
            <w:r w:rsidRPr="00DD6B12">
              <w:rPr>
                <w:rFonts w:ascii="Times" w:hAnsi="Times"/>
                <w:b/>
                <w:color w:val="000000"/>
                <w:rPrChange w:id="9953"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0918C84A" w14:textId="77777777" w:rsidR="006C738E" w:rsidRPr="00DD6B12" w:rsidRDefault="006C738E" w:rsidP="006E29D3">
            <w:pPr>
              <w:spacing w:line="240" w:lineRule="auto"/>
              <w:rPr>
                <w:rFonts w:ascii="Times" w:hAnsi="Times"/>
                <w:sz w:val="20"/>
                <w:szCs w:val="20"/>
                <w:rPrChange w:id="9954" w:author="Adriana  Casas" w:date="2015-07-08T15:43:00Z">
                  <w:rPr>
                    <w:sz w:val="20"/>
                    <w:szCs w:val="20"/>
                  </w:rPr>
                </w:rPrChange>
              </w:rPr>
            </w:pPr>
            <w:r w:rsidRPr="00DD6B12">
              <w:rPr>
                <w:rFonts w:ascii="Times" w:hAnsi="Times"/>
                <w:color w:val="000000"/>
                <w:sz w:val="20"/>
                <w:szCs w:val="20"/>
                <w:rPrChange w:id="9955" w:author="Adriana  Casas" w:date="2015-07-08T15:43:00Z">
                  <w:rPr>
                    <w:color w:val="000000"/>
                    <w:sz w:val="20"/>
                    <w:szCs w:val="20"/>
                  </w:rPr>
                </w:rPrChange>
              </w:rPr>
              <w:t>3°ESO/CS/El sector terciario</w:t>
            </w:r>
          </w:p>
        </w:tc>
      </w:tr>
      <w:tr w:rsidR="006C738E" w:rsidRPr="00DD6B12" w14:paraId="69332E20"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4FD0C65" w14:textId="77777777" w:rsidR="006C738E" w:rsidRPr="00DD6B12" w:rsidRDefault="006C738E" w:rsidP="00DD6B12">
            <w:pPr>
              <w:spacing w:line="240" w:lineRule="auto"/>
              <w:ind w:left="-120"/>
              <w:rPr>
                <w:rFonts w:ascii="Times" w:hAnsi="Times"/>
                <w:rPrChange w:id="9956" w:author="Adriana  Casas" w:date="2015-07-08T15:43:00Z">
                  <w:rPr/>
                </w:rPrChange>
              </w:rPr>
              <w:pPrChange w:id="9957" w:author="Adriana  Casas" w:date="2015-07-08T15:43:00Z">
                <w:pPr>
                  <w:ind w:left="-120"/>
                </w:pPr>
              </w:pPrChange>
            </w:pPr>
            <w:r w:rsidRPr="00DD6B12">
              <w:rPr>
                <w:rFonts w:ascii="Times" w:hAnsi="Times"/>
                <w:b/>
                <w:color w:val="000000"/>
                <w:rPrChange w:id="9958"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1AD1443A" w14:textId="77777777" w:rsidR="006C738E" w:rsidRPr="00DD6B12" w:rsidRDefault="006C738E" w:rsidP="006E29D3">
            <w:pPr>
              <w:spacing w:line="240" w:lineRule="auto"/>
              <w:rPr>
                <w:rFonts w:ascii="Times" w:hAnsi="Times"/>
                <w:rPrChange w:id="9959" w:author="Adriana  Casas" w:date="2015-07-08T15:43:00Z">
                  <w:rPr/>
                </w:rPrChange>
              </w:rPr>
            </w:pPr>
            <w:r w:rsidRPr="00DD6B12">
              <w:rPr>
                <w:rFonts w:ascii="Times" w:hAnsi="Times"/>
                <w:color w:val="000000"/>
                <w:rPrChange w:id="9960" w:author="Adriana  Casas" w:date="2015-07-08T15:43:00Z">
                  <w:rPr>
                    <w:color w:val="000000"/>
                  </w:rPr>
                </w:rPrChange>
              </w:rPr>
              <w:t>Actividades sobre la población y el trabajo</w:t>
            </w:r>
          </w:p>
        </w:tc>
      </w:tr>
    </w:tbl>
    <w:p w14:paraId="6B7D5F48" w14:textId="77777777" w:rsidR="006C738E" w:rsidRPr="00DD6B12" w:rsidRDefault="006C738E" w:rsidP="00DD6B12">
      <w:pPr>
        <w:spacing w:line="240" w:lineRule="auto"/>
        <w:rPr>
          <w:rFonts w:ascii="Times" w:hAnsi="Times"/>
          <w:rPrChange w:id="9961" w:author="Adriana  Casas" w:date="2015-07-08T15:43:00Z">
            <w:rPr/>
          </w:rPrChange>
        </w:rPr>
        <w:pPrChange w:id="9962" w:author="Adriana  Casas" w:date="2015-07-08T15:43:00Z">
          <w:pPr/>
        </w:pPrChange>
      </w:pPr>
      <w:bookmarkStart w:id="9963" w:name="h.okg3qmz88rxi" w:colFirst="0" w:colLast="0"/>
      <w:bookmarkEnd w:id="9963"/>
    </w:p>
    <w:p w14:paraId="43BD4F4F" w14:textId="77777777" w:rsidR="006C738E" w:rsidRPr="00DD6B12" w:rsidRDefault="006C738E" w:rsidP="00DD6B12">
      <w:pPr>
        <w:spacing w:line="240" w:lineRule="auto"/>
        <w:rPr>
          <w:rFonts w:ascii="Times" w:hAnsi="Times"/>
          <w:rPrChange w:id="9964" w:author="Adriana  Casas" w:date="2015-07-08T15:43:00Z">
            <w:rPr/>
          </w:rPrChange>
        </w:rPr>
        <w:pPrChange w:id="9965" w:author="Adriana  Casas" w:date="2015-07-08T15:43:00Z">
          <w:pPr/>
        </w:pPrChange>
      </w:pPr>
      <w:r w:rsidRPr="00DD6B12">
        <w:rPr>
          <w:rFonts w:ascii="Times" w:hAnsi="Times"/>
          <w:color w:val="000000"/>
          <w:rPrChange w:id="9966" w:author="Adriana  Casas" w:date="2015-07-08T15:43:00Z">
            <w:rPr>
              <w:color w:val="000000"/>
            </w:rPr>
          </w:rPrChange>
        </w:rPr>
        <w:t>El surgimiento de nuevos centros de producción, la expansión y reestructuración de empresas: multinacionales, transnacionales; el entorno tecnológico y de política internacional modifican las dinámica del empleo: la contratación, los programas de empleo temporal, las formas de protección contra la pérdida del empleo, los ingresos, el papel de regular las relaciones individuales y colectivas del trabajo, la protección de los derechos fundamentales del trabajo delegado en los ministerios que promulgan la protección social de los trabajadores para mantener condiciones óptimas en la sociedad.</w:t>
      </w:r>
    </w:p>
    <w:p w14:paraId="509850CE" w14:textId="77777777" w:rsidR="006C738E" w:rsidRPr="00DD6B12" w:rsidRDefault="006C738E" w:rsidP="00DD6B12">
      <w:pPr>
        <w:spacing w:line="240" w:lineRule="auto"/>
        <w:rPr>
          <w:rFonts w:ascii="Times" w:hAnsi="Times"/>
          <w:rPrChange w:id="9967" w:author="Adriana  Casas" w:date="2015-07-08T15:43:00Z">
            <w:rPr/>
          </w:rPrChange>
        </w:rPr>
        <w:pPrChange w:id="9968" w:author="Adriana  Casas" w:date="2015-07-08T15:43:00Z">
          <w:pPr/>
        </w:pPrChange>
      </w:pPr>
    </w:p>
    <w:p w14:paraId="7E60D722" w14:textId="77777777" w:rsidR="006C738E" w:rsidRPr="00DD6B12" w:rsidRDefault="006C738E" w:rsidP="00DD6B12">
      <w:pPr>
        <w:spacing w:line="240" w:lineRule="auto"/>
        <w:rPr>
          <w:rFonts w:ascii="Times" w:hAnsi="Times"/>
          <w:rPrChange w:id="9969" w:author="Adriana  Casas" w:date="2015-07-08T15:43:00Z">
            <w:rPr/>
          </w:rPrChange>
        </w:rPr>
        <w:pPrChange w:id="9970" w:author="Adriana  Casas" w:date="2015-07-08T15:43:00Z">
          <w:pPr/>
        </w:pPrChange>
      </w:pPr>
      <w:r w:rsidRPr="00DD6B12">
        <w:rPr>
          <w:rFonts w:ascii="Times" w:hAnsi="Times"/>
          <w:color w:val="000000"/>
          <w:rPrChange w:id="9971" w:author="Adriana  Casas" w:date="2015-07-08T15:43:00Z">
            <w:rPr>
              <w:color w:val="000000"/>
            </w:rPr>
          </w:rPrChange>
        </w:rPr>
        <w:t>El teletrabajo consiste en una fórmula laboral en que los trabajadores retribuidos realizan total o parcialmente su trabajo fuera de la empresa, normalmente desde sus casas mediante el uso de las tecnologías de la información y las telecomunicaciones. La estructura organizativa de una empresa que invierte en teletrabajo ya no es la tradicional, de carácter piramidal y escalonado, sino que se articula sobre la base de una red interactiva. Es evidente que las tecnologías de la información han impulsado e impulsan la práctica del teletrabajo.  Existen tres fórmulas de teletrabajo: el que se realiza en casa (ya sea de manera permanente o puntual), el móvil (durante viajes o en casa del cliente) y el denominado SOHO (small office, home office) o aquel en que la casa, más que la oficina de la empresa, es la principal base del trabajo.</w:t>
      </w:r>
    </w:p>
    <w:p w14:paraId="642A2D8F" w14:textId="77777777" w:rsidR="006C738E" w:rsidRPr="00DD6B12" w:rsidRDefault="006C738E" w:rsidP="00DD6B12">
      <w:pPr>
        <w:spacing w:line="240" w:lineRule="auto"/>
        <w:rPr>
          <w:rFonts w:ascii="Times" w:hAnsi="Times"/>
          <w:rPrChange w:id="9972" w:author="Adriana  Casas" w:date="2015-07-08T15:43:00Z">
            <w:rPr/>
          </w:rPrChange>
        </w:rPr>
        <w:pPrChange w:id="9973" w:author="Adriana  Casas" w:date="2015-07-08T15:43:00Z">
          <w:pPr/>
        </w:pPrChange>
      </w:pPr>
    </w:p>
    <w:p w14:paraId="4122AAAE" w14:textId="77777777" w:rsidR="006C738E" w:rsidRPr="00DD6B12" w:rsidRDefault="006C738E" w:rsidP="00DD6B12">
      <w:pPr>
        <w:spacing w:line="240" w:lineRule="auto"/>
        <w:rPr>
          <w:rFonts w:ascii="Times" w:hAnsi="Times"/>
          <w:rPrChange w:id="9974" w:author="Adriana  Casas" w:date="2015-07-08T15:43:00Z">
            <w:rPr/>
          </w:rPrChange>
        </w:rPr>
        <w:pPrChange w:id="9975" w:author="Adriana  Casas" w:date="2015-07-08T15:43:00Z">
          <w:pPr/>
        </w:pPrChange>
      </w:pPr>
      <w:r w:rsidRPr="00DD6B12">
        <w:rPr>
          <w:rFonts w:ascii="Times" w:hAnsi="Times"/>
          <w:color w:val="000000"/>
          <w:rPrChange w:id="9976" w:author="Adriana  Casas" w:date="2015-07-08T15:43:00Z">
            <w:rPr>
              <w:color w:val="000000"/>
            </w:rPr>
          </w:rPrChange>
        </w:rPr>
        <w:t>Las empresas reconocen cada vez más que la productividad laboral está relacionada con las capacidades que un empleado aporta al trabajo y cómo estas capacidades son utilizadas por las empresas generando la necesidad de invertir en los trabajadores, en su capacitación para mejorar las oportunidades de mantener o proveer un empleo.</w:t>
      </w:r>
    </w:p>
    <w:p w14:paraId="69FAA5FB" w14:textId="77777777" w:rsidR="0004103E" w:rsidRPr="00DD6B12" w:rsidRDefault="0004103E" w:rsidP="00DD6B12">
      <w:pPr>
        <w:spacing w:line="240" w:lineRule="auto"/>
        <w:rPr>
          <w:rFonts w:ascii="Times" w:hAnsi="Times"/>
          <w:rPrChange w:id="9977" w:author="Adriana  Casas" w:date="2015-07-08T15:43:00Z">
            <w:rPr/>
          </w:rPrChange>
        </w:rPr>
        <w:pPrChange w:id="9978" w:author="Adriana  Casas" w:date="2015-07-08T15:43:00Z">
          <w:pPr/>
        </w:pPrChange>
      </w:pPr>
    </w:p>
    <w:p w14:paraId="4FBE870B" w14:textId="77777777" w:rsidR="006C738E" w:rsidRPr="00DD6B12" w:rsidRDefault="006C738E" w:rsidP="00DD6B12">
      <w:pPr>
        <w:spacing w:line="240" w:lineRule="auto"/>
        <w:rPr>
          <w:rFonts w:ascii="Times" w:hAnsi="Times"/>
          <w:rPrChange w:id="9979" w:author="Adriana  Casas" w:date="2015-07-08T15:43:00Z">
            <w:rPr/>
          </w:rPrChange>
        </w:rPr>
        <w:pPrChange w:id="9980" w:author="Adriana  Casas" w:date="2015-07-08T15:43:00Z">
          <w:pPr/>
        </w:pPrChange>
      </w:pPr>
      <w:r w:rsidRPr="00DD6B12">
        <w:rPr>
          <w:rFonts w:ascii="Times" w:hAnsi="Times"/>
          <w:b/>
          <w:rPrChange w:id="9981" w:author="Adriana  Casas" w:date="2015-07-08T15:43:00Z">
            <w:rPr>
              <w:b/>
            </w:rPr>
          </w:rPrChange>
        </w:rPr>
        <w:t xml:space="preserve">[SECCIÓN 2] </w:t>
      </w:r>
      <w:r w:rsidRPr="00DD6B12">
        <w:rPr>
          <w:rFonts w:ascii="Times" w:hAnsi="Times"/>
          <w:b/>
          <w:color w:val="000000"/>
          <w:rPrChange w:id="9982" w:author="Adriana  Casas" w:date="2015-07-08T15:43:00Z">
            <w:rPr>
              <w:b/>
              <w:color w:val="000000"/>
            </w:rPr>
          </w:rPrChange>
        </w:rPr>
        <w:t xml:space="preserve">6.1 La población activa </w:t>
      </w:r>
    </w:p>
    <w:p w14:paraId="5B4F8A4F" w14:textId="77777777" w:rsidR="006C738E" w:rsidRPr="00DD6B12" w:rsidRDefault="006C738E" w:rsidP="00DD6B12">
      <w:pPr>
        <w:spacing w:line="240" w:lineRule="auto"/>
        <w:rPr>
          <w:rFonts w:ascii="Times" w:hAnsi="Times"/>
          <w:rPrChange w:id="9983" w:author="Adriana  Casas" w:date="2015-07-08T15:43:00Z">
            <w:rPr/>
          </w:rPrChange>
        </w:rPr>
        <w:pPrChange w:id="9984" w:author="Adriana  Casas" w:date="2015-07-08T15:43:00Z">
          <w:pPr/>
        </w:pPrChange>
      </w:pPr>
      <w:r w:rsidRPr="00DD6B12">
        <w:rPr>
          <w:rFonts w:ascii="Times" w:hAnsi="Times"/>
          <w:color w:val="000000"/>
          <w:rPrChange w:id="9985" w:author="Adriana  Casas" w:date="2015-07-08T15:43:00Z">
            <w:rPr>
              <w:color w:val="000000"/>
            </w:rPr>
          </w:rPrChange>
        </w:rPr>
        <w:t xml:space="preserve">La </w:t>
      </w:r>
      <w:r w:rsidRPr="00DD6B12">
        <w:rPr>
          <w:rFonts w:ascii="Times" w:hAnsi="Times"/>
          <w:b/>
          <w:color w:val="000000"/>
          <w:rPrChange w:id="9986" w:author="Adriana  Casas" w:date="2015-07-08T15:43:00Z">
            <w:rPr>
              <w:b/>
              <w:color w:val="000000"/>
            </w:rPr>
          </w:rPrChange>
        </w:rPr>
        <w:t>población activa</w:t>
      </w:r>
      <w:r w:rsidRPr="00DD6B12">
        <w:rPr>
          <w:rFonts w:ascii="Times" w:hAnsi="Times"/>
          <w:color w:val="000000"/>
          <w:rPrChange w:id="9987" w:author="Adriana  Casas" w:date="2015-07-08T15:43:00Z">
            <w:rPr>
              <w:color w:val="000000"/>
            </w:rPr>
          </w:rPrChange>
        </w:rPr>
        <w:t xml:space="preserve"> está formada por aquellas personas en edad de trabajar. Pueden estar </w:t>
      </w:r>
      <w:r w:rsidRPr="00DD6B12">
        <w:rPr>
          <w:rFonts w:ascii="Times" w:hAnsi="Times"/>
          <w:b/>
          <w:color w:val="000000"/>
          <w:rPrChange w:id="9988" w:author="Adriana  Casas" w:date="2015-07-08T15:43:00Z">
            <w:rPr>
              <w:b/>
              <w:color w:val="000000"/>
            </w:rPr>
          </w:rPrChange>
        </w:rPr>
        <w:t>trabajando</w:t>
      </w:r>
      <w:r w:rsidRPr="00DD6B12">
        <w:rPr>
          <w:rFonts w:ascii="Times" w:hAnsi="Times"/>
          <w:color w:val="000000"/>
          <w:rPrChange w:id="9989" w:author="Adriana  Casas" w:date="2015-07-08T15:43:00Z">
            <w:rPr>
              <w:color w:val="000000"/>
            </w:rPr>
          </w:rPrChange>
        </w:rPr>
        <w:t xml:space="preserve"> o </w:t>
      </w:r>
      <w:r w:rsidRPr="00DD6B12">
        <w:rPr>
          <w:rFonts w:ascii="Times" w:hAnsi="Times"/>
          <w:b/>
          <w:color w:val="000000"/>
          <w:rPrChange w:id="9990" w:author="Adriana  Casas" w:date="2015-07-08T15:43:00Z">
            <w:rPr>
              <w:b/>
              <w:color w:val="000000"/>
            </w:rPr>
          </w:rPrChange>
        </w:rPr>
        <w:t>buscando empleo</w:t>
      </w:r>
      <w:r w:rsidRPr="00DD6B12">
        <w:rPr>
          <w:rFonts w:ascii="Times" w:hAnsi="Times"/>
          <w:color w:val="000000"/>
          <w:rPrChange w:id="9991" w:author="Adriana  Casas" w:date="2015-07-08T15:43:00Z">
            <w:rPr>
              <w:color w:val="000000"/>
            </w:rPr>
          </w:rPrChange>
        </w:rPr>
        <w:t>, por eso distinguimos entre población ocupada y población desocupada.</w:t>
      </w:r>
    </w:p>
    <w:p w14:paraId="1579E652" w14:textId="77777777" w:rsidR="006C738E" w:rsidRPr="00DD6B12" w:rsidRDefault="006C738E" w:rsidP="00DD6B12">
      <w:pPr>
        <w:numPr>
          <w:ilvl w:val="0"/>
          <w:numId w:val="1"/>
        </w:numPr>
        <w:spacing w:line="240" w:lineRule="auto"/>
        <w:contextualSpacing/>
        <w:rPr>
          <w:rFonts w:ascii="Times" w:hAnsi="Times"/>
          <w:color w:val="000000"/>
          <w:rPrChange w:id="9992" w:author="Adriana  Casas" w:date="2015-07-08T15:43:00Z">
            <w:rPr>
              <w:color w:val="000000"/>
            </w:rPr>
          </w:rPrChange>
        </w:rPr>
        <w:pPrChange w:id="9993" w:author="Adriana  Casas" w:date="2015-07-08T15:43:00Z">
          <w:pPr>
            <w:numPr>
              <w:numId w:val="1"/>
            </w:numPr>
            <w:ind w:left="720" w:firstLine="1080"/>
            <w:contextualSpacing/>
          </w:pPr>
        </w:pPrChange>
      </w:pPr>
      <w:r w:rsidRPr="00DD6B12">
        <w:rPr>
          <w:rFonts w:ascii="Times" w:hAnsi="Times"/>
          <w:color w:val="000000"/>
          <w:rPrChange w:id="9994" w:author="Adriana  Casas" w:date="2015-07-08T15:43:00Z">
            <w:rPr>
              <w:color w:val="000000"/>
            </w:rPr>
          </w:rPrChange>
        </w:rPr>
        <w:t>Población ocupada: personas que trabajan (por cuenta propia o ajena).</w:t>
      </w:r>
    </w:p>
    <w:p w14:paraId="0085A7AB" w14:textId="77777777" w:rsidR="006C738E" w:rsidRPr="00DD6B12" w:rsidRDefault="006C738E" w:rsidP="00DD6B12">
      <w:pPr>
        <w:numPr>
          <w:ilvl w:val="0"/>
          <w:numId w:val="1"/>
        </w:numPr>
        <w:spacing w:line="240" w:lineRule="auto"/>
        <w:contextualSpacing/>
        <w:rPr>
          <w:rFonts w:ascii="Times" w:hAnsi="Times"/>
          <w:color w:val="000000"/>
          <w:rPrChange w:id="9995" w:author="Adriana  Casas" w:date="2015-07-08T15:43:00Z">
            <w:rPr>
              <w:color w:val="000000"/>
            </w:rPr>
          </w:rPrChange>
        </w:rPr>
        <w:pPrChange w:id="9996" w:author="Adriana  Casas" w:date="2015-07-08T15:43:00Z">
          <w:pPr>
            <w:numPr>
              <w:numId w:val="1"/>
            </w:numPr>
            <w:ind w:left="720" w:firstLine="1080"/>
            <w:contextualSpacing/>
          </w:pPr>
        </w:pPrChange>
      </w:pPr>
      <w:r w:rsidRPr="00DD6B12">
        <w:rPr>
          <w:rFonts w:ascii="Times" w:hAnsi="Times"/>
          <w:color w:val="000000"/>
          <w:rPrChange w:id="9997" w:author="Adriana  Casas" w:date="2015-07-08T15:43:00Z">
            <w:rPr>
              <w:color w:val="000000"/>
            </w:rPr>
          </w:rPrChange>
        </w:rPr>
        <w:t>Población desocupada: personas desempleadas o en paro.</w:t>
      </w:r>
    </w:p>
    <w:p w14:paraId="227DF05D" w14:textId="77777777" w:rsidR="006C738E" w:rsidRPr="00DD6B12" w:rsidRDefault="006C738E" w:rsidP="00DD6B12">
      <w:pPr>
        <w:spacing w:line="240" w:lineRule="auto"/>
        <w:rPr>
          <w:rFonts w:ascii="Times" w:hAnsi="Times"/>
          <w:rPrChange w:id="9998" w:author="Adriana  Casas" w:date="2015-07-08T15:43:00Z">
            <w:rPr/>
          </w:rPrChange>
        </w:rPr>
        <w:pPrChange w:id="9999" w:author="Adriana  Casas" w:date="2015-07-08T15:43:00Z">
          <w:pPr/>
        </w:pPrChange>
      </w:pPr>
    </w:p>
    <w:tbl>
      <w:tblPr>
        <w:tblStyle w:val="1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089CDC48" w14:textId="77777777" w:rsidTr="006C738E">
        <w:tc>
          <w:tcPr>
            <w:tcW w:w="8840" w:type="dxa"/>
            <w:gridSpan w:val="2"/>
            <w:shd w:val="clear" w:color="auto" w:fill="0D0D0D"/>
          </w:tcPr>
          <w:p w14:paraId="547ADDD3" w14:textId="77777777" w:rsidR="006C738E" w:rsidRPr="00DD6B12" w:rsidRDefault="006C738E" w:rsidP="00DD6B12">
            <w:pPr>
              <w:spacing w:line="240" w:lineRule="auto"/>
              <w:jc w:val="center"/>
              <w:rPr>
                <w:rFonts w:ascii="Times" w:eastAsia="Calibri" w:hAnsi="Times"/>
                <w:b/>
                <w:color w:val="FFFFFF" w:themeColor="background1"/>
                <w:highlight w:val="none"/>
                <w:rPrChange w:id="10000" w:author="Adriana  Casas" w:date="2015-07-08T15:43:00Z">
                  <w:rPr>
                    <w:rFonts w:eastAsia="Calibri"/>
                    <w:b/>
                    <w:color w:val="FFFFFF" w:themeColor="background1"/>
                    <w:highlight w:val="none"/>
                  </w:rPr>
                </w:rPrChange>
              </w:rPr>
              <w:pPrChange w:id="10001" w:author="Adriana  Casas" w:date="2015-07-08T15:43:00Z">
                <w:pPr>
                  <w:jc w:val="center"/>
                </w:pPr>
              </w:pPrChange>
            </w:pPr>
            <w:r w:rsidRPr="00DD6B12">
              <w:rPr>
                <w:rFonts w:ascii="Times" w:eastAsia="Calibri" w:hAnsi="Times"/>
                <w:b/>
                <w:color w:val="FFFFFF" w:themeColor="background1"/>
                <w:highlight w:val="none"/>
                <w:rPrChange w:id="10002" w:author="Adriana  Casas" w:date="2015-07-08T15:43:00Z">
                  <w:rPr>
                    <w:rFonts w:eastAsia="Calibri"/>
                    <w:b/>
                    <w:color w:val="FFFFFF" w:themeColor="background1"/>
                    <w:highlight w:val="none"/>
                  </w:rPr>
                </w:rPrChange>
              </w:rPr>
              <w:t>Imagen (fotografía, gráfica o ilustración)</w:t>
            </w:r>
          </w:p>
        </w:tc>
      </w:tr>
      <w:tr w:rsidR="006C738E" w:rsidRPr="00DD6B12" w14:paraId="6D76A87E" w14:textId="77777777" w:rsidTr="006C738E">
        <w:tc>
          <w:tcPr>
            <w:tcW w:w="2460" w:type="dxa"/>
          </w:tcPr>
          <w:p w14:paraId="04BB7241" w14:textId="77777777" w:rsidR="006C738E" w:rsidRPr="00DD6B12" w:rsidRDefault="006C738E" w:rsidP="00DD6B12">
            <w:pPr>
              <w:spacing w:line="240" w:lineRule="auto"/>
              <w:rPr>
                <w:rFonts w:ascii="Times" w:hAnsi="Times"/>
                <w:rPrChange w:id="10003" w:author="Adriana  Casas" w:date="2015-07-08T15:43:00Z">
                  <w:rPr/>
                </w:rPrChange>
              </w:rPr>
              <w:pPrChange w:id="10004" w:author="Adriana  Casas" w:date="2015-07-08T15:43:00Z">
                <w:pPr/>
              </w:pPrChange>
            </w:pPr>
            <w:r w:rsidRPr="00DD6B12">
              <w:rPr>
                <w:rFonts w:ascii="Times" w:hAnsi="Times"/>
                <w:b/>
                <w:color w:val="000000"/>
                <w:rPrChange w:id="10005" w:author="Adriana  Casas" w:date="2015-07-08T15:43:00Z">
                  <w:rPr>
                    <w:b/>
                    <w:color w:val="000000"/>
                  </w:rPr>
                </w:rPrChange>
              </w:rPr>
              <w:t>Código</w:t>
            </w:r>
          </w:p>
        </w:tc>
        <w:tc>
          <w:tcPr>
            <w:tcW w:w="6380" w:type="dxa"/>
          </w:tcPr>
          <w:p w14:paraId="261ACEA7" w14:textId="77777777" w:rsidR="006C738E" w:rsidRPr="00DD6B12" w:rsidRDefault="008B0ECB" w:rsidP="00DD6B12">
            <w:pPr>
              <w:spacing w:line="240" w:lineRule="auto"/>
              <w:rPr>
                <w:rFonts w:ascii="Times" w:hAnsi="Times"/>
                <w:rPrChange w:id="10006" w:author="Adriana  Casas" w:date="2015-07-08T15:43:00Z">
                  <w:rPr/>
                </w:rPrChange>
              </w:rPr>
              <w:pPrChange w:id="10007" w:author="Adriana  Casas" w:date="2015-07-08T15:43:00Z">
                <w:pPr/>
              </w:pPrChange>
            </w:pPr>
            <w:r w:rsidRPr="00DD6B12">
              <w:rPr>
                <w:rFonts w:ascii="Times" w:hAnsi="Times"/>
                <w:color w:val="000000"/>
                <w:rPrChange w:id="10008" w:author="Adriana  Casas" w:date="2015-07-08T15:43:00Z">
                  <w:rPr>
                    <w:color w:val="000000"/>
                  </w:rPr>
                </w:rPrChange>
              </w:rPr>
              <w:t>CS_10_0</w:t>
            </w:r>
            <w:r w:rsidR="000620AB" w:rsidRPr="00DD6B12">
              <w:rPr>
                <w:rFonts w:ascii="Times" w:hAnsi="Times"/>
                <w:color w:val="000000"/>
                <w:rPrChange w:id="10009" w:author="Adriana  Casas" w:date="2015-07-08T15:43:00Z">
                  <w:rPr>
                    <w:color w:val="000000"/>
                  </w:rPr>
                </w:rPrChange>
              </w:rPr>
              <w:t>5</w:t>
            </w:r>
            <w:r w:rsidRPr="00DD6B12">
              <w:rPr>
                <w:rFonts w:ascii="Times" w:hAnsi="Times"/>
                <w:color w:val="000000"/>
                <w:rPrChange w:id="10010" w:author="Adriana  Casas" w:date="2015-07-08T15:43:00Z">
                  <w:rPr>
                    <w:color w:val="000000"/>
                  </w:rPr>
                </w:rPrChange>
              </w:rPr>
              <w:t>_IMG39</w:t>
            </w:r>
          </w:p>
        </w:tc>
      </w:tr>
      <w:tr w:rsidR="006C738E" w:rsidRPr="00DD6B12" w14:paraId="547EA62B" w14:textId="77777777" w:rsidTr="006C738E">
        <w:tc>
          <w:tcPr>
            <w:tcW w:w="2460" w:type="dxa"/>
          </w:tcPr>
          <w:p w14:paraId="7C2AE314" w14:textId="77777777" w:rsidR="006C738E" w:rsidRPr="00DD6B12" w:rsidRDefault="006C738E" w:rsidP="00DD6B12">
            <w:pPr>
              <w:spacing w:line="240" w:lineRule="auto"/>
              <w:rPr>
                <w:rFonts w:ascii="Times" w:hAnsi="Times"/>
                <w:rPrChange w:id="10011" w:author="Adriana  Casas" w:date="2015-07-08T15:43:00Z">
                  <w:rPr/>
                </w:rPrChange>
              </w:rPr>
              <w:pPrChange w:id="10012" w:author="Adriana  Casas" w:date="2015-07-08T15:43:00Z">
                <w:pPr/>
              </w:pPrChange>
            </w:pPr>
            <w:r w:rsidRPr="00DD6B12">
              <w:rPr>
                <w:rFonts w:ascii="Times" w:hAnsi="Times"/>
                <w:b/>
                <w:color w:val="000000"/>
                <w:rPrChange w:id="10013" w:author="Adriana  Casas" w:date="2015-07-08T15:43:00Z">
                  <w:rPr>
                    <w:b/>
                    <w:color w:val="000000"/>
                  </w:rPr>
                </w:rPrChange>
              </w:rPr>
              <w:t>Descripción</w:t>
            </w:r>
          </w:p>
        </w:tc>
        <w:tc>
          <w:tcPr>
            <w:tcW w:w="6380" w:type="dxa"/>
          </w:tcPr>
          <w:p w14:paraId="14567978" w14:textId="77777777" w:rsidR="006C738E" w:rsidRPr="00DD6B12" w:rsidRDefault="006C738E" w:rsidP="00DD6B12">
            <w:pPr>
              <w:spacing w:line="240" w:lineRule="auto"/>
              <w:rPr>
                <w:rFonts w:ascii="Times" w:hAnsi="Times"/>
                <w:rPrChange w:id="10014" w:author="Adriana  Casas" w:date="2015-07-08T15:43:00Z">
                  <w:rPr/>
                </w:rPrChange>
              </w:rPr>
              <w:pPrChange w:id="10015" w:author="Adriana  Casas" w:date="2015-07-08T15:43:00Z">
                <w:pPr/>
              </w:pPrChange>
            </w:pPr>
            <w:r w:rsidRPr="00DD6B12">
              <w:rPr>
                <w:rFonts w:ascii="Times" w:hAnsi="Times"/>
                <w:noProof/>
                <w:lang w:val="es-ES" w:eastAsia="es-ES"/>
                <w:rPrChange w:id="10016" w:author="Adriana  Casas" w:date="2015-07-08T15:43:00Z">
                  <w:rPr>
                    <w:noProof/>
                    <w:lang w:val="es-ES" w:eastAsia="es-ES"/>
                  </w:rPr>
                </w:rPrChange>
              </w:rPr>
              <w:drawing>
                <wp:inline distT="114300" distB="114300" distL="114300" distR="114300" wp14:anchorId="709EFCCA" wp14:editId="1E54BD48">
                  <wp:extent cx="2707257" cy="1928813"/>
                  <wp:effectExtent l="0" t="0" r="0" b="0"/>
                  <wp:docPr id="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a:srcRect/>
                          <a:stretch>
                            <a:fillRect/>
                          </a:stretch>
                        </pic:blipFill>
                        <pic:spPr>
                          <a:xfrm>
                            <a:off x="0" y="0"/>
                            <a:ext cx="2707257" cy="1928813"/>
                          </a:xfrm>
                          <a:prstGeom prst="rect">
                            <a:avLst/>
                          </a:prstGeom>
                          <a:ln/>
                        </pic:spPr>
                      </pic:pic>
                    </a:graphicData>
                  </a:graphic>
                </wp:inline>
              </w:drawing>
            </w:r>
          </w:p>
        </w:tc>
      </w:tr>
      <w:tr w:rsidR="006C738E" w:rsidRPr="00DD6B12" w14:paraId="5C0345A1" w14:textId="77777777" w:rsidTr="006C738E">
        <w:tc>
          <w:tcPr>
            <w:tcW w:w="2460" w:type="dxa"/>
          </w:tcPr>
          <w:p w14:paraId="19B99498" w14:textId="77777777" w:rsidR="006C738E" w:rsidRPr="00DD6B12" w:rsidRDefault="006C738E" w:rsidP="00DD6B12">
            <w:pPr>
              <w:spacing w:line="240" w:lineRule="auto"/>
              <w:rPr>
                <w:rFonts w:ascii="Times" w:hAnsi="Times"/>
                <w:rPrChange w:id="10017" w:author="Adriana  Casas" w:date="2015-07-08T15:43:00Z">
                  <w:rPr/>
                </w:rPrChange>
              </w:rPr>
              <w:pPrChange w:id="10018" w:author="Adriana  Casas" w:date="2015-07-08T15:43:00Z">
                <w:pPr/>
              </w:pPrChange>
            </w:pPr>
            <w:r w:rsidRPr="00DD6B12">
              <w:rPr>
                <w:rFonts w:ascii="Times" w:hAnsi="Times"/>
                <w:b/>
                <w:color w:val="000000"/>
                <w:rPrChange w:id="10019" w:author="Adriana  Casas" w:date="2015-07-08T15:43:00Z">
                  <w:rPr>
                    <w:b/>
                    <w:color w:val="000000"/>
                  </w:rPr>
                </w:rPrChange>
              </w:rPr>
              <w:t>Código Shutterstock (o URL o la ruta en AulaPlaneta)</w:t>
            </w:r>
          </w:p>
        </w:tc>
        <w:tc>
          <w:tcPr>
            <w:tcW w:w="6380" w:type="dxa"/>
          </w:tcPr>
          <w:p w14:paraId="7F863DF1" w14:textId="77777777" w:rsidR="006C738E" w:rsidRPr="00DD6B12" w:rsidRDefault="009D3AFD" w:rsidP="00DD6B12">
            <w:pPr>
              <w:spacing w:line="240" w:lineRule="auto"/>
              <w:rPr>
                <w:rFonts w:ascii="Times" w:hAnsi="Times"/>
                <w:rPrChange w:id="10020" w:author="Adriana  Casas" w:date="2015-07-08T15:43:00Z">
                  <w:rPr/>
                </w:rPrChange>
              </w:rPr>
              <w:pPrChange w:id="10021" w:author="Adriana  Casas" w:date="2015-07-08T15:43:00Z">
                <w:pPr/>
              </w:pPrChange>
            </w:pPr>
            <w:r w:rsidRPr="00DD6B12">
              <w:rPr>
                <w:rFonts w:ascii="Times" w:hAnsi="Times"/>
                <w:rPrChange w:id="10022" w:author="Adriana  Casas" w:date="2015-07-08T15:43:00Z">
                  <w:rPr/>
                </w:rPrChange>
              </w:rPr>
              <w:fldChar w:fldCharType="begin"/>
            </w:r>
            <w:r w:rsidRPr="00DD6B12">
              <w:rPr>
                <w:rFonts w:ascii="Times" w:hAnsi="Times"/>
                <w:rPrChange w:id="10023" w:author="Adriana  Casas" w:date="2015-07-08T15:43:00Z">
                  <w:rPr/>
                </w:rPrChange>
              </w:rPr>
              <w:instrText xml:space="preserve"> HYPERLINK "http://thumb7.shutterstock.com/display_pic_with_logo/507487/136348805/stock-photo-galle-march-vendor-selling-fresh-vegetables-and-fruits-march-in-galle-sri-lanka-136348805.jpg" \h </w:instrText>
            </w:r>
            <w:r w:rsidRPr="00DD6B12">
              <w:rPr>
                <w:rFonts w:ascii="Times" w:hAnsi="Times"/>
                <w:rPrChange w:id="10024" w:author="Adriana  Casas" w:date="2015-07-08T15:43:00Z">
                  <w:rPr/>
                </w:rPrChange>
              </w:rPr>
              <w:fldChar w:fldCharType="separate"/>
            </w:r>
            <w:r w:rsidR="006C738E" w:rsidRPr="00DD6B12">
              <w:rPr>
                <w:rFonts w:ascii="Times" w:hAnsi="Times"/>
                <w:color w:val="000000"/>
                <w:u w:val="single"/>
                <w:rPrChange w:id="10025" w:author="Adriana  Casas" w:date="2015-07-08T15:43:00Z">
                  <w:rPr>
                    <w:color w:val="000000"/>
                    <w:u w:val="single"/>
                  </w:rPr>
                </w:rPrChange>
              </w:rPr>
              <w:t>http://thumb7.shutterstock.com/display_pic_with_logo/507487/136348805/stock-photo-galle-march-vendor-selling-fresh-vegetables-and-fruits-march-in-galle-sri-lanka-136348805.jpg</w:t>
            </w:r>
            <w:r w:rsidRPr="00DD6B12">
              <w:rPr>
                <w:rFonts w:ascii="Times" w:hAnsi="Times"/>
                <w:color w:val="000000"/>
                <w:u w:val="single"/>
                <w:rPrChange w:id="10026" w:author="Adriana  Casas" w:date="2015-07-08T15:43:00Z">
                  <w:rPr>
                    <w:color w:val="000000"/>
                    <w:u w:val="single"/>
                  </w:rPr>
                </w:rPrChange>
              </w:rPr>
              <w:fldChar w:fldCharType="end"/>
            </w:r>
            <w:r w:rsidRPr="00DD6B12">
              <w:rPr>
                <w:rFonts w:ascii="Times" w:hAnsi="Times"/>
                <w:rPrChange w:id="10027" w:author="Adriana  Casas" w:date="2015-07-08T15:43:00Z">
                  <w:rPr/>
                </w:rPrChange>
              </w:rPr>
              <w:fldChar w:fldCharType="begin"/>
            </w:r>
            <w:r w:rsidRPr="00DD6B12">
              <w:rPr>
                <w:rFonts w:ascii="Times" w:hAnsi="Times"/>
                <w:rPrChange w:id="10028" w:author="Adriana  Casas" w:date="2015-07-08T15:43:00Z">
                  <w:rPr/>
                </w:rPrChange>
              </w:rPr>
              <w:instrText xml:space="preserve"> HYPERLINK "http://thumb7.shutterstock.com/display_pic_with_logo/507487/136348805/stock-photo-galle-march-vendor-selling-fresh-vegetables-and-fruits-march-in-galle-sri-lanka-136348805.jpg" \h </w:instrText>
            </w:r>
            <w:r w:rsidRPr="00DD6B12">
              <w:rPr>
                <w:rFonts w:ascii="Times" w:hAnsi="Times"/>
                <w:rPrChange w:id="10029" w:author="Adriana  Casas" w:date="2015-07-08T15:43:00Z">
                  <w:rPr/>
                </w:rPrChange>
              </w:rPr>
              <w:fldChar w:fldCharType="separate"/>
            </w:r>
            <w:r w:rsidRPr="00DD6B12">
              <w:rPr>
                <w:rFonts w:ascii="Times" w:hAnsi="Times"/>
                <w:rPrChange w:id="10030" w:author="Adriana  Casas" w:date="2015-07-08T15:43:00Z">
                  <w:rPr/>
                </w:rPrChange>
              </w:rPr>
              <w:fldChar w:fldCharType="end"/>
            </w:r>
          </w:p>
        </w:tc>
      </w:tr>
      <w:tr w:rsidR="006C738E" w:rsidRPr="00DD6B12" w14:paraId="5D1EB254" w14:textId="77777777" w:rsidTr="006C738E">
        <w:tc>
          <w:tcPr>
            <w:tcW w:w="2460" w:type="dxa"/>
          </w:tcPr>
          <w:p w14:paraId="04930DBB" w14:textId="77777777" w:rsidR="006C738E" w:rsidRPr="00DD6B12" w:rsidRDefault="006C738E" w:rsidP="00DD6B12">
            <w:pPr>
              <w:spacing w:line="240" w:lineRule="auto"/>
              <w:rPr>
                <w:rFonts w:ascii="Times" w:hAnsi="Times"/>
                <w:rPrChange w:id="10031" w:author="Adriana  Casas" w:date="2015-07-08T15:43:00Z">
                  <w:rPr/>
                </w:rPrChange>
              </w:rPr>
              <w:pPrChange w:id="10032" w:author="Adriana  Casas" w:date="2015-07-08T15:43:00Z">
                <w:pPr/>
              </w:pPrChange>
            </w:pPr>
            <w:r w:rsidRPr="00DD6B12">
              <w:rPr>
                <w:rFonts w:ascii="Times" w:hAnsi="Times"/>
                <w:b/>
                <w:color w:val="000000"/>
                <w:rPrChange w:id="10033" w:author="Adriana  Casas" w:date="2015-07-08T15:43:00Z">
                  <w:rPr>
                    <w:b/>
                    <w:color w:val="000000"/>
                  </w:rPr>
                </w:rPrChange>
              </w:rPr>
              <w:t>Pie de imagen</w:t>
            </w:r>
          </w:p>
        </w:tc>
        <w:tc>
          <w:tcPr>
            <w:tcW w:w="6380" w:type="dxa"/>
          </w:tcPr>
          <w:p w14:paraId="1882630D" w14:textId="77777777" w:rsidR="006C738E" w:rsidRPr="00DD6B12" w:rsidRDefault="006C738E" w:rsidP="00DD6B12">
            <w:pPr>
              <w:spacing w:line="240" w:lineRule="auto"/>
              <w:rPr>
                <w:rFonts w:ascii="Times" w:hAnsi="Times"/>
                <w:rPrChange w:id="10034" w:author="Adriana  Casas" w:date="2015-07-08T15:43:00Z">
                  <w:rPr/>
                </w:rPrChange>
              </w:rPr>
              <w:pPrChange w:id="10035" w:author="Adriana  Casas" w:date="2015-07-08T15:43:00Z">
                <w:pPr/>
              </w:pPrChange>
            </w:pPr>
            <w:r w:rsidRPr="00DD6B12">
              <w:rPr>
                <w:rFonts w:ascii="Times" w:hAnsi="Times"/>
                <w:color w:val="000000"/>
                <w:rPrChange w:id="10036" w:author="Adriana  Casas" w:date="2015-07-08T15:43:00Z">
                  <w:rPr>
                    <w:color w:val="000000"/>
                  </w:rPr>
                </w:rPrChange>
              </w:rPr>
              <w:t>El trabajo informal en las calles de la ciudad es cada vez más frecuente.</w:t>
            </w:r>
          </w:p>
        </w:tc>
      </w:tr>
    </w:tbl>
    <w:p w14:paraId="7DAC1ABA" w14:textId="77777777" w:rsidR="00A12AF7" w:rsidRPr="00DD6B12" w:rsidRDefault="00A12AF7" w:rsidP="00DD6B12">
      <w:pPr>
        <w:spacing w:line="240" w:lineRule="auto"/>
        <w:rPr>
          <w:rFonts w:ascii="Times" w:hAnsi="Times"/>
          <w:rPrChange w:id="10037" w:author="Adriana  Casas" w:date="2015-07-08T15:43:00Z">
            <w:rPr/>
          </w:rPrChange>
        </w:rPr>
        <w:pPrChange w:id="10038" w:author="Adriana  Casas" w:date="2015-07-08T15:43:00Z">
          <w:pPr/>
        </w:pPrChange>
      </w:pPr>
    </w:p>
    <w:p w14:paraId="4E8A4615" w14:textId="77777777" w:rsidR="00A12AF7" w:rsidRPr="00DD6B12" w:rsidRDefault="00A12AF7" w:rsidP="00DD6B12">
      <w:pPr>
        <w:spacing w:line="240" w:lineRule="auto"/>
        <w:rPr>
          <w:rFonts w:ascii="Times" w:hAnsi="Times"/>
          <w:rPrChange w:id="10039" w:author="Adriana  Casas" w:date="2015-07-08T15:43:00Z">
            <w:rPr/>
          </w:rPrChange>
        </w:rPr>
        <w:pPrChange w:id="10040" w:author="Adriana  Casas" w:date="2015-07-08T15:43:00Z">
          <w:pPr/>
        </w:pPrChange>
      </w:pPr>
    </w:p>
    <w:p w14:paraId="29AF7EDA" w14:textId="77777777" w:rsidR="006C738E" w:rsidRPr="00DD6B12" w:rsidRDefault="006C738E" w:rsidP="00DD6B12">
      <w:pPr>
        <w:spacing w:line="240" w:lineRule="auto"/>
        <w:rPr>
          <w:rFonts w:ascii="Times" w:hAnsi="Times"/>
          <w:rPrChange w:id="10041" w:author="Adriana  Casas" w:date="2015-07-08T15:43:00Z">
            <w:rPr/>
          </w:rPrChange>
        </w:rPr>
        <w:pPrChange w:id="10042" w:author="Adriana  Casas" w:date="2015-07-08T15:43:00Z">
          <w:pPr/>
        </w:pPrChange>
      </w:pPr>
      <w:r w:rsidRPr="00DD6B12">
        <w:rPr>
          <w:rFonts w:ascii="Times" w:hAnsi="Times"/>
          <w:b/>
          <w:rPrChange w:id="10043" w:author="Adriana  Casas" w:date="2015-07-08T15:43:00Z">
            <w:rPr>
              <w:b/>
            </w:rPr>
          </w:rPrChange>
        </w:rPr>
        <w:t xml:space="preserve">[SECCIÓN 2] </w:t>
      </w:r>
      <w:r w:rsidRPr="00DD6B12">
        <w:rPr>
          <w:rFonts w:ascii="Times" w:hAnsi="Times"/>
          <w:b/>
          <w:color w:val="000000"/>
          <w:rPrChange w:id="10044" w:author="Adriana  Casas" w:date="2015-07-08T15:43:00Z">
            <w:rPr>
              <w:b/>
              <w:color w:val="000000"/>
            </w:rPr>
          </w:rPrChange>
        </w:rPr>
        <w:t>6.2 La población no activa</w:t>
      </w:r>
      <w:r w:rsidRPr="00DD6B12">
        <w:rPr>
          <w:rFonts w:ascii="Times" w:hAnsi="Times"/>
          <w:color w:val="000000"/>
          <w:rPrChange w:id="10045" w:author="Adriana  Casas" w:date="2015-07-08T15:43:00Z">
            <w:rPr>
              <w:color w:val="000000"/>
            </w:rPr>
          </w:rPrChange>
        </w:rPr>
        <w:t xml:space="preserve"> </w:t>
      </w:r>
    </w:p>
    <w:p w14:paraId="4CA24843" w14:textId="77777777" w:rsidR="006C738E" w:rsidRPr="00DD6B12" w:rsidRDefault="006C738E" w:rsidP="00DD6B12">
      <w:pPr>
        <w:spacing w:line="240" w:lineRule="auto"/>
        <w:rPr>
          <w:rFonts w:ascii="Times" w:hAnsi="Times"/>
          <w:rPrChange w:id="10046" w:author="Adriana  Casas" w:date="2015-07-08T15:43:00Z">
            <w:rPr/>
          </w:rPrChange>
        </w:rPr>
        <w:pPrChange w:id="10047" w:author="Adriana  Casas" w:date="2015-07-08T15:43:00Z">
          <w:pPr/>
        </w:pPrChange>
      </w:pPr>
      <w:r w:rsidRPr="00DD6B12">
        <w:rPr>
          <w:rFonts w:ascii="Times" w:hAnsi="Times"/>
          <w:color w:val="000000"/>
          <w:rPrChange w:id="10048" w:author="Adriana  Casas" w:date="2015-07-08T15:43:00Z">
            <w:rPr>
              <w:color w:val="000000"/>
            </w:rPr>
          </w:rPrChange>
        </w:rPr>
        <w:t xml:space="preserve">La población no activa está formada por aquellas personas que </w:t>
      </w:r>
      <w:r w:rsidRPr="00DD6B12">
        <w:rPr>
          <w:rFonts w:ascii="Times" w:hAnsi="Times"/>
          <w:b/>
          <w:color w:val="000000"/>
          <w:rPrChange w:id="10049" w:author="Adriana  Casas" w:date="2015-07-08T15:43:00Z">
            <w:rPr>
              <w:b/>
              <w:color w:val="000000"/>
            </w:rPr>
          </w:rPrChange>
        </w:rPr>
        <w:t>no trabajan</w:t>
      </w:r>
      <w:r w:rsidRPr="00DD6B12">
        <w:rPr>
          <w:rFonts w:ascii="Times" w:hAnsi="Times"/>
          <w:color w:val="000000"/>
          <w:rPrChange w:id="10050" w:author="Adriana  Casas" w:date="2015-07-08T15:43:00Z">
            <w:rPr>
              <w:color w:val="000000"/>
            </w:rPr>
          </w:rPrChange>
        </w:rPr>
        <w:t xml:space="preserve"> y que </w:t>
      </w:r>
      <w:r w:rsidRPr="00DD6B12">
        <w:rPr>
          <w:rFonts w:ascii="Times" w:hAnsi="Times"/>
          <w:b/>
          <w:color w:val="000000"/>
          <w:rPrChange w:id="10051" w:author="Adriana  Casas" w:date="2015-07-08T15:43:00Z">
            <w:rPr>
              <w:b/>
              <w:color w:val="000000"/>
            </w:rPr>
          </w:rPrChange>
        </w:rPr>
        <w:t>no buscan empleo</w:t>
      </w:r>
      <w:r w:rsidRPr="00DD6B12">
        <w:rPr>
          <w:rFonts w:ascii="Times" w:hAnsi="Times"/>
          <w:color w:val="000000"/>
          <w:rPrChange w:id="10052" w:author="Adriana  Casas" w:date="2015-07-08T15:43:00Z">
            <w:rPr>
              <w:color w:val="000000"/>
            </w:rPr>
          </w:rPrChange>
        </w:rPr>
        <w:t>:</w:t>
      </w:r>
    </w:p>
    <w:p w14:paraId="08BB0EBB" w14:textId="77777777" w:rsidR="006C738E" w:rsidRPr="00DD6B12" w:rsidRDefault="006C738E" w:rsidP="00DD6B12">
      <w:pPr>
        <w:numPr>
          <w:ilvl w:val="0"/>
          <w:numId w:val="2"/>
        </w:numPr>
        <w:spacing w:after="200" w:line="240" w:lineRule="auto"/>
        <w:contextualSpacing/>
        <w:rPr>
          <w:rFonts w:ascii="Times" w:hAnsi="Times"/>
          <w:color w:val="000000"/>
          <w:rPrChange w:id="10053" w:author="Adriana  Casas" w:date="2015-07-08T15:43:00Z">
            <w:rPr>
              <w:color w:val="000000"/>
            </w:rPr>
          </w:rPrChange>
        </w:rPr>
        <w:pPrChange w:id="10054" w:author="Adriana  Casas" w:date="2015-07-08T15:43:00Z">
          <w:pPr>
            <w:numPr>
              <w:numId w:val="2"/>
            </w:numPr>
            <w:spacing w:after="200"/>
            <w:ind w:left="720" w:firstLine="1080"/>
            <w:contextualSpacing/>
          </w:pPr>
        </w:pPrChange>
      </w:pPr>
      <w:r w:rsidRPr="00DD6B12">
        <w:rPr>
          <w:rFonts w:ascii="Times" w:hAnsi="Times"/>
          <w:color w:val="000000"/>
          <w:rPrChange w:id="10055" w:author="Adriana  Casas" w:date="2015-07-08T15:43:00Z">
            <w:rPr>
              <w:color w:val="000000"/>
            </w:rPr>
          </w:rPrChange>
        </w:rPr>
        <w:t xml:space="preserve">Los menores de dieciséis años. </w:t>
      </w:r>
    </w:p>
    <w:p w14:paraId="0B30CDFD" w14:textId="77777777" w:rsidR="006C738E" w:rsidRPr="00DD6B12" w:rsidRDefault="006C738E" w:rsidP="00DD6B12">
      <w:pPr>
        <w:numPr>
          <w:ilvl w:val="0"/>
          <w:numId w:val="2"/>
        </w:numPr>
        <w:spacing w:after="200" w:line="240" w:lineRule="auto"/>
        <w:contextualSpacing/>
        <w:rPr>
          <w:rFonts w:ascii="Times" w:hAnsi="Times"/>
          <w:color w:val="000000"/>
          <w:rPrChange w:id="10056" w:author="Adriana  Casas" w:date="2015-07-08T15:43:00Z">
            <w:rPr>
              <w:color w:val="000000"/>
            </w:rPr>
          </w:rPrChange>
        </w:rPr>
        <w:pPrChange w:id="10057" w:author="Adriana  Casas" w:date="2015-07-08T15:43:00Z">
          <w:pPr>
            <w:numPr>
              <w:numId w:val="2"/>
            </w:numPr>
            <w:spacing w:after="200"/>
            <w:ind w:left="720" w:firstLine="1080"/>
            <w:contextualSpacing/>
          </w:pPr>
        </w:pPrChange>
      </w:pPr>
      <w:r w:rsidRPr="00DD6B12">
        <w:rPr>
          <w:rFonts w:ascii="Times" w:hAnsi="Times"/>
          <w:color w:val="000000"/>
          <w:rPrChange w:id="10058" w:author="Adriana  Casas" w:date="2015-07-08T15:43:00Z">
            <w:rPr>
              <w:color w:val="000000"/>
            </w:rPr>
          </w:rPrChange>
        </w:rPr>
        <w:t>Los estudiantes que no han trabajado nunca.</w:t>
      </w:r>
    </w:p>
    <w:p w14:paraId="6A5B2345" w14:textId="77777777" w:rsidR="006C738E" w:rsidRPr="00DD6B12" w:rsidRDefault="006C738E" w:rsidP="00DD6B12">
      <w:pPr>
        <w:numPr>
          <w:ilvl w:val="0"/>
          <w:numId w:val="2"/>
        </w:numPr>
        <w:spacing w:after="200" w:line="240" w:lineRule="auto"/>
        <w:contextualSpacing/>
        <w:rPr>
          <w:rFonts w:ascii="Times" w:hAnsi="Times"/>
          <w:color w:val="000000"/>
          <w:rPrChange w:id="10059" w:author="Adriana  Casas" w:date="2015-07-08T15:43:00Z">
            <w:rPr>
              <w:color w:val="000000"/>
            </w:rPr>
          </w:rPrChange>
        </w:rPr>
        <w:pPrChange w:id="10060" w:author="Adriana  Casas" w:date="2015-07-08T15:43:00Z">
          <w:pPr>
            <w:numPr>
              <w:numId w:val="2"/>
            </w:numPr>
            <w:spacing w:after="200"/>
            <w:ind w:left="720" w:firstLine="1080"/>
            <w:contextualSpacing/>
          </w:pPr>
        </w:pPrChange>
      </w:pPr>
      <w:r w:rsidRPr="00DD6B12">
        <w:rPr>
          <w:rFonts w:ascii="Times" w:hAnsi="Times"/>
          <w:color w:val="000000"/>
          <w:rPrChange w:id="10061" w:author="Adriana  Casas" w:date="2015-07-08T15:43:00Z">
            <w:rPr>
              <w:color w:val="000000"/>
            </w:rPr>
          </w:rPrChange>
        </w:rPr>
        <w:t>Los jubilados.</w:t>
      </w:r>
    </w:p>
    <w:p w14:paraId="45650F65" w14:textId="77777777" w:rsidR="006C738E" w:rsidRPr="00DD6B12" w:rsidRDefault="006C738E" w:rsidP="00DD6B12">
      <w:pPr>
        <w:numPr>
          <w:ilvl w:val="0"/>
          <w:numId w:val="2"/>
        </w:numPr>
        <w:spacing w:after="200" w:line="240" w:lineRule="auto"/>
        <w:contextualSpacing/>
        <w:rPr>
          <w:rFonts w:ascii="Times" w:hAnsi="Times"/>
          <w:color w:val="000000"/>
          <w:rPrChange w:id="10062" w:author="Adriana  Casas" w:date="2015-07-08T15:43:00Z">
            <w:rPr>
              <w:color w:val="000000"/>
            </w:rPr>
          </w:rPrChange>
        </w:rPr>
        <w:pPrChange w:id="10063" w:author="Adriana  Casas" w:date="2015-07-08T15:43:00Z">
          <w:pPr>
            <w:numPr>
              <w:numId w:val="2"/>
            </w:numPr>
            <w:spacing w:after="200"/>
            <w:ind w:left="720" w:firstLine="1080"/>
            <w:contextualSpacing/>
          </w:pPr>
        </w:pPrChange>
      </w:pPr>
      <w:r w:rsidRPr="00DD6B12">
        <w:rPr>
          <w:rFonts w:ascii="Times" w:hAnsi="Times"/>
          <w:color w:val="000000"/>
          <w:rPrChange w:id="10064" w:author="Adriana  Casas" w:date="2015-07-08T15:43:00Z">
            <w:rPr>
              <w:color w:val="000000"/>
            </w:rPr>
          </w:rPrChange>
        </w:rPr>
        <w:t>Las personas que se encargan del cuidado del hogar.</w:t>
      </w:r>
    </w:p>
    <w:p w14:paraId="510C5CCC" w14:textId="77777777" w:rsidR="006C738E" w:rsidRPr="00DD6B12" w:rsidRDefault="006C738E" w:rsidP="00DD6B12">
      <w:pPr>
        <w:numPr>
          <w:ilvl w:val="0"/>
          <w:numId w:val="2"/>
        </w:numPr>
        <w:spacing w:after="200" w:line="240" w:lineRule="auto"/>
        <w:contextualSpacing/>
        <w:rPr>
          <w:rFonts w:ascii="Times" w:hAnsi="Times"/>
          <w:color w:val="000000"/>
          <w:rPrChange w:id="10065" w:author="Adriana  Casas" w:date="2015-07-08T15:43:00Z">
            <w:rPr>
              <w:color w:val="000000"/>
            </w:rPr>
          </w:rPrChange>
        </w:rPr>
        <w:pPrChange w:id="10066" w:author="Adriana  Casas" w:date="2015-07-08T15:43:00Z">
          <w:pPr>
            <w:numPr>
              <w:numId w:val="2"/>
            </w:numPr>
            <w:spacing w:after="200"/>
            <w:ind w:left="720" w:firstLine="1080"/>
            <w:contextualSpacing/>
          </w:pPr>
        </w:pPrChange>
      </w:pPr>
      <w:r w:rsidRPr="00DD6B12">
        <w:rPr>
          <w:rFonts w:ascii="Times" w:hAnsi="Times"/>
          <w:color w:val="000000"/>
          <w:rPrChange w:id="10067" w:author="Adriana  Casas" w:date="2015-07-08T15:43:00Z">
            <w:rPr>
              <w:color w:val="000000"/>
            </w:rPr>
          </w:rPrChange>
        </w:rPr>
        <w:t>Las personas dependientes.</w:t>
      </w:r>
    </w:p>
    <w:p w14:paraId="6250E668" w14:textId="77777777" w:rsidR="006C738E" w:rsidRPr="00DD6B12" w:rsidRDefault="006C738E" w:rsidP="00DD6B12">
      <w:pPr>
        <w:spacing w:line="240" w:lineRule="auto"/>
        <w:rPr>
          <w:rFonts w:ascii="Times" w:hAnsi="Times"/>
          <w:rPrChange w:id="10068" w:author="Adriana  Casas" w:date="2015-07-08T15:43:00Z">
            <w:rPr/>
          </w:rPrChange>
        </w:rPr>
        <w:pPrChange w:id="10069" w:author="Adriana  Casas" w:date="2015-07-08T15:43:00Z">
          <w:pPr/>
        </w:pPrChange>
      </w:pPr>
    </w:p>
    <w:tbl>
      <w:tblPr>
        <w:tblStyle w:val="1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371F5691" w14:textId="77777777" w:rsidTr="006C738E">
        <w:tc>
          <w:tcPr>
            <w:tcW w:w="8840" w:type="dxa"/>
            <w:gridSpan w:val="2"/>
            <w:shd w:val="clear" w:color="auto" w:fill="0D0D0D"/>
          </w:tcPr>
          <w:p w14:paraId="54A41DFD" w14:textId="77777777" w:rsidR="006C738E" w:rsidRPr="00DD6B12" w:rsidRDefault="006C738E" w:rsidP="00DD6B12">
            <w:pPr>
              <w:spacing w:line="240" w:lineRule="auto"/>
              <w:jc w:val="center"/>
              <w:rPr>
                <w:rFonts w:ascii="Times" w:eastAsia="Calibri" w:hAnsi="Times"/>
                <w:b/>
                <w:color w:val="FFFFFF" w:themeColor="background1"/>
                <w:highlight w:val="none"/>
                <w:rPrChange w:id="10070" w:author="Adriana  Casas" w:date="2015-07-08T15:43:00Z">
                  <w:rPr>
                    <w:rFonts w:eastAsia="Calibri"/>
                    <w:b/>
                    <w:color w:val="FFFFFF" w:themeColor="background1"/>
                    <w:highlight w:val="none"/>
                  </w:rPr>
                </w:rPrChange>
              </w:rPr>
              <w:pPrChange w:id="10071" w:author="Adriana  Casas" w:date="2015-07-08T15:43:00Z">
                <w:pPr>
                  <w:jc w:val="center"/>
                </w:pPr>
              </w:pPrChange>
            </w:pPr>
            <w:r w:rsidRPr="00DD6B12">
              <w:rPr>
                <w:rFonts w:ascii="Times" w:eastAsia="Calibri" w:hAnsi="Times"/>
                <w:b/>
                <w:color w:val="FFFFFF" w:themeColor="background1"/>
                <w:highlight w:val="none"/>
                <w:rPrChange w:id="10072" w:author="Adriana  Casas" w:date="2015-07-08T15:43:00Z">
                  <w:rPr>
                    <w:rFonts w:eastAsia="Calibri"/>
                    <w:b/>
                    <w:color w:val="FFFFFF" w:themeColor="background1"/>
                    <w:highlight w:val="none"/>
                  </w:rPr>
                </w:rPrChange>
              </w:rPr>
              <w:t>Imagen (fotografía, gráfica o ilustración)</w:t>
            </w:r>
          </w:p>
        </w:tc>
      </w:tr>
      <w:tr w:rsidR="006C738E" w:rsidRPr="00DD6B12" w14:paraId="500CC5E9" w14:textId="77777777" w:rsidTr="006C738E">
        <w:tc>
          <w:tcPr>
            <w:tcW w:w="2460" w:type="dxa"/>
          </w:tcPr>
          <w:p w14:paraId="4848C27B" w14:textId="77777777" w:rsidR="006C738E" w:rsidRPr="00DD6B12" w:rsidRDefault="006C738E" w:rsidP="00DD6B12">
            <w:pPr>
              <w:spacing w:line="240" w:lineRule="auto"/>
              <w:rPr>
                <w:rFonts w:ascii="Times" w:hAnsi="Times"/>
                <w:rPrChange w:id="10073" w:author="Adriana  Casas" w:date="2015-07-08T15:43:00Z">
                  <w:rPr/>
                </w:rPrChange>
              </w:rPr>
              <w:pPrChange w:id="10074" w:author="Adriana  Casas" w:date="2015-07-08T15:43:00Z">
                <w:pPr/>
              </w:pPrChange>
            </w:pPr>
            <w:r w:rsidRPr="00DD6B12">
              <w:rPr>
                <w:rFonts w:ascii="Times" w:hAnsi="Times"/>
                <w:b/>
                <w:color w:val="000000"/>
                <w:rPrChange w:id="10075" w:author="Adriana  Casas" w:date="2015-07-08T15:43:00Z">
                  <w:rPr>
                    <w:b/>
                    <w:color w:val="000000"/>
                  </w:rPr>
                </w:rPrChange>
              </w:rPr>
              <w:t>Código</w:t>
            </w:r>
          </w:p>
        </w:tc>
        <w:tc>
          <w:tcPr>
            <w:tcW w:w="6380" w:type="dxa"/>
          </w:tcPr>
          <w:p w14:paraId="2A59BF4D" w14:textId="77777777" w:rsidR="006C738E" w:rsidRPr="00DD6B12" w:rsidRDefault="006C738E" w:rsidP="00DD6B12">
            <w:pPr>
              <w:spacing w:line="240" w:lineRule="auto"/>
              <w:rPr>
                <w:rFonts w:ascii="Times" w:hAnsi="Times"/>
                <w:rPrChange w:id="10076" w:author="Adriana  Casas" w:date="2015-07-08T15:43:00Z">
                  <w:rPr/>
                </w:rPrChange>
              </w:rPr>
              <w:pPrChange w:id="10077" w:author="Adriana  Casas" w:date="2015-07-08T15:43:00Z">
                <w:pPr/>
              </w:pPrChange>
            </w:pPr>
            <w:r w:rsidRPr="00DD6B12">
              <w:rPr>
                <w:rFonts w:ascii="Times" w:hAnsi="Times"/>
                <w:color w:val="000000"/>
                <w:rPrChange w:id="10078" w:author="Adriana  Casas" w:date="2015-07-08T15:43:00Z">
                  <w:rPr>
                    <w:color w:val="000000"/>
                  </w:rPr>
                </w:rPrChange>
              </w:rPr>
              <w:t>CS_10_0</w:t>
            </w:r>
            <w:r w:rsidR="00BF18E9" w:rsidRPr="00DD6B12">
              <w:rPr>
                <w:rFonts w:ascii="Times" w:hAnsi="Times"/>
                <w:color w:val="000000"/>
                <w:rPrChange w:id="10079" w:author="Adriana  Casas" w:date="2015-07-08T15:43:00Z">
                  <w:rPr>
                    <w:color w:val="000000"/>
                  </w:rPr>
                </w:rPrChange>
              </w:rPr>
              <w:t>1</w:t>
            </w:r>
            <w:r w:rsidR="008B0ECB" w:rsidRPr="00DD6B12">
              <w:rPr>
                <w:rFonts w:ascii="Times" w:hAnsi="Times"/>
                <w:color w:val="000000"/>
                <w:rPrChange w:id="10080" w:author="Adriana  Casas" w:date="2015-07-08T15:43:00Z">
                  <w:rPr>
                    <w:color w:val="000000"/>
                  </w:rPr>
                </w:rPrChange>
              </w:rPr>
              <w:t>_IMG40</w:t>
            </w:r>
          </w:p>
        </w:tc>
      </w:tr>
      <w:tr w:rsidR="006C738E" w:rsidRPr="00DD6B12" w14:paraId="579BDB3A" w14:textId="77777777" w:rsidTr="006C738E">
        <w:tc>
          <w:tcPr>
            <w:tcW w:w="2460" w:type="dxa"/>
          </w:tcPr>
          <w:p w14:paraId="15116CCA" w14:textId="77777777" w:rsidR="006C738E" w:rsidRPr="00DD6B12" w:rsidRDefault="006C738E" w:rsidP="00DD6B12">
            <w:pPr>
              <w:spacing w:line="240" w:lineRule="auto"/>
              <w:rPr>
                <w:rFonts w:ascii="Times" w:hAnsi="Times"/>
                <w:rPrChange w:id="10081" w:author="Adriana  Casas" w:date="2015-07-08T15:43:00Z">
                  <w:rPr/>
                </w:rPrChange>
              </w:rPr>
              <w:pPrChange w:id="10082" w:author="Adriana  Casas" w:date="2015-07-08T15:43:00Z">
                <w:pPr/>
              </w:pPrChange>
            </w:pPr>
            <w:r w:rsidRPr="00DD6B12">
              <w:rPr>
                <w:rFonts w:ascii="Times" w:hAnsi="Times"/>
                <w:b/>
                <w:color w:val="000000"/>
                <w:rPrChange w:id="10083" w:author="Adriana  Casas" w:date="2015-07-08T15:43:00Z">
                  <w:rPr>
                    <w:b/>
                    <w:color w:val="000000"/>
                  </w:rPr>
                </w:rPrChange>
              </w:rPr>
              <w:t>Descripción</w:t>
            </w:r>
          </w:p>
        </w:tc>
        <w:tc>
          <w:tcPr>
            <w:tcW w:w="6380" w:type="dxa"/>
          </w:tcPr>
          <w:p w14:paraId="58873F7F" w14:textId="77777777" w:rsidR="006C738E" w:rsidRPr="00DD6B12" w:rsidRDefault="006C738E" w:rsidP="00DD6B12">
            <w:pPr>
              <w:spacing w:line="240" w:lineRule="auto"/>
              <w:rPr>
                <w:rFonts w:ascii="Times" w:hAnsi="Times"/>
                <w:rPrChange w:id="10084" w:author="Adriana  Casas" w:date="2015-07-08T15:43:00Z">
                  <w:rPr/>
                </w:rPrChange>
              </w:rPr>
              <w:pPrChange w:id="10085" w:author="Adriana  Casas" w:date="2015-07-08T15:43:00Z">
                <w:pPr/>
              </w:pPrChange>
            </w:pPr>
            <w:r w:rsidRPr="00DD6B12">
              <w:rPr>
                <w:rFonts w:ascii="Times" w:hAnsi="Times"/>
                <w:noProof/>
                <w:lang w:val="es-ES" w:eastAsia="es-ES"/>
                <w:rPrChange w:id="10086" w:author="Adriana  Casas" w:date="2015-07-08T15:43:00Z">
                  <w:rPr>
                    <w:noProof/>
                    <w:lang w:val="es-ES" w:eastAsia="es-ES"/>
                  </w:rPr>
                </w:rPrChange>
              </w:rPr>
              <w:drawing>
                <wp:inline distT="114300" distB="114300" distL="114300" distR="114300" wp14:anchorId="33EE3C36" wp14:editId="5588C147">
                  <wp:extent cx="2754929" cy="1964912"/>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6"/>
                          <a:srcRect/>
                          <a:stretch>
                            <a:fillRect/>
                          </a:stretch>
                        </pic:blipFill>
                        <pic:spPr>
                          <a:xfrm>
                            <a:off x="0" y="0"/>
                            <a:ext cx="2754929" cy="1964912"/>
                          </a:xfrm>
                          <a:prstGeom prst="rect">
                            <a:avLst/>
                          </a:prstGeom>
                          <a:ln/>
                        </pic:spPr>
                      </pic:pic>
                    </a:graphicData>
                  </a:graphic>
                </wp:inline>
              </w:drawing>
            </w:r>
          </w:p>
        </w:tc>
      </w:tr>
      <w:tr w:rsidR="006C738E" w:rsidRPr="00DD6B12" w14:paraId="23B270B5" w14:textId="77777777" w:rsidTr="006C738E">
        <w:tc>
          <w:tcPr>
            <w:tcW w:w="2460" w:type="dxa"/>
          </w:tcPr>
          <w:p w14:paraId="11363616" w14:textId="77777777" w:rsidR="006C738E" w:rsidRPr="00DD6B12" w:rsidRDefault="006C738E" w:rsidP="00DD6B12">
            <w:pPr>
              <w:spacing w:line="240" w:lineRule="auto"/>
              <w:rPr>
                <w:rFonts w:ascii="Times" w:hAnsi="Times"/>
                <w:rPrChange w:id="10087" w:author="Adriana  Casas" w:date="2015-07-08T15:43:00Z">
                  <w:rPr/>
                </w:rPrChange>
              </w:rPr>
              <w:pPrChange w:id="10088" w:author="Adriana  Casas" w:date="2015-07-08T15:43:00Z">
                <w:pPr/>
              </w:pPrChange>
            </w:pPr>
            <w:r w:rsidRPr="00DD6B12">
              <w:rPr>
                <w:rFonts w:ascii="Times" w:hAnsi="Times"/>
                <w:b/>
                <w:color w:val="000000"/>
                <w:rPrChange w:id="10089" w:author="Adriana  Casas" w:date="2015-07-08T15:43:00Z">
                  <w:rPr>
                    <w:b/>
                    <w:color w:val="000000"/>
                  </w:rPr>
                </w:rPrChange>
              </w:rPr>
              <w:t>Código Shutterstock (o URL o la ruta en AulaPlaneta)</w:t>
            </w:r>
          </w:p>
        </w:tc>
        <w:tc>
          <w:tcPr>
            <w:tcW w:w="6380" w:type="dxa"/>
          </w:tcPr>
          <w:p w14:paraId="67C5A0B0" w14:textId="77777777" w:rsidR="006C738E" w:rsidRPr="00DD6B12" w:rsidRDefault="009D3AFD" w:rsidP="00DD6B12">
            <w:pPr>
              <w:spacing w:line="240" w:lineRule="auto"/>
              <w:rPr>
                <w:rFonts w:ascii="Times" w:hAnsi="Times"/>
                <w:rPrChange w:id="10090" w:author="Adriana  Casas" w:date="2015-07-08T15:43:00Z">
                  <w:rPr/>
                </w:rPrChange>
              </w:rPr>
              <w:pPrChange w:id="10091" w:author="Adriana  Casas" w:date="2015-07-08T15:43:00Z">
                <w:pPr/>
              </w:pPrChange>
            </w:pPr>
            <w:r w:rsidRPr="00DD6B12">
              <w:rPr>
                <w:rFonts w:ascii="Times" w:hAnsi="Times"/>
                <w:rPrChange w:id="10092" w:author="Adriana  Casas" w:date="2015-07-08T15:43:00Z">
                  <w:rPr/>
                </w:rPrChange>
              </w:rPr>
              <w:fldChar w:fldCharType="begin"/>
            </w:r>
            <w:r w:rsidRPr="00DD6B12">
              <w:rPr>
                <w:rFonts w:ascii="Times" w:hAnsi="Times"/>
                <w:rPrChange w:id="10093" w:author="Adriana  Casas" w:date="2015-07-08T15:43:00Z">
                  <w:rPr/>
                </w:rPrChange>
              </w:rPr>
              <w:instrText xml:space="preserve"> HYPERLINK "http://thumb1.shutterstock.com/display_pic_with_logo/572953/168314678/stock-photo-senior-couple-sitting-on-the-bench-looking-the-nature-view-168314678.jpg" \h </w:instrText>
            </w:r>
            <w:r w:rsidRPr="00DD6B12">
              <w:rPr>
                <w:rFonts w:ascii="Times" w:hAnsi="Times"/>
                <w:rPrChange w:id="10094" w:author="Adriana  Casas" w:date="2015-07-08T15:43:00Z">
                  <w:rPr/>
                </w:rPrChange>
              </w:rPr>
              <w:fldChar w:fldCharType="separate"/>
            </w:r>
            <w:r w:rsidR="006C738E" w:rsidRPr="00DD6B12">
              <w:rPr>
                <w:rFonts w:ascii="Times" w:hAnsi="Times"/>
                <w:color w:val="000000"/>
                <w:u w:val="single"/>
                <w:rPrChange w:id="10095" w:author="Adriana  Casas" w:date="2015-07-08T15:43:00Z">
                  <w:rPr>
                    <w:color w:val="000000"/>
                    <w:u w:val="single"/>
                  </w:rPr>
                </w:rPrChange>
              </w:rPr>
              <w:t>http://thumb1.shutterstock.com/display_pic_with_logo/572953/168314678/stock-photo-senior-couple-sitting-on-the-bench-looking-the-nature-view-168314678.jpg</w:t>
            </w:r>
            <w:r w:rsidRPr="00DD6B12">
              <w:rPr>
                <w:rFonts w:ascii="Times" w:hAnsi="Times"/>
                <w:color w:val="000000"/>
                <w:u w:val="single"/>
                <w:rPrChange w:id="10096" w:author="Adriana  Casas" w:date="2015-07-08T15:43:00Z">
                  <w:rPr>
                    <w:color w:val="000000"/>
                    <w:u w:val="single"/>
                  </w:rPr>
                </w:rPrChange>
              </w:rPr>
              <w:fldChar w:fldCharType="end"/>
            </w:r>
            <w:r w:rsidRPr="00DD6B12">
              <w:rPr>
                <w:rFonts w:ascii="Times" w:hAnsi="Times"/>
                <w:rPrChange w:id="10097" w:author="Adriana  Casas" w:date="2015-07-08T15:43:00Z">
                  <w:rPr/>
                </w:rPrChange>
              </w:rPr>
              <w:fldChar w:fldCharType="begin"/>
            </w:r>
            <w:r w:rsidRPr="00DD6B12">
              <w:rPr>
                <w:rFonts w:ascii="Times" w:hAnsi="Times"/>
                <w:rPrChange w:id="10098" w:author="Adriana  Casas" w:date="2015-07-08T15:43:00Z">
                  <w:rPr/>
                </w:rPrChange>
              </w:rPr>
              <w:instrText xml:space="preserve"> HYPERLINK "http://thumb1.shutterstock.com/display_pic_with_logo/572953/168314678/stock-photo-senior-couple-sitting-on-the-bench-looking-the-nature-view-168314678.jpg" \h </w:instrText>
            </w:r>
            <w:r w:rsidRPr="00DD6B12">
              <w:rPr>
                <w:rFonts w:ascii="Times" w:hAnsi="Times"/>
                <w:rPrChange w:id="10099" w:author="Adriana  Casas" w:date="2015-07-08T15:43:00Z">
                  <w:rPr/>
                </w:rPrChange>
              </w:rPr>
              <w:fldChar w:fldCharType="separate"/>
            </w:r>
            <w:r w:rsidRPr="00DD6B12">
              <w:rPr>
                <w:rFonts w:ascii="Times" w:hAnsi="Times"/>
                <w:rPrChange w:id="10100" w:author="Adriana  Casas" w:date="2015-07-08T15:43:00Z">
                  <w:rPr/>
                </w:rPrChange>
              </w:rPr>
              <w:fldChar w:fldCharType="end"/>
            </w:r>
          </w:p>
        </w:tc>
      </w:tr>
      <w:tr w:rsidR="006C738E" w:rsidRPr="00DD6B12" w14:paraId="23095289" w14:textId="77777777" w:rsidTr="006C738E">
        <w:tc>
          <w:tcPr>
            <w:tcW w:w="2460" w:type="dxa"/>
          </w:tcPr>
          <w:p w14:paraId="0F9A9165" w14:textId="77777777" w:rsidR="006C738E" w:rsidRPr="00DD6B12" w:rsidRDefault="006C738E" w:rsidP="00DD6B12">
            <w:pPr>
              <w:spacing w:line="240" w:lineRule="auto"/>
              <w:rPr>
                <w:rFonts w:ascii="Times" w:hAnsi="Times"/>
                <w:rPrChange w:id="10101" w:author="Adriana  Casas" w:date="2015-07-08T15:43:00Z">
                  <w:rPr/>
                </w:rPrChange>
              </w:rPr>
              <w:pPrChange w:id="10102" w:author="Adriana  Casas" w:date="2015-07-08T15:43:00Z">
                <w:pPr/>
              </w:pPrChange>
            </w:pPr>
            <w:r w:rsidRPr="00DD6B12">
              <w:rPr>
                <w:rFonts w:ascii="Times" w:hAnsi="Times"/>
                <w:b/>
                <w:color w:val="000000"/>
                <w:rPrChange w:id="10103" w:author="Adriana  Casas" w:date="2015-07-08T15:43:00Z">
                  <w:rPr>
                    <w:b/>
                    <w:color w:val="000000"/>
                  </w:rPr>
                </w:rPrChange>
              </w:rPr>
              <w:t>Pie de imagen</w:t>
            </w:r>
          </w:p>
        </w:tc>
        <w:tc>
          <w:tcPr>
            <w:tcW w:w="6380" w:type="dxa"/>
          </w:tcPr>
          <w:p w14:paraId="37C887AA" w14:textId="77777777" w:rsidR="006C738E" w:rsidRPr="00DD6B12" w:rsidRDefault="00A64638" w:rsidP="00DD6B12">
            <w:pPr>
              <w:spacing w:line="240" w:lineRule="auto"/>
              <w:rPr>
                <w:rFonts w:ascii="Times" w:hAnsi="Times"/>
                <w:rPrChange w:id="10104" w:author="Adriana  Casas" w:date="2015-07-08T15:43:00Z">
                  <w:rPr/>
                </w:rPrChange>
              </w:rPr>
              <w:pPrChange w:id="10105" w:author="Adriana  Casas" w:date="2015-07-08T15:43:00Z">
                <w:pPr/>
              </w:pPrChange>
            </w:pPr>
            <w:r w:rsidRPr="00DD6B12">
              <w:rPr>
                <w:rFonts w:ascii="Times" w:hAnsi="Times"/>
                <w:color w:val="000000"/>
                <w:rPrChange w:id="10106" w:author="Adriana  Casas" w:date="2015-07-08T15:43:00Z">
                  <w:rPr>
                    <w:color w:val="000000"/>
                  </w:rPr>
                </w:rPrChange>
              </w:rPr>
              <w:t xml:space="preserve">Los jubilados </w:t>
            </w:r>
            <w:r w:rsidR="00565F3E" w:rsidRPr="00DD6B12">
              <w:rPr>
                <w:rFonts w:ascii="Times" w:hAnsi="Times"/>
                <w:color w:val="000000"/>
                <w:rPrChange w:id="10107" w:author="Adriana  Casas" w:date="2015-07-08T15:43:00Z">
                  <w:rPr>
                    <w:color w:val="000000"/>
                  </w:rPr>
                </w:rPrChange>
              </w:rPr>
              <w:t>son</w:t>
            </w:r>
            <w:r w:rsidRPr="00DD6B12">
              <w:rPr>
                <w:rFonts w:ascii="Times" w:hAnsi="Times"/>
                <w:color w:val="000000"/>
                <w:rPrChange w:id="10108" w:author="Adriana  Casas" w:date="2015-07-08T15:43:00Z">
                  <w:rPr>
                    <w:color w:val="000000"/>
                  </w:rPr>
                </w:rPrChange>
              </w:rPr>
              <w:t xml:space="preserve"> personas que reciben una pensión de por vida, un</w:t>
            </w:r>
            <w:r w:rsidR="00565B95" w:rsidRPr="00DD6B12">
              <w:rPr>
                <w:rFonts w:ascii="Times" w:hAnsi="Times"/>
                <w:color w:val="000000"/>
                <w:rPrChange w:id="10109" w:author="Adriana  Casas" w:date="2015-07-08T15:43:00Z">
                  <w:rPr>
                    <w:color w:val="000000"/>
                  </w:rPr>
                </w:rPrChange>
              </w:rPr>
              <w:t>a vez cumplen la edad de retiro, para protegerlos ante la ausencia de ingresos.</w:t>
            </w:r>
          </w:p>
        </w:tc>
      </w:tr>
    </w:tbl>
    <w:p w14:paraId="37B01A13" w14:textId="77777777" w:rsidR="006C738E" w:rsidRPr="00DD6B12" w:rsidRDefault="006C738E" w:rsidP="00DD6B12">
      <w:pPr>
        <w:spacing w:line="240" w:lineRule="auto"/>
        <w:rPr>
          <w:rFonts w:ascii="Times" w:hAnsi="Times"/>
          <w:rPrChange w:id="10110" w:author="Adriana  Casas" w:date="2015-07-08T15:43:00Z">
            <w:rPr/>
          </w:rPrChange>
        </w:rPr>
        <w:pPrChange w:id="10111" w:author="Adriana  Casas" w:date="2015-07-08T15:43:00Z">
          <w:pPr/>
        </w:pPrChange>
      </w:pPr>
      <w:r w:rsidRPr="00DD6B12">
        <w:rPr>
          <w:rFonts w:ascii="Times" w:hAnsi="Times"/>
          <w:color w:val="000000"/>
          <w:rPrChange w:id="10112" w:author="Adriana  Casas" w:date="2015-07-08T15:43:00Z">
            <w:rPr>
              <w:color w:val="000000"/>
            </w:rPr>
          </w:rPrChange>
        </w:rPr>
        <w:t>En la actualidad se han introducido más variables en el cálculo de la tasa de desempleo con el fin de precisar mejor los distintos tipos de desempleo existentes en una sociedad y poder aportar soluciones adaptadas a cada caso. Las variables son muy diversas y hacen referencia a cuestiones tales como el tiempo transcurrido desde el último empleo, la especialización académica y la edad.</w:t>
      </w:r>
    </w:p>
    <w:p w14:paraId="79E52F9A" w14:textId="77777777" w:rsidR="006C738E" w:rsidRPr="00DD6B12" w:rsidRDefault="006C738E" w:rsidP="00DD6B12">
      <w:pPr>
        <w:spacing w:line="240" w:lineRule="auto"/>
        <w:rPr>
          <w:rFonts w:ascii="Times" w:hAnsi="Times"/>
          <w:rPrChange w:id="10113" w:author="Adriana  Casas" w:date="2015-07-08T15:43:00Z">
            <w:rPr/>
          </w:rPrChange>
        </w:rPr>
        <w:pPrChange w:id="10114" w:author="Adriana  Casas" w:date="2015-07-08T15:43:00Z">
          <w:pPr/>
        </w:pPrChange>
      </w:pPr>
    </w:p>
    <w:p w14:paraId="68602BF1" w14:textId="77777777" w:rsidR="006C738E" w:rsidRPr="00DD6B12" w:rsidRDefault="006C738E" w:rsidP="00DD6B12">
      <w:pPr>
        <w:spacing w:line="240" w:lineRule="auto"/>
        <w:rPr>
          <w:rFonts w:ascii="Times" w:hAnsi="Times"/>
          <w:rPrChange w:id="10115" w:author="Adriana  Casas" w:date="2015-07-08T15:43:00Z">
            <w:rPr/>
          </w:rPrChange>
        </w:rPr>
        <w:pPrChange w:id="10116" w:author="Adriana  Casas" w:date="2015-07-08T15:43:00Z">
          <w:pPr/>
        </w:pPrChange>
      </w:pPr>
      <w:r w:rsidRPr="00DD6B12">
        <w:rPr>
          <w:rFonts w:ascii="Times" w:hAnsi="Times"/>
          <w:b/>
          <w:rPrChange w:id="10117" w:author="Adriana  Casas" w:date="2015-07-08T15:43:00Z">
            <w:rPr>
              <w:b/>
            </w:rPr>
          </w:rPrChange>
        </w:rPr>
        <w:t xml:space="preserve">[SECCIÓN 2] </w:t>
      </w:r>
      <w:r w:rsidR="003B696C" w:rsidRPr="00DD6B12">
        <w:rPr>
          <w:rFonts w:ascii="Times" w:hAnsi="Times"/>
          <w:b/>
          <w:color w:val="000000"/>
          <w:rPrChange w:id="10118" w:author="Adriana  Casas" w:date="2015-07-08T15:43:00Z">
            <w:rPr>
              <w:b/>
              <w:color w:val="000000"/>
            </w:rPr>
          </w:rPrChange>
        </w:rPr>
        <w:t xml:space="preserve">6.3 </w:t>
      </w:r>
      <w:r w:rsidRPr="00DD6B12">
        <w:rPr>
          <w:rFonts w:ascii="Times" w:hAnsi="Times"/>
          <w:color w:val="000000"/>
          <w:rPrChange w:id="10119" w:author="Adriana  Casas" w:date="2015-07-08T15:43:00Z">
            <w:rPr>
              <w:color w:val="000000"/>
            </w:rPr>
          </w:rPrChange>
        </w:rPr>
        <w:t xml:space="preserve"> </w:t>
      </w:r>
      <w:r w:rsidR="00114F10" w:rsidRPr="00DD6B12">
        <w:rPr>
          <w:rFonts w:ascii="Times" w:hAnsi="Times"/>
          <w:b/>
          <w:color w:val="000000"/>
          <w:rPrChange w:id="10120" w:author="Adriana  Casas" w:date="2015-07-08T15:43:00Z">
            <w:rPr>
              <w:b/>
              <w:color w:val="000000"/>
            </w:rPr>
          </w:rPrChange>
        </w:rPr>
        <w:t>Consolidación</w:t>
      </w:r>
    </w:p>
    <w:p w14:paraId="4C82A646" w14:textId="77777777" w:rsidR="00565B95" w:rsidRPr="00DD6B12" w:rsidRDefault="00565B95" w:rsidP="00DD6B12">
      <w:pPr>
        <w:spacing w:line="240" w:lineRule="auto"/>
        <w:rPr>
          <w:rFonts w:ascii="Times" w:hAnsi="Times"/>
          <w:rPrChange w:id="10121" w:author="Adriana  Casas" w:date="2015-07-08T15:43:00Z">
            <w:rPr/>
          </w:rPrChange>
        </w:rPr>
        <w:pPrChange w:id="10122" w:author="Adriana  Casas" w:date="2015-07-08T15:43:00Z">
          <w:pPr/>
        </w:pPrChange>
      </w:pPr>
      <w:r w:rsidRPr="00DD6B12">
        <w:rPr>
          <w:rFonts w:ascii="Times" w:hAnsi="Times"/>
          <w:color w:val="000000"/>
          <w:rPrChange w:id="10123" w:author="Adriana  Casas" w:date="2015-07-08T15:43:00Z">
            <w:rPr>
              <w:color w:val="000000"/>
            </w:rPr>
          </w:rPrChange>
        </w:rPr>
        <w:t>Realiza la siguiente actividad para consolidar lo que has aprendido en ésta sección.</w:t>
      </w:r>
    </w:p>
    <w:p w14:paraId="4B31B095" w14:textId="77777777" w:rsidR="00565B95" w:rsidRPr="00DD6B12" w:rsidRDefault="00565B95" w:rsidP="00DD6B12">
      <w:pPr>
        <w:spacing w:line="240" w:lineRule="auto"/>
        <w:rPr>
          <w:rFonts w:ascii="Times" w:hAnsi="Times"/>
          <w:rPrChange w:id="10124" w:author="Adriana  Casas" w:date="2015-07-08T15:43:00Z">
            <w:rPr/>
          </w:rPrChange>
        </w:rPr>
        <w:pPrChange w:id="10125" w:author="Adriana  Casas" w:date="2015-07-08T15:43:00Z">
          <w:pPr/>
        </w:pPrChange>
      </w:pPr>
    </w:p>
    <w:p w14:paraId="4C502636" w14:textId="77777777" w:rsidR="006C738E" w:rsidRPr="00DD6B12" w:rsidRDefault="006C738E" w:rsidP="00DD6B12">
      <w:pPr>
        <w:spacing w:line="240" w:lineRule="auto"/>
        <w:rPr>
          <w:rFonts w:ascii="Times" w:hAnsi="Times"/>
          <w:rPrChange w:id="10126" w:author="Adriana  Casas" w:date="2015-07-08T15:43:00Z">
            <w:rPr/>
          </w:rPrChange>
        </w:rPr>
        <w:pPrChange w:id="10127" w:author="Adriana  Casas" w:date="2015-07-08T15:43:00Z">
          <w:pPr/>
        </w:pPrChange>
      </w:pPr>
    </w:p>
    <w:tbl>
      <w:tblPr>
        <w:tblStyle w:val="10"/>
        <w:tblW w:w="86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6555"/>
      </w:tblGrid>
      <w:tr w:rsidR="006C738E" w:rsidRPr="00DD6B12" w14:paraId="7D25AC90" w14:textId="77777777" w:rsidTr="006C738E">
        <w:tc>
          <w:tcPr>
            <w:tcW w:w="868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9D6B68A" w14:textId="77777777" w:rsidR="006C738E" w:rsidRPr="00DD6B12" w:rsidRDefault="006C738E" w:rsidP="006E29D3">
            <w:pPr>
              <w:spacing w:line="240" w:lineRule="auto"/>
              <w:jc w:val="center"/>
              <w:rPr>
                <w:rFonts w:ascii="Times" w:eastAsia="Calibri" w:hAnsi="Times"/>
                <w:b/>
                <w:color w:val="FFFFFF" w:themeColor="background1"/>
                <w:highlight w:val="none"/>
                <w:rPrChange w:id="10128"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10129" w:author="Adriana  Casas" w:date="2015-07-08T15:43:00Z">
                  <w:rPr>
                    <w:rFonts w:eastAsia="Calibri"/>
                    <w:b/>
                    <w:color w:val="FFFFFF" w:themeColor="background1"/>
                    <w:highlight w:val="none"/>
                  </w:rPr>
                </w:rPrChange>
              </w:rPr>
              <w:t>Practica:  Recurso Nuevo</w:t>
            </w:r>
          </w:p>
        </w:tc>
      </w:tr>
      <w:tr w:rsidR="006C738E" w:rsidRPr="00DD6B12" w14:paraId="4C10530C" w14:textId="77777777"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5A07C0" w14:textId="77777777" w:rsidR="006C738E" w:rsidRPr="00DD6B12" w:rsidRDefault="006C738E" w:rsidP="00DD6B12">
            <w:pPr>
              <w:spacing w:line="240" w:lineRule="auto"/>
              <w:rPr>
                <w:rFonts w:ascii="Times" w:hAnsi="Times"/>
                <w:rPrChange w:id="10130" w:author="Adriana  Casas" w:date="2015-07-08T15:43:00Z">
                  <w:rPr/>
                </w:rPrChange>
              </w:rPr>
              <w:pPrChange w:id="10131" w:author="Adriana  Casas" w:date="2015-07-08T15:43:00Z">
                <w:pPr/>
              </w:pPrChange>
            </w:pPr>
            <w:r w:rsidRPr="00DD6B12">
              <w:rPr>
                <w:rFonts w:ascii="Times" w:hAnsi="Times"/>
                <w:b/>
                <w:color w:val="000000"/>
                <w:rPrChange w:id="10132" w:author="Adriana  Casas" w:date="2015-07-08T15:43:00Z">
                  <w:rPr>
                    <w:b/>
                    <w:color w:val="000000"/>
                  </w:rPr>
                </w:rPrChange>
              </w:rPr>
              <w:t>Código</w:t>
            </w:r>
          </w:p>
        </w:tc>
        <w:tc>
          <w:tcPr>
            <w:tcW w:w="6555" w:type="dxa"/>
            <w:tcBorders>
              <w:bottom w:val="single" w:sz="8" w:space="0" w:color="000000"/>
              <w:right w:val="single" w:sz="8" w:space="0" w:color="000000"/>
            </w:tcBorders>
            <w:tcMar>
              <w:top w:w="100" w:type="dxa"/>
              <w:left w:w="100" w:type="dxa"/>
              <w:bottom w:w="100" w:type="dxa"/>
              <w:right w:w="100" w:type="dxa"/>
            </w:tcMar>
          </w:tcPr>
          <w:p w14:paraId="7DE818E7" w14:textId="77777777" w:rsidR="006C738E" w:rsidRPr="00DD6B12" w:rsidRDefault="00565F3E" w:rsidP="00DD6B12">
            <w:pPr>
              <w:spacing w:line="240" w:lineRule="auto"/>
              <w:rPr>
                <w:rFonts w:ascii="Times" w:hAnsi="Times"/>
                <w:rPrChange w:id="10133" w:author="Adriana  Casas" w:date="2015-07-08T15:43:00Z">
                  <w:rPr/>
                </w:rPrChange>
              </w:rPr>
              <w:pPrChange w:id="10134" w:author="Adriana  Casas" w:date="2015-07-08T15:43:00Z">
                <w:pPr/>
              </w:pPrChange>
            </w:pPr>
            <w:r w:rsidRPr="00DD6B12">
              <w:rPr>
                <w:rFonts w:ascii="Times" w:hAnsi="Times"/>
                <w:b/>
                <w:color w:val="000000"/>
                <w:rPrChange w:id="10135" w:author="Adriana  Casas" w:date="2015-07-08T15:43:00Z">
                  <w:rPr>
                    <w:b/>
                    <w:color w:val="000000"/>
                  </w:rPr>
                </w:rPrChange>
              </w:rPr>
              <w:t>CS_10_05</w:t>
            </w:r>
            <w:r w:rsidR="0004103E" w:rsidRPr="00DD6B12">
              <w:rPr>
                <w:rFonts w:ascii="Times" w:hAnsi="Times"/>
                <w:b/>
                <w:color w:val="000000"/>
                <w:rPrChange w:id="10136" w:author="Adriana  Casas" w:date="2015-07-08T15:43:00Z">
                  <w:rPr>
                    <w:b/>
                    <w:color w:val="000000"/>
                  </w:rPr>
                </w:rPrChange>
              </w:rPr>
              <w:t>_CO   REC 34</w:t>
            </w:r>
            <w:r w:rsidR="006C738E" w:rsidRPr="00DD6B12">
              <w:rPr>
                <w:rFonts w:ascii="Times" w:hAnsi="Times"/>
                <w:b/>
                <w:color w:val="000000"/>
                <w:rPrChange w:id="10137" w:author="Adriana  Casas" w:date="2015-07-08T15:43:00Z">
                  <w:rPr>
                    <w:b/>
                    <w:color w:val="000000"/>
                  </w:rPr>
                </w:rPrChange>
              </w:rPr>
              <w:t>0     M101</w:t>
            </w:r>
          </w:p>
        </w:tc>
      </w:tr>
      <w:tr w:rsidR="006C738E" w:rsidRPr="00DD6B12" w14:paraId="19047D49" w14:textId="77777777"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4EDA63" w14:textId="77777777" w:rsidR="006C738E" w:rsidRPr="00DD6B12" w:rsidRDefault="006C738E" w:rsidP="00DD6B12">
            <w:pPr>
              <w:spacing w:line="240" w:lineRule="auto"/>
              <w:rPr>
                <w:rFonts w:ascii="Times" w:hAnsi="Times"/>
                <w:rPrChange w:id="10138" w:author="Adriana  Casas" w:date="2015-07-08T15:43:00Z">
                  <w:rPr/>
                </w:rPrChange>
              </w:rPr>
              <w:pPrChange w:id="10139" w:author="Adriana  Casas" w:date="2015-07-08T15:43:00Z">
                <w:pPr/>
              </w:pPrChange>
            </w:pPr>
            <w:r w:rsidRPr="00DD6B12">
              <w:rPr>
                <w:rFonts w:ascii="Times" w:hAnsi="Times"/>
                <w:b/>
                <w:color w:val="000000"/>
                <w:rPrChange w:id="10140" w:author="Adriana  Casas" w:date="2015-07-08T15:43:00Z">
                  <w:rPr>
                    <w:b/>
                    <w:color w:val="000000"/>
                  </w:rPr>
                </w:rPrChange>
              </w:rPr>
              <w:t>Título</w:t>
            </w:r>
          </w:p>
        </w:tc>
        <w:tc>
          <w:tcPr>
            <w:tcW w:w="6555" w:type="dxa"/>
            <w:tcBorders>
              <w:bottom w:val="single" w:sz="8" w:space="0" w:color="000000"/>
              <w:right w:val="single" w:sz="8" w:space="0" w:color="000000"/>
            </w:tcBorders>
            <w:tcMar>
              <w:top w:w="100" w:type="dxa"/>
              <w:left w:w="100" w:type="dxa"/>
              <w:bottom w:w="100" w:type="dxa"/>
              <w:right w:w="100" w:type="dxa"/>
            </w:tcMar>
          </w:tcPr>
          <w:p w14:paraId="511CD870" w14:textId="77777777" w:rsidR="006C738E" w:rsidRPr="00DD6B12" w:rsidRDefault="006C738E" w:rsidP="00DD6B12">
            <w:pPr>
              <w:spacing w:after="520" w:line="240" w:lineRule="auto"/>
              <w:rPr>
                <w:rFonts w:ascii="Times" w:hAnsi="Times"/>
                <w:b/>
                <w:rPrChange w:id="10141" w:author="Adriana  Casas" w:date="2015-07-08T15:43:00Z">
                  <w:rPr>
                    <w:b/>
                  </w:rPr>
                </w:rPrChange>
              </w:rPr>
              <w:pPrChange w:id="10142" w:author="Adriana  Casas" w:date="2015-07-08T15:43:00Z">
                <w:pPr>
                  <w:spacing w:after="520"/>
                </w:pPr>
              </w:pPrChange>
            </w:pPr>
            <w:r w:rsidRPr="00DD6B12">
              <w:rPr>
                <w:rFonts w:ascii="Times" w:hAnsi="Times"/>
                <w:b/>
                <w:color w:val="000000"/>
                <w:rPrChange w:id="10143" w:author="Adriana  Casas" w:date="2015-07-08T15:43:00Z">
                  <w:rPr>
                    <w:b/>
                    <w:color w:val="000000"/>
                  </w:rPr>
                </w:rPrChange>
              </w:rPr>
              <w:t>Refuerza tu aprendizaje: Las personas y el empleo</w:t>
            </w:r>
          </w:p>
          <w:p w14:paraId="5AA81DAC" w14:textId="77777777" w:rsidR="006C738E" w:rsidRPr="00DD6B12" w:rsidRDefault="006C738E" w:rsidP="00DD6B12">
            <w:pPr>
              <w:spacing w:after="520" w:line="240" w:lineRule="auto"/>
              <w:rPr>
                <w:rFonts w:ascii="Times" w:hAnsi="Times"/>
                <w:rPrChange w:id="10144" w:author="Adriana  Casas" w:date="2015-07-08T15:43:00Z">
                  <w:rPr/>
                </w:rPrChange>
              </w:rPr>
              <w:pPrChange w:id="10145" w:author="Adriana  Casas" w:date="2015-07-08T15:43:00Z">
                <w:pPr>
                  <w:spacing w:after="520"/>
                </w:pPr>
              </w:pPrChange>
            </w:pPr>
            <w:r w:rsidRPr="00DD6B12">
              <w:rPr>
                <w:rFonts w:ascii="Times" w:hAnsi="Times"/>
                <w:color w:val="000000"/>
                <w:rPrChange w:id="10146" w:author="Adriana  Casas" w:date="2015-07-08T15:43:00Z">
                  <w:rPr>
                    <w:color w:val="000000"/>
                  </w:rPr>
                </w:rPrChange>
              </w:rPr>
              <w:t xml:space="preserve">1. </w:t>
            </w:r>
            <w:r w:rsidRPr="00DD6B12">
              <w:rPr>
                <w:rFonts w:ascii="Times" w:hAnsi="Times"/>
                <w:color w:val="000000"/>
                <w:rPrChange w:id="10147" w:author="Adriana  Casas" w:date="2015-07-08T15:43:00Z">
                  <w:rPr>
                    <w:color w:val="000000"/>
                  </w:rPr>
                </w:rPrChange>
              </w:rPr>
              <w:tab/>
              <w:t xml:space="preserve">Enumera las características de la población económicamente activa </w:t>
            </w:r>
          </w:p>
          <w:p w14:paraId="7E873948" w14:textId="77777777" w:rsidR="006C738E" w:rsidRPr="00DD6B12" w:rsidRDefault="006C738E" w:rsidP="00DD6B12">
            <w:pPr>
              <w:spacing w:after="520" w:line="240" w:lineRule="auto"/>
              <w:rPr>
                <w:rFonts w:ascii="Times" w:hAnsi="Times"/>
                <w:rPrChange w:id="10148" w:author="Adriana  Casas" w:date="2015-07-08T15:43:00Z">
                  <w:rPr/>
                </w:rPrChange>
              </w:rPr>
              <w:pPrChange w:id="10149" w:author="Adriana  Casas" w:date="2015-07-08T15:43:00Z">
                <w:pPr>
                  <w:spacing w:after="520"/>
                </w:pPr>
              </w:pPrChange>
            </w:pPr>
            <w:r w:rsidRPr="00DD6B12">
              <w:rPr>
                <w:rFonts w:ascii="Times" w:hAnsi="Times"/>
                <w:color w:val="000000"/>
                <w:rPrChange w:id="10150" w:author="Adriana  Casas" w:date="2015-07-08T15:43:00Z">
                  <w:rPr>
                    <w:color w:val="000000"/>
                  </w:rPr>
                </w:rPrChange>
              </w:rPr>
              <w:t xml:space="preserve">2. </w:t>
            </w:r>
            <w:r w:rsidRPr="00DD6B12">
              <w:rPr>
                <w:rFonts w:ascii="Times" w:hAnsi="Times"/>
                <w:color w:val="000000"/>
                <w:rPrChange w:id="10151" w:author="Adriana  Casas" w:date="2015-07-08T15:43:00Z">
                  <w:rPr>
                    <w:color w:val="000000"/>
                  </w:rPr>
                </w:rPrChange>
              </w:rPr>
              <w:tab/>
              <w:t>Consulta las ciudades que tienen mayor tasa de empleo y desempleo en Colombia. Justifica tu respuesta.</w:t>
            </w:r>
          </w:p>
          <w:p w14:paraId="24AD6B48" w14:textId="77777777" w:rsidR="006C738E" w:rsidRPr="00DD6B12" w:rsidRDefault="006C738E" w:rsidP="00DD6B12">
            <w:pPr>
              <w:spacing w:after="520" w:line="240" w:lineRule="auto"/>
              <w:rPr>
                <w:rFonts w:ascii="Times" w:hAnsi="Times"/>
                <w:rPrChange w:id="10152" w:author="Adriana  Casas" w:date="2015-07-08T15:43:00Z">
                  <w:rPr/>
                </w:rPrChange>
              </w:rPr>
              <w:pPrChange w:id="10153" w:author="Adriana  Casas" w:date="2015-07-08T15:43:00Z">
                <w:pPr>
                  <w:spacing w:after="520"/>
                </w:pPr>
              </w:pPrChange>
            </w:pPr>
            <w:r w:rsidRPr="00DD6B12">
              <w:rPr>
                <w:rFonts w:ascii="Times" w:hAnsi="Times"/>
                <w:color w:val="000000"/>
                <w:rPrChange w:id="10154" w:author="Adriana  Casas" w:date="2015-07-08T15:43:00Z">
                  <w:rPr>
                    <w:color w:val="000000"/>
                  </w:rPr>
                </w:rPrChange>
              </w:rPr>
              <w:t xml:space="preserve">3. </w:t>
            </w:r>
            <w:r w:rsidRPr="00DD6B12">
              <w:rPr>
                <w:rFonts w:ascii="Times" w:hAnsi="Times"/>
                <w:color w:val="000000"/>
                <w:rPrChange w:id="10155" w:author="Adriana  Casas" w:date="2015-07-08T15:43:00Z">
                  <w:rPr>
                    <w:color w:val="000000"/>
                  </w:rPr>
                </w:rPrChange>
              </w:rPr>
              <w:tab/>
              <w:t>Compara la remuneración económica que perciben en promedio tres profesiones en Colombia.</w:t>
            </w:r>
          </w:p>
          <w:p w14:paraId="2BF960D4" w14:textId="77777777" w:rsidR="006C738E" w:rsidRPr="00DD6B12" w:rsidRDefault="006C738E" w:rsidP="00DD6B12">
            <w:pPr>
              <w:spacing w:after="520" w:line="240" w:lineRule="auto"/>
              <w:rPr>
                <w:rFonts w:ascii="Times" w:hAnsi="Times"/>
                <w:rPrChange w:id="10156" w:author="Adriana  Casas" w:date="2015-07-08T15:43:00Z">
                  <w:rPr/>
                </w:rPrChange>
              </w:rPr>
              <w:pPrChange w:id="10157" w:author="Adriana  Casas" w:date="2015-07-08T15:43:00Z">
                <w:pPr>
                  <w:spacing w:after="520"/>
                </w:pPr>
              </w:pPrChange>
            </w:pPr>
            <w:r w:rsidRPr="00DD6B12">
              <w:rPr>
                <w:rFonts w:ascii="Times" w:hAnsi="Times"/>
                <w:color w:val="000000"/>
                <w:rPrChange w:id="10158" w:author="Adriana  Casas" w:date="2015-07-08T15:43:00Z">
                  <w:rPr>
                    <w:color w:val="000000"/>
                  </w:rPr>
                </w:rPrChange>
              </w:rPr>
              <w:t xml:space="preserve">4. </w:t>
            </w:r>
            <w:r w:rsidRPr="00DD6B12">
              <w:rPr>
                <w:rFonts w:ascii="Times" w:hAnsi="Times"/>
                <w:color w:val="000000"/>
                <w:rPrChange w:id="10159" w:author="Adriana  Casas" w:date="2015-07-08T15:43:00Z">
                  <w:rPr>
                    <w:color w:val="000000"/>
                  </w:rPr>
                </w:rPrChange>
              </w:rPr>
              <w:tab/>
              <w:t>Expresa tu opinión sobre el empleo ideal que deseas tener al finalizar tus estudios.</w:t>
            </w:r>
          </w:p>
        </w:tc>
      </w:tr>
      <w:tr w:rsidR="006C738E" w:rsidRPr="00DD6B12" w14:paraId="639D399E" w14:textId="77777777"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470BF2" w14:textId="77777777" w:rsidR="006C738E" w:rsidRPr="00DD6B12" w:rsidRDefault="006C738E" w:rsidP="00DD6B12">
            <w:pPr>
              <w:spacing w:line="240" w:lineRule="auto"/>
              <w:rPr>
                <w:rFonts w:ascii="Times" w:hAnsi="Times"/>
                <w:rPrChange w:id="10160" w:author="Adriana  Casas" w:date="2015-07-08T15:43:00Z">
                  <w:rPr/>
                </w:rPrChange>
              </w:rPr>
              <w:pPrChange w:id="10161" w:author="Adriana  Casas" w:date="2015-07-08T15:43:00Z">
                <w:pPr/>
              </w:pPrChange>
            </w:pPr>
            <w:r w:rsidRPr="00DD6B12">
              <w:rPr>
                <w:rFonts w:ascii="Times" w:hAnsi="Times"/>
                <w:b/>
                <w:color w:val="000000"/>
                <w:rPrChange w:id="10162" w:author="Adriana  Casas" w:date="2015-07-08T15:43:00Z">
                  <w:rPr>
                    <w:b/>
                    <w:color w:val="000000"/>
                  </w:rPr>
                </w:rPrChange>
              </w:rPr>
              <w:t>Descripción</w:t>
            </w:r>
          </w:p>
        </w:tc>
        <w:tc>
          <w:tcPr>
            <w:tcW w:w="6555" w:type="dxa"/>
            <w:tcBorders>
              <w:bottom w:val="single" w:sz="8" w:space="0" w:color="000000"/>
              <w:right w:val="single" w:sz="8" w:space="0" w:color="000000"/>
            </w:tcBorders>
            <w:tcMar>
              <w:top w:w="100" w:type="dxa"/>
              <w:left w:w="100" w:type="dxa"/>
              <w:bottom w:w="100" w:type="dxa"/>
              <w:right w:w="100" w:type="dxa"/>
            </w:tcMar>
          </w:tcPr>
          <w:p w14:paraId="2CA2261F" w14:textId="77777777" w:rsidR="006C738E" w:rsidRPr="00DD6B12" w:rsidRDefault="006C738E" w:rsidP="00DD6B12">
            <w:pPr>
              <w:spacing w:line="240" w:lineRule="auto"/>
              <w:rPr>
                <w:rFonts w:ascii="Times" w:hAnsi="Times"/>
                <w:rPrChange w:id="10163" w:author="Adriana  Casas" w:date="2015-07-08T15:43:00Z">
                  <w:rPr/>
                </w:rPrChange>
              </w:rPr>
              <w:pPrChange w:id="10164" w:author="Adriana  Casas" w:date="2015-07-08T15:43:00Z">
                <w:pPr/>
              </w:pPrChange>
            </w:pPr>
            <w:r w:rsidRPr="00DD6B12">
              <w:rPr>
                <w:rFonts w:ascii="Times" w:hAnsi="Times"/>
                <w:color w:val="000000"/>
                <w:rPrChange w:id="10165" w:author="Adriana  Casas" w:date="2015-07-08T15:43:00Z">
                  <w:rPr>
                    <w:color w:val="000000"/>
                  </w:rPr>
                </w:rPrChange>
              </w:rPr>
              <w:t>Actividad que incluye motor de respuesta abie</w:t>
            </w:r>
            <w:r w:rsidR="00BF5E0D" w:rsidRPr="00DD6B12">
              <w:rPr>
                <w:rFonts w:ascii="Times" w:hAnsi="Times"/>
                <w:color w:val="000000"/>
                <w:rPrChange w:id="10166" w:author="Adriana  Casas" w:date="2015-07-08T15:43:00Z">
                  <w:rPr>
                    <w:color w:val="000000"/>
                  </w:rPr>
                </w:rPrChange>
              </w:rPr>
              <w:t>rta sobre las personas y el empleo.</w:t>
            </w:r>
          </w:p>
        </w:tc>
      </w:tr>
    </w:tbl>
    <w:p w14:paraId="21B851BE" w14:textId="77777777" w:rsidR="006C738E" w:rsidRPr="00DD6B12" w:rsidRDefault="006C738E" w:rsidP="00DD6B12">
      <w:pPr>
        <w:spacing w:line="240" w:lineRule="auto"/>
        <w:rPr>
          <w:rFonts w:ascii="Times" w:hAnsi="Times"/>
          <w:rPrChange w:id="10167" w:author="Adriana  Casas" w:date="2015-07-08T15:43:00Z">
            <w:rPr/>
          </w:rPrChange>
        </w:rPr>
        <w:pPrChange w:id="10168" w:author="Adriana  Casas" w:date="2015-07-08T15:43:00Z">
          <w:pPr/>
        </w:pPrChange>
      </w:pPr>
      <w:r w:rsidRPr="00DD6B12">
        <w:rPr>
          <w:rFonts w:ascii="Times" w:hAnsi="Times"/>
          <w:b/>
          <w:color w:val="000000"/>
          <w:rPrChange w:id="10169" w:author="Adriana  Casas" w:date="2015-07-08T15:43:00Z">
            <w:rPr>
              <w:b/>
              <w:color w:val="000000"/>
            </w:rPr>
          </w:rPrChange>
        </w:rPr>
        <w:t xml:space="preserve"> </w:t>
      </w:r>
    </w:p>
    <w:p w14:paraId="3724BCB7" w14:textId="77777777" w:rsidR="00114F10" w:rsidRPr="00DD6B12" w:rsidRDefault="00114F10" w:rsidP="00DD6B12">
      <w:pPr>
        <w:spacing w:line="240" w:lineRule="auto"/>
        <w:rPr>
          <w:rFonts w:ascii="Times" w:hAnsi="Times"/>
          <w:b/>
          <w:rPrChange w:id="10170" w:author="Adriana  Casas" w:date="2015-07-08T15:43:00Z">
            <w:rPr>
              <w:b/>
            </w:rPr>
          </w:rPrChange>
        </w:rPr>
        <w:pPrChange w:id="10171" w:author="Adriana  Casas" w:date="2015-07-08T15:43:00Z">
          <w:pPr/>
        </w:pPrChange>
      </w:pPr>
    </w:p>
    <w:p w14:paraId="17689864" w14:textId="77777777" w:rsidR="008F1F55" w:rsidRPr="00DD6B12" w:rsidRDefault="008F1F55" w:rsidP="00DD6B12">
      <w:pPr>
        <w:spacing w:line="240" w:lineRule="auto"/>
        <w:rPr>
          <w:rFonts w:ascii="Times" w:hAnsi="Times"/>
          <w:b/>
          <w:rPrChange w:id="10172" w:author="Adriana  Casas" w:date="2015-07-08T15:43:00Z">
            <w:rPr>
              <w:b/>
            </w:rPr>
          </w:rPrChange>
        </w:rPr>
        <w:pPrChange w:id="10173" w:author="Adriana  Casas" w:date="2015-07-08T15:43:00Z">
          <w:pPr/>
        </w:pPrChange>
      </w:pPr>
    </w:p>
    <w:p w14:paraId="22AAFAFD" w14:textId="77777777" w:rsidR="008F1F55" w:rsidRPr="00DD6B12" w:rsidRDefault="008F1F55" w:rsidP="00DD6B12">
      <w:pPr>
        <w:spacing w:line="240" w:lineRule="auto"/>
        <w:rPr>
          <w:rFonts w:ascii="Times" w:hAnsi="Times"/>
          <w:b/>
          <w:rPrChange w:id="10174" w:author="Adriana  Casas" w:date="2015-07-08T15:43:00Z">
            <w:rPr>
              <w:b/>
            </w:rPr>
          </w:rPrChange>
        </w:rPr>
        <w:pPrChange w:id="10175" w:author="Adriana  Casas" w:date="2015-07-08T15:43:00Z">
          <w:pPr/>
        </w:pPrChange>
      </w:pPr>
    </w:p>
    <w:p w14:paraId="146B7A67" w14:textId="77777777" w:rsidR="00114F10" w:rsidRPr="00DD6B12" w:rsidRDefault="00114F10" w:rsidP="00DD6B12">
      <w:pPr>
        <w:spacing w:line="240" w:lineRule="auto"/>
        <w:rPr>
          <w:rFonts w:ascii="Times" w:hAnsi="Times"/>
          <w:b/>
          <w:rPrChange w:id="10176" w:author="Adriana  Casas" w:date="2015-07-08T15:43:00Z">
            <w:rPr>
              <w:b/>
            </w:rPr>
          </w:rPrChange>
        </w:rPr>
        <w:pPrChange w:id="10177" w:author="Adriana  Casas" w:date="2015-07-08T15:43:00Z">
          <w:pPr/>
        </w:pPrChange>
      </w:pPr>
    </w:p>
    <w:p w14:paraId="7A43879F" w14:textId="77777777" w:rsidR="006C738E" w:rsidRPr="00DD6B12" w:rsidRDefault="006C738E" w:rsidP="00DD6B12">
      <w:pPr>
        <w:spacing w:line="240" w:lineRule="auto"/>
        <w:rPr>
          <w:rFonts w:ascii="Times" w:hAnsi="Times"/>
          <w:rPrChange w:id="10178" w:author="Adriana  Casas" w:date="2015-07-08T15:43:00Z">
            <w:rPr/>
          </w:rPrChange>
        </w:rPr>
        <w:pPrChange w:id="10179" w:author="Adriana  Casas" w:date="2015-07-08T15:43:00Z">
          <w:pPr/>
        </w:pPrChange>
      </w:pPr>
      <w:r w:rsidRPr="00DD6B12">
        <w:rPr>
          <w:rFonts w:ascii="Times" w:hAnsi="Times"/>
          <w:b/>
          <w:rPrChange w:id="10180" w:author="Adriana  Casas" w:date="2015-07-08T15:43:00Z">
            <w:rPr>
              <w:b/>
            </w:rPr>
          </w:rPrChange>
        </w:rPr>
        <w:t xml:space="preserve">[SECCIÓN 1] </w:t>
      </w:r>
      <w:r w:rsidRPr="00DD6B12">
        <w:rPr>
          <w:rFonts w:ascii="Times" w:hAnsi="Times"/>
          <w:b/>
          <w:color w:val="000000"/>
          <w:rPrChange w:id="10181" w:author="Adriana  Casas" w:date="2015-07-08T15:43:00Z">
            <w:rPr>
              <w:b/>
              <w:color w:val="000000"/>
            </w:rPr>
          </w:rPrChange>
        </w:rPr>
        <w:t>7. La Globalización</w:t>
      </w:r>
      <w:r w:rsidRPr="00DD6B12">
        <w:rPr>
          <w:rFonts w:ascii="Times" w:hAnsi="Times"/>
          <w:color w:val="000000"/>
          <w:rPrChange w:id="10182" w:author="Adriana  Casas" w:date="2015-07-08T15:43:00Z">
            <w:rPr>
              <w:color w:val="000000"/>
            </w:rPr>
          </w:rPrChange>
        </w:rPr>
        <w:t xml:space="preserve"> </w:t>
      </w:r>
    </w:p>
    <w:p w14:paraId="0BB6E689" w14:textId="77777777" w:rsidR="006C738E" w:rsidRPr="00DD6B12" w:rsidRDefault="006C738E" w:rsidP="00DD6B12">
      <w:pPr>
        <w:spacing w:line="240" w:lineRule="auto"/>
        <w:rPr>
          <w:rFonts w:ascii="Times" w:hAnsi="Times"/>
          <w:rPrChange w:id="10183" w:author="Adriana  Casas" w:date="2015-07-08T15:43:00Z">
            <w:rPr/>
          </w:rPrChange>
        </w:rPr>
        <w:pPrChange w:id="10184" w:author="Adriana  Casas" w:date="2015-07-08T15:43:00Z">
          <w:pPr/>
        </w:pPrChange>
      </w:pPr>
    </w:p>
    <w:p w14:paraId="02B6CE58" w14:textId="77777777" w:rsidR="006C738E" w:rsidRPr="00DD6B12" w:rsidRDefault="006C738E" w:rsidP="00DD6B12">
      <w:pPr>
        <w:spacing w:line="240" w:lineRule="auto"/>
        <w:rPr>
          <w:rFonts w:ascii="Times" w:hAnsi="Times"/>
          <w:rPrChange w:id="10185" w:author="Adriana  Casas" w:date="2015-07-08T15:43:00Z">
            <w:rPr/>
          </w:rPrChange>
        </w:rPr>
        <w:pPrChange w:id="10186" w:author="Adriana  Casas" w:date="2015-07-08T15:43:00Z">
          <w:pPr/>
        </w:pPrChange>
      </w:pPr>
      <w:r w:rsidRPr="00DD6B12">
        <w:rPr>
          <w:rFonts w:ascii="Times" w:hAnsi="Times"/>
          <w:color w:val="000000"/>
          <w:rPrChange w:id="10187" w:author="Adriana  Casas" w:date="2015-07-08T15:43:00Z">
            <w:rPr>
              <w:color w:val="000000"/>
            </w:rPr>
          </w:rPrChange>
        </w:rPr>
        <w:t xml:space="preserve">El término </w:t>
      </w:r>
      <w:r w:rsidRPr="00DD6B12">
        <w:rPr>
          <w:rFonts w:ascii="Times" w:hAnsi="Times"/>
          <w:b/>
          <w:color w:val="000000"/>
          <w:rPrChange w:id="10188" w:author="Adriana  Casas" w:date="2015-07-08T15:43:00Z">
            <w:rPr>
              <w:b/>
              <w:color w:val="000000"/>
            </w:rPr>
          </w:rPrChange>
        </w:rPr>
        <w:t>globalización</w:t>
      </w:r>
      <w:r w:rsidRPr="00DD6B12">
        <w:rPr>
          <w:rFonts w:ascii="Times" w:hAnsi="Times"/>
          <w:color w:val="000000"/>
          <w:rPrChange w:id="10189" w:author="Adriana  Casas" w:date="2015-07-08T15:43:00Z">
            <w:rPr>
              <w:color w:val="000000"/>
            </w:rPr>
          </w:rPrChange>
        </w:rPr>
        <w:t> se refiere a un conjunto de transformaciones </w:t>
      </w:r>
      <w:r w:rsidRPr="00DD6B12">
        <w:rPr>
          <w:rFonts w:ascii="Times" w:hAnsi="Times"/>
          <w:b/>
          <w:color w:val="000000"/>
          <w:rPrChange w:id="10190" w:author="Adriana  Casas" w:date="2015-07-08T15:43:00Z">
            <w:rPr>
              <w:b/>
              <w:color w:val="000000"/>
            </w:rPr>
          </w:rPrChange>
        </w:rPr>
        <w:t>políticas</w:t>
      </w:r>
      <w:r w:rsidRPr="00DD6B12">
        <w:rPr>
          <w:rFonts w:ascii="Times" w:hAnsi="Times"/>
          <w:color w:val="000000"/>
          <w:rPrChange w:id="10191" w:author="Adriana  Casas" w:date="2015-07-08T15:43:00Z">
            <w:rPr>
              <w:color w:val="000000"/>
            </w:rPr>
          </w:rPrChange>
        </w:rPr>
        <w:t xml:space="preserve"> y </w:t>
      </w:r>
      <w:r w:rsidRPr="00DD6B12">
        <w:rPr>
          <w:rFonts w:ascii="Times" w:hAnsi="Times"/>
          <w:b/>
          <w:color w:val="000000"/>
          <w:rPrChange w:id="10192" w:author="Adriana  Casas" w:date="2015-07-08T15:43:00Z">
            <w:rPr>
              <w:b/>
              <w:color w:val="000000"/>
            </w:rPr>
          </w:rPrChange>
        </w:rPr>
        <w:t>económicas</w:t>
      </w:r>
      <w:r w:rsidRPr="00DD6B12">
        <w:rPr>
          <w:rFonts w:ascii="Times" w:hAnsi="Times"/>
          <w:color w:val="000000"/>
          <w:rPrChange w:id="10193" w:author="Adriana  Casas" w:date="2015-07-08T15:43:00Z">
            <w:rPr>
              <w:color w:val="000000"/>
            </w:rPr>
          </w:rPrChange>
        </w:rPr>
        <w:t xml:space="preserve"> a nivel mundial que tomaron mucha fuerza en los años 80 del siglo pasado. Es un fenómeno que convirtió al mundo en un </w:t>
      </w:r>
      <w:r w:rsidRPr="00DD6B12">
        <w:rPr>
          <w:rFonts w:ascii="Times" w:hAnsi="Times"/>
          <w:b/>
          <w:color w:val="000000"/>
          <w:rPrChange w:id="10194" w:author="Adriana  Casas" w:date="2015-07-08T15:43:00Z">
            <w:rPr>
              <w:b/>
              <w:color w:val="000000"/>
            </w:rPr>
          </w:rPrChange>
        </w:rPr>
        <w:t>escenario interconectado</w:t>
      </w:r>
      <w:r w:rsidRPr="00DD6B12">
        <w:rPr>
          <w:rFonts w:ascii="Times" w:hAnsi="Times"/>
          <w:color w:val="000000"/>
          <w:rPrChange w:id="10195" w:author="Adriana  Casas" w:date="2015-07-08T15:43:00Z">
            <w:rPr>
              <w:color w:val="000000"/>
            </w:rPr>
          </w:rPrChange>
        </w:rPr>
        <w:t xml:space="preserve">, gracias al acelerado avance en las tecnologías de la información y la comunicación; en una aldea global que comparte muchos aspectos </w:t>
      </w:r>
      <w:r w:rsidRPr="00DD6B12">
        <w:rPr>
          <w:rFonts w:ascii="Times" w:hAnsi="Times"/>
          <w:b/>
          <w:color w:val="000000"/>
          <w:rPrChange w:id="10196" w:author="Adriana  Casas" w:date="2015-07-08T15:43:00Z">
            <w:rPr>
              <w:b/>
              <w:color w:val="000000"/>
            </w:rPr>
          </w:rPrChange>
        </w:rPr>
        <w:t>culturales</w:t>
      </w:r>
      <w:r w:rsidRPr="00DD6B12">
        <w:rPr>
          <w:rFonts w:ascii="Times" w:hAnsi="Times"/>
          <w:color w:val="000000"/>
          <w:rPrChange w:id="10197" w:author="Adriana  Casas" w:date="2015-07-08T15:43:00Z">
            <w:rPr>
              <w:color w:val="000000"/>
            </w:rPr>
          </w:rPrChange>
        </w:rPr>
        <w:t xml:space="preserve">, </w:t>
      </w:r>
      <w:r w:rsidRPr="00DD6B12">
        <w:rPr>
          <w:rFonts w:ascii="Times" w:hAnsi="Times"/>
          <w:b/>
          <w:color w:val="000000"/>
          <w:rPrChange w:id="10198" w:author="Adriana  Casas" w:date="2015-07-08T15:43:00Z">
            <w:rPr>
              <w:b/>
              <w:color w:val="000000"/>
            </w:rPr>
          </w:rPrChange>
        </w:rPr>
        <w:t>políticos</w:t>
      </w:r>
      <w:r w:rsidRPr="00DD6B12">
        <w:rPr>
          <w:rFonts w:ascii="Times" w:hAnsi="Times"/>
          <w:color w:val="000000"/>
          <w:rPrChange w:id="10199" w:author="Adriana  Casas" w:date="2015-07-08T15:43:00Z">
            <w:rPr>
              <w:color w:val="000000"/>
            </w:rPr>
          </w:rPrChange>
        </w:rPr>
        <w:t xml:space="preserve"> y </w:t>
      </w:r>
      <w:r w:rsidRPr="00DD6B12">
        <w:rPr>
          <w:rFonts w:ascii="Times" w:hAnsi="Times"/>
          <w:b/>
          <w:color w:val="000000"/>
          <w:rPrChange w:id="10200" w:author="Adriana  Casas" w:date="2015-07-08T15:43:00Z">
            <w:rPr>
              <w:b/>
              <w:color w:val="000000"/>
            </w:rPr>
          </w:rPrChange>
        </w:rPr>
        <w:t>económicos</w:t>
      </w:r>
      <w:r w:rsidRPr="00DD6B12">
        <w:rPr>
          <w:rFonts w:ascii="Times" w:hAnsi="Times"/>
          <w:color w:val="000000"/>
          <w:rPrChange w:id="10201" w:author="Adriana  Casas" w:date="2015-07-08T15:43:00Z">
            <w:rPr>
              <w:color w:val="000000"/>
            </w:rPr>
          </w:rPrChange>
        </w:rPr>
        <w:t>.</w:t>
      </w:r>
    </w:p>
    <w:p w14:paraId="3A16BEC4" w14:textId="77777777" w:rsidR="006C738E" w:rsidRPr="00DD6B12" w:rsidRDefault="006C738E" w:rsidP="00DD6B12">
      <w:pPr>
        <w:spacing w:line="240" w:lineRule="auto"/>
        <w:rPr>
          <w:rFonts w:ascii="Times" w:hAnsi="Times"/>
          <w:rPrChange w:id="10202" w:author="Adriana  Casas" w:date="2015-07-08T15:43:00Z">
            <w:rPr/>
          </w:rPrChange>
        </w:rPr>
        <w:pPrChange w:id="10203" w:author="Adriana  Casas" w:date="2015-07-08T15:43:00Z">
          <w:pPr/>
        </w:pPrChange>
      </w:pPr>
    </w:p>
    <w:tbl>
      <w:tblPr>
        <w:tblStyle w:val="9"/>
        <w:tblW w:w="8095" w:type="dxa"/>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4"/>
        <w:gridCol w:w="6111"/>
      </w:tblGrid>
      <w:tr w:rsidR="006C738E" w:rsidRPr="00DD6B12" w14:paraId="642AC69F" w14:textId="77777777" w:rsidTr="006C738E">
        <w:tc>
          <w:tcPr>
            <w:tcW w:w="8095" w:type="dxa"/>
            <w:gridSpan w:val="2"/>
            <w:shd w:val="clear" w:color="auto" w:fill="000000"/>
          </w:tcPr>
          <w:p w14:paraId="15A132E9" w14:textId="77777777" w:rsidR="006C738E" w:rsidRPr="00DD6B12" w:rsidRDefault="006C738E" w:rsidP="006E29D3">
            <w:pPr>
              <w:spacing w:line="240" w:lineRule="auto"/>
              <w:rPr>
                <w:rFonts w:ascii="Times" w:eastAsia="Calibri" w:hAnsi="Times"/>
                <w:b/>
                <w:color w:val="FFFFFF" w:themeColor="background1"/>
                <w:highlight w:val="none"/>
                <w:rPrChange w:id="10204"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10205" w:author="Adriana  Casas" w:date="2015-07-08T15:43:00Z">
                  <w:rPr>
                    <w:rFonts w:eastAsia="Calibri"/>
                    <w:b/>
                    <w:color w:val="FFFFFF" w:themeColor="background1"/>
                    <w:highlight w:val="none"/>
                  </w:rPr>
                </w:rPrChange>
              </w:rPr>
              <w:t xml:space="preserve">                                              Recuerda   Recurso Nuevo</w:t>
            </w:r>
          </w:p>
        </w:tc>
      </w:tr>
      <w:tr w:rsidR="006C738E" w:rsidRPr="00DD6B12" w14:paraId="5AF21826" w14:textId="77777777" w:rsidTr="006C738E">
        <w:tc>
          <w:tcPr>
            <w:tcW w:w="1984" w:type="dxa"/>
            <w:shd w:val="clear" w:color="auto" w:fill="FFFFFF"/>
          </w:tcPr>
          <w:p w14:paraId="5812A185" w14:textId="77777777" w:rsidR="006C738E" w:rsidRPr="00DD6B12" w:rsidRDefault="006C738E" w:rsidP="006E29D3">
            <w:pPr>
              <w:spacing w:line="240" w:lineRule="auto"/>
              <w:jc w:val="left"/>
              <w:rPr>
                <w:rFonts w:ascii="Times" w:hAnsi="Times"/>
                <w:rPrChange w:id="10206" w:author="Adriana  Casas" w:date="2015-07-08T15:43:00Z">
                  <w:rPr/>
                </w:rPrChange>
              </w:rPr>
            </w:pPr>
            <w:r w:rsidRPr="00DD6B12">
              <w:rPr>
                <w:rFonts w:ascii="Times" w:eastAsia="Calibri" w:hAnsi="Times" w:cs="Calibri"/>
                <w:color w:val="000000"/>
                <w:sz w:val="22"/>
                <w:rPrChange w:id="10207" w:author="Adriana  Casas" w:date="2015-07-08T15:43:00Z">
                  <w:rPr>
                    <w:rFonts w:ascii="Calibri" w:eastAsia="Calibri" w:hAnsi="Calibri" w:cs="Calibri"/>
                    <w:color w:val="000000"/>
                    <w:sz w:val="22"/>
                  </w:rPr>
                </w:rPrChange>
              </w:rPr>
              <w:t>Contenido</w:t>
            </w:r>
          </w:p>
        </w:tc>
        <w:tc>
          <w:tcPr>
            <w:tcW w:w="6111" w:type="dxa"/>
            <w:shd w:val="clear" w:color="auto" w:fill="FFFFFF"/>
          </w:tcPr>
          <w:p w14:paraId="5DCB4A66" w14:textId="77777777" w:rsidR="006C738E" w:rsidRPr="00DD6B12" w:rsidRDefault="006C738E" w:rsidP="006E29D3">
            <w:pPr>
              <w:spacing w:line="240" w:lineRule="auto"/>
              <w:rPr>
                <w:rFonts w:ascii="Times" w:hAnsi="Times"/>
                <w:rPrChange w:id="10208" w:author="Adriana  Casas" w:date="2015-07-08T15:43:00Z">
                  <w:rPr/>
                </w:rPrChange>
              </w:rPr>
            </w:pPr>
            <w:r w:rsidRPr="00DD6B12">
              <w:rPr>
                <w:rFonts w:ascii="Times" w:eastAsia="Calibri" w:hAnsi="Times" w:cs="Calibri"/>
                <w:color w:val="000000"/>
                <w:sz w:val="22"/>
                <w:rPrChange w:id="10209" w:author="Adriana  Casas" w:date="2015-07-08T15:43:00Z">
                  <w:rPr>
                    <w:rFonts w:ascii="Calibri" w:eastAsia="Calibri" w:hAnsi="Calibri" w:cs="Calibri"/>
                    <w:color w:val="000000"/>
                    <w:sz w:val="22"/>
                  </w:rPr>
                </w:rPrChange>
              </w:rPr>
              <w:t>El término globalización se emplea desde la década de 1990 en contextos muy diversos (económicos, culturales, mediáticos, etc.) para designar un proceso de cambio en las relaciones internacionales de producción e intercambio de bienes y servicios, tendente a integrar las economías nacionales en el plano internacional, de modo que su evolución dependa cada vez más de los mercados externos y menos de las políticas económicas de los gobiernos.  </w:t>
            </w:r>
          </w:p>
        </w:tc>
      </w:tr>
    </w:tbl>
    <w:p w14:paraId="149555A1" w14:textId="77777777" w:rsidR="006C738E" w:rsidRPr="00DD6B12" w:rsidRDefault="006C738E" w:rsidP="00DD6B12">
      <w:pPr>
        <w:spacing w:line="240" w:lineRule="auto"/>
        <w:rPr>
          <w:rFonts w:ascii="Times" w:hAnsi="Times"/>
          <w:rPrChange w:id="10210" w:author="Adriana  Casas" w:date="2015-07-08T15:43:00Z">
            <w:rPr/>
          </w:rPrChange>
        </w:rPr>
        <w:pPrChange w:id="10211" w:author="Adriana  Casas" w:date="2015-07-08T15:43:00Z">
          <w:pPr/>
        </w:pPrChange>
      </w:pPr>
    </w:p>
    <w:p w14:paraId="4002C393" w14:textId="77777777" w:rsidR="006C738E" w:rsidRPr="00DD6B12" w:rsidRDefault="006C738E" w:rsidP="00DD6B12">
      <w:pPr>
        <w:spacing w:line="240" w:lineRule="auto"/>
        <w:rPr>
          <w:rFonts w:ascii="Times" w:hAnsi="Times"/>
          <w:rPrChange w:id="10212" w:author="Adriana  Casas" w:date="2015-07-08T15:43:00Z">
            <w:rPr/>
          </w:rPrChange>
        </w:rPr>
        <w:pPrChange w:id="10213" w:author="Adriana  Casas" w:date="2015-07-08T15:43:00Z">
          <w:pPr/>
        </w:pPrChange>
      </w:pPr>
      <w:r w:rsidRPr="00DD6B12">
        <w:rPr>
          <w:rFonts w:ascii="Times" w:hAnsi="Times"/>
          <w:color w:val="000000"/>
          <w:rPrChange w:id="10214" w:author="Adriana  Casas" w:date="2015-07-08T15:43:00Z">
            <w:rPr>
              <w:color w:val="000000"/>
            </w:rPr>
          </w:rPrChange>
        </w:rPr>
        <w:t xml:space="preserve">Como consecuencia de este </w:t>
      </w:r>
      <w:r w:rsidRPr="00DD6B12">
        <w:rPr>
          <w:rFonts w:ascii="Times" w:hAnsi="Times"/>
          <w:b/>
          <w:color w:val="000000"/>
          <w:rPrChange w:id="10215" w:author="Adriana  Casas" w:date="2015-07-08T15:43:00Z">
            <w:rPr>
              <w:b/>
              <w:color w:val="000000"/>
            </w:rPr>
          </w:rPrChange>
        </w:rPr>
        <w:t>fenómeno globalizador</w:t>
      </w:r>
      <w:r w:rsidRPr="00DD6B12">
        <w:rPr>
          <w:rFonts w:ascii="Times" w:hAnsi="Times"/>
          <w:color w:val="000000"/>
          <w:rPrChange w:id="10216" w:author="Adriana  Casas" w:date="2015-07-08T15:43:00Z">
            <w:rPr>
              <w:color w:val="000000"/>
            </w:rPr>
          </w:rPrChange>
        </w:rPr>
        <w:t xml:space="preserve">, los mercados de los diferentes países </w:t>
      </w:r>
      <w:r w:rsidRPr="00DD6B12">
        <w:rPr>
          <w:rFonts w:ascii="Times" w:hAnsi="Times"/>
          <w:b/>
          <w:color w:val="000000"/>
          <w:rPrChange w:id="10217" w:author="Adriana  Casas" w:date="2015-07-08T15:43:00Z">
            <w:rPr>
              <w:b/>
              <w:color w:val="000000"/>
            </w:rPr>
          </w:rPrChange>
        </w:rPr>
        <w:t>interactúan</w:t>
      </w:r>
      <w:r w:rsidRPr="00DD6B12">
        <w:rPr>
          <w:rFonts w:ascii="Times" w:hAnsi="Times"/>
          <w:color w:val="000000"/>
          <w:rPrChange w:id="10218" w:author="Adriana  Casas" w:date="2015-07-08T15:43:00Z">
            <w:rPr>
              <w:color w:val="000000"/>
            </w:rPr>
          </w:rPrChange>
        </w:rPr>
        <w:t xml:space="preserve"> y acercan a las personas de diferentes países a los productos. La </w:t>
      </w:r>
      <w:r w:rsidRPr="00DD6B12">
        <w:rPr>
          <w:rFonts w:ascii="Times" w:hAnsi="Times"/>
          <w:b/>
          <w:color w:val="000000"/>
          <w:rPrChange w:id="10219" w:author="Adriana  Casas" w:date="2015-07-08T15:43:00Z">
            <w:rPr>
              <w:b/>
              <w:color w:val="000000"/>
            </w:rPr>
          </w:rPrChange>
        </w:rPr>
        <w:t>ruptura de las fronteras</w:t>
      </w:r>
      <w:r w:rsidRPr="00DD6B12">
        <w:rPr>
          <w:rFonts w:ascii="Times" w:hAnsi="Times"/>
          <w:color w:val="000000"/>
          <w:rPrChange w:id="10220" w:author="Adriana  Casas" w:date="2015-07-08T15:43:00Z">
            <w:rPr>
              <w:color w:val="000000"/>
            </w:rPr>
          </w:rPrChange>
        </w:rPr>
        <w:t xml:space="preserve"> trajo como consecuencia una </w:t>
      </w:r>
      <w:r w:rsidRPr="00DD6B12">
        <w:rPr>
          <w:rFonts w:ascii="Times" w:hAnsi="Times"/>
          <w:b/>
          <w:color w:val="000000"/>
          <w:rPrChange w:id="10221" w:author="Adriana  Casas" w:date="2015-07-08T15:43:00Z">
            <w:rPr>
              <w:b/>
              <w:color w:val="000000"/>
            </w:rPr>
          </w:rPrChange>
        </w:rPr>
        <w:t>expansión capitalista</w:t>
      </w:r>
      <w:r w:rsidRPr="00DD6B12">
        <w:rPr>
          <w:rFonts w:ascii="Times" w:hAnsi="Times"/>
          <w:color w:val="000000"/>
          <w:rPrChange w:id="10222" w:author="Adriana  Casas" w:date="2015-07-08T15:43:00Z">
            <w:rPr>
              <w:color w:val="000000"/>
            </w:rPr>
          </w:rPrChange>
        </w:rPr>
        <w:t> en la que fue posible llevar a cabo tran</w:t>
      </w:r>
      <w:r w:rsidR="008F1F55" w:rsidRPr="00DD6B12">
        <w:rPr>
          <w:rFonts w:ascii="Times" w:hAnsi="Times"/>
          <w:color w:val="000000"/>
          <w:rPrChange w:id="10223" w:author="Adriana  Casas" w:date="2015-07-08T15:43:00Z">
            <w:rPr>
              <w:color w:val="000000"/>
            </w:rPr>
          </w:rPrChange>
        </w:rPr>
        <w:t>sacciones financieras y expansión de</w:t>
      </w:r>
      <w:r w:rsidRPr="00DD6B12">
        <w:rPr>
          <w:rFonts w:ascii="Times" w:hAnsi="Times"/>
          <w:color w:val="000000"/>
          <w:rPrChange w:id="10224" w:author="Adriana  Casas" w:date="2015-07-08T15:43:00Z">
            <w:rPr>
              <w:color w:val="000000"/>
            </w:rPr>
          </w:rPrChange>
        </w:rPr>
        <w:t xml:space="preserve"> los negocios (hasta entonces limitados por el mercado interno, llamado también proteccionismo) a los mercados de otras naciones.</w:t>
      </w:r>
    </w:p>
    <w:p w14:paraId="4515C02F" w14:textId="77777777" w:rsidR="006C738E" w:rsidRPr="00DD6B12" w:rsidRDefault="006C738E" w:rsidP="00DD6B12">
      <w:pPr>
        <w:spacing w:line="240" w:lineRule="auto"/>
        <w:rPr>
          <w:rFonts w:ascii="Times" w:hAnsi="Times"/>
          <w:rPrChange w:id="10225" w:author="Adriana  Casas" w:date="2015-07-08T15:43:00Z">
            <w:rPr/>
          </w:rPrChange>
        </w:rPr>
        <w:pPrChange w:id="10226" w:author="Adriana  Casas" w:date="2015-07-08T15:43:00Z">
          <w:pPr/>
        </w:pPrChange>
      </w:pPr>
    </w:p>
    <w:p w14:paraId="6E7AA67C" w14:textId="77777777" w:rsidR="006C738E" w:rsidRPr="00DD6B12" w:rsidRDefault="006C738E" w:rsidP="00DD6B12">
      <w:pPr>
        <w:spacing w:line="240" w:lineRule="auto"/>
        <w:rPr>
          <w:rFonts w:ascii="Times" w:hAnsi="Times"/>
          <w:rPrChange w:id="10227" w:author="Adriana  Casas" w:date="2015-07-08T15:43:00Z">
            <w:rPr/>
          </w:rPrChange>
        </w:rPr>
        <w:pPrChange w:id="10228" w:author="Adriana  Casas" w:date="2015-07-08T15:43:00Z">
          <w:pPr/>
        </w:pPrChange>
      </w:pPr>
      <w:r w:rsidRPr="00DD6B12">
        <w:rPr>
          <w:rFonts w:ascii="Times" w:hAnsi="Times"/>
          <w:color w:val="000000"/>
          <w:rPrChange w:id="10229" w:author="Adriana  Casas" w:date="2015-07-08T15:43:00Z">
            <w:rPr>
              <w:color w:val="000000"/>
            </w:rPr>
          </w:rPrChange>
        </w:rPr>
        <w:t>El fenómeno de la globalización (también llamado mundialización) tuvo sus inicios en la Edad Moderna y tomó mucha fuerza a partir de la Revolución Industrial. Fue el resultado de la consolidación del capitalismo, de los principales avances tecnológicos (Revolución tecnológica) y de la necesidad de expansión del flujo comercial mundial.</w:t>
      </w:r>
    </w:p>
    <w:p w14:paraId="7251D3F6" w14:textId="77777777" w:rsidR="006C738E" w:rsidRPr="00DD6B12" w:rsidRDefault="006C738E" w:rsidP="00DD6B12">
      <w:pPr>
        <w:spacing w:line="240" w:lineRule="auto"/>
        <w:rPr>
          <w:rFonts w:ascii="Times" w:hAnsi="Times"/>
          <w:rPrChange w:id="10230" w:author="Adriana  Casas" w:date="2015-07-08T15:43:00Z">
            <w:rPr/>
          </w:rPrChange>
        </w:rPr>
        <w:pPrChange w:id="10231" w:author="Adriana  Casas" w:date="2015-07-08T15:43:00Z">
          <w:pPr/>
        </w:pPrChange>
      </w:pPr>
    </w:p>
    <w:p w14:paraId="483D7A61" w14:textId="77777777" w:rsidR="006C738E" w:rsidRPr="00DD6B12" w:rsidRDefault="006C738E" w:rsidP="00DD6B12">
      <w:pPr>
        <w:spacing w:after="225" w:line="240" w:lineRule="auto"/>
        <w:rPr>
          <w:rFonts w:ascii="Times" w:hAnsi="Times"/>
          <w:rPrChange w:id="10232" w:author="Adriana  Casas" w:date="2015-07-08T15:43:00Z">
            <w:rPr/>
          </w:rPrChange>
        </w:rPr>
        <w:pPrChange w:id="10233" w:author="Adriana  Casas" w:date="2015-07-08T15:43:00Z">
          <w:pPr>
            <w:spacing w:after="225"/>
          </w:pPr>
        </w:pPrChange>
      </w:pPr>
      <w:r w:rsidRPr="00DD6B12">
        <w:rPr>
          <w:rFonts w:ascii="Times" w:hAnsi="Times"/>
          <w:color w:val="000000"/>
          <w:rPrChange w:id="10234" w:author="Adriana  Casas" w:date="2015-07-08T15:43:00Z">
            <w:rPr>
              <w:color w:val="000000"/>
            </w:rPr>
          </w:rPrChange>
        </w:rPr>
        <w:t>El surgimiento de bloques económicos (países que se unen para fomentar las relaciones comerciales, por ejemplo, o la Unión Europea) fue el resultado de este proceso económico.</w:t>
      </w:r>
    </w:p>
    <w:p w14:paraId="798CB85F" w14:textId="77777777" w:rsidR="006C738E" w:rsidRPr="00DD6B12" w:rsidRDefault="006C738E" w:rsidP="00DD6B12">
      <w:pPr>
        <w:spacing w:line="240" w:lineRule="auto"/>
        <w:rPr>
          <w:rFonts w:ascii="Times" w:hAnsi="Times"/>
          <w:rPrChange w:id="10235" w:author="Adriana  Casas" w:date="2015-07-08T15:43:00Z">
            <w:rPr/>
          </w:rPrChange>
        </w:rPr>
        <w:pPrChange w:id="10236" w:author="Adriana  Casas" w:date="2015-07-08T15:43:00Z">
          <w:pPr/>
        </w:pPrChange>
      </w:pPr>
      <w:r w:rsidRPr="00DD6B12">
        <w:rPr>
          <w:rFonts w:ascii="Times" w:hAnsi="Times"/>
          <w:color w:val="000000"/>
          <w:rPrChange w:id="10237" w:author="Adriana  Casas" w:date="2015-07-08T15:43:00Z">
            <w:rPr>
              <w:color w:val="000000"/>
            </w:rPr>
          </w:rPrChange>
        </w:rPr>
        <w:t>A finales del siglo XX los Estados europeos, Norteamérica y el Japón fortalecieron sus relaciones comerciales reduciendo las barreras que impedían un comercio más ágil.</w:t>
      </w:r>
    </w:p>
    <w:p w14:paraId="268A0C40" w14:textId="77777777" w:rsidR="006C738E" w:rsidRPr="00DD6B12" w:rsidRDefault="006C738E" w:rsidP="00DD6B12">
      <w:pPr>
        <w:spacing w:line="240" w:lineRule="auto"/>
        <w:rPr>
          <w:rFonts w:ascii="Times" w:hAnsi="Times"/>
          <w:rPrChange w:id="10238" w:author="Adriana  Casas" w:date="2015-07-08T15:43:00Z">
            <w:rPr/>
          </w:rPrChange>
        </w:rPr>
        <w:pPrChange w:id="10239" w:author="Adriana  Casas" w:date="2015-07-08T15:43:00Z">
          <w:pPr/>
        </w:pPrChange>
      </w:pPr>
    </w:p>
    <w:p w14:paraId="1904B0EB" w14:textId="77777777" w:rsidR="006C738E" w:rsidRPr="00DD6B12" w:rsidRDefault="006C738E" w:rsidP="00DD6B12">
      <w:pPr>
        <w:spacing w:line="240" w:lineRule="auto"/>
        <w:rPr>
          <w:rFonts w:ascii="Times" w:hAnsi="Times"/>
          <w:rPrChange w:id="10240" w:author="Adriana  Casas" w:date="2015-07-08T15:43:00Z">
            <w:rPr/>
          </w:rPrChange>
        </w:rPr>
        <w:pPrChange w:id="10241" w:author="Adriana  Casas" w:date="2015-07-08T15:43:00Z">
          <w:pPr/>
        </w:pPrChange>
      </w:pPr>
      <w:r w:rsidRPr="00DD6B12">
        <w:rPr>
          <w:rFonts w:ascii="Times" w:hAnsi="Times"/>
          <w:color w:val="000000"/>
          <w:rPrChange w:id="10242" w:author="Adriana  Casas" w:date="2015-07-08T15:43:00Z">
            <w:rPr>
              <w:color w:val="000000"/>
            </w:rPr>
          </w:rPrChange>
        </w:rPr>
        <w:t xml:space="preserve">Igualmente los avances en los </w:t>
      </w:r>
      <w:r w:rsidRPr="00DD6B12">
        <w:rPr>
          <w:rFonts w:ascii="Times" w:hAnsi="Times"/>
          <w:b/>
          <w:color w:val="000000"/>
          <w:rPrChange w:id="10243" w:author="Adriana  Casas" w:date="2015-07-08T15:43:00Z">
            <w:rPr>
              <w:b/>
              <w:color w:val="000000"/>
            </w:rPr>
          </w:rPrChange>
        </w:rPr>
        <w:t>sistemas de transporte</w:t>
      </w:r>
      <w:r w:rsidRPr="00DD6B12">
        <w:rPr>
          <w:rFonts w:ascii="Times" w:hAnsi="Times"/>
          <w:color w:val="000000"/>
          <w:rPrChange w:id="10244" w:author="Adriana  Casas" w:date="2015-07-08T15:43:00Z">
            <w:rPr>
              <w:color w:val="000000"/>
            </w:rPr>
          </w:rPrChange>
        </w:rPr>
        <w:t xml:space="preserve"> y en las </w:t>
      </w:r>
      <w:r w:rsidRPr="00DD6B12">
        <w:rPr>
          <w:rFonts w:ascii="Times" w:hAnsi="Times"/>
          <w:b/>
          <w:color w:val="000000"/>
          <w:rPrChange w:id="10245" w:author="Adriana  Casas" w:date="2015-07-08T15:43:00Z">
            <w:rPr>
              <w:b/>
              <w:color w:val="000000"/>
            </w:rPr>
          </w:rPrChange>
        </w:rPr>
        <w:t>comunicaciones</w:t>
      </w:r>
      <w:r w:rsidRPr="00DD6B12">
        <w:rPr>
          <w:rFonts w:ascii="Times" w:hAnsi="Times"/>
          <w:color w:val="000000"/>
          <w:rPrChange w:id="10246" w:author="Adriana  Casas" w:date="2015-07-08T15:43:00Z">
            <w:rPr>
              <w:color w:val="000000"/>
            </w:rPr>
          </w:rPrChange>
        </w:rPr>
        <w:t xml:space="preserve"> </w:t>
      </w:r>
      <w:r w:rsidRPr="00DD6B12">
        <w:rPr>
          <w:rFonts w:ascii="Times" w:hAnsi="Times"/>
          <w:b/>
          <w:color w:val="000000"/>
          <w:rPrChange w:id="10247" w:author="Adriana  Casas" w:date="2015-07-08T15:43:00Z">
            <w:rPr>
              <w:b/>
              <w:color w:val="000000"/>
            </w:rPr>
          </w:rPrChange>
        </w:rPr>
        <w:t>aceleraron el proceso globalizador</w:t>
      </w:r>
      <w:r w:rsidRPr="00DD6B12">
        <w:rPr>
          <w:rFonts w:ascii="Times" w:hAnsi="Times"/>
          <w:color w:val="000000"/>
          <w:rPrChange w:id="10248" w:author="Adriana  Casas" w:date="2015-07-08T15:43:00Z">
            <w:rPr>
              <w:color w:val="000000"/>
            </w:rPr>
          </w:rPrChange>
        </w:rPr>
        <w:t xml:space="preserve">. La globalización ha contribuido al desarrollo a través de los viajes, del comercio, de las migraciones, de las influencias culturales y de la difusión de los avances científicos y tecnológicos. </w:t>
      </w:r>
    </w:p>
    <w:p w14:paraId="6403EDA7" w14:textId="77777777" w:rsidR="006C738E" w:rsidRPr="00DD6B12" w:rsidRDefault="006C738E" w:rsidP="00DD6B12">
      <w:pPr>
        <w:spacing w:line="240" w:lineRule="auto"/>
        <w:rPr>
          <w:rFonts w:ascii="Times" w:hAnsi="Times"/>
          <w:rPrChange w:id="10249" w:author="Adriana  Casas" w:date="2015-07-08T15:43:00Z">
            <w:rPr/>
          </w:rPrChange>
        </w:rPr>
        <w:pPrChange w:id="10250" w:author="Adriana  Casas" w:date="2015-07-08T15:43:00Z">
          <w:pPr/>
        </w:pPrChange>
      </w:pPr>
      <w:r w:rsidRPr="00DD6B12">
        <w:rPr>
          <w:rFonts w:ascii="Times" w:hAnsi="Times"/>
          <w:color w:val="000000"/>
          <w:rPrChange w:id="10251" w:author="Adriana  Casas" w:date="2015-07-08T15:43:00Z">
            <w:rPr>
              <w:color w:val="000000"/>
            </w:rPr>
          </w:rPrChange>
        </w:rPr>
        <w:t>A nivel económico, son notorios los progresos y el crecimiento en Europa, Norteamérica, Japón y el sudeste de Asia.</w:t>
      </w:r>
    </w:p>
    <w:p w14:paraId="05C1080C" w14:textId="77777777" w:rsidR="006C738E" w:rsidRPr="00DD6B12" w:rsidRDefault="006C738E" w:rsidP="00DD6B12">
      <w:pPr>
        <w:spacing w:line="240" w:lineRule="auto"/>
        <w:rPr>
          <w:rFonts w:ascii="Times" w:hAnsi="Times"/>
          <w:rPrChange w:id="10252" w:author="Adriana  Casas" w:date="2015-07-08T15:43:00Z">
            <w:rPr/>
          </w:rPrChange>
        </w:rPr>
        <w:pPrChange w:id="10253" w:author="Adriana  Casas" w:date="2015-07-08T15:43:00Z">
          <w:pPr/>
        </w:pPrChange>
      </w:pPr>
    </w:p>
    <w:tbl>
      <w:tblPr>
        <w:tblStyle w:val="8"/>
        <w:tblW w:w="897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9"/>
        <w:gridCol w:w="4489"/>
      </w:tblGrid>
      <w:tr w:rsidR="006C738E" w:rsidRPr="00DD6B12" w14:paraId="15E7ACBC" w14:textId="77777777" w:rsidTr="006C738E">
        <w:tc>
          <w:tcPr>
            <w:tcW w:w="8978" w:type="dxa"/>
            <w:gridSpan w:val="2"/>
          </w:tcPr>
          <w:p w14:paraId="595E68CF" w14:textId="77777777" w:rsidR="006C738E" w:rsidRPr="00DD6B12" w:rsidRDefault="006C738E" w:rsidP="00DD6B12">
            <w:pPr>
              <w:spacing w:line="240" w:lineRule="auto"/>
              <w:jc w:val="center"/>
              <w:rPr>
                <w:rFonts w:ascii="Times" w:hAnsi="Times"/>
                <w:rPrChange w:id="10254" w:author="Adriana  Casas" w:date="2015-07-08T15:43:00Z">
                  <w:rPr/>
                </w:rPrChange>
              </w:rPr>
              <w:pPrChange w:id="10255" w:author="Adriana  Casas" w:date="2015-07-08T15:43:00Z">
                <w:pPr>
                  <w:jc w:val="center"/>
                </w:pPr>
              </w:pPrChange>
            </w:pPr>
            <w:r w:rsidRPr="00DD6B12">
              <w:rPr>
                <w:rFonts w:ascii="Times" w:hAnsi="Times"/>
                <w:b/>
                <w:color w:val="000000"/>
                <w:rPrChange w:id="10256" w:author="Adriana  Casas" w:date="2015-07-08T15:43:00Z">
                  <w:rPr>
                    <w:b/>
                    <w:color w:val="000000"/>
                  </w:rPr>
                </w:rPrChange>
              </w:rPr>
              <w:t>Profundiza: Recurso aprovechado</w:t>
            </w:r>
          </w:p>
        </w:tc>
      </w:tr>
      <w:tr w:rsidR="006C738E" w:rsidRPr="00DD6B12" w14:paraId="5E191E47" w14:textId="77777777" w:rsidTr="006C738E">
        <w:tc>
          <w:tcPr>
            <w:tcW w:w="4489" w:type="dxa"/>
          </w:tcPr>
          <w:p w14:paraId="73DA7279" w14:textId="77777777" w:rsidR="006C738E" w:rsidRPr="00DD6B12" w:rsidRDefault="006C738E" w:rsidP="00DD6B12">
            <w:pPr>
              <w:spacing w:line="240" w:lineRule="auto"/>
              <w:rPr>
                <w:rFonts w:ascii="Times" w:hAnsi="Times"/>
                <w:rPrChange w:id="10257" w:author="Adriana  Casas" w:date="2015-07-08T15:43:00Z">
                  <w:rPr/>
                </w:rPrChange>
              </w:rPr>
              <w:pPrChange w:id="10258" w:author="Adriana  Casas" w:date="2015-07-08T15:43:00Z">
                <w:pPr/>
              </w:pPrChange>
            </w:pPr>
            <w:r w:rsidRPr="00DD6B12">
              <w:rPr>
                <w:rFonts w:ascii="Times" w:hAnsi="Times"/>
                <w:b/>
                <w:color w:val="000000"/>
                <w:rPrChange w:id="10259" w:author="Adriana  Casas" w:date="2015-07-08T15:43:00Z">
                  <w:rPr>
                    <w:b/>
                    <w:color w:val="000000"/>
                  </w:rPr>
                </w:rPrChange>
              </w:rPr>
              <w:t>Código</w:t>
            </w:r>
          </w:p>
        </w:tc>
        <w:tc>
          <w:tcPr>
            <w:tcW w:w="4489" w:type="dxa"/>
          </w:tcPr>
          <w:p w14:paraId="1E66856B" w14:textId="77777777" w:rsidR="006C738E" w:rsidRPr="00DD6B12" w:rsidRDefault="007C488B" w:rsidP="00DD6B12">
            <w:pPr>
              <w:spacing w:line="240" w:lineRule="auto"/>
              <w:rPr>
                <w:rFonts w:ascii="Times" w:hAnsi="Times"/>
                <w:b/>
                <w:sz w:val="22"/>
                <w:szCs w:val="22"/>
                <w:rPrChange w:id="10260" w:author="Adriana  Casas" w:date="2015-07-08T15:43:00Z">
                  <w:rPr>
                    <w:b/>
                    <w:sz w:val="22"/>
                    <w:szCs w:val="22"/>
                  </w:rPr>
                </w:rPrChange>
              </w:rPr>
              <w:pPrChange w:id="10261" w:author="Adriana  Casas" w:date="2015-07-08T15:43:00Z">
                <w:pPr/>
              </w:pPrChange>
            </w:pPr>
            <w:r w:rsidRPr="00DD6B12">
              <w:rPr>
                <w:rFonts w:ascii="Times" w:hAnsi="Times"/>
                <w:b/>
                <w:color w:val="000000"/>
                <w:sz w:val="22"/>
                <w:szCs w:val="22"/>
                <w:rPrChange w:id="10262" w:author="Adriana  Casas" w:date="2015-07-08T15:43:00Z">
                  <w:rPr>
                    <w:b/>
                    <w:color w:val="000000"/>
                    <w:sz w:val="22"/>
                    <w:szCs w:val="22"/>
                  </w:rPr>
                </w:rPrChange>
              </w:rPr>
              <w:t>CS_10_01_CO_REC35</w:t>
            </w:r>
            <w:r w:rsidR="006C738E" w:rsidRPr="00DD6B12">
              <w:rPr>
                <w:rFonts w:ascii="Times" w:hAnsi="Times"/>
                <w:b/>
                <w:color w:val="000000"/>
                <w:sz w:val="22"/>
                <w:szCs w:val="22"/>
                <w:rPrChange w:id="10263" w:author="Adriana  Casas" w:date="2015-07-08T15:43:00Z">
                  <w:rPr>
                    <w:b/>
                    <w:color w:val="000000"/>
                    <w:sz w:val="22"/>
                    <w:szCs w:val="22"/>
                  </w:rPr>
                </w:rPrChange>
              </w:rPr>
              <w:t>0</w:t>
            </w:r>
          </w:p>
        </w:tc>
      </w:tr>
      <w:tr w:rsidR="006C738E" w:rsidRPr="00DD6B12" w14:paraId="54D1D42A" w14:textId="77777777" w:rsidTr="006C738E">
        <w:tc>
          <w:tcPr>
            <w:tcW w:w="4489" w:type="dxa"/>
          </w:tcPr>
          <w:p w14:paraId="04AB83C8" w14:textId="77777777" w:rsidR="006C738E" w:rsidRPr="00DD6B12" w:rsidRDefault="006C738E" w:rsidP="00DD6B12">
            <w:pPr>
              <w:spacing w:line="240" w:lineRule="auto"/>
              <w:rPr>
                <w:rFonts w:ascii="Times" w:hAnsi="Times"/>
                <w:rPrChange w:id="10264" w:author="Adriana  Casas" w:date="2015-07-08T15:43:00Z">
                  <w:rPr/>
                </w:rPrChange>
              </w:rPr>
              <w:pPrChange w:id="10265" w:author="Adriana  Casas" w:date="2015-07-08T15:43:00Z">
                <w:pPr/>
              </w:pPrChange>
            </w:pPr>
            <w:r w:rsidRPr="00DD6B12">
              <w:rPr>
                <w:rFonts w:ascii="Times" w:hAnsi="Times"/>
                <w:b/>
                <w:color w:val="000000"/>
                <w:rPrChange w:id="10266" w:author="Adriana  Casas" w:date="2015-07-08T15:43:00Z">
                  <w:rPr>
                    <w:b/>
                    <w:color w:val="000000"/>
                  </w:rPr>
                </w:rPrChange>
              </w:rPr>
              <w:t>Ubicación en Aula Planeta</w:t>
            </w:r>
          </w:p>
        </w:tc>
        <w:tc>
          <w:tcPr>
            <w:tcW w:w="4489" w:type="dxa"/>
          </w:tcPr>
          <w:p w14:paraId="42EB380B" w14:textId="77777777" w:rsidR="006C738E" w:rsidRPr="00DD6B12" w:rsidRDefault="006C738E" w:rsidP="00DD6B12">
            <w:pPr>
              <w:spacing w:line="240" w:lineRule="auto"/>
              <w:rPr>
                <w:rFonts w:ascii="Times" w:hAnsi="Times"/>
                <w:rPrChange w:id="10267" w:author="Adriana  Casas" w:date="2015-07-08T15:43:00Z">
                  <w:rPr/>
                </w:rPrChange>
              </w:rPr>
              <w:pPrChange w:id="10268" w:author="Adriana  Casas" w:date="2015-07-08T15:43:00Z">
                <w:pPr/>
              </w:pPrChange>
            </w:pPr>
            <w:r w:rsidRPr="00DD6B12">
              <w:rPr>
                <w:rFonts w:ascii="Times" w:hAnsi="Times"/>
                <w:color w:val="000000"/>
                <w:rPrChange w:id="10269" w:author="Adriana  Casas" w:date="2015-07-08T15:43:00Z">
                  <w:rPr>
                    <w:color w:val="000000"/>
                  </w:rPr>
                </w:rPrChange>
              </w:rPr>
              <w:t>3°ESO /El mundo globalizado</w:t>
            </w:r>
          </w:p>
        </w:tc>
      </w:tr>
      <w:tr w:rsidR="006C738E" w:rsidRPr="00DD6B12" w14:paraId="3AAC48D8" w14:textId="77777777" w:rsidTr="006C738E">
        <w:tc>
          <w:tcPr>
            <w:tcW w:w="4489" w:type="dxa"/>
          </w:tcPr>
          <w:p w14:paraId="10C524C1" w14:textId="77777777" w:rsidR="006C738E" w:rsidRPr="00DD6B12" w:rsidRDefault="006C738E" w:rsidP="00DD6B12">
            <w:pPr>
              <w:spacing w:line="240" w:lineRule="auto"/>
              <w:rPr>
                <w:rFonts w:ascii="Times" w:hAnsi="Times"/>
                <w:rPrChange w:id="10270" w:author="Adriana  Casas" w:date="2015-07-08T15:43:00Z">
                  <w:rPr/>
                </w:rPrChange>
              </w:rPr>
              <w:pPrChange w:id="10271" w:author="Adriana  Casas" w:date="2015-07-08T15:43:00Z">
                <w:pPr/>
              </w:pPrChange>
            </w:pPr>
            <w:r w:rsidRPr="00DD6B12">
              <w:rPr>
                <w:rFonts w:ascii="Times" w:hAnsi="Times"/>
                <w:b/>
                <w:color w:val="000000"/>
                <w:rPrChange w:id="10272" w:author="Adriana  Casas" w:date="2015-07-08T15:43:00Z">
                  <w:rPr>
                    <w:b/>
                    <w:color w:val="000000"/>
                  </w:rPr>
                </w:rPrChange>
              </w:rPr>
              <w:t>Título</w:t>
            </w:r>
          </w:p>
        </w:tc>
        <w:tc>
          <w:tcPr>
            <w:tcW w:w="4489" w:type="dxa"/>
          </w:tcPr>
          <w:p w14:paraId="761FBD40" w14:textId="77777777" w:rsidR="006C738E" w:rsidRPr="00DD6B12" w:rsidRDefault="006C738E" w:rsidP="00DD6B12">
            <w:pPr>
              <w:spacing w:line="240" w:lineRule="auto"/>
              <w:rPr>
                <w:rFonts w:ascii="Times" w:hAnsi="Times"/>
                <w:rPrChange w:id="10273" w:author="Adriana  Casas" w:date="2015-07-08T15:43:00Z">
                  <w:rPr/>
                </w:rPrChange>
              </w:rPr>
              <w:pPrChange w:id="10274" w:author="Adriana  Casas" w:date="2015-07-08T15:43:00Z">
                <w:pPr/>
              </w:pPrChange>
            </w:pPr>
            <w:r w:rsidRPr="00DD6B12">
              <w:rPr>
                <w:rFonts w:ascii="Times" w:hAnsi="Times"/>
                <w:color w:val="000000"/>
                <w:rPrChange w:id="10275" w:author="Adriana  Casas" w:date="2015-07-08T15:43:00Z">
                  <w:rPr>
                    <w:color w:val="000000"/>
                  </w:rPr>
                </w:rPrChange>
              </w:rPr>
              <w:t>Instituciones económicas globales</w:t>
            </w:r>
          </w:p>
        </w:tc>
      </w:tr>
      <w:tr w:rsidR="006C738E" w:rsidRPr="00DD6B12" w14:paraId="7D2A9E9D" w14:textId="77777777" w:rsidTr="006C738E">
        <w:tc>
          <w:tcPr>
            <w:tcW w:w="4489" w:type="dxa"/>
          </w:tcPr>
          <w:p w14:paraId="7E736566" w14:textId="77777777" w:rsidR="006C738E" w:rsidRPr="00DD6B12" w:rsidRDefault="006C738E" w:rsidP="00DD6B12">
            <w:pPr>
              <w:spacing w:line="240" w:lineRule="auto"/>
              <w:rPr>
                <w:rFonts w:ascii="Times" w:hAnsi="Times"/>
                <w:rPrChange w:id="10276" w:author="Adriana  Casas" w:date="2015-07-08T15:43:00Z">
                  <w:rPr/>
                </w:rPrChange>
              </w:rPr>
              <w:pPrChange w:id="10277" w:author="Adriana  Casas" w:date="2015-07-08T15:43:00Z">
                <w:pPr/>
              </w:pPrChange>
            </w:pPr>
            <w:r w:rsidRPr="00DD6B12">
              <w:rPr>
                <w:rFonts w:ascii="Times" w:hAnsi="Times"/>
                <w:b/>
                <w:color w:val="000000"/>
                <w:rPrChange w:id="10278" w:author="Adriana  Casas" w:date="2015-07-08T15:43:00Z">
                  <w:rPr>
                    <w:b/>
                    <w:color w:val="000000"/>
                  </w:rPr>
                </w:rPrChange>
              </w:rPr>
              <w:t>Descripción</w:t>
            </w:r>
          </w:p>
        </w:tc>
        <w:tc>
          <w:tcPr>
            <w:tcW w:w="4489" w:type="dxa"/>
          </w:tcPr>
          <w:p w14:paraId="2C05FF94" w14:textId="77777777" w:rsidR="006C738E" w:rsidRPr="00DD6B12" w:rsidRDefault="006C738E" w:rsidP="00DD6B12">
            <w:pPr>
              <w:spacing w:line="240" w:lineRule="auto"/>
              <w:rPr>
                <w:rFonts w:ascii="Times" w:hAnsi="Times"/>
                <w:rPrChange w:id="10279" w:author="Adriana  Casas" w:date="2015-07-08T15:43:00Z">
                  <w:rPr/>
                </w:rPrChange>
              </w:rPr>
              <w:pPrChange w:id="10280" w:author="Adriana  Casas" w:date="2015-07-08T15:43:00Z">
                <w:pPr/>
              </w:pPrChange>
            </w:pPr>
            <w:r w:rsidRPr="00DD6B12">
              <w:rPr>
                <w:rFonts w:ascii="Times" w:hAnsi="Times"/>
                <w:color w:val="000000"/>
                <w:rPrChange w:id="10281" w:author="Adriana  Casas" w:date="2015-07-08T15:43:00Z">
                  <w:rPr>
                    <w:color w:val="000000"/>
                  </w:rPr>
                </w:rPrChange>
              </w:rPr>
              <w:t>Presentación interactiva de algunas de las más importantes instituciones y organizaciones político-económicas del mundo globalizado</w:t>
            </w:r>
          </w:p>
        </w:tc>
      </w:tr>
    </w:tbl>
    <w:p w14:paraId="6713E2AC" w14:textId="77777777" w:rsidR="006C738E" w:rsidRPr="00DD6B12" w:rsidRDefault="006C738E" w:rsidP="00DD6B12">
      <w:pPr>
        <w:spacing w:line="240" w:lineRule="auto"/>
        <w:rPr>
          <w:rFonts w:ascii="Times" w:hAnsi="Times"/>
          <w:rPrChange w:id="10282" w:author="Adriana  Casas" w:date="2015-07-08T15:43:00Z">
            <w:rPr/>
          </w:rPrChange>
        </w:rPr>
        <w:pPrChange w:id="10283" w:author="Adriana  Casas" w:date="2015-07-08T15:43:00Z">
          <w:pPr/>
        </w:pPrChange>
      </w:pPr>
    </w:p>
    <w:p w14:paraId="00EBC139" w14:textId="77777777" w:rsidR="006C738E" w:rsidRPr="00DD6B12" w:rsidRDefault="006C738E" w:rsidP="00DD6B12">
      <w:pPr>
        <w:spacing w:line="240" w:lineRule="auto"/>
        <w:rPr>
          <w:rFonts w:ascii="Times" w:hAnsi="Times"/>
          <w:rPrChange w:id="10284" w:author="Adriana  Casas" w:date="2015-07-08T15:43:00Z">
            <w:rPr/>
          </w:rPrChange>
        </w:rPr>
        <w:pPrChange w:id="10285" w:author="Adriana  Casas" w:date="2015-07-08T15:43:00Z">
          <w:pPr/>
        </w:pPrChange>
      </w:pPr>
      <w:r w:rsidRPr="00DD6B12">
        <w:rPr>
          <w:rFonts w:ascii="Times" w:hAnsi="Times"/>
          <w:color w:val="000000"/>
          <w:rPrChange w:id="10286" w:author="Adriana  Casas" w:date="2015-07-08T15:43:00Z">
            <w:rPr>
              <w:color w:val="000000"/>
            </w:rPr>
          </w:rPrChange>
        </w:rPr>
        <w:t>Sin embargo, también es importante anotar que los procesos de globalización no han logrado cerrar la brecha entre países desarrollados y subdesarrollados. Por su baja capacidad de consumo, los mercados de muchos de estos países no pueden competir en igualdad de condiciones con los mercados de las grandes potencias del mundo (China, Rusia, Japón, Inglaterra, Francia, Alemania, Italia, Estados Unidos).</w:t>
      </w:r>
    </w:p>
    <w:p w14:paraId="6F6047EC" w14:textId="77777777" w:rsidR="006C738E" w:rsidRPr="00DD6B12" w:rsidRDefault="006C738E" w:rsidP="00DD6B12">
      <w:pPr>
        <w:spacing w:line="240" w:lineRule="auto"/>
        <w:rPr>
          <w:rFonts w:ascii="Times" w:hAnsi="Times"/>
          <w:rPrChange w:id="10287" w:author="Adriana  Casas" w:date="2015-07-08T15:43:00Z">
            <w:rPr/>
          </w:rPrChange>
        </w:rPr>
        <w:pPrChange w:id="10288" w:author="Adriana  Casas" w:date="2015-07-08T15:43:00Z">
          <w:pPr/>
        </w:pPrChange>
      </w:pPr>
    </w:p>
    <w:tbl>
      <w:tblPr>
        <w:tblStyle w:val="7"/>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2A2E957E" w14:textId="77777777" w:rsidTr="006C738E">
        <w:tc>
          <w:tcPr>
            <w:tcW w:w="8840" w:type="dxa"/>
            <w:gridSpan w:val="2"/>
            <w:shd w:val="clear" w:color="auto" w:fill="0D0D0D"/>
          </w:tcPr>
          <w:p w14:paraId="5BB42CFC" w14:textId="77777777" w:rsidR="006C738E" w:rsidRPr="00DD6B12" w:rsidRDefault="006C738E" w:rsidP="00DD6B12">
            <w:pPr>
              <w:spacing w:line="240" w:lineRule="auto"/>
              <w:jc w:val="center"/>
              <w:rPr>
                <w:rFonts w:ascii="Times" w:eastAsia="Calibri" w:hAnsi="Times"/>
                <w:b/>
                <w:color w:val="FFFFFF" w:themeColor="background1"/>
                <w:highlight w:val="none"/>
                <w:rPrChange w:id="10289" w:author="Adriana  Casas" w:date="2015-07-08T15:43:00Z">
                  <w:rPr>
                    <w:rFonts w:eastAsia="Calibri"/>
                    <w:b/>
                    <w:color w:val="FFFFFF" w:themeColor="background1"/>
                    <w:highlight w:val="none"/>
                  </w:rPr>
                </w:rPrChange>
              </w:rPr>
              <w:pPrChange w:id="10290" w:author="Adriana  Casas" w:date="2015-07-08T15:43:00Z">
                <w:pPr>
                  <w:jc w:val="center"/>
                </w:pPr>
              </w:pPrChange>
            </w:pPr>
            <w:r w:rsidRPr="00DD6B12">
              <w:rPr>
                <w:rFonts w:ascii="Times" w:eastAsia="Calibri" w:hAnsi="Times"/>
                <w:b/>
                <w:color w:val="FFFFFF" w:themeColor="background1"/>
                <w:highlight w:val="none"/>
                <w:rPrChange w:id="10291" w:author="Adriana  Casas" w:date="2015-07-08T15:43:00Z">
                  <w:rPr>
                    <w:rFonts w:eastAsia="Calibri"/>
                    <w:b/>
                    <w:color w:val="FFFFFF" w:themeColor="background1"/>
                    <w:highlight w:val="none"/>
                  </w:rPr>
                </w:rPrChange>
              </w:rPr>
              <w:t>Imagen (fotografía, gráfica o ilustración)</w:t>
            </w:r>
          </w:p>
        </w:tc>
      </w:tr>
      <w:tr w:rsidR="006C738E" w:rsidRPr="00DD6B12" w14:paraId="760447FD" w14:textId="77777777" w:rsidTr="006C738E">
        <w:tc>
          <w:tcPr>
            <w:tcW w:w="2460" w:type="dxa"/>
          </w:tcPr>
          <w:p w14:paraId="5829C35C" w14:textId="77777777" w:rsidR="006C738E" w:rsidRPr="00DD6B12" w:rsidRDefault="006C738E" w:rsidP="00DD6B12">
            <w:pPr>
              <w:spacing w:line="240" w:lineRule="auto"/>
              <w:rPr>
                <w:rFonts w:ascii="Times" w:hAnsi="Times"/>
                <w:rPrChange w:id="10292" w:author="Adriana  Casas" w:date="2015-07-08T15:43:00Z">
                  <w:rPr/>
                </w:rPrChange>
              </w:rPr>
              <w:pPrChange w:id="10293" w:author="Adriana  Casas" w:date="2015-07-08T15:43:00Z">
                <w:pPr/>
              </w:pPrChange>
            </w:pPr>
            <w:r w:rsidRPr="00DD6B12">
              <w:rPr>
                <w:rFonts w:ascii="Times" w:hAnsi="Times"/>
                <w:b/>
                <w:color w:val="000000"/>
                <w:rPrChange w:id="10294" w:author="Adriana  Casas" w:date="2015-07-08T15:43:00Z">
                  <w:rPr>
                    <w:b/>
                    <w:color w:val="000000"/>
                  </w:rPr>
                </w:rPrChange>
              </w:rPr>
              <w:t>Código</w:t>
            </w:r>
          </w:p>
        </w:tc>
        <w:tc>
          <w:tcPr>
            <w:tcW w:w="6380" w:type="dxa"/>
          </w:tcPr>
          <w:p w14:paraId="5538904A" w14:textId="77777777" w:rsidR="006C738E" w:rsidRPr="00DD6B12" w:rsidRDefault="008B0ECB" w:rsidP="00DD6B12">
            <w:pPr>
              <w:spacing w:line="240" w:lineRule="auto"/>
              <w:rPr>
                <w:rFonts w:ascii="Times" w:hAnsi="Times"/>
                <w:rPrChange w:id="10295" w:author="Adriana  Casas" w:date="2015-07-08T15:43:00Z">
                  <w:rPr/>
                </w:rPrChange>
              </w:rPr>
              <w:pPrChange w:id="10296" w:author="Adriana  Casas" w:date="2015-07-08T15:43:00Z">
                <w:pPr/>
              </w:pPrChange>
            </w:pPr>
            <w:r w:rsidRPr="00DD6B12">
              <w:rPr>
                <w:rFonts w:ascii="Times" w:hAnsi="Times"/>
                <w:color w:val="000000"/>
                <w:rPrChange w:id="10297" w:author="Adriana  Casas" w:date="2015-07-08T15:43:00Z">
                  <w:rPr>
                    <w:color w:val="000000"/>
                  </w:rPr>
                </w:rPrChange>
              </w:rPr>
              <w:t>CS_10_0</w:t>
            </w:r>
            <w:r w:rsidR="008F1F55" w:rsidRPr="00DD6B12">
              <w:rPr>
                <w:rFonts w:ascii="Times" w:hAnsi="Times"/>
                <w:color w:val="000000"/>
                <w:rPrChange w:id="10298" w:author="Adriana  Casas" w:date="2015-07-08T15:43:00Z">
                  <w:rPr>
                    <w:color w:val="000000"/>
                  </w:rPr>
                </w:rPrChange>
              </w:rPr>
              <w:t>5</w:t>
            </w:r>
            <w:r w:rsidRPr="00DD6B12">
              <w:rPr>
                <w:rFonts w:ascii="Times" w:hAnsi="Times"/>
                <w:color w:val="000000"/>
                <w:rPrChange w:id="10299" w:author="Adriana  Casas" w:date="2015-07-08T15:43:00Z">
                  <w:rPr>
                    <w:color w:val="000000"/>
                  </w:rPr>
                </w:rPrChange>
              </w:rPr>
              <w:t>_IMG 41</w:t>
            </w:r>
          </w:p>
        </w:tc>
      </w:tr>
      <w:tr w:rsidR="006C738E" w:rsidRPr="00DD6B12" w14:paraId="3B3B4AC1" w14:textId="77777777" w:rsidTr="006C738E">
        <w:tc>
          <w:tcPr>
            <w:tcW w:w="2460" w:type="dxa"/>
          </w:tcPr>
          <w:p w14:paraId="1D4A9E56" w14:textId="77777777" w:rsidR="006C738E" w:rsidRPr="00DD6B12" w:rsidRDefault="006C738E" w:rsidP="00DD6B12">
            <w:pPr>
              <w:spacing w:line="240" w:lineRule="auto"/>
              <w:rPr>
                <w:rFonts w:ascii="Times" w:hAnsi="Times"/>
                <w:rPrChange w:id="10300" w:author="Adriana  Casas" w:date="2015-07-08T15:43:00Z">
                  <w:rPr/>
                </w:rPrChange>
              </w:rPr>
              <w:pPrChange w:id="10301" w:author="Adriana  Casas" w:date="2015-07-08T15:43:00Z">
                <w:pPr/>
              </w:pPrChange>
            </w:pPr>
            <w:r w:rsidRPr="00DD6B12">
              <w:rPr>
                <w:rFonts w:ascii="Times" w:hAnsi="Times"/>
                <w:b/>
                <w:color w:val="000000"/>
                <w:rPrChange w:id="10302" w:author="Adriana  Casas" w:date="2015-07-08T15:43:00Z">
                  <w:rPr>
                    <w:b/>
                    <w:color w:val="000000"/>
                  </w:rPr>
                </w:rPrChange>
              </w:rPr>
              <w:t>Descripción</w:t>
            </w:r>
          </w:p>
        </w:tc>
        <w:tc>
          <w:tcPr>
            <w:tcW w:w="6380" w:type="dxa"/>
          </w:tcPr>
          <w:p w14:paraId="52A91299" w14:textId="77777777" w:rsidR="006C738E" w:rsidRPr="00DD6B12" w:rsidRDefault="006C738E" w:rsidP="00DD6B12">
            <w:pPr>
              <w:spacing w:line="240" w:lineRule="auto"/>
              <w:rPr>
                <w:rFonts w:ascii="Times" w:hAnsi="Times"/>
                <w:rPrChange w:id="10303" w:author="Adriana  Casas" w:date="2015-07-08T15:43:00Z">
                  <w:rPr/>
                </w:rPrChange>
              </w:rPr>
              <w:pPrChange w:id="10304" w:author="Adriana  Casas" w:date="2015-07-08T15:43:00Z">
                <w:pPr/>
              </w:pPrChange>
            </w:pPr>
            <w:r w:rsidRPr="00DD6B12">
              <w:rPr>
                <w:rFonts w:ascii="Times" w:hAnsi="Times"/>
                <w:noProof/>
                <w:lang w:val="es-ES" w:eastAsia="es-ES"/>
                <w:rPrChange w:id="10305" w:author="Adriana  Casas" w:date="2015-07-08T15:43:00Z">
                  <w:rPr>
                    <w:noProof/>
                    <w:lang w:val="es-ES" w:eastAsia="es-ES"/>
                  </w:rPr>
                </w:rPrChange>
              </w:rPr>
              <w:drawing>
                <wp:inline distT="114300" distB="114300" distL="114300" distR="114300" wp14:anchorId="7A6B9C94" wp14:editId="0D62C72A">
                  <wp:extent cx="2831515" cy="2025015"/>
                  <wp:effectExtent l="0" t="0" r="0" b="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2831515" cy="2025015"/>
                          </a:xfrm>
                          <a:prstGeom prst="rect">
                            <a:avLst/>
                          </a:prstGeom>
                          <a:ln/>
                        </pic:spPr>
                      </pic:pic>
                    </a:graphicData>
                  </a:graphic>
                </wp:inline>
              </w:drawing>
            </w:r>
          </w:p>
        </w:tc>
      </w:tr>
      <w:tr w:rsidR="006C738E" w:rsidRPr="00DD6B12" w14:paraId="5C6E50A9" w14:textId="77777777" w:rsidTr="006C738E">
        <w:tc>
          <w:tcPr>
            <w:tcW w:w="2460" w:type="dxa"/>
          </w:tcPr>
          <w:p w14:paraId="6CAF996A" w14:textId="77777777" w:rsidR="006C738E" w:rsidRPr="00DD6B12" w:rsidRDefault="006C738E" w:rsidP="00DD6B12">
            <w:pPr>
              <w:spacing w:line="240" w:lineRule="auto"/>
              <w:rPr>
                <w:rFonts w:ascii="Times" w:hAnsi="Times"/>
                <w:rPrChange w:id="10306" w:author="Adriana  Casas" w:date="2015-07-08T15:43:00Z">
                  <w:rPr/>
                </w:rPrChange>
              </w:rPr>
              <w:pPrChange w:id="10307" w:author="Adriana  Casas" w:date="2015-07-08T15:43:00Z">
                <w:pPr/>
              </w:pPrChange>
            </w:pPr>
            <w:r w:rsidRPr="00DD6B12">
              <w:rPr>
                <w:rFonts w:ascii="Times" w:hAnsi="Times"/>
                <w:b/>
                <w:color w:val="000000"/>
                <w:rPrChange w:id="10308" w:author="Adriana  Casas" w:date="2015-07-08T15:43:00Z">
                  <w:rPr>
                    <w:b/>
                    <w:color w:val="000000"/>
                  </w:rPr>
                </w:rPrChange>
              </w:rPr>
              <w:t>Código Shutterstock (o URL o la ruta en AulaPlaneta)</w:t>
            </w:r>
          </w:p>
        </w:tc>
        <w:tc>
          <w:tcPr>
            <w:tcW w:w="6380" w:type="dxa"/>
          </w:tcPr>
          <w:p w14:paraId="279D6667" w14:textId="77777777" w:rsidR="006C738E" w:rsidRPr="00DD6B12" w:rsidRDefault="009D3AFD" w:rsidP="00DD6B12">
            <w:pPr>
              <w:spacing w:line="240" w:lineRule="auto"/>
              <w:rPr>
                <w:rFonts w:ascii="Times" w:hAnsi="Times"/>
                <w:rPrChange w:id="10309" w:author="Adriana  Casas" w:date="2015-07-08T15:43:00Z">
                  <w:rPr/>
                </w:rPrChange>
              </w:rPr>
              <w:pPrChange w:id="10310" w:author="Adriana  Casas" w:date="2015-07-08T15:43:00Z">
                <w:pPr/>
              </w:pPrChange>
            </w:pPr>
            <w:r w:rsidRPr="00DD6B12">
              <w:rPr>
                <w:rFonts w:ascii="Times" w:hAnsi="Times"/>
                <w:rPrChange w:id="10311" w:author="Adriana  Casas" w:date="2015-07-08T15:43:00Z">
                  <w:rPr/>
                </w:rPrChange>
              </w:rPr>
              <w:fldChar w:fldCharType="begin"/>
            </w:r>
            <w:r w:rsidRPr="00DD6B12">
              <w:rPr>
                <w:rFonts w:ascii="Times" w:hAnsi="Times"/>
                <w:rPrChange w:id="10312" w:author="Adriana  Casas" w:date="2015-07-08T15:43:00Z">
                  <w:rPr/>
                </w:rPrChange>
              </w:rPr>
              <w:instrText xml:space="preserve"> HYPERLINK "http://thumb101.shutterstock.com/display_pic_with_logo/978674/107986517/stock-photo-this-is-the-exterior-of-the-new-york-stock-exchange-on-wall-street-107986517.jpg" \h </w:instrText>
            </w:r>
            <w:r w:rsidRPr="00DD6B12">
              <w:rPr>
                <w:rFonts w:ascii="Times" w:hAnsi="Times"/>
                <w:rPrChange w:id="10313" w:author="Adriana  Casas" w:date="2015-07-08T15:43:00Z">
                  <w:rPr/>
                </w:rPrChange>
              </w:rPr>
              <w:fldChar w:fldCharType="separate"/>
            </w:r>
            <w:r w:rsidR="006C738E" w:rsidRPr="00DD6B12">
              <w:rPr>
                <w:rFonts w:ascii="Times" w:hAnsi="Times"/>
                <w:color w:val="000000"/>
                <w:u w:val="single"/>
                <w:rPrChange w:id="10314" w:author="Adriana  Casas" w:date="2015-07-08T15:43:00Z">
                  <w:rPr>
                    <w:color w:val="000000"/>
                    <w:u w:val="single"/>
                  </w:rPr>
                </w:rPrChange>
              </w:rPr>
              <w:t>http://thumb101.shutterstock.com/display_pic_with_logo/978674/107986517/stock-photo-this-is-the-exterior-of-the-new-york-stock-exchange-on-wall-street-107986517.jpg</w:t>
            </w:r>
            <w:r w:rsidRPr="00DD6B12">
              <w:rPr>
                <w:rFonts w:ascii="Times" w:hAnsi="Times"/>
                <w:color w:val="000000"/>
                <w:u w:val="single"/>
                <w:rPrChange w:id="10315" w:author="Adriana  Casas" w:date="2015-07-08T15:43:00Z">
                  <w:rPr>
                    <w:color w:val="000000"/>
                    <w:u w:val="single"/>
                  </w:rPr>
                </w:rPrChange>
              </w:rPr>
              <w:fldChar w:fldCharType="end"/>
            </w:r>
            <w:r w:rsidRPr="00DD6B12">
              <w:rPr>
                <w:rFonts w:ascii="Times" w:hAnsi="Times"/>
                <w:rPrChange w:id="10316" w:author="Adriana  Casas" w:date="2015-07-08T15:43:00Z">
                  <w:rPr/>
                </w:rPrChange>
              </w:rPr>
              <w:fldChar w:fldCharType="begin"/>
            </w:r>
            <w:r w:rsidRPr="00DD6B12">
              <w:rPr>
                <w:rFonts w:ascii="Times" w:hAnsi="Times"/>
                <w:rPrChange w:id="10317" w:author="Adriana  Casas" w:date="2015-07-08T15:43:00Z">
                  <w:rPr/>
                </w:rPrChange>
              </w:rPr>
              <w:instrText xml:space="preserve"> HYPERLINK "http://thumb101.shutterstock.com/display_pic_with_logo/978674/107986517/stock-photo-this-is-the-exterior-of-the-new-york-stock-exchange-on-wall-street-107986517.jpg" \h </w:instrText>
            </w:r>
            <w:r w:rsidRPr="00DD6B12">
              <w:rPr>
                <w:rFonts w:ascii="Times" w:hAnsi="Times"/>
                <w:rPrChange w:id="10318" w:author="Adriana  Casas" w:date="2015-07-08T15:43:00Z">
                  <w:rPr/>
                </w:rPrChange>
              </w:rPr>
              <w:fldChar w:fldCharType="separate"/>
            </w:r>
            <w:r w:rsidRPr="00DD6B12">
              <w:rPr>
                <w:rFonts w:ascii="Times" w:hAnsi="Times"/>
                <w:rPrChange w:id="10319" w:author="Adriana  Casas" w:date="2015-07-08T15:43:00Z">
                  <w:rPr/>
                </w:rPrChange>
              </w:rPr>
              <w:fldChar w:fldCharType="end"/>
            </w:r>
          </w:p>
        </w:tc>
      </w:tr>
      <w:tr w:rsidR="006C738E" w:rsidRPr="00DD6B12" w14:paraId="39AAEE0C" w14:textId="77777777" w:rsidTr="006C738E">
        <w:tc>
          <w:tcPr>
            <w:tcW w:w="2460" w:type="dxa"/>
          </w:tcPr>
          <w:p w14:paraId="0F195C08" w14:textId="77777777" w:rsidR="006C738E" w:rsidRPr="00DD6B12" w:rsidRDefault="006C738E" w:rsidP="00DD6B12">
            <w:pPr>
              <w:spacing w:line="240" w:lineRule="auto"/>
              <w:rPr>
                <w:rFonts w:ascii="Times" w:hAnsi="Times"/>
                <w:rPrChange w:id="10320" w:author="Adriana  Casas" w:date="2015-07-08T15:43:00Z">
                  <w:rPr/>
                </w:rPrChange>
              </w:rPr>
              <w:pPrChange w:id="10321" w:author="Adriana  Casas" w:date="2015-07-08T15:43:00Z">
                <w:pPr/>
              </w:pPrChange>
            </w:pPr>
            <w:r w:rsidRPr="00DD6B12">
              <w:rPr>
                <w:rFonts w:ascii="Times" w:hAnsi="Times"/>
                <w:b/>
                <w:color w:val="000000"/>
                <w:rPrChange w:id="10322" w:author="Adriana  Casas" w:date="2015-07-08T15:43:00Z">
                  <w:rPr>
                    <w:b/>
                    <w:color w:val="000000"/>
                  </w:rPr>
                </w:rPrChange>
              </w:rPr>
              <w:t>Pie de imagen</w:t>
            </w:r>
          </w:p>
        </w:tc>
        <w:tc>
          <w:tcPr>
            <w:tcW w:w="6380" w:type="dxa"/>
          </w:tcPr>
          <w:p w14:paraId="5AEC6351" w14:textId="77777777" w:rsidR="006C738E" w:rsidRPr="00DD6B12" w:rsidRDefault="006C738E" w:rsidP="00DD6B12">
            <w:pPr>
              <w:spacing w:line="240" w:lineRule="auto"/>
              <w:rPr>
                <w:rFonts w:ascii="Times" w:hAnsi="Times"/>
                <w:rPrChange w:id="10323" w:author="Adriana  Casas" w:date="2015-07-08T15:43:00Z">
                  <w:rPr/>
                </w:rPrChange>
              </w:rPr>
              <w:pPrChange w:id="10324" w:author="Adriana  Casas" w:date="2015-07-08T15:43:00Z">
                <w:pPr/>
              </w:pPrChange>
            </w:pPr>
            <w:r w:rsidRPr="00DD6B12">
              <w:rPr>
                <w:rFonts w:ascii="Times" w:hAnsi="Times"/>
                <w:color w:val="000000"/>
                <w:rPrChange w:id="10325" w:author="Adriana  Casas" w:date="2015-07-08T15:43:00Z">
                  <w:rPr>
                    <w:color w:val="000000"/>
                  </w:rPr>
                </w:rPrChange>
              </w:rPr>
              <w:t>La bolsa de valores es donde se intercambian títulos o valores comerciales relacionados con la actividad económica de un lugar. El proceso de globalización actual provoca que lo que suceda en la bolsa de Nueva York pueda afectar a las del resto del mundo de manera inmediata.</w:t>
            </w:r>
          </w:p>
        </w:tc>
      </w:tr>
    </w:tbl>
    <w:p w14:paraId="6D7B111B" w14:textId="77777777" w:rsidR="006C738E" w:rsidRPr="00DD6B12" w:rsidRDefault="006C738E" w:rsidP="00DD6B12">
      <w:pPr>
        <w:spacing w:line="240" w:lineRule="auto"/>
        <w:rPr>
          <w:rFonts w:ascii="Times" w:hAnsi="Times"/>
          <w:rPrChange w:id="10326" w:author="Adriana  Casas" w:date="2015-07-08T15:43:00Z">
            <w:rPr/>
          </w:rPrChange>
        </w:rPr>
        <w:pPrChange w:id="10327" w:author="Adriana  Casas" w:date="2015-07-08T15:43:00Z">
          <w:pPr/>
        </w:pPrChange>
      </w:pPr>
    </w:p>
    <w:p w14:paraId="254C3557" w14:textId="77777777" w:rsidR="006C738E" w:rsidRPr="00DD6B12" w:rsidRDefault="006C738E" w:rsidP="00DD6B12">
      <w:pPr>
        <w:spacing w:line="240" w:lineRule="auto"/>
        <w:rPr>
          <w:rFonts w:ascii="Times" w:hAnsi="Times"/>
          <w:rPrChange w:id="10328" w:author="Adriana  Casas" w:date="2015-07-08T15:43:00Z">
            <w:rPr/>
          </w:rPrChange>
        </w:rPr>
        <w:pPrChange w:id="10329" w:author="Adriana  Casas" w:date="2015-07-08T15:43:00Z">
          <w:pPr/>
        </w:pPrChange>
      </w:pP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618D0254"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7A7203F" w14:textId="77777777" w:rsidR="006C738E" w:rsidRPr="00DD6B12" w:rsidRDefault="006C738E" w:rsidP="00DD6B12">
            <w:pPr>
              <w:spacing w:line="240" w:lineRule="auto"/>
              <w:ind w:left="-120"/>
              <w:jc w:val="center"/>
              <w:rPr>
                <w:rFonts w:ascii="Times" w:hAnsi="Times"/>
                <w:rPrChange w:id="10330" w:author="Adriana  Casas" w:date="2015-07-08T15:43:00Z">
                  <w:rPr/>
                </w:rPrChange>
              </w:rPr>
              <w:pPrChange w:id="10331" w:author="Adriana  Casas" w:date="2015-07-08T15:43:00Z">
                <w:pPr>
                  <w:ind w:left="-120"/>
                  <w:jc w:val="center"/>
                </w:pPr>
              </w:pPrChange>
            </w:pPr>
            <w:r w:rsidRPr="00DD6B12">
              <w:rPr>
                <w:rFonts w:ascii="Times" w:hAnsi="Times"/>
                <w:b/>
                <w:color w:val="FFFFFF" w:themeColor="background1"/>
                <w:highlight w:val="none"/>
                <w:rPrChange w:id="10332" w:author="Adriana  Casas" w:date="2015-07-08T15:43:00Z">
                  <w:rPr>
                    <w:b/>
                    <w:color w:val="FFFFFF" w:themeColor="background1"/>
                    <w:highlight w:val="none"/>
                  </w:rPr>
                </w:rPrChange>
              </w:rPr>
              <w:t>Practica: recurso aprovechado</w:t>
            </w:r>
          </w:p>
        </w:tc>
      </w:tr>
      <w:tr w:rsidR="006C738E" w:rsidRPr="00DD6B12" w14:paraId="7010A508"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F2AA7" w14:textId="77777777" w:rsidR="006C738E" w:rsidRPr="00DD6B12" w:rsidRDefault="006C738E" w:rsidP="00DD6B12">
            <w:pPr>
              <w:spacing w:line="240" w:lineRule="auto"/>
              <w:ind w:left="-120"/>
              <w:rPr>
                <w:rFonts w:ascii="Times" w:hAnsi="Times"/>
                <w:rPrChange w:id="10333" w:author="Adriana  Casas" w:date="2015-07-08T15:43:00Z">
                  <w:rPr/>
                </w:rPrChange>
              </w:rPr>
              <w:pPrChange w:id="10334" w:author="Adriana  Casas" w:date="2015-07-08T15:43:00Z">
                <w:pPr>
                  <w:ind w:left="-120"/>
                </w:pPr>
              </w:pPrChange>
            </w:pPr>
            <w:r w:rsidRPr="00DD6B12">
              <w:rPr>
                <w:rFonts w:ascii="Times" w:hAnsi="Times"/>
                <w:b/>
                <w:color w:val="000000"/>
                <w:rPrChange w:id="10335"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6A343636" w14:textId="77777777" w:rsidR="006C738E" w:rsidRPr="00DD6B12" w:rsidRDefault="008F1F55" w:rsidP="00DD6B12">
            <w:pPr>
              <w:spacing w:line="240" w:lineRule="auto"/>
              <w:ind w:left="-120"/>
              <w:rPr>
                <w:rFonts w:ascii="Times" w:hAnsi="Times"/>
                <w:b/>
                <w:sz w:val="22"/>
                <w:szCs w:val="22"/>
                <w:rPrChange w:id="10336" w:author="Adriana  Casas" w:date="2015-07-08T15:43:00Z">
                  <w:rPr>
                    <w:b/>
                    <w:sz w:val="22"/>
                    <w:szCs w:val="22"/>
                  </w:rPr>
                </w:rPrChange>
              </w:rPr>
              <w:pPrChange w:id="10337" w:author="Adriana  Casas" w:date="2015-07-08T15:43:00Z">
                <w:pPr>
                  <w:ind w:left="-120"/>
                </w:pPr>
              </w:pPrChange>
            </w:pPr>
            <w:r w:rsidRPr="00DD6B12">
              <w:rPr>
                <w:rFonts w:ascii="Times" w:hAnsi="Times"/>
                <w:b/>
                <w:color w:val="000000"/>
                <w:sz w:val="22"/>
                <w:szCs w:val="22"/>
                <w:rPrChange w:id="10338" w:author="Adriana  Casas" w:date="2015-07-08T15:43:00Z">
                  <w:rPr>
                    <w:b/>
                    <w:color w:val="000000"/>
                    <w:sz w:val="22"/>
                    <w:szCs w:val="22"/>
                  </w:rPr>
                </w:rPrChange>
              </w:rPr>
              <w:t>CS_10_05</w:t>
            </w:r>
            <w:r w:rsidR="004F495D" w:rsidRPr="00DD6B12">
              <w:rPr>
                <w:rFonts w:ascii="Times" w:hAnsi="Times"/>
                <w:b/>
                <w:color w:val="000000"/>
                <w:sz w:val="22"/>
                <w:szCs w:val="22"/>
                <w:rPrChange w:id="10339" w:author="Adriana  Casas" w:date="2015-07-08T15:43:00Z">
                  <w:rPr>
                    <w:b/>
                    <w:color w:val="000000"/>
                    <w:sz w:val="22"/>
                    <w:szCs w:val="22"/>
                  </w:rPr>
                </w:rPrChange>
              </w:rPr>
              <w:t>_CO REC36</w:t>
            </w:r>
            <w:r w:rsidR="006C738E" w:rsidRPr="00DD6B12">
              <w:rPr>
                <w:rFonts w:ascii="Times" w:hAnsi="Times"/>
                <w:b/>
                <w:color w:val="000000"/>
                <w:sz w:val="22"/>
                <w:szCs w:val="22"/>
                <w:rPrChange w:id="10340" w:author="Adriana  Casas" w:date="2015-07-08T15:43:00Z">
                  <w:rPr>
                    <w:b/>
                    <w:color w:val="000000"/>
                    <w:sz w:val="22"/>
                    <w:szCs w:val="22"/>
                  </w:rPr>
                </w:rPrChange>
              </w:rPr>
              <w:t>0</w:t>
            </w:r>
          </w:p>
        </w:tc>
      </w:tr>
      <w:tr w:rsidR="006C738E" w:rsidRPr="00DD6B12" w14:paraId="65E26B05" w14:textId="77777777"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9827EE" w14:textId="77777777" w:rsidR="006C738E" w:rsidRPr="00DD6B12" w:rsidRDefault="006C738E" w:rsidP="00DD6B12">
            <w:pPr>
              <w:spacing w:line="240" w:lineRule="auto"/>
              <w:ind w:left="-120"/>
              <w:rPr>
                <w:rFonts w:ascii="Times" w:hAnsi="Times"/>
                <w:rPrChange w:id="10341" w:author="Adriana  Casas" w:date="2015-07-08T15:43:00Z">
                  <w:rPr/>
                </w:rPrChange>
              </w:rPr>
              <w:pPrChange w:id="10342" w:author="Adriana  Casas" w:date="2015-07-08T15:43:00Z">
                <w:pPr>
                  <w:ind w:left="-120"/>
                </w:pPr>
              </w:pPrChange>
            </w:pPr>
            <w:r w:rsidRPr="00DD6B12">
              <w:rPr>
                <w:rFonts w:ascii="Times" w:hAnsi="Times"/>
                <w:b/>
                <w:color w:val="000000"/>
                <w:rPrChange w:id="10343"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6D40B165" w14:textId="77777777" w:rsidR="006C738E" w:rsidRPr="00DD6B12" w:rsidRDefault="006C738E" w:rsidP="00DD6B12">
            <w:pPr>
              <w:spacing w:line="240" w:lineRule="auto"/>
              <w:ind w:left="-120"/>
              <w:rPr>
                <w:rFonts w:ascii="Times" w:hAnsi="Times"/>
                <w:rPrChange w:id="10344" w:author="Adriana  Casas" w:date="2015-07-08T15:43:00Z">
                  <w:rPr/>
                </w:rPrChange>
              </w:rPr>
              <w:pPrChange w:id="10345" w:author="Adriana  Casas" w:date="2015-07-08T15:43:00Z">
                <w:pPr>
                  <w:ind w:left="-120"/>
                </w:pPr>
              </w:pPrChange>
            </w:pPr>
            <w:r w:rsidRPr="00DD6B12">
              <w:rPr>
                <w:rFonts w:ascii="Times" w:hAnsi="Times"/>
                <w:color w:val="000000"/>
                <w:rPrChange w:id="10346" w:author="Adriana  Casas" w:date="2015-07-08T15:43:00Z">
                  <w:rPr>
                    <w:color w:val="000000"/>
                  </w:rPr>
                </w:rPrChange>
              </w:rPr>
              <w:t>Distingue aspectos positivos y negativos de la globalización</w:t>
            </w:r>
          </w:p>
        </w:tc>
      </w:tr>
      <w:tr w:rsidR="006C738E" w:rsidRPr="00DD6B12" w14:paraId="36EFC9AD"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309E6C" w14:textId="77777777" w:rsidR="006C738E" w:rsidRPr="00DD6B12" w:rsidRDefault="006C738E" w:rsidP="00DD6B12">
            <w:pPr>
              <w:spacing w:line="240" w:lineRule="auto"/>
              <w:ind w:left="-120"/>
              <w:rPr>
                <w:rFonts w:ascii="Times" w:hAnsi="Times"/>
                <w:rPrChange w:id="10347" w:author="Adriana  Casas" w:date="2015-07-08T15:43:00Z">
                  <w:rPr/>
                </w:rPrChange>
              </w:rPr>
              <w:pPrChange w:id="10348" w:author="Adriana  Casas" w:date="2015-07-08T15:43:00Z">
                <w:pPr>
                  <w:ind w:left="-120"/>
                </w:pPr>
              </w:pPrChange>
            </w:pPr>
            <w:r w:rsidRPr="00DD6B12">
              <w:rPr>
                <w:rFonts w:ascii="Times" w:hAnsi="Times"/>
                <w:b/>
                <w:color w:val="000000"/>
                <w:rPrChange w:id="10349"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763A5585" w14:textId="77777777" w:rsidR="006C738E" w:rsidRPr="00DD6B12" w:rsidRDefault="006C738E" w:rsidP="006E29D3">
            <w:pPr>
              <w:spacing w:line="240" w:lineRule="auto"/>
              <w:rPr>
                <w:rFonts w:ascii="Times" w:hAnsi="Times"/>
                <w:rPrChange w:id="10350" w:author="Adriana  Casas" w:date="2015-07-08T15:43:00Z">
                  <w:rPr/>
                </w:rPrChange>
              </w:rPr>
            </w:pPr>
            <w:r w:rsidRPr="00DD6B12">
              <w:rPr>
                <w:rFonts w:ascii="Times" w:hAnsi="Times"/>
                <w:color w:val="000000"/>
                <w:rPrChange w:id="10351" w:author="Adriana  Casas" w:date="2015-07-08T15:43:00Z">
                  <w:rPr>
                    <w:color w:val="000000"/>
                  </w:rPr>
                </w:rPrChange>
              </w:rPr>
              <w:t>3°ESO/CS/el mundo globalizado</w:t>
            </w:r>
          </w:p>
        </w:tc>
      </w:tr>
      <w:tr w:rsidR="006C738E" w:rsidRPr="00DD6B12" w14:paraId="76A12B45"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8BD27" w14:textId="77777777" w:rsidR="006C738E" w:rsidRPr="00DD6B12" w:rsidRDefault="006C738E" w:rsidP="00DD6B12">
            <w:pPr>
              <w:spacing w:line="240" w:lineRule="auto"/>
              <w:ind w:left="-120"/>
              <w:rPr>
                <w:rFonts w:ascii="Times" w:hAnsi="Times"/>
                <w:rPrChange w:id="10352" w:author="Adriana  Casas" w:date="2015-07-08T15:43:00Z">
                  <w:rPr/>
                </w:rPrChange>
              </w:rPr>
              <w:pPrChange w:id="10353" w:author="Adriana  Casas" w:date="2015-07-08T15:43:00Z">
                <w:pPr>
                  <w:ind w:left="-120"/>
                </w:pPr>
              </w:pPrChange>
            </w:pPr>
            <w:r w:rsidRPr="00DD6B12">
              <w:rPr>
                <w:rFonts w:ascii="Times" w:hAnsi="Times"/>
                <w:b/>
                <w:color w:val="000000"/>
                <w:rPrChange w:id="10354"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581D49B3" w14:textId="77777777" w:rsidR="006C738E" w:rsidRPr="00DD6B12" w:rsidRDefault="006C738E" w:rsidP="006E29D3">
            <w:pPr>
              <w:spacing w:line="240" w:lineRule="auto"/>
              <w:rPr>
                <w:rFonts w:ascii="Times" w:hAnsi="Times"/>
                <w:rPrChange w:id="10355" w:author="Adriana  Casas" w:date="2015-07-08T15:43:00Z">
                  <w:rPr/>
                </w:rPrChange>
              </w:rPr>
            </w:pPr>
            <w:r w:rsidRPr="00DD6B12">
              <w:rPr>
                <w:rFonts w:ascii="Times" w:hAnsi="Times"/>
                <w:color w:val="000000"/>
                <w:rPrChange w:id="10356" w:author="Adriana  Casas" w:date="2015-07-08T15:43:00Z">
                  <w:rPr>
                    <w:color w:val="000000"/>
                  </w:rPr>
                </w:rPrChange>
              </w:rPr>
              <w:t>Actividad para contrastar las consecuencias positivas y negativas de la población</w:t>
            </w:r>
          </w:p>
        </w:tc>
      </w:tr>
    </w:tbl>
    <w:p w14:paraId="2005EEB4" w14:textId="77777777" w:rsidR="006C738E" w:rsidRPr="00DD6B12" w:rsidRDefault="006C738E" w:rsidP="00DD6B12">
      <w:pPr>
        <w:spacing w:line="240" w:lineRule="auto"/>
        <w:rPr>
          <w:rFonts w:ascii="Times" w:hAnsi="Times"/>
          <w:rPrChange w:id="10357" w:author="Adriana  Casas" w:date="2015-07-08T15:43:00Z">
            <w:rPr/>
          </w:rPrChange>
        </w:rPr>
        <w:pPrChange w:id="10358" w:author="Adriana  Casas" w:date="2015-07-08T15:43:00Z">
          <w:pPr/>
        </w:pPrChange>
      </w:pPr>
    </w:p>
    <w:p w14:paraId="1EA333F4" w14:textId="77777777" w:rsidR="006C738E" w:rsidRPr="00DD6B12" w:rsidRDefault="00114F10" w:rsidP="00DD6B12">
      <w:pPr>
        <w:spacing w:line="240" w:lineRule="auto"/>
        <w:rPr>
          <w:rFonts w:ascii="Times" w:hAnsi="Times"/>
          <w:rPrChange w:id="10359" w:author="Adriana  Casas" w:date="2015-07-08T15:43:00Z">
            <w:rPr/>
          </w:rPrChange>
        </w:rPr>
        <w:pPrChange w:id="10360" w:author="Adriana  Casas" w:date="2015-07-08T15:43:00Z">
          <w:pPr/>
        </w:pPrChange>
      </w:pPr>
      <w:r w:rsidRPr="00DD6B12">
        <w:rPr>
          <w:rFonts w:ascii="Times" w:hAnsi="Times"/>
          <w:b/>
          <w:rPrChange w:id="10361" w:author="Adriana  Casas" w:date="2015-07-08T15:43:00Z">
            <w:rPr>
              <w:b/>
            </w:rPr>
          </w:rPrChange>
        </w:rPr>
        <w:t xml:space="preserve"> </w:t>
      </w:r>
      <w:r w:rsidR="006C738E" w:rsidRPr="00DD6B12">
        <w:rPr>
          <w:rFonts w:ascii="Times" w:hAnsi="Times"/>
          <w:b/>
          <w:rPrChange w:id="10362" w:author="Adriana  Casas" w:date="2015-07-08T15:43:00Z">
            <w:rPr>
              <w:b/>
            </w:rPr>
          </w:rPrChange>
        </w:rPr>
        <w:t xml:space="preserve">[SECCIÓN 2] </w:t>
      </w:r>
      <w:r w:rsidR="006C738E" w:rsidRPr="00DD6B12">
        <w:rPr>
          <w:rFonts w:ascii="Times" w:hAnsi="Times"/>
          <w:b/>
          <w:color w:val="000000"/>
          <w:rPrChange w:id="10363" w:author="Adriana  Casas" w:date="2015-07-08T15:43:00Z">
            <w:rPr>
              <w:b/>
              <w:color w:val="000000"/>
            </w:rPr>
          </w:rPrChange>
        </w:rPr>
        <w:t>7.1 La globalización económica</w:t>
      </w:r>
      <w:r w:rsidR="006C738E" w:rsidRPr="00DD6B12">
        <w:rPr>
          <w:rFonts w:ascii="Times" w:hAnsi="Times"/>
          <w:color w:val="000000"/>
          <w:rPrChange w:id="10364" w:author="Adriana  Casas" w:date="2015-07-08T15:43:00Z">
            <w:rPr>
              <w:color w:val="000000"/>
            </w:rPr>
          </w:rPrChange>
        </w:rPr>
        <w:t xml:space="preserve"> </w:t>
      </w:r>
    </w:p>
    <w:p w14:paraId="760CD2D5" w14:textId="77777777" w:rsidR="006C738E" w:rsidRPr="00DD6B12" w:rsidRDefault="006C738E" w:rsidP="00DD6B12">
      <w:pPr>
        <w:spacing w:line="240" w:lineRule="auto"/>
        <w:rPr>
          <w:rFonts w:ascii="Times" w:hAnsi="Times"/>
          <w:rPrChange w:id="10365" w:author="Adriana  Casas" w:date="2015-07-08T15:43:00Z">
            <w:rPr/>
          </w:rPrChange>
        </w:rPr>
        <w:pPrChange w:id="10366" w:author="Adriana  Casas" w:date="2015-07-08T15:43:00Z">
          <w:pPr/>
        </w:pPrChange>
      </w:pPr>
    </w:p>
    <w:p w14:paraId="6501223F" w14:textId="77777777" w:rsidR="006C738E" w:rsidRPr="00DD6B12" w:rsidRDefault="006C738E" w:rsidP="00DD6B12">
      <w:pPr>
        <w:spacing w:line="240" w:lineRule="auto"/>
        <w:rPr>
          <w:rFonts w:ascii="Times" w:hAnsi="Times"/>
          <w:rPrChange w:id="10367" w:author="Adriana  Casas" w:date="2015-07-08T15:43:00Z">
            <w:rPr/>
          </w:rPrChange>
        </w:rPr>
        <w:pPrChange w:id="10368" w:author="Adriana  Casas" w:date="2015-07-08T15:43:00Z">
          <w:pPr/>
        </w:pPrChange>
      </w:pPr>
      <w:r w:rsidRPr="00DD6B12">
        <w:rPr>
          <w:rFonts w:ascii="Times" w:hAnsi="Times"/>
          <w:color w:val="000000"/>
          <w:rPrChange w:id="10369" w:author="Adriana  Casas" w:date="2015-07-08T15:43:00Z">
            <w:rPr>
              <w:color w:val="000000"/>
            </w:rPr>
          </w:rPrChange>
        </w:rPr>
        <w:t xml:space="preserve">A nivel económico, el mundo puede dividirse entre el centro y la periferia. El centro agrupa a los países </w:t>
      </w:r>
      <w:r w:rsidRPr="00DD6B12">
        <w:rPr>
          <w:rFonts w:ascii="Times" w:hAnsi="Times"/>
          <w:b/>
          <w:color w:val="000000"/>
          <w:rPrChange w:id="10370" w:author="Adriana  Casas" w:date="2015-07-08T15:43:00Z">
            <w:rPr>
              <w:b/>
              <w:color w:val="000000"/>
            </w:rPr>
          </w:rPrChange>
        </w:rPr>
        <w:t>desarrollados</w:t>
      </w:r>
      <w:r w:rsidRPr="00DD6B12">
        <w:rPr>
          <w:rFonts w:ascii="Times" w:hAnsi="Times"/>
          <w:color w:val="000000"/>
          <w:rPrChange w:id="10371" w:author="Adriana  Casas" w:date="2015-07-08T15:43:00Z">
            <w:rPr>
              <w:color w:val="000000"/>
            </w:rPr>
          </w:rPrChange>
        </w:rPr>
        <w:t xml:space="preserve"> o del </w:t>
      </w:r>
      <w:r w:rsidRPr="00DD6B12">
        <w:rPr>
          <w:rFonts w:ascii="Times" w:hAnsi="Times"/>
          <w:b/>
          <w:color w:val="000000"/>
          <w:rPrChange w:id="10372" w:author="Adriana  Casas" w:date="2015-07-08T15:43:00Z">
            <w:rPr>
              <w:b/>
              <w:color w:val="000000"/>
            </w:rPr>
          </w:rPrChange>
        </w:rPr>
        <w:t>Primer Mundo</w:t>
      </w:r>
      <w:r w:rsidRPr="00DD6B12">
        <w:rPr>
          <w:rFonts w:ascii="Times" w:hAnsi="Times"/>
          <w:color w:val="000000"/>
          <w:rPrChange w:id="10373" w:author="Adriana  Casas" w:date="2015-07-08T15:43:00Z">
            <w:rPr>
              <w:color w:val="000000"/>
            </w:rPr>
          </w:rPrChange>
        </w:rPr>
        <w:t xml:space="preserve">, los cuales se definen por ser ricos e industrializados. Estados Unidos, la Unión Europea y Japón actúan como el </w:t>
      </w:r>
      <w:r w:rsidRPr="00DD6B12">
        <w:rPr>
          <w:rFonts w:ascii="Times" w:hAnsi="Times"/>
          <w:b/>
          <w:color w:val="000000"/>
          <w:rPrChange w:id="10374" w:author="Adriana  Casas" w:date="2015-07-08T15:43:00Z">
            <w:rPr>
              <w:b/>
              <w:color w:val="000000"/>
            </w:rPr>
          </w:rPrChange>
        </w:rPr>
        <w:t>centro de la economía global</w:t>
      </w:r>
      <w:r w:rsidRPr="00DD6B12">
        <w:rPr>
          <w:rFonts w:ascii="Times" w:hAnsi="Times"/>
          <w:color w:val="000000"/>
          <w:rPrChange w:id="10375" w:author="Adriana  Casas" w:date="2015-07-08T15:43:00Z">
            <w:rPr>
              <w:color w:val="000000"/>
            </w:rPr>
          </w:rPrChange>
        </w:rPr>
        <w:t>.</w:t>
      </w:r>
    </w:p>
    <w:p w14:paraId="778BC83D" w14:textId="77777777" w:rsidR="006C738E" w:rsidRPr="00DD6B12" w:rsidRDefault="006C738E" w:rsidP="00DD6B12">
      <w:pPr>
        <w:spacing w:line="240" w:lineRule="auto"/>
        <w:rPr>
          <w:rFonts w:ascii="Times" w:hAnsi="Times"/>
          <w:rPrChange w:id="10376" w:author="Adriana  Casas" w:date="2015-07-08T15:43:00Z">
            <w:rPr/>
          </w:rPrChange>
        </w:rPr>
        <w:pPrChange w:id="10377" w:author="Adriana  Casas" w:date="2015-07-08T15:43:00Z">
          <w:pPr/>
        </w:pPrChange>
      </w:pPr>
      <w:r w:rsidRPr="00DD6B12">
        <w:rPr>
          <w:rFonts w:ascii="Times" w:hAnsi="Times"/>
          <w:color w:val="000000"/>
          <w:rPrChange w:id="10378" w:author="Adriana  Casas" w:date="2015-07-08T15:43:00Z">
            <w:rPr>
              <w:color w:val="000000"/>
            </w:rPr>
          </w:rPrChange>
        </w:rPr>
        <w:t xml:space="preserve">Por su lado, en la periferia se encuentran los países en vías de desarrollo o del </w:t>
      </w:r>
      <w:r w:rsidRPr="00DD6B12">
        <w:rPr>
          <w:rFonts w:ascii="Times" w:hAnsi="Times"/>
          <w:b/>
          <w:color w:val="000000"/>
          <w:rPrChange w:id="10379" w:author="Adriana  Casas" w:date="2015-07-08T15:43:00Z">
            <w:rPr>
              <w:b/>
              <w:color w:val="000000"/>
            </w:rPr>
          </w:rPrChange>
        </w:rPr>
        <w:t>Tercer Mundo</w:t>
      </w:r>
      <w:r w:rsidRPr="00DD6B12">
        <w:rPr>
          <w:rFonts w:ascii="Times" w:hAnsi="Times"/>
          <w:color w:val="000000"/>
          <w:rPrChange w:id="10380" w:author="Adriana  Casas" w:date="2015-07-08T15:43:00Z">
            <w:rPr>
              <w:color w:val="000000"/>
            </w:rPr>
          </w:rPrChange>
        </w:rPr>
        <w:t xml:space="preserve">. Estos se caracterizan por su carácter </w:t>
      </w:r>
      <w:r w:rsidRPr="00DD6B12">
        <w:rPr>
          <w:rFonts w:ascii="Times" w:hAnsi="Times"/>
          <w:b/>
          <w:color w:val="000000"/>
          <w:rPrChange w:id="10381" w:author="Adriana  Casas" w:date="2015-07-08T15:43:00Z">
            <w:rPr>
              <w:b/>
              <w:color w:val="000000"/>
            </w:rPr>
          </w:rPrChange>
        </w:rPr>
        <w:t>agrario</w:t>
      </w:r>
      <w:r w:rsidRPr="00DD6B12">
        <w:rPr>
          <w:rFonts w:ascii="Times" w:hAnsi="Times"/>
          <w:color w:val="000000"/>
          <w:rPrChange w:id="10382" w:author="Adriana  Casas" w:date="2015-07-08T15:43:00Z">
            <w:rPr>
              <w:color w:val="000000"/>
            </w:rPr>
          </w:rPrChange>
        </w:rPr>
        <w:t xml:space="preserve">, </w:t>
      </w:r>
      <w:r w:rsidRPr="00DD6B12">
        <w:rPr>
          <w:rFonts w:ascii="Times" w:hAnsi="Times"/>
          <w:b/>
          <w:color w:val="000000"/>
          <w:rPrChange w:id="10383" w:author="Adriana  Casas" w:date="2015-07-08T15:43:00Z">
            <w:rPr>
              <w:b/>
              <w:color w:val="000000"/>
            </w:rPr>
          </w:rPrChange>
        </w:rPr>
        <w:t>pobre</w:t>
      </w:r>
      <w:r w:rsidRPr="00DD6B12">
        <w:rPr>
          <w:rFonts w:ascii="Times" w:hAnsi="Times"/>
          <w:color w:val="000000"/>
          <w:rPrChange w:id="10384" w:author="Adriana  Casas" w:date="2015-07-08T15:43:00Z">
            <w:rPr>
              <w:color w:val="000000"/>
            </w:rPr>
          </w:rPrChange>
        </w:rPr>
        <w:t xml:space="preserve"> y </w:t>
      </w:r>
      <w:r w:rsidRPr="00DD6B12">
        <w:rPr>
          <w:rFonts w:ascii="Times" w:hAnsi="Times"/>
          <w:b/>
          <w:color w:val="000000"/>
          <w:rPrChange w:id="10385" w:author="Adriana  Casas" w:date="2015-07-08T15:43:00Z">
            <w:rPr>
              <w:b/>
              <w:color w:val="000000"/>
            </w:rPr>
          </w:rPrChange>
        </w:rPr>
        <w:t>dependiente</w:t>
      </w:r>
      <w:r w:rsidRPr="00DD6B12">
        <w:rPr>
          <w:rFonts w:ascii="Times" w:hAnsi="Times"/>
          <w:color w:val="000000"/>
          <w:rPrChange w:id="10386" w:author="Adriana  Casas" w:date="2015-07-08T15:43:00Z">
            <w:rPr>
              <w:color w:val="000000"/>
            </w:rPr>
          </w:rPrChange>
        </w:rPr>
        <w:t>.</w:t>
      </w:r>
    </w:p>
    <w:p w14:paraId="488DC7F1" w14:textId="77777777" w:rsidR="006C738E" w:rsidRPr="00DD6B12" w:rsidRDefault="006C738E" w:rsidP="00DD6B12">
      <w:pPr>
        <w:spacing w:line="240" w:lineRule="auto"/>
        <w:rPr>
          <w:rFonts w:ascii="Times" w:hAnsi="Times"/>
          <w:rPrChange w:id="10387" w:author="Adriana  Casas" w:date="2015-07-08T15:43:00Z">
            <w:rPr/>
          </w:rPrChange>
        </w:rPr>
        <w:pPrChange w:id="10388" w:author="Adriana  Casas" w:date="2015-07-08T15:43:00Z">
          <w:pPr/>
        </w:pPrChange>
      </w:pPr>
    </w:p>
    <w:tbl>
      <w:tblPr>
        <w:tblStyle w:val="4"/>
        <w:tblW w:w="8095" w:type="dxa"/>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95"/>
      </w:tblGrid>
      <w:tr w:rsidR="006C738E" w:rsidRPr="00DD6B12" w14:paraId="5D334358" w14:textId="77777777" w:rsidTr="006C738E">
        <w:trPr>
          <w:trHeight w:val="380"/>
        </w:trPr>
        <w:tc>
          <w:tcPr>
            <w:tcW w:w="8095" w:type="dxa"/>
            <w:shd w:val="clear" w:color="auto" w:fill="000000"/>
          </w:tcPr>
          <w:p w14:paraId="023C4517" w14:textId="77777777" w:rsidR="006C738E" w:rsidRPr="00DD6B12" w:rsidRDefault="006C738E" w:rsidP="00DD6B12">
            <w:pPr>
              <w:spacing w:line="240" w:lineRule="auto"/>
              <w:ind w:left="-120"/>
              <w:jc w:val="center"/>
              <w:rPr>
                <w:rFonts w:ascii="Times" w:hAnsi="Times"/>
                <w:b/>
                <w:color w:val="FFFFFF" w:themeColor="background1"/>
                <w:highlight w:val="none"/>
                <w:rPrChange w:id="10389" w:author="Adriana  Casas" w:date="2015-07-08T15:43:00Z">
                  <w:rPr>
                    <w:b/>
                    <w:color w:val="FFFFFF" w:themeColor="background1"/>
                    <w:highlight w:val="none"/>
                  </w:rPr>
                </w:rPrChange>
              </w:rPr>
              <w:pPrChange w:id="10390" w:author="Adriana  Casas" w:date="2015-07-08T15:43:00Z">
                <w:pPr>
                  <w:ind w:left="-120"/>
                  <w:jc w:val="center"/>
                </w:pPr>
              </w:pPrChange>
            </w:pPr>
            <w:r w:rsidRPr="00DD6B12">
              <w:rPr>
                <w:rFonts w:ascii="Times" w:hAnsi="Times"/>
                <w:b/>
                <w:color w:val="FFFFFF" w:themeColor="background1"/>
                <w:highlight w:val="none"/>
                <w:rPrChange w:id="10391" w:author="Adriana  Casas" w:date="2015-07-08T15:43:00Z">
                  <w:rPr>
                    <w:b/>
                    <w:color w:val="FFFFFF" w:themeColor="background1"/>
                    <w:highlight w:val="none"/>
                  </w:rPr>
                </w:rPrChange>
              </w:rPr>
              <w:t xml:space="preserve">Recuerda   </w:t>
            </w:r>
          </w:p>
        </w:tc>
      </w:tr>
      <w:tr w:rsidR="008F1F55" w:rsidRPr="00DD6B12" w14:paraId="546005DB" w14:textId="77777777" w:rsidTr="00177A54">
        <w:tc>
          <w:tcPr>
            <w:tcW w:w="8095" w:type="dxa"/>
            <w:shd w:val="clear" w:color="auto" w:fill="FFFFFF"/>
          </w:tcPr>
          <w:p w14:paraId="12AB6575" w14:textId="77777777" w:rsidR="008F1F55" w:rsidRPr="00DD6B12" w:rsidRDefault="008F1F55" w:rsidP="006E29D3">
            <w:pPr>
              <w:spacing w:line="240" w:lineRule="auto"/>
              <w:rPr>
                <w:rFonts w:ascii="Times" w:hAnsi="Times"/>
                <w:rPrChange w:id="10392" w:author="Adriana  Casas" w:date="2015-07-08T15:43:00Z">
                  <w:rPr/>
                </w:rPrChange>
              </w:rPr>
            </w:pPr>
            <w:r w:rsidRPr="00DD6B12">
              <w:rPr>
                <w:rStyle w:val="un"/>
                <w:rFonts w:ascii="Times" w:hAnsi="Times"/>
                <w:rPrChange w:id="10393" w:author="Adriana  Casas" w:date="2015-07-08T15:43:00Z">
                  <w:rPr>
                    <w:rStyle w:val="un"/>
                  </w:rPr>
                </w:rPrChange>
              </w:rPr>
              <w:t xml:space="preserve">La globalización económica ha ido acompañada de una </w:t>
            </w:r>
            <w:r w:rsidRPr="00DD6B12">
              <w:rPr>
                <w:rStyle w:val="Textoennegrita"/>
                <w:rFonts w:ascii="Times" w:hAnsi="Times"/>
                <w:rPrChange w:id="10394" w:author="Adriana  Casas" w:date="2015-07-08T15:43:00Z">
                  <w:rPr>
                    <w:rStyle w:val="Textoennegrita"/>
                  </w:rPr>
                </w:rPrChange>
              </w:rPr>
              <w:t>liberalización del sistema financiero</w:t>
            </w:r>
            <w:r w:rsidRPr="00DD6B12">
              <w:rPr>
                <w:rStyle w:val="un"/>
                <w:rFonts w:ascii="Times" w:hAnsi="Times"/>
                <w:rPrChange w:id="10395" w:author="Adriana  Casas" w:date="2015-07-08T15:43:00Z">
                  <w:rPr>
                    <w:rStyle w:val="un"/>
                  </w:rPr>
                </w:rPrChange>
              </w:rPr>
              <w:t>, lo que ha permitido aumentar el volumen de transacciones financieras necesarias para incrementar las transacciones económicas</w:t>
            </w:r>
          </w:p>
        </w:tc>
      </w:tr>
    </w:tbl>
    <w:p w14:paraId="02CD7FEC" w14:textId="77777777" w:rsidR="006C738E" w:rsidRPr="00DD6B12" w:rsidRDefault="006C738E" w:rsidP="00DD6B12">
      <w:pPr>
        <w:spacing w:line="240" w:lineRule="auto"/>
        <w:rPr>
          <w:rFonts w:ascii="Times" w:hAnsi="Times"/>
          <w:rPrChange w:id="10396" w:author="Adriana  Casas" w:date="2015-07-08T15:43:00Z">
            <w:rPr/>
          </w:rPrChange>
        </w:rPr>
        <w:pPrChange w:id="10397" w:author="Adriana  Casas" w:date="2015-07-08T15:43:00Z">
          <w:pPr/>
        </w:pPrChange>
      </w:pPr>
    </w:p>
    <w:p w14:paraId="20B140A7" w14:textId="77777777" w:rsidR="006C738E" w:rsidRPr="00DD6B12" w:rsidRDefault="006C738E" w:rsidP="00DD6B12">
      <w:pPr>
        <w:spacing w:line="240" w:lineRule="auto"/>
        <w:rPr>
          <w:rFonts w:ascii="Times" w:hAnsi="Times"/>
          <w:rPrChange w:id="10398" w:author="Adriana  Casas" w:date="2015-07-08T15:43:00Z">
            <w:rPr/>
          </w:rPrChange>
        </w:rPr>
        <w:pPrChange w:id="10399" w:author="Adriana  Casas" w:date="2015-07-08T15:43:00Z">
          <w:pPr/>
        </w:pPrChange>
      </w:pPr>
      <w:r w:rsidRPr="00DD6B12">
        <w:rPr>
          <w:rFonts w:ascii="Times" w:hAnsi="Times"/>
          <w:color w:val="000000"/>
          <w:rPrChange w:id="10400" w:author="Adriana  Casas" w:date="2015-07-08T15:43:00Z">
            <w:rPr>
              <w:color w:val="000000"/>
            </w:rPr>
          </w:rPrChange>
        </w:rPr>
        <w:t>A nivel económico, la globalización ha generado mayores desequilibrios entre el centro y la periferia debido a:</w:t>
      </w:r>
    </w:p>
    <w:p w14:paraId="4B09F7D3" w14:textId="77777777" w:rsidR="006C738E" w:rsidRPr="00DD6B12" w:rsidRDefault="006C738E" w:rsidP="00DD6B12">
      <w:pPr>
        <w:numPr>
          <w:ilvl w:val="0"/>
          <w:numId w:val="19"/>
        </w:numPr>
        <w:spacing w:after="200" w:line="240" w:lineRule="auto"/>
        <w:contextualSpacing/>
        <w:rPr>
          <w:rFonts w:ascii="Times" w:hAnsi="Times"/>
          <w:color w:val="000000"/>
          <w:rPrChange w:id="10401" w:author="Adriana  Casas" w:date="2015-07-08T15:43:00Z">
            <w:rPr>
              <w:color w:val="000000"/>
            </w:rPr>
          </w:rPrChange>
        </w:rPr>
        <w:pPrChange w:id="10402" w:author="Adriana  Casas" w:date="2015-07-08T15:43:00Z">
          <w:pPr>
            <w:numPr>
              <w:numId w:val="19"/>
            </w:numPr>
            <w:spacing w:after="200"/>
            <w:ind w:left="720" w:firstLine="1080"/>
            <w:contextualSpacing/>
          </w:pPr>
        </w:pPrChange>
      </w:pPr>
      <w:r w:rsidRPr="00DD6B12">
        <w:rPr>
          <w:rFonts w:ascii="Times" w:hAnsi="Times"/>
          <w:color w:val="000000"/>
          <w:rPrChange w:id="10403" w:author="Adriana  Casas" w:date="2015-07-08T15:43:00Z">
            <w:rPr>
              <w:color w:val="000000"/>
            </w:rPr>
          </w:rPrChange>
        </w:rPr>
        <w:t xml:space="preserve">La </w:t>
      </w:r>
      <w:r w:rsidRPr="00DD6B12">
        <w:rPr>
          <w:rFonts w:ascii="Times" w:hAnsi="Times"/>
          <w:b/>
          <w:color w:val="000000"/>
          <w:rPrChange w:id="10404" w:author="Adriana  Casas" w:date="2015-07-08T15:43:00Z">
            <w:rPr>
              <w:b/>
              <w:color w:val="000000"/>
            </w:rPr>
          </w:rPrChange>
        </w:rPr>
        <w:t>concentración</w:t>
      </w:r>
      <w:r w:rsidRPr="00DD6B12">
        <w:rPr>
          <w:rFonts w:ascii="Times" w:hAnsi="Times"/>
          <w:color w:val="000000"/>
          <w:rPrChange w:id="10405" w:author="Adriana  Casas" w:date="2015-07-08T15:43:00Z">
            <w:rPr>
              <w:color w:val="000000"/>
            </w:rPr>
          </w:rPrChange>
        </w:rPr>
        <w:t xml:space="preserve"> de capitales en grandes empresas.</w:t>
      </w:r>
    </w:p>
    <w:p w14:paraId="58752A20" w14:textId="77777777" w:rsidR="006C738E" w:rsidRPr="00DD6B12" w:rsidRDefault="006C738E" w:rsidP="00DD6B12">
      <w:pPr>
        <w:numPr>
          <w:ilvl w:val="0"/>
          <w:numId w:val="19"/>
        </w:numPr>
        <w:spacing w:after="200" w:line="240" w:lineRule="auto"/>
        <w:contextualSpacing/>
        <w:rPr>
          <w:rFonts w:ascii="Times" w:hAnsi="Times"/>
          <w:color w:val="000000"/>
          <w:rPrChange w:id="10406" w:author="Adriana  Casas" w:date="2015-07-08T15:43:00Z">
            <w:rPr>
              <w:color w:val="000000"/>
            </w:rPr>
          </w:rPrChange>
        </w:rPr>
        <w:pPrChange w:id="10407" w:author="Adriana  Casas" w:date="2015-07-08T15:43:00Z">
          <w:pPr>
            <w:numPr>
              <w:numId w:val="19"/>
            </w:numPr>
            <w:spacing w:after="200"/>
            <w:ind w:left="720" w:firstLine="1080"/>
            <w:contextualSpacing/>
          </w:pPr>
        </w:pPrChange>
      </w:pPr>
      <w:r w:rsidRPr="00DD6B12">
        <w:rPr>
          <w:rFonts w:ascii="Times" w:hAnsi="Times"/>
          <w:color w:val="000000"/>
          <w:rPrChange w:id="10408" w:author="Adriana  Casas" w:date="2015-07-08T15:43:00Z">
            <w:rPr>
              <w:color w:val="000000"/>
            </w:rPr>
          </w:rPrChange>
        </w:rPr>
        <w:t xml:space="preserve">La </w:t>
      </w:r>
      <w:r w:rsidRPr="00DD6B12">
        <w:rPr>
          <w:rFonts w:ascii="Times" w:hAnsi="Times"/>
          <w:b/>
          <w:color w:val="000000"/>
          <w:rPrChange w:id="10409" w:author="Adriana  Casas" w:date="2015-07-08T15:43:00Z">
            <w:rPr>
              <w:b/>
              <w:color w:val="000000"/>
            </w:rPr>
          </w:rPrChange>
        </w:rPr>
        <w:t>libre competencia</w:t>
      </w:r>
      <w:r w:rsidRPr="00DD6B12">
        <w:rPr>
          <w:rFonts w:ascii="Times" w:hAnsi="Times"/>
          <w:color w:val="000000"/>
          <w:rPrChange w:id="10410" w:author="Adriana  Casas" w:date="2015-07-08T15:43:00Z">
            <w:rPr>
              <w:color w:val="000000"/>
            </w:rPr>
          </w:rPrChange>
        </w:rPr>
        <w:t xml:space="preserve"> en unos mercados cada vez más liberalizados.</w:t>
      </w:r>
    </w:p>
    <w:p w14:paraId="21DDEA9D" w14:textId="77777777" w:rsidR="006C738E" w:rsidRPr="00DD6B12" w:rsidRDefault="006C738E" w:rsidP="00DD6B12">
      <w:pPr>
        <w:numPr>
          <w:ilvl w:val="0"/>
          <w:numId w:val="19"/>
        </w:numPr>
        <w:spacing w:after="200" w:line="240" w:lineRule="auto"/>
        <w:contextualSpacing/>
        <w:rPr>
          <w:rFonts w:ascii="Times" w:hAnsi="Times"/>
          <w:color w:val="000000"/>
          <w:rPrChange w:id="10411" w:author="Adriana  Casas" w:date="2015-07-08T15:43:00Z">
            <w:rPr>
              <w:color w:val="000000"/>
            </w:rPr>
          </w:rPrChange>
        </w:rPr>
        <w:pPrChange w:id="10412" w:author="Adriana  Casas" w:date="2015-07-08T15:43:00Z">
          <w:pPr>
            <w:numPr>
              <w:numId w:val="19"/>
            </w:numPr>
            <w:spacing w:after="200"/>
            <w:ind w:left="720" w:firstLine="1080"/>
            <w:contextualSpacing/>
          </w:pPr>
        </w:pPrChange>
      </w:pPr>
      <w:r w:rsidRPr="00DD6B12">
        <w:rPr>
          <w:rFonts w:ascii="Times" w:hAnsi="Times"/>
          <w:color w:val="000000"/>
          <w:rPrChange w:id="10413" w:author="Adriana  Casas" w:date="2015-07-08T15:43:00Z">
            <w:rPr>
              <w:color w:val="000000"/>
            </w:rPr>
          </w:rPrChange>
        </w:rPr>
        <w:t xml:space="preserve">El </w:t>
      </w:r>
      <w:r w:rsidRPr="00DD6B12">
        <w:rPr>
          <w:rFonts w:ascii="Times" w:hAnsi="Times"/>
          <w:b/>
          <w:color w:val="000000"/>
          <w:rPrChange w:id="10414" w:author="Adriana  Casas" w:date="2015-07-08T15:43:00Z">
            <w:rPr>
              <w:b/>
              <w:color w:val="000000"/>
            </w:rPr>
          </w:rPrChange>
        </w:rPr>
        <w:t>capitalismo</w:t>
      </w:r>
      <w:r w:rsidRPr="00DD6B12">
        <w:rPr>
          <w:rFonts w:ascii="Times" w:hAnsi="Times"/>
          <w:color w:val="000000"/>
          <w:rPrChange w:id="10415" w:author="Adriana  Casas" w:date="2015-07-08T15:43:00Z">
            <w:rPr>
              <w:color w:val="000000"/>
            </w:rPr>
          </w:rPrChange>
        </w:rPr>
        <w:t xml:space="preserve"> </w:t>
      </w:r>
      <w:r w:rsidRPr="00DD6B12">
        <w:rPr>
          <w:rFonts w:ascii="Times" w:hAnsi="Times"/>
          <w:b/>
          <w:color w:val="000000"/>
          <w:rPrChange w:id="10416" w:author="Adriana  Casas" w:date="2015-07-08T15:43:00Z">
            <w:rPr>
              <w:b/>
              <w:color w:val="000000"/>
            </w:rPr>
          </w:rPrChange>
        </w:rPr>
        <w:t>especulativo</w:t>
      </w:r>
      <w:r w:rsidRPr="00DD6B12">
        <w:rPr>
          <w:rFonts w:ascii="Times" w:hAnsi="Times"/>
          <w:color w:val="000000"/>
          <w:rPrChange w:id="10417" w:author="Adriana  Casas" w:date="2015-07-08T15:43:00Z">
            <w:rPr>
              <w:color w:val="000000"/>
            </w:rPr>
          </w:rPrChange>
        </w:rPr>
        <w:t>.</w:t>
      </w:r>
    </w:p>
    <w:p w14:paraId="597E4C78" w14:textId="77777777" w:rsidR="006C738E" w:rsidRPr="00DD6B12" w:rsidRDefault="006C738E" w:rsidP="00DD6B12">
      <w:pPr>
        <w:numPr>
          <w:ilvl w:val="0"/>
          <w:numId w:val="19"/>
        </w:numPr>
        <w:spacing w:after="200" w:line="240" w:lineRule="auto"/>
        <w:contextualSpacing/>
        <w:rPr>
          <w:rFonts w:ascii="Times" w:hAnsi="Times"/>
          <w:color w:val="000000"/>
          <w:rPrChange w:id="10418" w:author="Adriana  Casas" w:date="2015-07-08T15:43:00Z">
            <w:rPr>
              <w:color w:val="000000"/>
            </w:rPr>
          </w:rPrChange>
        </w:rPr>
        <w:pPrChange w:id="10419" w:author="Adriana  Casas" w:date="2015-07-08T15:43:00Z">
          <w:pPr>
            <w:numPr>
              <w:numId w:val="19"/>
            </w:numPr>
            <w:spacing w:after="200"/>
            <w:ind w:left="720" w:firstLine="1080"/>
            <w:contextualSpacing/>
          </w:pPr>
        </w:pPrChange>
      </w:pPr>
      <w:r w:rsidRPr="00DD6B12">
        <w:rPr>
          <w:rFonts w:ascii="Times" w:hAnsi="Times"/>
          <w:color w:val="000000"/>
          <w:rPrChange w:id="10420" w:author="Adriana  Casas" w:date="2015-07-08T15:43:00Z">
            <w:rPr>
              <w:color w:val="000000"/>
            </w:rPr>
          </w:rPrChange>
        </w:rPr>
        <w:t xml:space="preserve">La </w:t>
      </w:r>
      <w:r w:rsidRPr="00DD6B12">
        <w:rPr>
          <w:rFonts w:ascii="Times" w:hAnsi="Times"/>
          <w:b/>
          <w:color w:val="000000"/>
          <w:rPrChange w:id="10421" w:author="Adriana  Casas" w:date="2015-07-08T15:43:00Z">
            <w:rPr>
              <w:b/>
              <w:color w:val="000000"/>
            </w:rPr>
          </w:rPrChange>
        </w:rPr>
        <w:t>deslocalización</w:t>
      </w:r>
      <w:r w:rsidRPr="00DD6B12">
        <w:rPr>
          <w:rFonts w:ascii="Times" w:hAnsi="Times"/>
          <w:color w:val="000000"/>
          <w:rPrChange w:id="10422" w:author="Adriana  Casas" w:date="2015-07-08T15:43:00Z">
            <w:rPr>
              <w:color w:val="000000"/>
            </w:rPr>
          </w:rPrChange>
        </w:rPr>
        <w:t xml:space="preserve"> de la producción.</w:t>
      </w:r>
    </w:p>
    <w:p w14:paraId="5D4883B7" w14:textId="77777777" w:rsidR="006C738E" w:rsidRPr="00DD6B12" w:rsidRDefault="006C738E" w:rsidP="00DD6B12">
      <w:pPr>
        <w:spacing w:line="240" w:lineRule="auto"/>
        <w:rPr>
          <w:rFonts w:ascii="Times" w:hAnsi="Times"/>
          <w:color w:val="000000"/>
          <w:rPrChange w:id="10423" w:author="Adriana  Casas" w:date="2015-07-08T15:43:00Z">
            <w:rPr>
              <w:color w:val="000000"/>
            </w:rPr>
          </w:rPrChange>
        </w:rPr>
        <w:pPrChange w:id="10424" w:author="Adriana  Casas" w:date="2015-07-08T15:43:00Z">
          <w:pPr/>
        </w:pPrChange>
      </w:pPr>
      <w:r w:rsidRPr="00DD6B12">
        <w:rPr>
          <w:rFonts w:ascii="Times" w:hAnsi="Times"/>
          <w:color w:val="000000"/>
          <w:rPrChange w:id="10425" w:author="Adriana  Casas" w:date="2015-07-08T15:43:00Z">
            <w:rPr>
              <w:color w:val="000000"/>
            </w:rPr>
          </w:rPrChange>
        </w:rPr>
        <w:t xml:space="preserve">Todo ello ha provocado una </w:t>
      </w:r>
      <w:r w:rsidRPr="00DD6B12">
        <w:rPr>
          <w:rFonts w:ascii="Times" w:hAnsi="Times"/>
          <w:b/>
          <w:color w:val="000000"/>
          <w:rPrChange w:id="10426" w:author="Adriana  Casas" w:date="2015-07-08T15:43:00Z">
            <w:rPr>
              <w:b/>
              <w:color w:val="000000"/>
            </w:rPr>
          </w:rPrChange>
        </w:rPr>
        <w:t>imposición de precios</w:t>
      </w:r>
      <w:r w:rsidRPr="00DD6B12">
        <w:rPr>
          <w:rFonts w:ascii="Times" w:hAnsi="Times"/>
          <w:color w:val="000000"/>
          <w:rPrChange w:id="10427" w:author="Adriana  Casas" w:date="2015-07-08T15:43:00Z">
            <w:rPr>
              <w:color w:val="000000"/>
            </w:rPr>
          </w:rPrChange>
        </w:rPr>
        <w:t xml:space="preserve"> por parte de las economías más poderosas, un </w:t>
      </w:r>
      <w:r w:rsidRPr="00DD6B12">
        <w:rPr>
          <w:rFonts w:ascii="Times" w:hAnsi="Times"/>
          <w:b/>
          <w:color w:val="000000"/>
          <w:rPrChange w:id="10428" w:author="Adriana  Casas" w:date="2015-07-08T15:43:00Z">
            <w:rPr>
              <w:b/>
              <w:color w:val="000000"/>
            </w:rPr>
          </w:rPrChange>
        </w:rPr>
        <w:t>reparto más injusto de la riqueza</w:t>
      </w:r>
      <w:r w:rsidRPr="00DD6B12">
        <w:rPr>
          <w:rFonts w:ascii="Times" w:hAnsi="Times"/>
          <w:color w:val="000000"/>
          <w:rPrChange w:id="10429" w:author="Adriana  Casas" w:date="2015-07-08T15:43:00Z">
            <w:rPr>
              <w:color w:val="000000"/>
            </w:rPr>
          </w:rPrChange>
        </w:rPr>
        <w:t xml:space="preserve"> y una competencia desigual entre sus productos y los de los países de la periferia.</w:t>
      </w:r>
    </w:p>
    <w:p w14:paraId="41F1E171" w14:textId="77777777" w:rsidR="006C738E" w:rsidRPr="00DD6B12" w:rsidRDefault="006C738E" w:rsidP="00DD6B12">
      <w:pPr>
        <w:spacing w:line="240" w:lineRule="auto"/>
        <w:rPr>
          <w:rFonts w:ascii="Times" w:hAnsi="Times"/>
          <w:rPrChange w:id="10430" w:author="Adriana  Casas" w:date="2015-07-08T15:43:00Z">
            <w:rPr/>
          </w:rPrChange>
        </w:rPr>
        <w:pPrChange w:id="10431" w:author="Adriana  Casas" w:date="2015-07-08T15:43:00Z">
          <w:pPr/>
        </w:pPrChange>
      </w:pPr>
    </w:p>
    <w:tbl>
      <w:tblPr>
        <w:tblStyle w:val="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186F9C3F" w14:textId="77777777" w:rsidTr="006C738E">
        <w:tc>
          <w:tcPr>
            <w:tcW w:w="8840" w:type="dxa"/>
            <w:gridSpan w:val="2"/>
            <w:shd w:val="clear" w:color="auto" w:fill="0D0D0D"/>
          </w:tcPr>
          <w:p w14:paraId="77627D58" w14:textId="77777777" w:rsidR="006C738E" w:rsidRPr="00DD6B12" w:rsidRDefault="006C738E" w:rsidP="00DD6B12">
            <w:pPr>
              <w:spacing w:line="240" w:lineRule="auto"/>
              <w:ind w:left="-120"/>
              <w:jc w:val="center"/>
              <w:rPr>
                <w:rFonts w:ascii="Times" w:hAnsi="Times"/>
                <w:b/>
                <w:color w:val="FFFFFF" w:themeColor="background1"/>
                <w:highlight w:val="none"/>
                <w:rPrChange w:id="10432" w:author="Adriana  Casas" w:date="2015-07-08T15:43:00Z">
                  <w:rPr>
                    <w:b/>
                    <w:color w:val="FFFFFF" w:themeColor="background1"/>
                    <w:highlight w:val="none"/>
                  </w:rPr>
                </w:rPrChange>
              </w:rPr>
              <w:pPrChange w:id="10433" w:author="Adriana  Casas" w:date="2015-07-08T15:43:00Z">
                <w:pPr>
                  <w:ind w:left="-120"/>
                  <w:jc w:val="center"/>
                </w:pPr>
              </w:pPrChange>
            </w:pPr>
            <w:r w:rsidRPr="00DD6B12">
              <w:rPr>
                <w:rFonts w:ascii="Times" w:hAnsi="Times"/>
                <w:b/>
                <w:color w:val="FFFFFF" w:themeColor="background1"/>
                <w:highlight w:val="none"/>
                <w:rPrChange w:id="10434" w:author="Adriana  Casas" w:date="2015-07-08T15:43:00Z">
                  <w:rPr>
                    <w:b/>
                    <w:color w:val="FFFFFF" w:themeColor="background1"/>
                    <w:highlight w:val="none"/>
                  </w:rPr>
                </w:rPrChange>
              </w:rPr>
              <w:t>Imagen (fotografía, gráfica o ilustración)</w:t>
            </w:r>
          </w:p>
        </w:tc>
      </w:tr>
      <w:tr w:rsidR="006C738E" w:rsidRPr="00DD6B12" w14:paraId="568271C6" w14:textId="77777777" w:rsidTr="006C738E">
        <w:tc>
          <w:tcPr>
            <w:tcW w:w="2460" w:type="dxa"/>
          </w:tcPr>
          <w:p w14:paraId="0CC9D95B" w14:textId="77777777" w:rsidR="006C738E" w:rsidRPr="00DD6B12" w:rsidRDefault="006C738E" w:rsidP="00DD6B12">
            <w:pPr>
              <w:spacing w:line="240" w:lineRule="auto"/>
              <w:rPr>
                <w:rFonts w:ascii="Times" w:hAnsi="Times"/>
                <w:rPrChange w:id="10435" w:author="Adriana  Casas" w:date="2015-07-08T15:43:00Z">
                  <w:rPr/>
                </w:rPrChange>
              </w:rPr>
              <w:pPrChange w:id="10436" w:author="Adriana  Casas" w:date="2015-07-08T15:43:00Z">
                <w:pPr/>
              </w:pPrChange>
            </w:pPr>
            <w:r w:rsidRPr="00DD6B12">
              <w:rPr>
                <w:rFonts w:ascii="Times" w:hAnsi="Times"/>
                <w:b/>
                <w:color w:val="000000"/>
                <w:rPrChange w:id="10437" w:author="Adriana  Casas" w:date="2015-07-08T15:43:00Z">
                  <w:rPr>
                    <w:b/>
                    <w:color w:val="000000"/>
                  </w:rPr>
                </w:rPrChange>
              </w:rPr>
              <w:t>Código</w:t>
            </w:r>
          </w:p>
        </w:tc>
        <w:tc>
          <w:tcPr>
            <w:tcW w:w="6380" w:type="dxa"/>
          </w:tcPr>
          <w:p w14:paraId="36A441F0" w14:textId="77777777" w:rsidR="006C738E" w:rsidRPr="00DD6B12" w:rsidRDefault="008B0ECB" w:rsidP="00DD6B12">
            <w:pPr>
              <w:spacing w:line="240" w:lineRule="auto"/>
              <w:rPr>
                <w:rFonts w:ascii="Times" w:hAnsi="Times"/>
                <w:rPrChange w:id="10438" w:author="Adriana  Casas" w:date="2015-07-08T15:43:00Z">
                  <w:rPr/>
                </w:rPrChange>
              </w:rPr>
              <w:pPrChange w:id="10439" w:author="Adriana  Casas" w:date="2015-07-08T15:43:00Z">
                <w:pPr/>
              </w:pPrChange>
            </w:pPr>
            <w:r w:rsidRPr="00DD6B12">
              <w:rPr>
                <w:rFonts w:ascii="Times" w:hAnsi="Times"/>
                <w:color w:val="000000"/>
                <w:rPrChange w:id="10440" w:author="Adriana  Casas" w:date="2015-07-08T15:43:00Z">
                  <w:rPr>
                    <w:color w:val="000000"/>
                  </w:rPr>
                </w:rPrChange>
              </w:rPr>
              <w:t>CS_10_0</w:t>
            </w:r>
            <w:r w:rsidR="008F1F55" w:rsidRPr="00DD6B12">
              <w:rPr>
                <w:rFonts w:ascii="Times" w:hAnsi="Times"/>
                <w:color w:val="000000"/>
                <w:rPrChange w:id="10441" w:author="Adriana  Casas" w:date="2015-07-08T15:43:00Z">
                  <w:rPr>
                    <w:color w:val="000000"/>
                  </w:rPr>
                </w:rPrChange>
              </w:rPr>
              <w:t>5</w:t>
            </w:r>
            <w:r w:rsidRPr="00DD6B12">
              <w:rPr>
                <w:rFonts w:ascii="Times" w:hAnsi="Times"/>
                <w:color w:val="000000"/>
                <w:rPrChange w:id="10442" w:author="Adriana  Casas" w:date="2015-07-08T15:43:00Z">
                  <w:rPr>
                    <w:color w:val="000000"/>
                  </w:rPr>
                </w:rPrChange>
              </w:rPr>
              <w:t>_IMG42</w:t>
            </w:r>
          </w:p>
        </w:tc>
      </w:tr>
      <w:tr w:rsidR="006C738E" w:rsidRPr="00DD6B12" w14:paraId="155B83E1" w14:textId="77777777" w:rsidTr="006C738E">
        <w:tc>
          <w:tcPr>
            <w:tcW w:w="2460" w:type="dxa"/>
          </w:tcPr>
          <w:p w14:paraId="65538DBF" w14:textId="77777777" w:rsidR="006C738E" w:rsidRPr="00DD6B12" w:rsidRDefault="006C738E" w:rsidP="00DD6B12">
            <w:pPr>
              <w:spacing w:line="240" w:lineRule="auto"/>
              <w:rPr>
                <w:rFonts w:ascii="Times" w:hAnsi="Times"/>
                <w:rPrChange w:id="10443" w:author="Adriana  Casas" w:date="2015-07-08T15:43:00Z">
                  <w:rPr/>
                </w:rPrChange>
              </w:rPr>
              <w:pPrChange w:id="10444" w:author="Adriana  Casas" w:date="2015-07-08T15:43:00Z">
                <w:pPr/>
              </w:pPrChange>
            </w:pPr>
            <w:r w:rsidRPr="00DD6B12">
              <w:rPr>
                <w:rFonts w:ascii="Times" w:hAnsi="Times"/>
                <w:b/>
                <w:color w:val="000000"/>
                <w:rPrChange w:id="10445" w:author="Adriana  Casas" w:date="2015-07-08T15:43:00Z">
                  <w:rPr>
                    <w:b/>
                    <w:color w:val="000000"/>
                  </w:rPr>
                </w:rPrChange>
              </w:rPr>
              <w:t>Descripción</w:t>
            </w:r>
          </w:p>
        </w:tc>
        <w:tc>
          <w:tcPr>
            <w:tcW w:w="6380" w:type="dxa"/>
          </w:tcPr>
          <w:p w14:paraId="5171C9E7" w14:textId="77777777" w:rsidR="006C738E" w:rsidRPr="00DD6B12" w:rsidRDefault="006C738E" w:rsidP="00DD6B12">
            <w:pPr>
              <w:spacing w:line="240" w:lineRule="auto"/>
              <w:rPr>
                <w:rFonts w:ascii="Times" w:hAnsi="Times"/>
                <w:rPrChange w:id="10446" w:author="Adriana  Casas" w:date="2015-07-08T15:43:00Z">
                  <w:rPr/>
                </w:rPrChange>
              </w:rPr>
              <w:pPrChange w:id="10447" w:author="Adriana  Casas" w:date="2015-07-08T15:43:00Z">
                <w:pPr/>
              </w:pPrChange>
            </w:pPr>
            <w:r w:rsidRPr="00DD6B12">
              <w:rPr>
                <w:rFonts w:ascii="Times" w:hAnsi="Times"/>
                <w:noProof/>
                <w:lang w:val="es-ES" w:eastAsia="es-ES"/>
                <w:rPrChange w:id="10448" w:author="Adriana  Casas" w:date="2015-07-08T15:43:00Z">
                  <w:rPr>
                    <w:noProof/>
                    <w:lang w:val="es-ES" w:eastAsia="es-ES"/>
                  </w:rPr>
                </w:rPrChange>
              </w:rPr>
              <w:drawing>
                <wp:inline distT="114300" distB="114300" distL="114300" distR="114300" wp14:anchorId="217F513B" wp14:editId="2C5BF60A">
                  <wp:extent cx="2057400" cy="1695450"/>
                  <wp:effectExtent l="0" t="0" r="0" b="0"/>
                  <wp:docPr id="2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2057368" cy="1695424"/>
                          </a:xfrm>
                          <a:prstGeom prst="rect">
                            <a:avLst/>
                          </a:prstGeom>
                          <a:ln/>
                        </pic:spPr>
                      </pic:pic>
                    </a:graphicData>
                  </a:graphic>
                </wp:inline>
              </w:drawing>
            </w:r>
          </w:p>
        </w:tc>
      </w:tr>
      <w:tr w:rsidR="006C738E" w:rsidRPr="00DD6B12" w14:paraId="5FA5FEA7" w14:textId="77777777" w:rsidTr="006C738E">
        <w:tc>
          <w:tcPr>
            <w:tcW w:w="2460" w:type="dxa"/>
          </w:tcPr>
          <w:p w14:paraId="72DF03DC" w14:textId="77777777" w:rsidR="006C738E" w:rsidRPr="00DD6B12" w:rsidRDefault="006C738E" w:rsidP="00DD6B12">
            <w:pPr>
              <w:spacing w:line="240" w:lineRule="auto"/>
              <w:rPr>
                <w:rFonts w:ascii="Times" w:hAnsi="Times"/>
                <w:rPrChange w:id="10449" w:author="Adriana  Casas" w:date="2015-07-08T15:43:00Z">
                  <w:rPr/>
                </w:rPrChange>
              </w:rPr>
              <w:pPrChange w:id="10450" w:author="Adriana  Casas" w:date="2015-07-08T15:43:00Z">
                <w:pPr/>
              </w:pPrChange>
            </w:pPr>
            <w:r w:rsidRPr="00DD6B12">
              <w:rPr>
                <w:rFonts w:ascii="Times" w:hAnsi="Times"/>
                <w:b/>
                <w:color w:val="000000"/>
                <w:rPrChange w:id="10451" w:author="Adriana  Casas" w:date="2015-07-08T15:43:00Z">
                  <w:rPr>
                    <w:b/>
                    <w:color w:val="000000"/>
                  </w:rPr>
                </w:rPrChange>
              </w:rPr>
              <w:t>Código Shutterstock (o URL o la ruta en AulaPlaneta)</w:t>
            </w:r>
          </w:p>
        </w:tc>
        <w:tc>
          <w:tcPr>
            <w:tcW w:w="6380" w:type="dxa"/>
          </w:tcPr>
          <w:p w14:paraId="70A406CE" w14:textId="77777777" w:rsidR="006C738E" w:rsidRPr="00DD6B12" w:rsidRDefault="009D3AFD" w:rsidP="00DD6B12">
            <w:pPr>
              <w:spacing w:line="240" w:lineRule="auto"/>
              <w:rPr>
                <w:rFonts w:ascii="Times" w:hAnsi="Times"/>
                <w:rPrChange w:id="10452" w:author="Adriana  Casas" w:date="2015-07-08T15:43:00Z">
                  <w:rPr/>
                </w:rPrChange>
              </w:rPr>
              <w:pPrChange w:id="10453" w:author="Adriana  Casas" w:date="2015-07-08T15:43:00Z">
                <w:pPr/>
              </w:pPrChange>
            </w:pPr>
            <w:r w:rsidRPr="00DD6B12">
              <w:rPr>
                <w:rFonts w:ascii="Times" w:hAnsi="Times"/>
                <w:rPrChange w:id="10454" w:author="Adriana  Casas" w:date="2015-07-08T15:43:00Z">
                  <w:rPr/>
                </w:rPrChange>
              </w:rPr>
              <w:fldChar w:fldCharType="begin"/>
            </w:r>
            <w:r w:rsidRPr="00DD6B12">
              <w:rPr>
                <w:rFonts w:ascii="Times" w:hAnsi="Times"/>
                <w:rPrChange w:id="10455" w:author="Adriana  Casas" w:date="2015-07-08T15:43:00Z">
                  <w:rPr/>
                </w:rPrChange>
              </w:rPr>
              <w:instrText xml:space="preserve"> HYPERLINK "http://thumb101.shutterstock.com/display_pic_with_logo/839749/125763227/stock-photo-a-general-image-of-unidentified-people-protesting-125763227.jpg" \h </w:instrText>
            </w:r>
            <w:r w:rsidRPr="00DD6B12">
              <w:rPr>
                <w:rFonts w:ascii="Times" w:hAnsi="Times"/>
                <w:rPrChange w:id="10456" w:author="Adriana  Casas" w:date="2015-07-08T15:43:00Z">
                  <w:rPr/>
                </w:rPrChange>
              </w:rPr>
              <w:fldChar w:fldCharType="separate"/>
            </w:r>
            <w:r w:rsidR="006C738E" w:rsidRPr="00DD6B12">
              <w:rPr>
                <w:rFonts w:ascii="Times" w:hAnsi="Times"/>
                <w:color w:val="000000"/>
                <w:u w:val="single"/>
                <w:rPrChange w:id="10457" w:author="Adriana  Casas" w:date="2015-07-08T15:43:00Z">
                  <w:rPr>
                    <w:color w:val="000000"/>
                    <w:u w:val="single"/>
                  </w:rPr>
                </w:rPrChange>
              </w:rPr>
              <w:t>http://thumb101.shutterstock.com/display_pic_with_logo/839749/125763227/stock-photo-a-general-image-of-unidentified-people-protesting-125763227.jpg</w:t>
            </w:r>
            <w:r w:rsidRPr="00DD6B12">
              <w:rPr>
                <w:rFonts w:ascii="Times" w:hAnsi="Times"/>
                <w:color w:val="000000"/>
                <w:u w:val="single"/>
                <w:rPrChange w:id="10458" w:author="Adriana  Casas" w:date="2015-07-08T15:43:00Z">
                  <w:rPr>
                    <w:color w:val="000000"/>
                    <w:u w:val="single"/>
                  </w:rPr>
                </w:rPrChange>
              </w:rPr>
              <w:fldChar w:fldCharType="end"/>
            </w:r>
            <w:r w:rsidRPr="00DD6B12">
              <w:rPr>
                <w:rFonts w:ascii="Times" w:hAnsi="Times"/>
                <w:rPrChange w:id="10459" w:author="Adriana  Casas" w:date="2015-07-08T15:43:00Z">
                  <w:rPr/>
                </w:rPrChange>
              </w:rPr>
              <w:fldChar w:fldCharType="begin"/>
            </w:r>
            <w:r w:rsidRPr="00DD6B12">
              <w:rPr>
                <w:rFonts w:ascii="Times" w:hAnsi="Times"/>
                <w:rPrChange w:id="10460" w:author="Adriana  Casas" w:date="2015-07-08T15:43:00Z">
                  <w:rPr/>
                </w:rPrChange>
              </w:rPr>
              <w:instrText xml:space="preserve"> HYPERLINK "http://thumb101.shutterstock.com/display_pic_with_logo/839749/125763227/stock-photo-a-general-image-of-unidentified-people-protesting-125763227.jpg" \h </w:instrText>
            </w:r>
            <w:r w:rsidRPr="00DD6B12">
              <w:rPr>
                <w:rFonts w:ascii="Times" w:hAnsi="Times"/>
                <w:rPrChange w:id="10461" w:author="Adriana  Casas" w:date="2015-07-08T15:43:00Z">
                  <w:rPr/>
                </w:rPrChange>
              </w:rPr>
              <w:fldChar w:fldCharType="separate"/>
            </w:r>
            <w:r w:rsidRPr="00DD6B12">
              <w:rPr>
                <w:rFonts w:ascii="Times" w:hAnsi="Times"/>
                <w:rPrChange w:id="10462" w:author="Adriana  Casas" w:date="2015-07-08T15:43:00Z">
                  <w:rPr/>
                </w:rPrChange>
              </w:rPr>
              <w:fldChar w:fldCharType="end"/>
            </w:r>
          </w:p>
        </w:tc>
      </w:tr>
      <w:tr w:rsidR="006C738E" w:rsidRPr="00DD6B12" w14:paraId="1AE38FE8" w14:textId="77777777" w:rsidTr="006C738E">
        <w:tc>
          <w:tcPr>
            <w:tcW w:w="2460" w:type="dxa"/>
          </w:tcPr>
          <w:p w14:paraId="7E272335" w14:textId="77777777" w:rsidR="006C738E" w:rsidRPr="00DD6B12" w:rsidRDefault="006C738E" w:rsidP="00DD6B12">
            <w:pPr>
              <w:spacing w:line="240" w:lineRule="auto"/>
              <w:rPr>
                <w:rFonts w:ascii="Times" w:hAnsi="Times"/>
                <w:rPrChange w:id="10463" w:author="Adriana  Casas" w:date="2015-07-08T15:43:00Z">
                  <w:rPr/>
                </w:rPrChange>
              </w:rPr>
              <w:pPrChange w:id="10464" w:author="Adriana  Casas" w:date="2015-07-08T15:43:00Z">
                <w:pPr/>
              </w:pPrChange>
            </w:pPr>
            <w:r w:rsidRPr="00DD6B12">
              <w:rPr>
                <w:rFonts w:ascii="Times" w:hAnsi="Times"/>
                <w:b/>
                <w:color w:val="000000"/>
                <w:rPrChange w:id="10465" w:author="Adriana  Casas" w:date="2015-07-08T15:43:00Z">
                  <w:rPr>
                    <w:b/>
                    <w:color w:val="000000"/>
                  </w:rPr>
                </w:rPrChange>
              </w:rPr>
              <w:t>Pie de imagen</w:t>
            </w:r>
          </w:p>
        </w:tc>
        <w:tc>
          <w:tcPr>
            <w:tcW w:w="6380" w:type="dxa"/>
          </w:tcPr>
          <w:p w14:paraId="3E7EA097" w14:textId="77777777" w:rsidR="006C738E" w:rsidRPr="00DD6B12" w:rsidRDefault="006C738E" w:rsidP="00DD6B12">
            <w:pPr>
              <w:spacing w:line="240" w:lineRule="auto"/>
              <w:rPr>
                <w:rFonts w:ascii="Times" w:hAnsi="Times"/>
                <w:rPrChange w:id="10466" w:author="Adriana  Casas" w:date="2015-07-08T15:43:00Z">
                  <w:rPr/>
                </w:rPrChange>
              </w:rPr>
              <w:pPrChange w:id="10467" w:author="Adriana  Casas" w:date="2015-07-08T15:43:00Z">
                <w:pPr/>
              </w:pPrChange>
            </w:pPr>
            <w:r w:rsidRPr="00DD6B12">
              <w:rPr>
                <w:rFonts w:ascii="Times" w:hAnsi="Times"/>
                <w:color w:val="000000"/>
                <w:rPrChange w:id="10468" w:author="Adriana  Casas" w:date="2015-07-08T15:43:00Z">
                  <w:rPr>
                    <w:color w:val="000000"/>
                  </w:rPr>
                </w:rPrChange>
              </w:rPr>
              <w:t>La movilidad de los capitales, característica de la globalización económica, propicia la precariedad laboral. Gracias a la libertad de expresión, las manifestaciones suelen ser habituales en los países desarrollados para protestar, por ejemplo, sobre consecuencias de la globalización.</w:t>
            </w:r>
          </w:p>
        </w:tc>
      </w:tr>
    </w:tbl>
    <w:p w14:paraId="271482F6" w14:textId="77777777" w:rsidR="006C738E" w:rsidRPr="00DD6B12" w:rsidRDefault="006C738E" w:rsidP="00DD6B12">
      <w:pPr>
        <w:spacing w:line="240" w:lineRule="auto"/>
        <w:rPr>
          <w:rFonts w:ascii="Times" w:hAnsi="Times"/>
          <w:rPrChange w:id="10469" w:author="Adriana  Casas" w:date="2015-07-08T15:43:00Z">
            <w:rPr/>
          </w:rPrChange>
        </w:rPr>
        <w:pPrChange w:id="10470" w:author="Adriana  Casas" w:date="2015-07-08T15:43:00Z">
          <w:pPr/>
        </w:pPrChange>
      </w:pPr>
    </w:p>
    <w:p w14:paraId="58F0DC60" w14:textId="77777777" w:rsidR="006C738E" w:rsidRPr="00DD6B12" w:rsidRDefault="006C738E" w:rsidP="00DD6B12">
      <w:pPr>
        <w:spacing w:line="240" w:lineRule="auto"/>
        <w:jc w:val="center"/>
        <w:rPr>
          <w:rFonts w:ascii="Times" w:hAnsi="Times"/>
          <w:rPrChange w:id="10471" w:author="Adriana  Casas" w:date="2015-07-08T15:43:00Z">
            <w:rPr/>
          </w:rPrChange>
        </w:rPr>
        <w:pPrChange w:id="10472" w:author="Adriana  Casas" w:date="2015-07-08T15:43:00Z">
          <w:pPr>
            <w:jc w:val="center"/>
          </w:pPr>
        </w:pPrChange>
      </w:pPr>
    </w:p>
    <w:tbl>
      <w:tblPr>
        <w:tblStyle w:val="2"/>
        <w:tblW w:w="895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6"/>
        <w:gridCol w:w="7294"/>
      </w:tblGrid>
      <w:tr w:rsidR="006C738E" w:rsidRPr="00DD6B12" w14:paraId="4C2A12E2" w14:textId="77777777" w:rsidTr="006C738E">
        <w:trPr>
          <w:trHeight w:val="420"/>
        </w:trPr>
        <w:tc>
          <w:tcPr>
            <w:tcW w:w="8950" w:type="dxa"/>
            <w:gridSpan w:val="2"/>
            <w:shd w:val="clear" w:color="auto" w:fill="000000"/>
          </w:tcPr>
          <w:p w14:paraId="2B4333E1" w14:textId="77777777" w:rsidR="006C738E" w:rsidRPr="00DD6B12" w:rsidRDefault="006C738E" w:rsidP="00DD6B12">
            <w:pPr>
              <w:spacing w:line="240" w:lineRule="auto"/>
              <w:ind w:left="-120"/>
              <w:jc w:val="center"/>
              <w:rPr>
                <w:rFonts w:ascii="Times" w:hAnsi="Times"/>
                <w:b/>
                <w:color w:val="FFFFFF" w:themeColor="background1"/>
                <w:highlight w:val="none"/>
                <w:rPrChange w:id="10473" w:author="Adriana  Casas" w:date="2015-07-08T15:43:00Z">
                  <w:rPr>
                    <w:b/>
                    <w:color w:val="FFFFFF" w:themeColor="background1"/>
                    <w:highlight w:val="none"/>
                  </w:rPr>
                </w:rPrChange>
              </w:rPr>
              <w:pPrChange w:id="10474" w:author="Adriana  Casas" w:date="2015-07-08T15:43:00Z">
                <w:pPr>
                  <w:ind w:left="-120"/>
                  <w:jc w:val="center"/>
                </w:pPr>
              </w:pPrChange>
            </w:pPr>
            <w:r w:rsidRPr="00DD6B12">
              <w:rPr>
                <w:rFonts w:ascii="Times" w:hAnsi="Times"/>
                <w:b/>
                <w:color w:val="FFFFFF" w:themeColor="background1"/>
                <w:highlight w:val="none"/>
                <w:rPrChange w:id="10475" w:author="Adriana  Casas" w:date="2015-07-08T15:43:00Z">
                  <w:rPr>
                    <w:b/>
                    <w:color w:val="FFFFFF" w:themeColor="background1"/>
                    <w:highlight w:val="none"/>
                  </w:rPr>
                </w:rPrChange>
              </w:rPr>
              <w:t>Profundiza: recurso aprovechado</w:t>
            </w:r>
          </w:p>
        </w:tc>
      </w:tr>
      <w:tr w:rsidR="006C738E" w:rsidRPr="00DD6B12" w14:paraId="6D878714" w14:textId="77777777" w:rsidTr="006C738E">
        <w:trPr>
          <w:trHeight w:val="420"/>
        </w:trPr>
        <w:tc>
          <w:tcPr>
            <w:tcW w:w="1656" w:type="dxa"/>
          </w:tcPr>
          <w:p w14:paraId="05234145" w14:textId="77777777" w:rsidR="006C738E" w:rsidRPr="00DD6B12" w:rsidRDefault="006C738E" w:rsidP="00DD6B12">
            <w:pPr>
              <w:spacing w:line="240" w:lineRule="auto"/>
              <w:rPr>
                <w:rFonts w:ascii="Times" w:hAnsi="Times"/>
                <w:rPrChange w:id="10476" w:author="Adriana  Casas" w:date="2015-07-08T15:43:00Z">
                  <w:rPr/>
                </w:rPrChange>
              </w:rPr>
              <w:pPrChange w:id="10477" w:author="Adriana  Casas" w:date="2015-07-08T15:43:00Z">
                <w:pPr/>
              </w:pPrChange>
            </w:pPr>
            <w:r w:rsidRPr="00DD6B12">
              <w:rPr>
                <w:rFonts w:ascii="Times" w:hAnsi="Times"/>
                <w:b/>
                <w:color w:val="000000"/>
                <w:rPrChange w:id="10478" w:author="Adriana  Casas" w:date="2015-07-08T15:43:00Z">
                  <w:rPr>
                    <w:b/>
                    <w:color w:val="000000"/>
                  </w:rPr>
                </w:rPrChange>
              </w:rPr>
              <w:t>Código</w:t>
            </w:r>
          </w:p>
        </w:tc>
        <w:tc>
          <w:tcPr>
            <w:tcW w:w="7294" w:type="dxa"/>
          </w:tcPr>
          <w:p w14:paraId="348BAD63" w14:textId="77777777" w:rsidR="006C738E" w:rsidRPr="00DD6B12" w:rsidRDefault="00D2437C" w:rsidP="00DD6B12">
            <w:pPr>
              <w:spacing w:line="240" w:lineRule="auto"/>
              <w:rPr>
                <w:rFonts w:ascii="Times" w:hAnsi="Times"/>
                <w:b/>
                <w:sz w:val="22"/>
                <w:szCs w:val="22"/>
                <w:rPrChange w:id="10479" w:author="Adriana  Casas" w:date="2015-07-08T15:43:00Z">
                  <w:rPr>
                    <w:b/>
                    <w:sz w:val="22"/>
                    <w:szCs w:val="22"/>
                  </w:rPr>
                </w:rPrChange>
              </w:rPr>
              <w:pPrChange w:id="10480" w:author="Adriana  Casas" w:date="2015-07-08T15:43:00Z">
                <w:pPr/>
              </w:pPrChange>
            </w:pPr>
            <w:r w:rsidRPr="00DD6B12">
              <w:rPr>
                <w:rFonts w:ascii="Times" w:hAnsi="Times"/>
                <w:b/>
                <w:color w:val="000000"/>
                <w:sz w:val="22"/>
                <w:szCs w:val="22"/>
                <w:rPrChange w:id="10481" w:author="Adriana  Casas" w:date="2015-07-08T15:43:00Z">
                  <w:rPr>
                    <w:b/>
                    <w:color w:val="000000"/>
                    <w:sz w:val="22"/>
                    <w:szCs w:val="22"/>
                  </w:rPr>
                </w:rPrChange>
              </w:rPr>
              <w:t>CS_10_05</w:t>
            </w:r>
            <w:r w:rsidR="004F495D" w:rsidRPr="00DD6B12">
              <w:rPr>
                <w:rFonts w:ascii="Times" w:hAnsi="Times"/>
                <w:b/>
                <w:color w:val="000000"/>
                <w:sz w:val="22"/>
                <w:szCs w:val="22"/>
                <w:rPrChange w:id="10482" w:author="Adriana  Casas" w:date="2015-07-08T15:43:00Z">
                  <w:rPr>
                    <w:b/>
                    <w:color w:val="000000"/>
                    <w:sz w:val="22"/>
                    <w:szCs w:val="22"/>
                  </w:rPr>
                </w:rPrChange>
              </w:rPr>
              <w:t>_CO REC37</w:t>
            </w:r>
            <w:r w:rsidR="006C738E" w:rsidRPr="00DD6B12">
              <w:rPr>
                <w:rFonts w:ascii="Times" w:hAnsi="Times"/>
                <w:b/>
                <w:color w:val="000000"/>
                <w:sz w:val="22"/>
                <w:szCs w:val="22"/>
                <w:rPrChange w:id="10483" w:author="Adriana  Casas" w:date="2015-07-08T15:43:00Z">
                  <w:rPr>
                    <w:b/>
                    <w:color w:val="000000"/>
                    <w:sz w:val="22"/>
                    <w:szCs w:val="22"/>
                  </w:rPr>
                </w:rPrChange>
              </w:rPr>
              <w:t>0</w:t>
            </w:r>
          </w:p>
        </w:tc>
      </w:tr>
      <w:tr w:rsidR="006C738E" w:rsidRPr="00DD6B12" w14:paraId="7AA582D4" w14:textId="77777777" w:rsidTr="006C738E">
        <w:trPr>
          <w:trHeight w:val="420"/>
        </w:trPr>
        <w:tc>
          <w:tcPr>
            <w:tcW w:w="1656" w:type="dxa"/>
          </w:tcPr>
          <w:p w14:paraId="0355FB7C" w14:textId="77777777" w:rsidR="006C738E" w:rsidRPr="00DD6B12" w:rsidRDefault="006C738E" w:rsidP="00DD6B12">
            <w:pPr>
              <w:spacing w:line="240" w:lineRule="auto"/>
              <w:rPr>
                <w:rFonts w:ascii="Times" w:hAnsi="Times"/>
                <w:b/>
                <w:color w:val="000000"/>
                <w:rPrChange w:id="10484" w:author="Adriana  Casas" w:date="2015-07-08T15:43:00Z">
                  <w:rPr>
                    <w:b/>
                    <w:color w:val="000000"/>
                  </w:rPr>
                </w:rPrChange>
              </w:rPr>
              <w:pPrChange w:id="10485" w:author="Adriana  Casas" w:date="2015-07-08T15:43:00Z">
                <w:pPr/>
              </w:pPrChange>
            </w:pPr>
            <w:r w:rsidRPr="00DD6B12">
              <w:rPr>
                <w:rFonts w:ascii="Times" w:hAnsi="Times"/>
                <w:b/>
                <w:color w:val="000000"/>
                <w:rPrChange w:id="10486" w:author="Adriana  Casas" w:date="2015-07-08T15:43:00Z">
                  <w:rPr>
                    <w:b/>
                    <w:color w:val="000000"/>
                  </w:rPr>
                </w:rPrChange>
              </w:rPr>
              <w:t>Código Shutterstock (o URL o la ruta en AulaPlaneta)</w:t>
            </w:r>
          </w:p>
        </w:tc>
        <w:tc>
          <w:tcPr>
            <w:tcW w:w="7294" w:type="dxa"/>
          </w:tcPr>
          <w:p w14:paraId="149D8935" w14:textId="77777777" w:rsidR="006C738E" w:rsidRPr="00DD6B12" w:rsidRDefault="006C738E" w:rsidP="00DD6B12">
            <w:pPr>
              <w:spacing w:line="240" w:lineRule="auto"/>
              <w:rPr>
                <w:rFonts w:ascii="Times" w:hAnsi="Times"/>
                <w:color w:val="000000"/>
                <w:rPrChange w:id="10487" w:author="Adriana  Casas" w:date="2015-07-08T15:43:00Z">
                  <w:rPr>
                    <w:color w:val="000000"/>
                  </w:rPr>
                </w:rPrChange>
              </w:rPr>
              <w:pPrChange w:id="10488" w:author="Adriana  Casas" w:date="2015-07-08T15:43:00Z">
                <w:pPr/>
              </w:pPrChange>
            </w:pPr>
            <w:r w:rsidRPr="00DD6B12">
              <w:rPr>
                <w:rFonts w:ascii="Times" w:hAnsi="Times"/>
                <w:color w:val="000000"/>
                <w:rPrChange w:id="10489" w:author="Adriana  Casas" w:date="2015-07-08T15:43:00Z">
                  <w:rPr>
                    <w:color w:val="000000"/>
                  </w:rPr>
                </w:rPrChange>
              </w:rPr>
              <w:t>3 ESO/ El mundo globalizado/El centro y la periferia</w:t>
            </w:r>
          </w:p>
        </w:tc>
      </w:tr>
      <w:tr w:rsidR="006C738E" w:rsidRPr="00DD6B12" w14:paraId="3003380D" w14:textId="77777777" w:rsidTr="006C738E">
        <w:trPr>
          <w:trHeight w:val="400"/>
        </w:trPr>
        <w:tc>
          <w:tcPr>
            <w:tcW w:w="1656" w:type="dxa"/>
          </w:tcPr>
          <w:p w14:paraId="3A98F148" w14:textId="77777777" w:rsidR="006C738E" w:rsidRPr="00DD6B12" w:rsidRDefault="006C738E" w:rsidP="00DD6B12">
            <w:pPr>
              <w:spacing w:line="240" w:lineRule="auto"/>
              <w:rPr>
                <w:rFonts w:ascii="Times" w:hAnsi="Times"/>
                <w:rPrChange w:id="10490" w:author="Adriana  Casas" w:date="2015-07-08T15:43:00Z">
                  <w:rPr/>
                </w:rPrChange>
              </w:rPr>
              <w:pPrChange w:id="10491" w:author="Adriana  Casas" w:date="2015-07-08T15:43:00Z">
                <w:pPr/>
              </w:pPrChange>
            </w:pPr>
            <w:r w:rsidRPr="00DD6B12">
              <w:rPr>
                <w:rFonts w:ascii="Times" w:hAnsi="Times"/>
                <w:b/>
                <w:color w:val="000000"/>
                <w:rPrChange w:id="10492" w:author="Adriana  Casas" w:date="2015-07-08T15:43:00Z">
                  <w:rPr>
                    <w:b/>
                    <w:color w:val="000000"/>
                  </w:rPr>
                </w:rPrChange>
              </w:rPr>
              <w:t>Título</w:t>
            </w:r>
          </w:p>
        </w:tc>
        <w:tc>
          <w:tcPr>
            <w:tcW w:w="7294" w:type="dxa"/>
          </w:tcPr>
          <w:p w14:paraId="186D3126" w14:textId="77777777" w:rsidR="006C738E" w:rsidRPr="00DD6B12" w:rsidRDefault="006C738E" w:rsidP="00DD6B12">
            <w:pPr>
              <w:pStyle w:val="Ttulo1"/>
              <w:keepNext w:val="0"/>
              <w:keepLines w:val="0"/>
              <w:spacing w:line="240" w:lineRule="auto"/>
              <w:outlineLvl w:val="0"/>
              <w:rPr>
                <w:rFonts w:ascii="Times" w:hAnsi="Times"/>
                <w:rPrChange w:id="10493" w:author="Adriana  Casas" w:date="2015-07-08T15:43:00Z">
                  <w:rPr/>
                </w:rPrChange>
              </w:rPr>
              <w:pPrChange w:id="10494" w:author="Adriana  Casas" w:date="2015-07-08T15:43:00Z">
                <w:pPr>
                  <w:pStyle w:val="Ttulo1"/>
                  <w:keepNext w:val="0"/>
                  <w:keepLines w:val="0"/>
                  <w:outlineLvl w:val="0"/>
                </w:pPr>
              </w:pPrChange>
            </w:pPr>
            <w:bookmarkStart w:id="10495" w:name="h.tyjcwt" w:colFirst="0" w:colLast="0"/>
            <w:bookmarkEnd w:id="10495"/>
            <w:r w:rsidRPr="00DD6B12">
              <w:rPr>
                <w:rFonts w:ascii="Times" w:hAnsi="Times"/>
                <w:sz w:val="24"/>
                <w:rPrChange w:id="10496" w:author="Adriana  Casas" w:date="2015-07-08T15:43:00Z">
                  <w:rPr>
                    <w:sz w:val="24"/>
                  </w:rPr>
                </w:rPrChange>
              </w:rPr>
              <w:t>Amplía tus conocimientos: El centro y la periferia</w:t>
            </w:r>
          </w:p>
        </w:tc>
      </w:tr>
      <w:tr w:rsidR="006C738E" w:rsidRPr="00DD6B12" w14:paraId="370B2158" w14:textId="77777777" w:rsidTr="006C738E">
        <w:trPr>
          <w:trHeight w:val="4100"/>
        </w:trPr>
        <w:tc>
          <w:tcPr>
            <w:tcW w:w="1656" w:type="dxa"/>
          </w:tcPr>
          <w:p w14:paraId="068A1BE0" w14:textId="77777777" w:rsidR="006C738E" w:rsidRPr="00DD6B12" w:rsidRDefault="006C738E" w:rsidP="00DD6B12">
            <w:pPr>
              <w:spacing w:line="240" w:lineRule="auto"/>
              <w:rPr>
                <w:rFonts w:ascii="Times" w:hAnsi="Times"/>
                <w:rPrChange w:id="10497" w:author="Adriana  Casas" w:date="2015-07-08T15:43:00Z">
                  <w:rPr/>
                </w:rPrChange>
              </w:rPr>
              <w:pPrChange w:id="10498" w:author="Adriana  Casas" w:date="2015-07-08T15:43:00Z">
                <w:pPr/>
              </w:pPrChange>
            </w:pPr>
            <w:r w:rsidRPr="00DD6B12">
              <w:rPr>
                <w:rFonts w:ascii="Times" w:hAnsi="Times"/>
                <w:b/>
                <w:color w:val="000000"/>
                <w:rPrChange w:id="10499" w:author="Adriana  Casas" w:date="2015-07-08T15:43:00Z">
                  <w:rPr>
                    <w:b/>
                    <w:color w:val="000000"/>
                  </w:rPr>
                </w:rPrChange>
              </w:rPr>
              <w:t>Descripción</w:t>
            </w:r>
          </w:p>
        </w:tc>
        <w:tc>
          <w:tcPr>
            <w:tcW w:w="7294" w:type="dxa"/>
          </w:tcPr>
          <w:p w14:paraId="7B5C08FC" w14:textId="77777777" w:rsidR="006C738E" w:rsidRPr="00DD6B12" w:rsidRDefault="006C738E" w:rsidP="00DD6B12">
            <w:pPr>
              <w:spacing w:line="240" w:lineRule="auto"/>
              <w:rPr>
                <w:rFonts w:ascii="Times" w:hAnsi="Times"/>
                <w:color w:val="auto"/>
                <w:rPrChange w:id="10500" w:author="Adriana  Casas" w:date="2015-07-08T15:43:00Z">
                  <w:rPr>
                    <w:color w:val="auto"/>
                  </w:rPr>
                </w:rPrChange>
              </w:rPr>
              <w:pPrChange w:id="10501" w:author="Adriana  Casas" w:date="2015-07-08T15:43:00Z">
                <w:pPr/>
              </w:pPrChange>
            </w:pPr>
            <w:r w:rsidRPr="00DD6B12">
              <w:rPr>
                <w:rFonts w:ascii="Times" w:hAnsi="Times"/>
                <w:color w:val="auto"/>
                <w:rPrChange w:id="10502" w:author="Adriana  Casas" w:date="2015-07-08T15:43:00Z">
                  <w:rPr>
                    <w:color w:val="auto"/>
                  </w:rPr>
                </w:rPrChange>
              </w:rPr>
              <w:t>Interactivo que persigue definir los conceptos de centro y periferia en el contexto de la globalización y describir las relaciones que se dan entre ambos espacios.</w:t>
            </w:r>
          </w:p>
          <w:p w14:paraId="14D1969F" w14:textId="77777777" w:rsidR="006C738E" w:rsidRPr="00DD6B12" w:rsidRDefault="009D3AFD" w:rsidP="00DD6B12">
            <w:pPr>
              <w:spacing w:line="240" w:lineRule="auto"/>
              <w:rPr>
                <w:rFonts w:ascii="Times" w:hAnsi="Times"/>
                <w:rPrChange w:id="10503" w:author="Adriana  Casas" w:date="2015-07-08T15:43:00Z">
                  <w:rPr/>
                </w:rPrChange>
              </w:rPr>
              <w:pPrChange w:id="10504" w:author="Adriana  Casas" w:date="2015-07-08T15:43:00Z">
                <w:pPr/>
              </w:pPrChange>
            </w:pPr>
            <w:r w:rsidRPr="00DD6B12">
              <w:rPr>
                <w:rFonts w:ascii="Times" w:hAnsi="Times"/>
                <w:rPrChange w:id="10505" w:author="Adriana  Casas" w:date="2015-07-08T15:43:00Z">
                  <w:rPr/>
                </w:rPrChange>
              </w:rPr>
              <w:fldChar w:fldCharType="begin"/>
            </w:r>
            <w:r w:rsidRPr="00DD6B12">
              <w:rPr>
                <w:rFonts w:ascii="Times" w:hAnsi="Times"/>
                <w:rPrChange w:id="10506" w:author="Adriana  Casas" w:date="2015-07-08T15:43:00Z">
                  <w:rPr/>
                </w:rPrChange>
              </w:rPr>
              <w:instrText xml:space="preserve"> HYPERLINK "http://profesores.aulaplaneta.com/" \l "/buscador?q=sector%20secundario" \h </w:instrText>
            </w:r>
            <w:r w:rsidRPr="00DD6B12">
              <w:rPr>
                <w:rFonts w:ascii="Times" w:hAnsi="Times"/>
                <w:rPrChange w:id="10507" w:author="Adriana  Casas" w:date="2015-07-08T15:43:00Z">
                  <w:rPr/>
                </w:rPrChange>
              </w:rPr>
              <w:fldChar w:fldCharType="separate"/>
            </w:r>
            <w:r w:rsidRPr="00DD6B12">
              <w:rPr>
                <w:rFonts w:ascii="Times" w:hAnsi="Times"/>
                <w:rPrChange w:id="10508" w:author="Adriana  Casas" w:date="2015-07-08T15:43:00Z">
                  <w:rPr/>
                </w:rPrChange>
              </w:rPr>
              <w:fldChar w:fldCharType="end"/>
            </w:r>
          </w:p>
          <w:p w14:paraId="478C1AF7" w14:textId="77777777" w:rsidR="006C738E" w:rsidRPr="00DD6B12" w:rsidRDefault="006C738E" w:rsidP="00DD6B12">
            <w:pPr>
              <w:spacing w:line="240" w:lineRule="auto"/>
              <w:rPr>
                <w:rFonts w:ascii="Times" w:hAnsi="Times"/>
                <w:rPrChange w:id="10509" w:author="Adriana  Casas" w:date="2015-07-08T15:43:00Z">
                  <w:rPr/>
                </w:rPrChange>
              </w:rPr>
              <w:pPrChange w:id="10510" w:author="Adriana  Casas" w:date="2015-07-08T15:43:00Z">
                <w:pPr/>
              </w:pPrChange>
            </w:pPr>
            <w:r w:rsidRPr="00DD6B12">
              <w:rPr>
                <w:rFonts w:ascii="Times" w:hAnsi="Times"/>
                <w:b/>
                <w:color w:val="000000"/>
                <w:rPrChange w:id="10511" w:author="Adriana  Casas" w:date="2015-07-08T15:43:00Z">
                  <w:rPr>
                    <w:b/>
                    <w:color w:val="000000"/>
                  </w:rPr>
                </w:rPrChange>
              </w:rPr>
              <w:t>Ficha del Profesor</w:t>
            </w:r>
          </w:p>
          <w:p w14:paraId="64F36153" w14:textId="77777777" w:rsidR="006C738E" w:rsidRPr="00DD6B12" w:rsidRDefault="006C738E" w:rsidP="00DD6B12">
            <w:pPr>
              <w:spacing w:line="240" w:lineRule="auto"/>
              <w:rPr>
                <w:rFonts w:ascii="Times" w:hAnsi="Times"/>
                <w:rPrChange w:id="10512" w:author="Adriana  Casas" w:date="2015-07-08T15:43:00Z">
                  <w:rPr/>
                </w:rPrChange>
              </w:rPr>
              <w:pPrChange w:id="10513" w:author="Adriana  Casas" w:date="2015-07-08T15:43:00Z">
                <w:pPr/>
              </w:pPrChange>
            </w:pPr>
            <w:r w:rsidRPr="00DD6B12">
              <w:rPr>
                <w:rFonts w:ascii="Times" w:hAnsi="Times"/>
                <w:color w:val="000000"/>
                <w:rPrChange w:id="10514" w:author="Adriana  Casas" w:date="2015-07-08T15:43:00Z">
                  <w:rPr>
                    <w:color w:val="000000"/>
                  </w:rPr>
                </w:rPrChange>
              </w:rPr>
              <w:t>Tiempo 20 minutos</w:t>
            </w:r>
          </w:p>
          <w:p w14:paraId="67E9A70F" w14:textId="77777777" w:rsidR="006C738E" w:rsidRPr="00DD6B12" w:rsidRDefault="006C738E" w:rsidP="00DD6B12">
            <w:pPr>
              <w:spacing w:line="240" w:lineRule="auto"/>
              <w:rPr>
                <w:rFonts w:ascii="Times" w:hAnsi="Times"/>
                <w:rPrChange w:id="10515" w:author="Adriana  Casas" w:date="2015-07-08T15:43:00Z">
                  <w:rPr/>
                </w:rPrChange>
              </w:rPr>
              <w:pPrChange w:id="10516" w:author="Adriana  Casas" w:date="2015-07-08T15:43:00Z">
                <w:pPr/>
              </w:pPrChange>
            </w:pPr>
            <w:r w:rsidRPr="00DD6B12">
              <w:rPr>
                <w:rFonts w:ascii="Times" w:hAnsi="Times"/>
                <w:color w:val="000000"/>
                <w:rPrChange w:id="10517" w:author="Adriana  Casas" w:date="2015-07-08T15:43:00Z">
                  <w:rPr>
                    <w:color w:val="000000"/>
                  </w:rPr>
                </w:rPrChange>
              </w:rPr>
              <w:t>Tipo de recurso: interactivo</w:t>
            </w:r>
          </w:p>
          <w:p w14:paraId="09BAD899" w14:textId="77777777" w:rsidR="006C738E" w:rsidRPr="00DD6B12" w:rsidRDefault="006C738E" w:rsidP="00DD6B12">
            <w:pPr>
              <w:spacing w:line="240" w:lineRule="auto"/>
              <w:rPr>
                <w:rFonts w:ascii="Times" w:hAnsi="Times"/>
                <w:rPrChange w:id="10518" w:author="Adriana  Casas" w:date="2015-07-08T15:43:00Z">
                  <w:rPr/>
                </w:rPrChange>
              </w:rPr>
              <w:pPrChange w:id="10519" w:author="Adriana  Casas" w:date="2015-07-08T15:43:00Z">
                <w:pPr/>
              </w:pPrChange>
            </w:pPr>
            <w:r w:rsidRPr="00DD6B12">
              <w:rPr>
                <w:rFonts w:ascii="Times" w:hAnsi="Times"/>
                <w:color w:val="000000"/>
                <w:rPrChange w:id="10520" w:author="Adriana  Casas" w:date="2015-07-08T15:43:00Z">
                  <w:rPr>
                    <w:color w:val="000000"/>
                  </w:rPr>
                </w:rPrChange>
              </w:rPr>
              <w:t>Competencias: social y ciudadana</w:t>
            </w:r>
          </w:p>
          <w:p w14:paraId="60141981" w14:textId="77777777" w:rsidR="006C738E" w:rsidRPr="00DD6B12" w:rsidRDefault="006C738E" w:rsidP="00DD6B12">
            <w:pPr>
              <w:spacing w:line="240" w:lineRule="auto"/>
              <w:rPr>
                <w:rFonts w:ascii="Times" w:hAnsi="Times"/>
                <w:rPrChange w:id="10521" w:author="Adriana  Casas" w:date="2015-07-08T15:43:00Z">
                  <w:rPr/>
                </w:rPrChange>
              </w:rPr>
              <w:pPrChange w:id="10522" w:author="Adriana  Casas" w:date="2015-07-08T15:43:00Z">
                <w:pPr/>
              </w:pPrChange>
            </w:pPr>
          </w:p>
          <w:p w14:paraId="7E236557" w14:textId="77777777" w:rsidR="006C738E" w:rsidRPr="00DD6B12" w:rsidRDefault="006C738E" w:rsidP="00DD6B12">
            <w:pPr>
              <w:spacing w:line="240" w:lineRule="auto"/>
              <w:rPr>
                <w:rFonts w:ascii="Times" w:hAnsi="Times"/>
                <w:rPrChange w:id="10523" w:author="Adriana  Casas" w:date="2015-07-08T15:43:00Z">
                  <w:rPr/>
                </w:rPrChange>
              </w:rPr>
              <w:pPrChange w:id="10524" w:author="Adriana  Casas" w:date="2015-07-08T15:43:00Z">
                <w:pPr/>
              </w:pPrChange>
            </w:pPr>
            <w:r w:rsidRPr="00DD6B12">
              <w:rPr>
                <w:rFonts w:ascii="Times" w:hAnsi="Times"/>
                <w:b/>
                <w:color w:val="000000"/>
                <w:rPrChange w:id="10525" w:author="Adriana  Casas" w:date="2015-07-08T15:43:00Z">
                  <w:rPr>
                    <w:b/>
                    <w:color w:val="000000"/>
                  </w:rPr>
                </w:rPrChange>
              </w:rPr>
              <w:t>Objetivo</w:t>
            </w:r>
          </w:p>
          <w:p w14:paraId="2EF3C7FF" w14:textId="77777777" w:rsidR="006C738E" w:rsidRPr="00DD6B12" w:rsidRDefault="006C738E" w:rsidP="00DD6B12">
            <w:pPr>
              <w:spacing w:line="240" w:lineRule="auto"/>
              <w:jc w:val="left"/>
              <w:rPr>
                <w:rFonts w:ascii="Times" w:hAnsi="Times"/>
                <w:rPrChange w:id="10526" w:author="Adriana  Casas" w:date="2015-07-08T15:43:00Z">
                  <w:rPr/>
                </w:rPrChange>
              </w:rPr>
              <w:pPrChange w:id="10527" w:author="Adriana  Casas" w:date="2015-07-08T15:43:00Z">
                <w:pPr>
                  <w:jc w:val="left"/>
                </w:pPr>
              </w:pPrChange>
            </w:pPr>
            <w:r w:rsidRPr="00DD6B12">
              <w:rPr>
                <w:rFonts w:ascii="Times" w:hAnsi="Times"/>
                <w:color w:val="000000"/>
                <w:rPrChange w:id="10528" w:author="Adriana  Casas" w:date="2015-07-08T15:43:00Z">
                  <w:rPr>
                    <w:color w:val="000000"/>
                  </w:rPr>
                </w:rPrChange>
              </w:rPr>
              <w:t xml:space="preserve">Este interactivo propone definir los conceptos de centro y periferia a partir del análisis de las relaciones que se establecen entre estos dos ámbitos en el contexto de la globalización.  </w:t>
            </w:r>
          </w:p>
          <w:p w14:paraId="594C522F" w14:textId="77777777" w:rsidR="006C738E" w:rsidRPr="00DD6B12" w:rsidRDefault="006C738E" w:rsidP="00DD6B12">
            <w:pPr>
              <w:spacing w:line="240" w:lineRule="auto"/>
              <w:rPr>
                <w:rFonts w:ascii="Times" w:hAnsi="Times"/>
                <w:rPrChange w:id="10529" w:author="Adriana  Casas" w:date="2015-07-08T15:43:00Z">
                  <w:rPr/>
                </w:rPrChange>
              </w:rPr>
              <w:pPrChange w:id="10530" w:author="Adriana  Casas" w:date="2015-07-08T15:43:00Z">
                <w:pPr/>
              </w:pPrChange>
            </w:pPr>
          </w:p>
          <w:p w14:paraId="5FF9B907" w14:textId="77777777" w:rsidR="006C738E" w:rsidRPr="00DD6B12" w:rsidRDefault="006C738E" w:rsidP="00DD6B12">
            <w:pPr>
              <w:spacing w:line="240" w:lineRule="auto"/>
              <w:jc w:val="left"/>
              <w:rPr>
                <w:rFonts w:ascii="Times" w:hAnsi="Times"/>
                <w:rPrChange w:id="10531" w:author="Adriana  Casas" w:date="2015-07-08T15:43:00Z">
                  <w:rPr/>
                </w:rPrChange>
              </w:rPr>
              <w:pPrChange w:id="10532" w:author="Adriana  Casas" w:date="2015-07-08T15:43:00Z">
                <w:pPr>
                  <w:jc w:val="left"/>
                </w:pPr>
              </w:pPrChange>
            </w:pPr>
            <w:r w:rsidRPr="00DD6B12">
              <w:rPr>
                <w:rFonts w:ascii="Times" w:hAnsi="Times"/>
                <w:b/>
                <w:color w:val="000000"/>
                <w:rPrChange w:id="10533" w:author="Adriana  Casas" w:date="2015-07-08T15:43:00Z">
                  <w:rPr>
                    <w:b/>
                    <w:color w:val="000000"/>
                  </w:rPr>
                </w:rPrChange>
              </w:rPr>
              <w:t>Antes de la presentación</w:t>
            </w:r>
          </w:p>
          <w:p w14:paraId="0A3C2739" w14:textId="77777777" w:rsidR="006C738E" w:rsidRPr="00DD6B12" w:rsidRDefault="003F313D" w:rsidP="00DD6B12">
            <w:pPr>
              <w:spacing w:line="240" w:lineRule="auto"/>
              <w:jc w:val="left"/>
              <w:rPr>
                <w:rFonts w:ascii="Times" w:hAnsi="Times"/>
                <w:rPrChange w:id="10534" w:author="Adriana  Casas" w:date="2015-07-08T15:43:00Z">
                  <w:rPr/>
                </w:rPrChange>
              </w:rPr>
              <w:pPrChange w:id="10535" w:author="Adriana  Casas" w:date="2015-07-08T15:43:00Z">
                <w:pPr>
                  <w:jc w:val="left"/>
                </w:pPr>
              </w:pPrChange>
            </w:pPr>
            <w:r w:rsidRPr="00DD6B12">
              <w:rPr>
                <w:rFonts w:ascii="Times" w:hAnsi="Times"/>
                <w:color w:val="000000"/>
                <w:rPrChange w:id="10536" w:author="Adriana  Casas" w:date="2015-07-08T15:43:00Z">
                  <w:rPr>
                    <w:color w:val="000000"/>
                  </w:rPr>
                </w:rPrChange>
              </w:rPr>
              <w:t>Para comenzar, l</w:t>
            </w:r>
            <w:r w:rsidR="006C738E" w:rsidRPr="00DD6B12">
              <w:rPr>
                <w:rFonts w:ascii="Times" w:hAnsi="Times"/>
                <w:color w:val="000000"/>
                <w:rPrChange w:id="10537" w:author="Adriana  Casas" w:date="2015-07-08T15:43:00Z">
                  <w:rPr>
                    <w:color w:val="000000"/>
                  </w:rPr>
                </w:rPrChange>
              </w:rPr>
              <w:t>e sugerimos presentar los conceptos de centro y periferia en el ámbito económico internacional a partir de una analogía con el espacio urbano.</w:t>
            </w:r>
          </w:p>
          <w:p w14:paraId="40B97BD7" w14:textId="77777777" w:rsidR="006C738E" w:rsidRPr="00DD6B12" w:rsidRDefault="006C738E" w:rsidP="00DD6B12">
            <w:pPr>
              <w:spacing w:line="240" w:lineRule="auto"/>
              <w:jc w:val="left"/>
              <w:rPr>
                <w:rFonts w:ascii="Times" w:hAnsi="Times"/>
                <w:rPrChange w:id="10538" w:author="Adriana  Casas" w:date="2015-07-08T15:43:00Z">
                  <w:rPr/>
                </w:rPrChange>
              </w:rPr>
              <w:pPrChange w:id="10539" w:author="Adriana  Casas" w:date="2015-07-08T15:43:00Z">
                <w:pPr>
                  <w:jc w:val="left"/>
                </w:pPr>
              </w:pPrChange>
            </w:pPr>
            <w:r w:rsidRPr="00DD6B12">
              <w:rPr>
                <w:rFonts w:ascii="Times" w:hAnsi="Times"/>
                <w:color w:val="000000"/>
                <w:rPrChange w:id="10540" w:author="Adriana  Casas" w:date="2015-07-08T15:43:00Z">
                  <w:rPr>
                    <w:color w:val="000000"/>
                  </w:rPr>
                </w:rPrChange>
              </w:rPr>
              <w:t>Sobre la base de los distintos sectores del espacio urbano, pide a los alumnos que enumeren los rasgos fundamentales que definen el centro y la periferia de cualquier ciudad. Para ello, debes recordar que, aunque en un origen estos conceptos hacen referencia a la ubicación espacial, en el espacio urbano cada uno de los sectores ejerce una función distinta y entre ellos se configuran unas relaciones de complementariedad y dependencia.</w:t>
            </w:r>
          </w:p>
          <w:p w14:paraId="26D0C18C" w14:textId="77777777" w:rsidR="006C738E" w:rsidRPr="00DD6B12" w:rsidRDefault="006C738E" w:rsidP="00DD6B12">
            <w:pPr>
              <w:spacing w:line="240" w:lineRule="auto"/>
              <w:jc w:val="left"/>
              <w:rPr>
                <w:rFonts w:ascii="Times" w:hAnsi="Times"/>
                <w:rPrChange w:id="10541" w:author="Adriana  Casas" w:date="2015-07-08T15:43:00Z">
                  <w:rPr/>
                </w:rPrChange>
              </w:rPr>
              <w:pPrChange w:id="10542" w:author="Adriana  Casas" w:date="2015-07-08T15:43:00Z">
                <w:pPr>
                  <w:jc w:val="left"/>
                </w:pPr>
              </w:pPrChange>
            </w:pPr>
            <w:r w:rsidRPr="00DD6B12">
              <w:rPr>
                <w:rFonts w:ascii="Times" w:hAnsi="Times"/>
                <w:color w:val="000000"/>
                <w:rPrChange w:id="10543" w:author="Adriana  Casas" w:date="2015-07-08T15:43:00Z">
                  <w:rPr>
                    <w:color w:val="000000"/>
                  </w:rPr>
                </w:rPrChange>
              </w:rPr>
              <w:t>Una vez fijados estos conceptos sobre la base del ejemplo urbano, puedes trasladarlos a la escala mundial para sondear los conocimientos de los alumnos.</w:t>
            </w:r>
          </w:p>
          <w:p w14:paraId="319DD48D" w14:textId="77777777" w:rsidR="006C738E" w:rsidRPr="00DD6B12" w:rsidRDefault="006C738E" w:rsidP="00DD6B12">
            <w:pPr>
              <w:spacing w:line="240" w:lineRule="auto"/>
              <w:jc w:val="left"/>
              <w:rPr>
                <w:rFonts w:ascii="Times" w:hAnsi="Times"/>
                <w:rPrChange w:id="10544" w:author="Adriana  Casas" w:date="2015-07-08T15:43:00Z">
                  <w:rPr/>
                </w:rPrChange>
              </w:rPr>
              <w:pPrChange w:id="10545" w:author="Adriana  Casas" w:date="2015-07-08T15:43:00Z">
                <w:pPr>
                  <w:jc w:val="left"/>
                </w:pPr>
              </w:pPrChange>
            </w:pPr>
          </w:p>
          <w:p w14:paraId="0EF00403" w14:textId="77777777" w:rsidR="006C738E" w:rsidRPr="00DD6B12" w:rsidRDefault="006C738E" w:rsidP="00DD6B12">
            <w:pPr>
              <w:spacing w:line="240" w:lineRule="auto"/>
              <w:jc w:val="left"/>
              <w:rPr>
                <w:rFonts w:ascii="Times" w:hAnsi="Times"/>
                <w:rPrChange w:id="10546" w:author="Adriana  Casas" w:date="2015-07-08T15:43:00Z">
                  <w:rPr/>
                </w:rPrChange>
              </w:rPr>
              <w:pPrChange w:id="10547" w:author="Adriana  Casas" w:date="2015-07-08T15:43:00Z">
                <w:pPr>
                  <w:jc w:val="left"/>
                </w:pPr>
              </w:pPrChange>
            </w:pPr>
            <w:r w:rsidRPr="00DD6B12">
              <w:rPr>
                <w:rFonts w:ascii="Times" w:hAnsi="Times"/>
                <w:b/>
                <w:color w:val="000000"/>
                <w:rPrChange w:id="10548" w:author="Adriana  Casas" w:date="2015-07-08T15:43:00Z">
                  <w:rPr>
                    <w:b/>
                    <w:color w:val="000000"/>
                  </w:rPr>
                </w:rPrChange>
              </w:rPr>
              <w:t>Durante la presentación</w:t>
            </w:r>
          </w:p>
          <w:p w14:paraId="28D691F3" w14:textId="77777777" w:rsidR="006C738E" w:rsidRPr="00DD6B12" w:rsidRDefault="006C738E" w:rsidP="00DD6B12">
            <w:pPr>
              <w:spacing w:line="240" w:lineRule="auto"/>
              <w:jc w:val="left"/>
              <w:rPr>
                <w:rFonts w:ascii="Times" w:hAnsi="Times"/>
                <w:rPrChange w:id="10549" w:author="Adriana  Casas" w:date="2015-07-08T15:43:00Z">
                  <w:rPr/>
                </w:rPrChange>
              </w:rPr>
              <w:pPrChange w:id="10550" w:author="Adriana  Casas" w:date="2015-07-08T15:43:00Z">
                <w:pPr>
                  <w:jc w:val="left"/>
                </w:pPr>
              </w:pPrChange>
            </w:pPr>
            <w:r w:rsidRPr="00DD6B12">
              <w:rPr>
                <w:rFonts w:ascii="Times" w:hAnsi="Times"/>
                <w:color w:val="000000"/>
                <w:rPrChange w:id="10551" w:author="Adriana  Casas" w:date="2015-07-08T15:43:00Z">
                  <w:rPr>
                    <w:color w:val="000000"/>
                  </w:rPr>
                </w:rPrChange>
              </w:rPr>
              <w:t>Para comenzar a trabajar los términos de centro y periferia, te sugerimos analizar con los alumnos los distintos términos que se utilizan para hacer referencia a estos dos conceptos y que se presentan al inicio de cada recorrido.</w:t>
            </w:r>
          </w:p>
          <w:p w14:paraId="4AA9ED38" w14:textId="77777777" w:rsidR="006C738E" w:rsidRPr="00DD6B12" w:rsidRDefault="006C738E" w:rsidP="00DD6B12">
            <w:pPr>
              <w:spacing w:line="240" w:lineRule="auto"/>
              <w:jc w:val="left"/>
              <w:rPr>
                <w:rFonts w:ascii="Times" w:hAnsi="Times"/>
                <w:rPrChange w:id="10552" w:author="Adriana  Casas" w:date="2015-07-08T15:43:00Z">
                  <w:rPr/>
                </w:rPrChange>
              </w:rPr>
              <w:pPrChange w:id="10553" w:author="Adriana  Casas" w:date="2015-07-08T15:43:00Z">
                <w:pPr>
                  <w:jc w:val="left"/>
                </w:pPr>
              </w:pPrChange>
            </w:pPr>
            <w:r w:rsidRPr="00DD6B12">
              <w:rPr>
                <w:rFonts w:ascii="Times" w:hAnsi="Times"/>
                <w:color w:val="000000"/>
                <w:rPrChange w:id="10554" w:author="Adriana  Casas" w:date="2015-07-08T15:43:00Z">
                  <w:rPr>
                    <w:color w:val="000000"/>
                  </w:rPr>
                </w:rPrChange>
              </w:rPr>
              <w:t>En el momento de tratar los países y regiones que forman parte del centro y de la periferia, te sugerimos comentar cómo se relacionan con el resto del mundo. Puedes plantear a los alumnos si consideran que esta situación se mantendrá así durante los próximos años o se producirán cambios en las relaciones económicas a escala global. No olvides hacer una breve referencia a la paradoja que representan los BRIC, grandes potencias económicas situadas, sin embargo, en la periferia.</w:t>
            </w:r>
          </w:p>
          <w:p w14:paraId="73FE644B" w14:textId="77777777" w:rsidR="006C738E" w:rsidRPr="00DD6B12" w:rsidRDefault="006C738E" w:rsidP="00DD6B12">
            <w:pPr>
              <w:spacing w:line="240" w:lineRule="auto"/>
              <w:jc w:val="left"/>
              <w:rPr>
                <w:rFonts w:ascii="Times" w:hAnsi="Times"/>
                <w:rPrChange w:id="10555" w:author="Adriana  Casas" w:date="2015-07-08T15:43:00Z">
                  <w:rPr/>
                </w:rPrChange>
              </w:rPr>
              <w:pPrChange w:id="10556" w:author="Adriana  Casas" w:date="2015-07-08T15:43:00Z">
                <w:pPr>
                  <w:jc w:val="left"/>
                </w:pPr>
              </w:pPrChange>
            </w:pPr>
            <w:r w:rsidRPr="00DD6B12">
              <w:rPr>
                <w:rFonts w:ascii="Times" w:hAnsi="Times"/>
                <w:color w:val="000000"/>
                <w:rPrChange w:id="10557" w:author="Adriana  Casas" w:date="2015-07-08T15:43:00Z">
                  <w:rPr>
                    <w:color w:val="000000"/>
                  </w:rPr>
                </w:rPrChange>
              </w:rPr>
              <w:t>En el interactivo se comenta que los territorios de Oriente Medio son, por un lado, dependientes, pero por otro resultan imprescindibles para el progreso del Norte. Esto se debe a que en estas regiones del planeta se concentran las mayores reservas de crudo. Te proponemos que pidas a los alumnos que reflexionen sobre la importancia del petróleo como producto de exportación cuyos precios no están sujetos al control de las economías centrales. Sería interesante proponer una reflexión conjunta sobre las características que hacen que este producto sea singular: existe en cantidades limitadas, no es renovable, todo el sistema energético, productivo y de transportes del mundo está basado en él, y los pocos países que lo producen en cantidades considerables están unidos en la Organización de Países Exportadores de Petróleo (OPEP), que regula la producción de cada Estado y, con ello, el precio del petróleo en los mercados internacionales.</w:t>
            </w:r>
          </w:p>
          <w:p w14:paraId="015A811E" w14:textId="77777777" w:rsidR="006C738E" w:rsidRPr="00DD6B12" w:rsidRDefault="006C738E" w:rsidP="00DD6B12">
            <w:pPr>
              <w:spacing w:line="240" w:lineRule="auto"/>
              <w:jc w:val="left"/>
              <w:rPr>
                <w:rFonts w:ascii="Times" w:hAnsi="Times"/>
                <w:rPrChange w:id="10558" w:author="Adriana  Casas" w:date="2015-07-08T15:43:00Z">
                  <w:rPr/>
                </w:rPrChange>
              </w:rPr>
              <w:pPrChange w:id="10559" w:author="Adriana  Casas" w:date="2015-07-08T15:43:00Z">
                <w:pPr>
                  <w:jc w:val="left"/>
                </w:pPr>
              </w:pPrChange>
            </w:pPr>
          </w:p>
          <w:p w14:paraId="081816B9" w14:textId="77777777" w:rsidR="006C738E" w:rsidRPr="00DD6B12" w:rsidRDefault="006C738E" w:rsidP="00DD6B12">
            <w:pPr>
              <w:spacing w:line="240" w:lineRule="auto"/>
              <w:jc w:val="left"/>
              <w:rPr>
                <w:rFonts w:ascii="Times" w:hAnsi="Times"/>
                <w:rPrChange w:id="10560" w:author="Adriana  Casas" w:date="2015-07-08T15:43:00Z">
                  <w:rPr/>
                </w:rPrChange>
              </w:rPr>
              <w:pPrChange w:id="10561" w:author="Adriana  Casas" w:date="2015-07-08T15:43:00Z">
                <w:pPr>
                  <w:jc w:val="left"/>
                </w:pPr>
              </w:pPrChange>
            </w:pPr>
            <w:r w:rsidRPr="00DD6B12">
              <w:rPr>
                <w:rFonts w:ascii="Times" w:hAnsi="Times"/>
                <w:b/>
                <w:color w:val="000000"/>
                <w:rPrChange w:id="10562" w:author="Adriana  Casas" w:date="2015-07-08T15:43:00Z">
                  <w:rPr>
                    <w:b/>
                    <w:color w:val="000000"/>
                  </w:rPr>
                </w:rPrChange>
              </w:rPr>
              <w:t>Después de la presentación</w:t>
            </w:r>
          </w:p>
          <w:p w14:paraId="1F2C5AE0" w14:textId="77777777" w:rsidR="006C738E" w:rsidRPr="00DD6B12" w:rsidRDefault="006C738E" w:rsidP="00DD6B12">
            <w:pPr>
              <w:spacing w:line="240" w:lineRule="auto"/>
              <w:jc w:val="left"/>
              <w:rPr>
                <w:rFonts w:ascii="Times" w:hAnsi="Times"/>
                <w:rPrChange w:id="10563" w:author="Adriana  Casas" w:date="2015-07-08T15:43:00Z">
                  <w:rPr/>
                </w:rPrChange>
              </w:rPr>
              <w:pPrChange w:id="10564" w:author="Adriana  Casas" w:date="2015-07-08T15:43:00Z">
                <w:pPr>
                  <w:jc w:val="left"/>
                </w:pPr>
              </w:pPrChange>
            </w:pPr>
            <w:r w:rsidRPr="00DD6B12">
              <w:rPr>
                <w:rFonts w:ascii="Times" w:hAnsi="Times"/>
                <w:color w:val="000000"/>
                <w:rPrChange w:id="10565" w:author="Adriana  Casas" w:date="2015-07-08T15:43:00Z">
                  <w:rPr>
                    <w:color w:val="000000"/>
                  </w:rPr>
                </w:rPrChange>
              </w:rPr>
              <w:t>Una vez trabajados los conceptos, puedes hacer que los alumnos reflexionen sobre el origen de las relaciones centro-periferia, la dependencia o el intercambio desigual con algunas preguntas:</w:t>
            </w:r>
          </w:p>
          <w:p w14:paraId="03A7140A" w14:textId="77777777" w:rsidR="006C738E" w:rsidRPr="00DD6B12" w:rsidRDefault="006C738E" w:rsidP="006E29D3">
            <w:pPr>
              <w:spacing w:line="240" w:lineRule="auto"/>
              <w:contextualSpacing/>
              <w:jc w:val="left"/>
              <w:rPr>
                <w:rFonts w:ascii="Times" w:hAnsi="Times"/>
                <w:color w:val="000000"/>
                <w:rPrChange w:id="10566" w:author="Adriana  Casas" w:date="2015-07-08T15:43:00Z">
                  <w:rPr>
                    <w:color w:val="000000"/>
                  </w:rPr>
                </w:rPrChange>
              </w:rPr>
            </w:pPr>
            <w:r w:rsidRPr="00DD6B12">
              <w:rPr>
                <w:rFonts w:ascii="Times" w:hAnsi="Times"/>
                <w:color w:val="000000"/>
                <w:rPrChange w:id="10567" w:author="Adriana  Casas" w:date="2015-07-08T15:43:00Z">
                  <w:rPr>
                    <w:color w:val="000000"/>
                  </w:rPr>
                </w:rPrChange>
              </w:rPr>
              <w:t>¿Es un fenómeno propio de la globalización?</w:t>
            </w:r>
          </w:p>
          <w:p w14:paraId="3BB8787F" w14:textId="77777777" w:rsidR="006C738E" w:rsidRPr="00DD6B12" w:rsidRDefault="006C738E" w:rsidP="006E29D3">
            <w:pPr>
              <w:spacing w:line="240" w:lineRule="auto"/>
              <w:contextualSpacing/>
              <w:jc w:val="left"/>
              <w:rPr>
                <w:rFonts w:ascii="Times" w:hAnsi="Times"/>
                <w:color w:val="000000"/>
                <w:rPrChange w:id="10568" w:author="Adriana  Casas" w:date="2015-07-08T15:43:00Z">
                  <w:rPr>
                    <w:color w:val="000000"/>
                  </w:rPr>
                </w:rPrChange>
              </w:rPr>
            </w:pPr>
            <w:r w:rsidRPr="00DD6B12">
              <w:rPr>
                <w:rFonts w:ascii="Times" w:hAnsi="Times"/>
                <w:color w:val="000000"/>
                <w:rPrChange w:id="10569" w:author="Adriana  Casas" w:date="2015-07-08T15:43:00Z">
                  <w:rPr>
                    <w:color w:val="000000"/>
                  </w:rPr>
                </w:rPrChange>
              </w:rPr>
              <w:t>¿Desde cuándo se puede hablar de este tipo de relaciones?</w:t>
            </w:r>
          </w:p>
          <w:p w14:paraId="2EF36C74" w14:textId="77777777" w:rsidR="006C738E" w:rsidRPr="00DD6B12" w:rsidRDefault="006C738E" w:rsidP="006E29D3">
            <w:pPr>
              <w:spacing w:line="240" w:lineRule="auto"/>
              <w:contextualSpacing/>
              <w:jc w:val="left"/>
              <w:rPr>
                <w:rFonts w:ascii="Times" w:hAnsi="Times"/>
                <w:color w:val="000000"/>
                <w:rPrChange w:id="10570" w:author="Adriana  Casas" w:date="2015-07-08T15:43:00Z">
                  <w:rPr>
                    <w:color w:val="000000"/>
                  </w:rPr>
                </w:rPrChange>
              </w:rPr>
            </w:pPr>
            <w:r w:rsidRPr="00DD6B12">
              <w:rPr>
                <w:rFonts w:ascii="Times" w:hAnsi="Times"/>
                <w:color w:val="000000"/>
                <w:rPrChange w:id="10571" w:author="Adriana  Casas" w:date="2015-07-08T15:43:00Z">
                  <w:rPr>
                    <w:color w:val="000000"/>
                  </w:rPr>
                </w:rPrChange>
              </w:rPr>
              <w:t>¿Existían este tipo de relaciones durante la edad moderna?</w:t>
            </w:r>
          </w:p>
          <w:p w14:paraId="4B9464DF" w14:textId="77777777" w:rsidR="006C738E" w:rsidRPr="00DD6B12" w:rsidRDefault="006C738E" w:rsidP="006E29D3">
            <w:pPr>
              <w:spacing w:line="240" w:lineRule="auto"/>
              <w:contextualSpacing/>
              <w:jc w:val="left"/>
              <w:rPr>
                <w:rFonts w:ascii="Times" w:hAnsi="Times"/>
                <w:color w:val="000000"/>
                <w:rPrChange w:id="10572" w:author="Adriana  Casas" w:date="2015-07-08T15:43:00Z">
                  <w:rPr>
                    <w:color w:val="000000"/>
                  </w:rPr>
                </w:rPrChange>
              </w:rPr>
            </w:pPr>
            <w:r w:rsidRPr="00DD6B12">
              <w:rPr>
                <w:rFonts w:ascii="Times" w:hAnsi="Times"/>
                <w:color w:val="000000"/>
                <w:rPrChange w:id="10573" w:author="Adriana  Casas" w:date="2015-07-08T15:43:00Z">
                  <w:rPr>
                    <w:color w:val="000000"/>
                  </w:rPr>
                </w:rPrChange>
              </w:rPr>
              <w:t>¿Cómo ha evolucionado el grado de dependencia de la periferia respecto al centro en las últimas décadas?</w:t>
            </w:r>
          </w:p>
          <w:p w14:paraId="16EEAAD6" w14:textId="77777777" w:rsidR="006C738E" w:rsidRPr="00DD6B12" w:rsidRDefault="006C738E" w:rsidP="00DD6B12">
            <w:pPr>
              <w:spacing w:line="240" w:lineRule="auto"/>
              <w:jc w:val="left"/>
              <w:rPr>
                <w:rFonts w:ascii="Times" w:hAnsi="Times"/>
                <w:rPrChange w:id="10574" w:author="Adriana  Casas" w:date="2015-07-08T15:43:00Z">
                  <w:rPr/>
                </w:rPrChange>
              </w:rPr>
              <w:pPrChange w:id="10575" w:author="Adriana  Casas" w:date="2015-07-08T15:43:00Z">
                <w:pPr>
                  <w:jc w:val="left"/>
                </w:pPr>
              </w:pPrChange>
            </w:pPr>
            <w:r w:rsidRPr="00DD6B12">
              <w:rPr>
                <w:rFonts w:ascii="Times" w:hAnsi="Times"/>
                <w:color w:val="000000"/>
                <w:rPrChange w:id="10576" w:author="Adriana  Casas" w:date="2015-07-08T15:43:00Z">
                  <w:rPr>
                    <w:color w:val="000000"/>
                  </w:rPr>
                </w:rPrChange>
              </w:rPr>
              <w:t>Puedes ampliar la información sobre las relaciones centro-periferia y el intercambio desigual en el artículo “Teorías explicativas de las disparidades económicas espaciales”, en la página del grupo eumed.net [</w:t>
            </w:r>
            <w:r w:rsidR="009D3AFD" w:rsidRPr="00DD6B12">
              <w:rPr>
                <w:rFonts w:ascii="Times" w:hAnsi="Times"/>
                <w:rPrChange w:id="10577" w:author="Adriana  Casas" w:date="2015-07-08T15:43:00Z">
                  <w:rPr/>
                </w:rPrChange>
              </w:rPr>
              <w:fldChar w:fldCharType="begin"/>
            </w:r>
            <w:r w:rsidR="009D3AFD" w:rsidRPr="00DD6B12">
              <w:rPr>
                <w:rFonts w:ascii="Times" w:hAnsi="Times"/>
                <w:rPrChange w:id="10578" w:author="Adriana  Casas" w:date="2015-07-08T15:43:00Z">
                  <w:rPr/>
                </w:rPrChange>
              </w:rPr>
              <w:instrText xml:space="preserve"> HYPERLINK "http://www.eumed.net/tesis/2006/arps/1l.htm" \h </w:instrText>
            </w:r>
            <w:r w:rsidR="009D3AFD" w:rsidRPr="00DD6B12">
              <w:rPr>
                <w:rFonts w:ascii="Times" w:hAnsi="Times"/>
                <w:rPrChange w:id="10579" w:author="Adriana  Casas" w:date="2015-07-08T15:43:00Z">
                  <w:rPr/>
                </w:rPrChange>
              </w:rPr>
              <w:fldChar w:fldCharType="separate"/>
            </w:r>
            <w:r w:rsidRPr="00DD6B12">
              <w:rPr>
                <w:rFonts w:ascii="Times" w:hAnsi="Times"/>
                <w:color w:val="000000"/>
                <w:rPrChange w:id="10580" w:author="Adriana  Casas" w:date="2015-07-08T15:43:00Z">
                  <w:rPr>
                    <w:color w:val="000000"/>
                  </w:rPr>
                </w:rPrChange>
              </w:rPr>
              <w:t>ver</w:t>
            </w:r>
            <w:r w:rsidR="009D3AFD" w:rsidRPr="00DD6B12">
              <w:rPr>
                <w:rFonts w:ascii="Times" w:hAnsi="Times"/>
                <w:color w:val="000000"/>
                <w:rPrChange w:id="10581" w:author="Adriana  Casas" w:date="2015-07-08T15:43:00Z">
                  <w:rPr>
                    <w:color w:val="000000"/>
                  </w:rPr>
                </w:rPrChange>
              </w:rPr>
              <w:fldChar w:fldCharType="end"/>
            </w:r>
            <w:r w:rsidRPr="00DD6B12">
              <w:rPr>
                <w:rFonts w:ascii="Times" w:hAnsi="Times"/>
                <w:color w:val="000000"/>
                <w:rPrChange w:id="10582" w:author="Adriana  Casas" w:date="2015-07-08T15:43:00Z">
                  <w:rPr>
                    <w:color w:val="000000"/>
                  </w:rPr>
                </w:rPrChange>
              </w:rPr>
              <w:t>] y en la entrada relacionada del Diccionario de Acción Humanitaria y Cooperación al Desarrollo [</w:t>
            </w:r>
            <w:r w:rsidR="009D3AFD" w:rsidRPr="00DD6B12">
              <w:rPr>
                <w:rFonts w:ascii="Times" w:hAnsi="Times"/>
                <w:rPrChange w:id="10583" w:author="Adriana  Casas" w:date="2015-07-08T15:43:00Z">
                  <w:rPr/>
                </w:rPrChange>
              </w:rPr>
              <w:fldChar w:fldCharType="begin"/>
            </w:r>
            <w:r w:rsidR="009D3AFD" w:rsidRPr="00DD6B12">
              <w:rPr>
                <w:rFonts w:ascii="Times" w:hAnsi="Times"/>
                <w:rPrChange w:id="10584" w:author="Adriana  Casas" w:date="2015-07-08T15:43:00Z">
                  <w:rPr/>
                </w:rPrChange>
              </w:rPr>
              <w:instrText xml:space="preserve"> HYPERLINK "http://www.dicc.hegoa.ehu.es/listar/mostrar/31" \h </w:instrText>
            </w:r>
            <w:r w:rsidR="009D3AFD" w:rsidRPr="00DD6B12">
              <w:rPr>
                <w:rFonts w:ascii="Times" w:hAnsi="Times"/>
                <w:rPrChange w:id="10585" w:author="Adriana  Casas" w:date="2015-07-08T15:43:00Z">
                  <w:rPr/>
                </w:rPrChange>
              </w:rPr>
              <w:fldChar w:fldCharType="separate"/>
            </w:r>
            <w:r w:rsidRPr="00DD6B12">
              <w:rPr>
                <w:rFonts w:ascii="Times" w:hAnsi="Times"/>
                <w:color w:val="000000"/>
                <w:rPrChange w:id="10586" w:author="Adriana  Casas" w:date="2015-07-08T15:43:00Z">
                  <w:rPr>
                    <w:color w:val="000000"/>
                  </w:rPr>
                </w:rPrChange>
              </w:rPr>
              <w:t>ver</w:t>
            </w:r>
            <w:r w:rsidR="009D3AFD" w:rsidRPr="00DD6B12">
              <w:rPr>
                <w:rFonts w:ascii="Times" w:hAnsi="Times"/>
                <w:color w:val="000000"/>
                <w:rPrChange w:id="10587" w:author="Adriana  Casas" w:date="2015-07-08T15:43:00Z">
                  <w:rPr>
                    <w:color w:val="000000"/>
                  </w:rPr>
                </w:rPrChange>
              </w:rPr>
              <w:fldChar w:fldCharType="end"/>
            </w:r>
            <w:r w:rsidRPr="00DD6B12">
              <w:rPr>
                <w:rFonts w:ascii="Times" w:hAnsi="Times"/>
                <w:color w:val="000000"/>
                <w:rPrChange w:id="10588" w:author="Adriana  Casas" w:date="2015-07-08T15:43:00Z">
                  <w:rPr>
                    <w:color w:val="000000"/>
                  </w:rPr>
                </w:rPrChange>
              </w:rPr>
              <w:t>].</w:t>
            </w:r>
          </w:p>
          <w:p w14:paraId="5D1C95D4" w14:textId="77777777" w:rsidR="006C738E" w:rsidRPr="00DD6B12" w:rsidRDefault="006C738E" w:rsidP="00DD6B12">
            <w:pPr>
              <w:spacing w:line="240" w:lineRule="auto"/>
              <w:rPr>
                <w:rFonts w:ascii="Times" w:hAnsi="Times"/>
                <w:rPrChange w:id="10589" w:author="Adriana  Casas" w:date="2015-07-08T15:43:00Z">
                  <w:rPr/>
                </w:rPrChange>
              </w:rPr>
              <w:pPrChange w:id="10590" w:author="Adriana  Casas" w:date="2015-07-08T15:43:00Z">
                <w:pPr/>
              </w:pPrChange>
            </w:pPr>
          </w:p>
          <w:p w14:paraId="2CACC7CC" w14:textId="77777777" w:rsidR="006C738E" w:rsidRPr="00DD6B12" w:rsidRDefault="006C738E" w:rsidP="00DD6B12">
            <w:pPr>
              <w:spacing w:line="240" w:lineRule="auto"/>
              <w:rPr>
                <w:rFonts w:ascii="Times" w:hAnsi="Times"/>
                <w:rPrChange w:id="10591" w:author="Adriana  Casas" w:date="2015-07-08T15:43:00Z">
                  <w:rPr/>
                </w:rPrChange>
              </w:rPr>
              <w:pPrChange w:id="10592" w:author="Adriana  Casas" w:date="2015-07-08T15:43:00Z">
                <w:pPr/>
              </w:pPrChange>
            </w:pPr>
            <w:r w:rsidRPr="00DD6B12">
              <w:rPr>
                <w:rFonts w:ascii="Times" w:hAnsi="Times"/>
                <w:b/>
                <w:color w:val="000000"/>
                <w:rPrChange w:id="10593" w:author="Adriana  Casas" w:date="2015-07-08T15:43:00Z">
                  <w:rPr>
                    <w:b/>
                    <w:color w:val="000000"/>
                  </w:rPr>
                </w:rPrChange>
              </w:rPr>
              <w:t>Ficha del estudiante</w:t>
            </w:r>
          </w:p>
          <w:p w14:paraId="7B79B885" w14:textId="77777777" w:rsidR="006C738E" w:rsidRPr="00DD6B12" w:rsidRDefault="006C738E" w:rsidP="00DD6B12">
            <w:pPr>
              <w:spacing w:line="240" w:lineRule="auto"/>
              <w:jc w:val="left"/>
              <w:rPr>
                <w:rFonts w:ascii="Times" w:hAnsi="Times"/>
                <w:rPrChange w:id="10594" w:author="Adriana  Casas" w:date="2015-07-08T15:43:00Z">
                  <w:rPr/>
                </w:rPrChange>
              </w:rPr>
              <w:pPrChange w:id="10595" w:author="Adriana  Casas" w:date="2015-07-08T15:43:00Z">
                <w:pPr>
                  <w:jc w:val="left"/>
                </w:pPr>
              </w:pPrChange>
            </w:pPr>
          </w:p>
          <w:p w14:paraId="07A8B73D" w14:textId="77777777" w:rsidR="006C738E" w:rsidRPr="00DD6B12" w:rsidRDefault="006C738E" w:rsidP="00DD6B12">
            <w:pPr>
              <w:spacing w:line="240" w:lineRule="auto"/>
              <w:jc w:val="left"/>
              <w:rPr>
                <w:rFonts w:ascii="Times" w:hAnsi="Times"/>
                <w:rPrChange w:id="10596" w:author="Adriana  Casas" w:date="2015-07-08T15:43:00Z">
                  <w:rPr/>
                </w:rPrChange>
              </w:rPr>
              <w:pPrChange w:id="10597" w:author="Adriana  Casas" w:date="2015-07-08T15:43:00Z">
                <w:pPr>
                  <w:jc w:val="left"/>
                </w:pPr>
              </w:pPrChange>
            </w:pPr>
            <w:r w:rsidRPr="00DD6B12">
              <w:rPr>
                <w:rFonts w:ascii="Times" w:hAnsi="Times"/>
                <w:b/>
                <w:color w:val="000000"/>
                <w:rPrChange w:id="10598" w:author="Adriana  Casas" w:date="2015-07-08T15:43:00Z">
                  <w:rPr>
                    <w:b/>
                    <w:color w:val="000000"/>
                  </w:rPr>
                </w:rPrChange>
              </w:rPr>
              <w:t>El centro</w:t>
            </w:r>
          </w:p>
          <w:p w14:paraId="6E8A4871" w14:textId="77777777" w:rsidR="006C738E" w:rsidRPr="00DD6B12" w:rsidRDefault="006C738E" w:rsidP="00DD6B12">
            <w:pPr>
              <w:spacing w:line="240" w:lineRule="auto"/>
              <w:jc w:val="left"/>
              <w:rPr>
                <w:rFonts w:ascii="Times" w:hAnsi="Times"/>
                <w:rPrChange w:id="10599" w:author="Adriana  Casas" w:date="2015-07-08T15:43:00Z">
                  <w:rPr/>
                </w:rPrChange>
              </w:rPr>
              <w:pPrChange w:id="10600" w:author="Adriana  Casas" w:date="2015-07-08T15:43:00Z">
                <w:pPr>
                  <w:jc w:val="left"/>
                </w:pPr>
              </w:pPrChange>
            </w:pPr>
            <w:r w:rsidRPr="00DD6B12">
              <w:rPr>
                <w:rFonts w:ascii="Times" w:hAnsi="Times"/>
                <w:color w:val="000000"/>
                <w:rPrChange w:id="10601" w:author="Adriana  Casas" w:date="2015-07-08T15:43:00Z">
                  <w:rPr>
                    <w:color w:val="000000"/>
                  </w:rPr>
                </w:rPrChange>
              </w:rPr>
              <w:t>El centro está formado por los países industrializados, ricos y hegemónicos, llamados también países desarrollados, Primer Mundo o Norte.</w:t>
            </w:r>
          </w:p>
          <w:p w14:paraId="4A0A1A7A" w14:textId="77777777" w:rsidR="006C738E" w:rsidRPr="00DD6B12" w:rsidRDefault="006C738E" w:rsidP="00DD6B12">
            <w:pPr>
              <w:spacing w:line="240" w:lineRule="auto"/>
              <w:jc w:val="left"/>
              <w:rPr>
                <w:rFonts w:ascii="Times" w:hAnsi="Times"/>
                <w:rPrChange w:id="10602" w:author="Adriana  Casas" w:date="2015-07-08T15:43:00Z">
                  <w:rPr/>
                </w:rPrChange>
              </w:rPr>
              <w:pPrChange w:id="10603" w:author="Adriana  Casas" w:date="2015-07-08T15:43:00Z">
                <w:pPr>
                  <w:jc w:val="left"/>
                </w:pPr>
              </w:pPrChange>
            </w:pPr>
            <w:r w:rsidRPr="00DD6B12">
              <w:rPr>
                <w:rFonts w:ascii="Times" w:hAnsi="Times"/>
                <w:color w:val="000000"/>
                <w:rPrChange w:id="10604" w:author="Adriana  Casas" w:date="2015-07-08T15:43:00Z">
                  <w:rPr>
                    <w:color w:val="000000"/>
                  </w:rPr>
                </w:rPrChange>
              </w:rPr>
              <w:t>Los países del centro exportan productos industriales y tecnologías de alto valor añadido. Ejercen un control sobre los precios y deslocalizan sus centros de producción a la periferia, donde encuentran mano de obra más barata y legislaciones laborales o fiscales más favorables a sus intereses.</w:t>
            </w:r>
          </w:p>
          <w:p w14:paraId="00A684E1" w14:textId="77777777" w:rsidR="006C738E" w:rsidRPr="00DD6B12" w:rsidRDefault="006C738E" w:rsidP="00DD6B12">
            <w:pPr>
              <w:spacing w:line="240" w:lineRule="auto"/>
              <w:jc w:val="left"/>
              <w:rPr>
                <w:rFonts w:ascii="Times" w:hAnsi="Times"/>
                <w:rPrChange w:id="10605" w:author="Adriana  Casas" w:date="2015-07-08T15:43:00Z">
                  <w:rPr/>
                </w:rPrChange>
              </w:rPr>
              <w:pPrChange w:id="10606" w:author="Adriana  Casas" w:date="2015-07-08T15:43:00Z">
                <w:pPr>
                  <w:jc w:val="left"/>
                </w:pPr>
              </w:pPrChange>
            </w:pPr>
          </w:p>
          <w:p w14:paraId="0F4454F4" w14:textId="77777777" w:rsidR="006C738E" w:rsidRPr="00DD6B12" w:rsidRDefault="006C738E" w:rsidP="00DD6B12">
            <w:pPr>
              <w:spacing w:line="240" w:lineRule="auto"/>
              <w:jc w:val="left"/>
              <w:rPr>
                <w:rFonts w:ascii="Times" w:hAnsi="Times"/>
                <w:rPrChange w:id="10607" w:author="Adriana  Casas" w:date="2015-07-08T15:43:00Z">
                  <w:rPr/>
                </w:rPrChange>
              </w:rPr>
              <w:pPrChange w:id="10608" w:author="Adriana  Casas" w:date="2015-07-08T15:43:00Z">
                <w:pPr>
                  <w:jc w:val="left"/>
                </w:pPr>
              </w:pPrChange>
            </w:pPr>
            <w:r w:rsidRPr="00DD6B12">
              <w:rPr>
                <w:rFonts w:ascii="Times" w:hAnsi="Times"/>
                <w:b/>
                <w:color w:val="000000"/>
                <w:rPrChange w:id="10609" w:author="Adriana  Casas" w:date="2015-07-08T15:43:00Z">
                  <w:rPr>
                    <w:b/>
                    <w:color w:val="000000"/>
                  </w:rPr>
                </w:rPrChange>
              </w:rPr>
              <w:t>Las potencias emergentes</w:t>
            </w:r>
          </w:p>
          <w:p w14:paraId="4B7BC45F" w14:textId="77777777" w:rsidR="006C738E" w:rsidRPr="00DD6B12" w:rsidRDefault="006C738E" w:rsidP="00DD6B12">
            <w:pPr>
              <w:spacing w:line="240" w:lineRule="auto"/>
              <w:jc w:val="left"/>
              <w:rPr>
                <w:rFonts w:ascii="Times" w:hAnsi="Times"/>
                <w:rPrChange w:id="10610" w:author="Adriana  Casas" w:date="2015-07-08T15:43:00Z">
                  <w:rPr/>
                </w:rPrChange>
              </w:rPr>
              <w:pPrChange w:id="10611" w:author="Adriana  Casas" w:date="2015-07-08T15:43:00Z">
                <w:pPr>
                  <w:jc w:val="left"/>
                </w:pPr>
              </w:pPrChange>
            </w:pPr>
            <w:r w:rsidRPr="00DD6B12">
              <w:rPr>
                <w:rFonts w:ascii="Times" w:hAnsi="Times"/>
                <w:color w:val="000000"/>
                <w:rPrChange w:id="10612" w:author="Adriana  Casas" w:date="2015-07-08T15:43:00Z">
                  <w:rPr>
                    <w:color w:val="000000"/>
                  </w:rPr>
                </w:rPrChange>
              </w:rPr>
              <w:t xml:space="preserve">En la actualidad, existen cuatro importantes potencias emergentes agrupadas bajo el término BRIC: Brasil, Rusia, India y China. Estas, aunque no forman parte de los centros de decisión, ponen en peligro la hegemonía económica de Estados Unidos, la Unión Europea y Japón en este siglo. </w:t>
            </w:r>
          </w:p>
          <w:p w14:paraId="66294A89" w14:textId="77777777" w:rsidR="006C738E" w:rsidRPr="00DD6B12" w:rsidRDefault="006C738E" w:rsidP="00DD6B12">
            <w:pPr>
              <w:spacing w:line="240" w:lineRule="auto"/>
              <w:jc w:val="left"/>
              <w:rPr>
                <w:rFonts w:ascii="Times" w:hAnsi="Times"/>
                <w:rPrChange w:id="10613" w:author="Adriana  Casas" w:date="2015-07-08T15:43:00Z">
                  <w:rPr/>
                </w:rPrChange>
              </w:rPr>
              <w:pPrChange w:id="10614" w:author="Adriana  Casas" w:date="2015-07-08T15:43:00Z">
                <w:pPr>
                  <w:jc w:val="left"/>
                </w:pPr>
              </w:pPrChange>
            </w:pPr>
            <w:r w:rsidRPr="00DD6B12">
              <w:rPr>
                <w:rFonts w:ascii="Times" w:hAnsi="Times"/>
                <w:color w:val="000000"/>
                <w:rPrChange w:id="10615" w:author="Adriana  Casas" w:date="2015-07-08T15:43:00Z">
                  <w:rPr>
                    <w:color w:val="000000"/>
                  </w:rPr>
                </w:rPrChange>
              </w:rPr>
              <w:t>Estos países comparten tres características básicas:</w:t>
            </w:r>
          </w:p>
          <w:p w14:paraId="591D6001" w14:textId="77777777" w:rsidR="006C738E" w:rsidRPr="00DD6B12" w:rsidRDefault="006C738E" w:rsidP="006E29D3">
            <w:pPr>
              <w:numPr>
                <w:ilvl w:val="0"/>
                <w:numId w:val="4"/>
              </w:numPr>
              <w:spacing w:line="240" w:lineRule="auto"/>
              <w:contextualSpacing/>
              <w:jc w:val="left"/>
              <w:rPr>
                <w:rFonts w:ascii="Times" w:hAnsi="Times"/>
                <w:color w:val="000000"/>
                <w:rPrChange w:id="10616" w:author="Adriana  Casas" w:date="2015-07-08T15:43:00Z">
                  <w:rPr>
                    <w:color w:val="000000"/>
                  </w:rPr>
                </w:rPrChange>
              </w:rPr>
            </w:pPr>
            <w:r w:rsidRPr="00DD6B12">
              <w:rPr>
                <w:rFonts w:ascii="Times" w:hAnsi="Times"/>
                <w:color w:val="000000"/>
                <w:rPrChange w:id="10617" w:author="Adriana  Casas" w:date="2015-07-08T15:43:00Z">
                  <w:rPr>
                    <w:color w:val="000000"/>
                  </w:rPr>
                </w:rPrChange>
              </w:rPr>
              <w:t>Población elevada.</w:t>
            </w:r>
          </w:p>
          <w:p w14:paraId="56F8F854" w14:textId="77777777" w:rsidR="006C738E" w:rsidRPr="00DD6B12" w:rsidRDefault="006C738E" w:rsidP="006E29D3">
            <w:pPr>
              <w:numPr>
                <w:ilvl w:val="0"/>
                <w:numId w:val="4"/>
              </w:numPr>
              <w:spacing w:line="240" w:lineRule="auto"/>
              <w:contextualSpacing/>
              <w:jc w:val="left"/>
              <w:rPr>
                <w:rFonts w:ascii="Times" w:hAnsi="Times"/>
                <w:color w:val="000000"/>
                <w:rPrChange w:id="10618" w:author="Adriana  Casas" w:date="2015-07-08T15:43:00Z">
                  <w:rPr>
                    <w:color w:val="000000"/>
                  </w:rPr>
                </w:rPrChange>
              </w:rPr>
            </w:pPr>
            <w:r w:rsidRPr="00DD6B12">
              <w:rPr>
                <w:rFonts w:ascii="Times" w:hAnsi="Times"/>
                <w:color w:val="000000"/>
                <w:rPrChange w:id="10619" w:author="Adriana  Casas" w:date="2015-07-08T15:43:00Z">
                  <w:rPr>
                    <w:color w:val="000000"/>
                  </w:rPr>
                </w:rPrChange>
              </w:rPr>
              <w:t>Gran extensión territorial.</w:t>
            </w:r>
          </w:p>
          <w:p w14:paraId="285B92EC" w14:textId="77777777" w:rsidR="006C738E" w:rsidRPr="00DD6B12" w:rsidRDefault="006C738E" w:rsidP="006E29D3">
            <w:pPr>
              <w:numPr>
                <w:ilvl w:val="0"/>
                <w:numId w:val="4"/>
              </w:numPr>
              <w:spacing w:line="240" w:lineRule="auto"/>
              <w:contextualSpacing/>
              <w:jc w:val="left"/>
              <w:rPr>
                <w:rFonts w:ascii="Times" w:hAnsi="Times"/>
                <w:color w:val="000000"/>
                <w:rPrChange w:id="10620" w:author="Adriana  Casas" w:date="2015-07-08T15:43:00Z">
                  <w:rPr>
                    <w:color w:val="000000"/>
                  </w:rPr>
                </w:rPrChange>
              </w:rPr>
            </w:pPr>
            <w:r w:rsidRPr="00DD6B12">
              <w:rPr>
                <w:rFonts w:ascii="Times" w:hAnsi="Times"/>
                <w:color w:val="000000"/>
                <w:rPrChange w:id="10621" w:author="Adriana  Casas" w:date="2015-07-08T15:43:00Z">
                  <w:rPr>
                    <w:color w:val="000000"/>
                  </w:rPr>
                </w:rPrChange>
              </w:rPr>
              <w:t>Importante crecimiento anual del PIB.</w:t>
            </w:r>
          </w:p>
          <w:p w14:paraId="5C202A7E" w14:textId="77777777" w:rsidR="006C738E" w:rsidRPr="00DD6B12" w:rsidRDefault="006C738E" w:rsidP="00DD6B12">
            <w:pPr>
              <w:spacing w:line="240" w:lineRule="auto"/>
              <w:jc w:val="left"/>
              <w:rPr>
                <w:rFonts w:ascii="Times" w:hAnsi="Times"/>
                <w:rPrChange w:id="10622" w:author="Adriana  Casas" w:date="2015-07-08T15:43:00Z">
                  <w:rPr/>
                </w:rPrChange>
              </w:rPr>
              <w:pPrChange w:id="10623" w:author="Adriana  Casas" w:date="2015-07-08T15:43:00Z">
                <w:pPr>
                  <w:jc w:val="left"/>
                </w:pPr>
              </w:pPrChange>
            </w:pPr>
            <w:r w:rsidRPr="00DD6B12">
              <w:rPr>
                <w:rFonts w:ascii="Times" w:hAnsi="Times"/>
                <w:color w:val="000000"/>
                <w:rPrChange w:id="10624" w:author="Adriana  Casas" w:date="2015-07-08T15:43:00Z">
                  <w:rPr>
                    <w:color w:val="000000"/>
                  </w:rPr>
                </w:rPrChange>
              </w:rPr>
              <w:t xml:space="preserve">Junto a estos, existen una serie de potencias regionales: México, Argentina, la República de Sudáfrica, Turquía, Arabia Saudí, Indonesia y la República de Corea (Corea del Sur). </w:t>
            </w:r>
          </w:p>
          <w:p w14:paraId="590B1DE8" w14:textId="77777777" w:rsidR="006C738E" w:rsidRPr="00DD6B12" w:rsidRDefault="006C738E" w:rsidP="00DD6B12">
            <w:pPr>
              <w:spacing w:line="240" w:lineRule="auto"/>
              <w:jc w:val="left"/>
              <w:rPr>
                <w:rFonts w:ascii="Times" w:hAnsi="Times"/>
                <w:rPrChange w:id="10625" w:author="Adriana  Casas" w:date="2015-07-08T15:43:00Z">
                  <w:rPr/>
                </w:rPrChange>
              </w:rPr>
              <w:pPrChange w:id="10626" w:author="Adriana  Casas" w:date="2015-07-08T15:43:00Z">
                <w:pPr>
                  <w:jc w:val="left"/>
                </w:pPr>
              </w:pPrChange>
            </w:pPr>
          </w:p>
          <w:p w14:paraId="1A8729F8" w14:textId="77777777" w:rsidR="006C738E" w:rsidRPr="00DD6B12" w:rsidRDefault="006C738E" w:rsidP="00DD6B12">
            <w:pPr>
              <w:spacing w:line="240" w:lineRule="auto"/>
              <w:jc w:val="left"/>
              <w:rPr>
                <w:rFonts w:ascii="Times" w:hAnsi="Times"/>
                <w:rPrChange w:id="10627" w:author="Adriana  Casas" w:date="2015-07-08T15:43:00Z">
                  <w:rPr/>
                </w:rPrChange>
              </w:rPr>
              <w:pPrChange w:id="10628" w:author="Adriana  Casas" w:date="2015-07-08T15:43:00Z">
                <w:pPr>
                  <w:jc w:val="left"/>
                </w:pPr>
              </w:pPrChange>
            </w:pPr>
            <w:r w:rsidRPr="00DD6B12">
              <w:rPr>
                <w:rFonts w:ascii="Times" w:hAnsi="Times"/>
                <w:b/>
                <w:color w:val="000000"/>
                <w:rPrChange w:id="10629" w:author="Adriana  Casas" w:date="2015-07-08T15:43:00Z">
                  <w:rPr>
                    <w:b/>
                    <w:color w:val="000000"/>
                  </w:rPr>
                </w:rPrChange>
              </w:rPr>
              <w:t>La periferia</w:t>
            </w:r>
          </w:p>
          <w:p w14:paraId="4E61DD05" w14:textId="77777777" w:rsidR="006C738E" w:rsidRPr="00DD6B12" w:rsidRDefault="006C738E" w:rsidP="00DD6B12">
            <w:pPr>
              <w:spacing w:line="240" w:lineRule="auto"/>
              <w:jc w:val="left"/>
              <w:rPr>
                <w:rFonts w:ascii="Times" w:hAnsi="Times"/>
                <w:rPrChange w:id="10630" w:author="Adriana  Casas" w:date="2015-07-08T15:43:00Z">
                  <w:rPr/>
                </w:rPrChange>
              </w:rPr>
              <w:pPrChange w:id="10631" w:author="Adriana  Casas" w:date="2015-07-08T15:43:00Z">
                <w:pPr>
                  <w:jc w:val="left"/>
                </w:pPr>
              </w:pPrChange>
            </w:pPr>
            <w:r w:rsidRPr="00DD6B12">
              <w:rPr>
                <w:rFonts w:ascii="Times" w:hAnsi="Times"/>
                <w:color w:val="000000"/>
                <w:rPrChange w:id="10632" w:author="Adriana  Casas" w:date="2015-07-08T15:43:00Z">
                  <w:rPr>
                    <w:color w:val="000000"/>
                  </w:rPr>
                </w:rPrChange>
              </w:rPr>
              <w:t>La periferia está formada por los países que son, en la mayoría de los casos, agrarios, pobres y dependientes. Se les conoce también como países en vías de desarrollo, Tercer Mundo o Sur.</w:t>
            </w:r>
          </w:p>
          <w:p w14:paraId="1B68DF10" w14:textId="77777777" w:rsidR="006C738E" w:rsidRPr="00DD6B12" w:rsidRDefault="006C738E" w:rsidP="00DD6B12">
            <w:pPr>
              <w:spacing w:line="240" w:lineRule="auto"/>
              <w:jc w:val="left"/>
              <w:rPr>
                <w:rFonts w:ascii="Times" w:hAnsi="Times"/>
                <w:rPrChange w:id="10633" w:author="Adriana  Casas" w:date="2015-07-08T15:43:00Z">
                  <w:rPr/>
                </w:rPrChange>
              </w:rPr>
              <w:pPrChange w:id="10634" w:author="Adriana  Casas" w:date="2015-07-08T15:43:00Z">
                <w:pPr>
                  <w:jc w:val="left"/>
                </w:pPr>
              </w:pPrChange>
            </w:pPr>
            <w:r w:rsidRPr="00DD6B12">
              <w:rPr>
                <w:rFonts w:ascii="Times" w:hAnsi="Times"/>
                <w:color w:val="000000"/>
                <w:rPrChange w:id="10635" w:author="Adriana  Casas" w:date="2015-07-08T15:43:00Z">
                  <w:rPr>
                    <w:color w:val="000000"/>
                  </w:rPr>
                </w:rPrChange>
              </w:rPr>
              <w:t>Los países de la periferia producen y exportan materias primas o productos manufacturados de poco valor añadido, a precios que a menudo no pueden controlar.</w:t>
            </w:r>
          </w:p>
          <w:p w14:paraId="21421EEA" w14:textId="77777777" w:rsidR="006C738E" w:rsidRPr="00DD6B12" w:rsidRDefault="006C738E" w:rsidP="00DD6B12">
            <w:pPr>
              <w:spacing w:line="240" w:lineRule="auto"/>
              <w:jc w:val="left"/>
              <w:rPr>
                <w:rFonts w:ascii="Times" w:hAnsi="Times"/>
                <w:rPrChange w:id="10636" w:author="Adriana  Casas" w:date="2015-07-08T15:43:00Z">
                  <w:rPr/>
                </w:rPrChange>
              </w:rPr>
              <w:pPrChange w:id="10637" w:author="Adriana  Casas" w:date="2015-07-08T15:43:00Z">
                <w:pPr>
                  <w:jc w:val="left"/>
                </w:pPr>
              </w:pPrChange>
            </w:pPr>
            <w:r w:rsidRPr="00DD6B12">
              <w:rPr>
                <w:rFonts w:ascii="Times" w:hAnsi="Times"/>
                <w:color w:val="000000"/>
                <w:rPrChange w:id="10638" w:author="Adriana  Casas" w:date="2015-07-08T15:43:00Z">
                  <w:rPr>
                    <w:color w:val="000000"/>
                  </w:rPr>
                </w:rPrChange>
              </w:rPr>
              <w:t>Las incipientes industrias locales de los países periféricos, por lo general, no pueden desarrollarse por su imposibilidad para competir con los países del Norte. Esto hace que su tejido industrial quede dividido entre:</w:t>
            </w:r>
          </w:p>
          <w:p w14:paraId="00A8B008" w14:textId="77777777" w:rsidR="006C738E" w:rsidRPr="00DD6B12" w:rsidRDefault="006C738E" w:rsidP="006E29D3">
            <w:pPr>
              <w:numPr>
                <w:ilvl w:val="0"/>
                <w:numId w:val="6"/>
              </w:numPr>
              <w:spacing w:line="240" w:lineRule="auto"/>
              <w:contextualSpacing/>
              <w:jc w:val="left"/>
              <w:rPr>
                <w:rFonts w:ascii="Times" w:hAnsi="Times"/>
                <w:color w:val="000000"/>
                <w:rPrChange w:id="10639" w:author="Adriana  Casas" w:date="2015-07-08T15:43:00Z">
                  <w:rPr>
                    <w:color w:val="000000"/>
                  </w:rPr>
                </w:rPrChange>
              </w:rPr>
            </w:pPr>
            <w:r w:rsidRPr="00DD6B12">
              <w:rPr>
                <w:rFonts w:ascii="Times" w:hAnsi="Times"/>
                <w:color w:val="000000"/>
                <w:rPrChange w:id="10640" w:author="Adriana  Casas" w:date="2015-07-08T15:43:00Z">
                  <w:rPr>
                    <w:color w:val="000000"/>
                  </w:rPr>
                </w:rPrChange>
              </w:rPr>
              <w:t>Industrias locales tradicionales: son poco competitivas.</w:t>
            </w:r>
          </w:p>
          <w:p w14:paraId="6275DF26" w14:textId="77777777" w:rsidR="006C738E" w:rsidRPr="00DD6B12" w:rsidRDefault="006C738E" w:rsidP="006E29D3">
            <w:pPr>
              <w:numPr>
                <w:ilvl w:val="0"/>
                <w:numId w:val="6"/>
              </w:numPr>
              <w:spacing w:line="240" w:lineRule="auto"/>
              <w:contextualSpacing/>
              <w:jc w:val="left"/>
              <w:rPr>
                <w:rFonts w:ascii="Times" w:hAnsi="Times"/>
                <w:color w:val="000000"/>
                <w:rPrChange w:id="10641" w:author="Adriana  Casas" w:date="2015-07-08T15:43:00Z">
                  <w:rPr>
                    <w:color w:val="000000"/>
                  </w:rPr>
                </w:rPrChange>
              </w:rPr>
            </w:pPr>
            <w:r w:rsidRPr="00DD6B12">
              <w:rPr>
                <w:rFonts w:ascii="Times" w:hAnsi="Times"/>
                <w:color w:val="000000"/>
                <w:rPrChange w:id="10642" w:author="Adriana  Casas" w:date="2015-07-08T15:43:00Z">
                  <w:rPr>
                    <w:color w:val="000000"/>
                  </w:rPr>
                </w:rPrChange>
              </w:rPr>
              <w:t>Industrias deslocalizadas por multinacionales del Primer Mundo: son muy competitivas, aunque funcionan al margen del tejido industrial y económico del entorno.</w:t>
            </w:r>
          </w:p>
          <w:p w14:paraId="5EFE9024" w14:textId="77777777" w:rsidR="006C738E" w:rsidRPr="00DD6B12" w:rsidRDefault="006C738E" w:rsidP="00DD6B12">
            <w:pPr>
              <w:spacing w:line="240" w:lineRule="auto"/>
              <w:jc w:val="left"/>
              <w:rPr>
                <w:rFonts w:ascii="Times" w:hAnsi="Times"/>
                <w:rPrChange w:id="10643" w:author="Adriana  Casas" w:date="2015-07-08T15:43:00Z">
                  <w:rPr/>
                </w:rPrChange>
              </w:rPr>
              <w:pPrChange w:id="10644" w:author="Adriana  Casas" w:date="2015-07-08T15:43:00Z">
                <w:pPr>
                  <w:jc w:val="left"/>
                </w:pPr>
              </w:pPrChange>
            </w:pPr>
          </w:p>
          <w:p w14:paraId="66ECAA7D" w14:textId="77777777" w:rsidR="006C738E" w:rsidRPr="00DD6B12" w:rsidRDefault="006C738E" w:rsidP="00DD6B12">
            <w:pPr>
              <w:spacing w:line="240" w:lineRule="auto"/>
              <w:jc w:val="left"/>
              <w:rPr>
                <w:rFonts w:ascii="Times" w:hAnsi="Times"/>
                <w:rPrChange w:id="10645" w:author="Adriana  Casas" w:date="2015-07-08T15:43:00Z">
                  <w:rPr/>
                </w:rPrChange>
              </w:rPr>
              <w:pPrChange w:id="10646" w:author="Adriana  Casas" w:date="2015-07-08T15:43:00Z">
                <w:pPr>
                  <w:jc w:val="left"/>
                </w:pPr>
              </w:pPrChange>
            </w:pPr>
            <w:r w:rsidRPr="00DD6B12">
              <w:rPr>
                <w:rFonts w:ascii="Times" w:hAnsi="Times"/>
                <w:b/>
                <w:color w:val="000000"/>
                <w:rPrChange w:id="10647" w:author="Adriana  Casas" w:date="2015-07-08T15:43:00Z">
                  <w:rPr>
                    <w:b/>
                    <w:color w:val="000000"/>
                  </w:rPr>
                </w:rPrChange>
              </w:rPr>
              <w:t>Las relaciones centro-periferia</w:t>
            </w:r>
          </w:p>
          <w:p w14:paraId="20556F74" w14:textId="77777777" w:rsidR="006C738E" w:rsidRPr="00DD6B12" w:rsidRDefault="006C738E" w:rsidP="00DD6B12">
            <w:pPr>
              <w:spacing w:line="240" w:lineRule="auto"/>
              <w:jc w:val="left"/>
              <w:rPr>
                <w:rFonts w:ascii="Times" w:hAnsi="Times"/>
                <w:rPrChange w:id="10648" w:author="Adriana  Casas" w:date="2015-07-08T15:43:00Z">
                  <w:rPr/>
                </w:rPrChange>
              </w:rPr>
              <w:pPrChange w:id="10649" w:author="Adriana  Casas" w:date="2015-07-08T15:43:00Z">
                <w:pPr>
                  <w:jc w:val="left"/>
                </w:pPr>
              </w:pPrChange>
            </w:pPr>
            <w:r w:rsidRPr="00DD6B12">
              <w:rPr>
                <w:rFonts w:ascii="Times" w:hAnsi="Times"/>
                <w:color w:val="000000"/>
                <w:rPrChange w:id="10650" w:author="Adriana  Casas" w:date="2015-07-08T15:43:00Z">
                  <w:rPr>
                    <w:color w:val="000000"/>
                  </w:rPr>
                </w:rPrChange>
              </w:rPr>
              <w:t>La relación centro-periferia es una relación de dependencia. Mientras las economías centrales pueden desarrollarse de forma autónoma, las periféricas dependen de aquellas en lo que hace referencia a la venta de sus materias primas, al consumo de productos industriales, etc.</w:t>
            </w:r>
          </w:p>
          <w:p w14:paraId="08A17A27" w14:textId="77777777" w:rsidR="006C738E" w:rsidRPr="00DD6B12" w:rsidRDefault="006C738E" w:rsidP="00DD6B12">
            <w:pPr>
              <w:spacing w:line="240" w:lineRule="auto"/>
              <w:jc w:val="left"/>
              <w:rPr>
                <w:rFonts w:ascii="Times" w:hAnsi="Times"/>
                <w:rPrChange w:id="10651" w:author="Adriana  Casas" w:date="2015-07-08T15:43:00Z">
                  <w:rPr/>
                </w:rPrChange>
              </w:rPr>
              <w:pPrChange w:id="10652" w:author="Adriana  Casas" w:date="2015-07-08T15:43:00Z">
                <w:pPr>
                  <w:jc w:val="left"/>
                </w:pPr>
              </w:pPrChange>
            </w:pPr>
            <w:r w:rsidRPr="00DD6B12">
              <w:rPr>
                <w:rFonts w:ascii="Times" w:hAnsi="Times"/>
                <w:color w:val="000000"/>
                <w:rPrChange w:id="10653" w:author="Adriana  Casas" w:date="2015-07-08T15:43:00Z">
                  <w:rPr>
                    <w:color w:val="000000"/>
                  </w:rPr>
                </w:rPrChange>
              </w:rPr>
              <w:t>La relación centro-periferia incide en la división internacional del trabajo, según la cual cada territorio se especializa en determinados sectores o ámbitos de la producción.</w:t>
            </w:r>
          </w:p>
          <w:p w14:paraId="35D7E8CF" w14:textId="77777777" w:rsidR="006C738E" w:rsidRPr="00DD6B12" w:rsidRDefault="006C738E" w:rsidP="00DD6B12">
            <w:pPr>
              <w:spacing w:line="240" w:lineRule="auto"/>
              <w:jc w:val="left"/>
              <w:rPr>
                <w:rFonts w:ascii="Times" w:hAnsi="Times"/>
                <w:rPrChange w:id="10654" w:author="Adriana  Casas" w:date="2015-07-08T15:43:00Z">
                  <w:rPr/>
                </w:rPrChange>
              </w:rPr>
              <w:pPrChange w:id="10655" w:author="Adriana  Casas" w:date="2015-07-08T15:43:00Z">
                <w:pPr>
                  <w:jc w:val="left"/>
                </w:pPr>
              </w:pPrChange>
            </w:pPr>
            <w:r w:rsidRPr="00DD6B12">
              <w:rPr>
                <w:rFonts w:ascii="Times" w:hAnsi="Times"/>
                <w:color w:val="000000"/>
                <w:rPrChange w:id="10656" w:author="Adriana  Casas" w:date="2015-07-08T15:43:00Z">
                  <w:rPr>
                    <w:color w:val="000000"/>
                  </w:rPr>
                </w:rPrChange>
              </w:rPr>
              <w:t>Las relaciones comerciales entre centro y periferia han sido definidas como intercambio desigual, ya que los países centrales explotan a los periféricos por medio del comercio, imponiendo precios elevados para sus productos y bajos para los productos que desean importar.</w:t>
            </w:r>
          </w:p>
        </w:tc>
      </w:tr>
    </w:tbl>
    <w:p w14:paraId="410B0622" w14:textId="77777777" w:rsidR="006C738E" w:rsidRPr="00DD6B12" w:rsidRDefault="006C738E" w:rsidP="00DD6B12">
      <w:pPr>
        <w:spacing w:line="240" w:lineRule="auto"/>
        <w:rPr>
          <w:rFonts w:ascii="Times" w:hAnsi="Times"/>
          <w:rPrChange w:id="10657" w:author="Adriana  Casas" w:date="2015-07-08T15:43:00Z">
            <w:rPr/>
          </w:rPrChange>
        </w:rPr>
        <w:pPrChange w:id="10658" w:author="Adriana  Casas" w:date="2015-07-08T15:43:00Z">
          <w:pPr/>
        </w:pPrChange>
      </w:pPr>
    </w:p>
    <w:p w14:paraId="5EF72609" w14:textId="77777777" w:rsidR="006C738E" w:rsidRPr="00DD6B12" w:rsidRDefault="006C738E" w:rsidP="00DD6B12">
      <w:pPr>
        <w:spacing w:line="240" w:lineRule="auto"/>
        <w:rPr>
          <w:rFonts w:ascii="Times" w:hAnsi="Times"/>
          <w:color w:val="000000"/>
          <w:rPrChange w:id="10659" w:author="Adriana  Casas" w:date="2015-07-08T15:43:00Z">
            <w:rPr>
              <w:color w:val="000000"/>
            </w:rPr>
          </w:rPrChange>
        </w:rPr>
        <w:pPrChange w:id="10660" w:author="Adriana  Casas" w:date="2015-07-08T15:43:00Z">
          <w:pPr/>
        </w:pPrChange>
      </w:pPr>
      <w:r w:rsidRPr="00DD6B12">
        <w:rPr>
          <w:rFonts w:ascii="Times" w:hAnsi="Times"/>
          <w:color w:val="000000"/>
          <w:rPrChange w:id="10661" w:author="Adriana  Casas" w:date="2015-07-08T15:43:00Z">
            <w:rPr>
              <w:color w:val="000000"/>
            </w:rPr>
          </w:rPrChange>
        </w:rPr>
        <w:t xml:space="preserve">En el mundo globalizado existen distintas </w:t>
      </w:r>
      <w:r w:rsidRPr="00DD6B12">
        <w:rPr>
          <w:rFonts w:ascii="Times" w:hAnsi="Times"/>
          <w:b/>
          <w:color w:val="000000"/>
          <w:rPrChange w:id="10662" w:author="Adriana  Casas" w:date="2015-07-08T15:43:00Z">
            <w:rPr>
              <w:b/>
              <w:color w:val="000000"/>
            </w:rPr>
          </w:rPrChange>
        </w:rPr>
        <w:t>instituciones</w:t>
      </w:r>
      <w:r w:rsidRPr="00DD6B12">
        <w:rPr>
          <w:rFonts w:ascii="Times" w:hAnsi="Times"/>
          <w:color w:val="000000"/>
          <w:rPrChange w:id="10663" w:author="Adriana  Casas" w:date="2015-07-08T15:43:00Z">
            <w:rPr>
              <w:color w:val="000000"/>
            </w:rPr>
          </w:rPrChange>
        </w:rPr>
        <w:t xml:space="preserve"> y </w:t>
      </w:r>
      <w:r w:rsidRPr="00DD6B12">
        <w:rPr>
          <w:rFonts w:ascii="Times" w:hAnsi="Times"/>
          <w:b/>
          <w:color w:val="000000"/>
          <w:rPrChange w:id="10664" w:author="Adriana  Casas" w:date="2015-07-08T15:43:00Z">
            <w:rPr>
              <w:b/>
              <w:color w:val="000000"/>
            </w:rPr>
          </w:rPrChange>
        </w:rPr>
        <w:t>organizaciones político-económicas</w:t>
      </w:r>
      <w:r w:rsidRPr="00DD6B12">
        <w:rPr>
          <w:rFonts w:ascii="Times" w:hAnsi="Times"/>
          <w:color w:val="000000"/>
          <w:rPrChange w:id="10665" w:author="Adriana  Casas" w:date="2015-07-08T15:43:00Z">
            <w:rPr>
              <w:color w:val="000000"/>
            </w:rPr>
          </w:rPrChange>
        </w:rPr>
        <w:t xml:space="preserve"> que </w:t>
      </w:r>
      <w:r w:rsidRPr="00DD6B12">
        <w:rPr>
          <w:rFonts w:ascii="Times" w:hAnsi="Times"/>
          <w:b/>
          <w:color w:val="000000"/>
          <w:rPrChange w:id="10666" w:author="Adriana  Casas" w:date="2015-07-08T15:43:00Z">
            <w:rPr>
              <w:b/>
              <w:color w:val="000000"/>
            </w:rPr>
          </w:rPrChange>
        </w:rPr>
        <w:t>regulan</w:t>
      </w:r>
      <w:r w:rsidRPr="00DD6B12">
        <w:rPr>
          <w:rFonts w:ascii="Times" w:hAnsi="Times"/>
          <w:color w:val="000000"/>
          <w:rPrChange w:id="10667" w:author="Adriana  Casas" w:date="2015-07-08T15:43:00Z">
            <w:rPr>
              <w:color w:val="000000"/>
            </w:rPr>
          </w:rPrChange>
        </w:rPr>
        <w:t xml:space="preserve"> la economía a nivel mundial. Entre las más importantes se encuentran el </w:t>
      </w:r>
      <w:r w:rsidRPr="00DD6B12">
        <w:rPr>
          <w:rFonts w:ascii="Times" w:hAnsi="Times"/>
          <w:b/>
          <w:color w:val="000000"/>
          <w:rPrChange w:id="10668" w:author="Adriana  Casas" w:date="2015-07-08T15:43:00Z">
            <w:rPr>
              <w:b/>
              <w:color w:val="000000"/>
            </w:rPr>
          </w:rPrChange>
        </w:rPr>
        <w:t>Fondo Monetario Internacional</w:t>
      </w:r>
      <w:r w:rsidRPr="00DD6B12">
        <w:rPr>
          <w:rFonts w:ascii="Times" w:hAnsi="Times"/>
          <w:color w:val="000000"/>
          <w:rPrChange w:id="10669" w:author="Adriana  Casas" w:date="2015-07-08T15:43:00Z">
            <w:rPr>
              <w:color w:val="000000"/>
            </w:rPr>
          </w:rPrChange>
        </w:rPr>
        <w:t xml:space="preserve"> (FMI), el </w:t>
      </w:r>
      <w:r w:rsidRPr="00DD6B12">
        <w:rPr>
          <w:rFonts w:ascii="Times" w:hAnsi="Times"/>
          <w:b/>
          <w:color w:val="000000"/>
          <w:rPrChange w:id="10670" w:author="Adriana  Casas" w:date="2015-07-08T15:43:00Z">
            <w:rPr>
              <w:b/>
              <w:color w:val="000000"/>
            </w:rPr>
          </w:rPrChange>
        </w:rPr>
        <w:t>Banco Mundial</w:t>
      </w:r>
      <w:r w:rsidRPr="00DD6B12">
        <w:rPr>
          <w:rFonts w:ascii="Times" w:hAnsi="Times"/>
          <w:color w:val="000000"/>
          <w:rPrChange w:id="10671" w:author="Adriana  Casas" w:date="2015-07-08T15:43:00Z">
            <w:rPr>
              <w:color w:val="000000"/>
            </w:rPr>
          </w:rPrChange>
        </w:rPr>
        <w:t xml:space="preserve">, la </w:t>
      </w:r>
      <w:r w:rsidRPr="00DD6B12">
        <w:rPr>
          <w:rFonts w:ascii="Times" w:hAnsi="Times"/>
          <w:b/>
          <w:color w:val="000000"/>
          <w:rPrChange w:id="10672" w:author="Adriana  Casas" w:date="2015-07-08T15:43:00Z">
            <w:rPr>
              <w:b/>
              <w:color w:val="000000"/>
            </w:rPr>
          </w:rPrChange>
        </w:rPr>
        <w:t>Organización para la Cooperación y el Desarrollo Económico</w:t>
      </w:r>
      <w:r w:rsidRPr="00DD6B12">
        <w:rPr>
          <w:rFonts w:ascii="Times" w:hAnsi="Times"/>
          <w:color w:val="000000"/>
          <w:rPrChange w:id="10673" w:author="Adriana  Casas" w:date="2015-07-08T15:43:00Z">
            <w:rPr>
              <w:color w:val="000000"/>
            </w:rPr>
          </w:rPrChange>
        </w:rPr>
        <w:t xml:space="preserve"> (OCDE) y la </w:t>
      </w:r>
      <w:r w:rsidRPr="00DD6B12">
        <w:rPr>
          <w:rFonts w:ascii="Times" w:hAnsi="Times"/>
          <w:b/>
          <w:color w:val="000000"/>
          <w:rPrChange w:id="10674" w:author="Adriana  Casas" w:date="2015-07-08T15:43:00Z">
            <w:rPr>
              <w:b/>
              <w:color w:val="000000"/>
            </w:rPr>
          </w:rPrChange>
        </w:rPr>
        <w:t>Organización Mundial de Comercio</w:t>
      </w:r>
      <w:r w:rsidRPr="00DD6B12">
        <w:rPr>
          <w:rFonts w:ascii="Times" w:hAnsi="Times"/>
          <w:color w:val="000000"/>
          <w:rPrChange w:id="10675" w:author="Adriana  Casas" w:date="2015-07-08T15:43:00Z">
            <w:rPr>
              <w:color w:val="000000"/>
            </w:rPr>
          </w:rPrChange>
        </w:rPr>
        <w:t xml:space="preserve"> (OMC). Todas estas organizaciones están dominadas por los países industrializados.</w:t>
      </w:r>
      <w:r w:rsidR="00AF4184" w:rsidRPr="00DD6B12">
        <w:rPr>
          <w:rFonts w:ascii="Times" w:hAnsi="Times"/>
          <w:color w:val="000000"/>
          <w:rPrChange w:id="10676" w:author="Adriana  Casas" w:date="2015-07-08T15:43:00Z">
            <w:rPr>
              <w:color w:val="000000"/>
            </w:rPr>
          </w:rPrChange>
        </w:rPr>
        <w:t xml:space="preserve"> </w:t>
      </w: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F4184" w:rsidRPr="00DD6B12" w14:paraId="6BA443D1"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A7AFF63" w14:textId="77777777" w:rsidR="00AF4184" w:rsidRPr="00DD6B12" w:rsidRDefault="00AF4184" w:rsidP="00DD6B12">
            <w:pPr>
              <w:spacing w:line="240" w:lineRule="auto"/>
              <w:ind w:left="-120"/>
              <w:jc w:val="center"/>
              <w:rPr>
                <w:rFonts w:ascii="Times" w:hAnsi="Times"/>
                <w:rPrChange w:id="10677" w:author="Adriana  Casas" w:date="2015-07-08T15:43:00Z">
                  <w:rPr/>
                </w:rPrChange>
              </w:rPr>
              <w:pPrChange w:id="10678" w:author="Adriana  Casas" w:date="2015-07-08T15:43:00Z">
                <w:pPr>
                  <w:ind w:left="-120"/>
                  <w:jc w:val="center"/>
                </w:pPr>
              </w:pPrChange>
            </w:pPr>
            <w:r w:rsidRPr="00DD6B12">
              <w:rPr>
                <w:rFonts w:ascii="Times" w:hAnsi="Times"/>
                <w:b/>
                <w:color w:val="FFFFFF" w:themeColor="background1"/>
                <w:highlight w:val="none"/>
                <w:rPrChange w:id="10679" w:author="Adriana  Casas" w:date="2015-07-08T15:43:00Z">
                  <w:rPr>
                    <w:b/>
                    <w:color w:val="FFFFFF" w:themeColor="background1"/>
                    <w:highlight w:val="none"/>
                  </w:rPr>
                </w:rPrChange>
              </w:rPr>
              <w:t>Profundiza: recurso aprovechado</w:t>
            </w:r>
          </w:p>
        </w:tc>
      </w:tr>
      <w:tr w:rsidR="00AF4184" w:rsidRPr="00DD6B12" w14:paraId="2544E0D0"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CA9460" w14:textId="77777777" w:rsidR="00AF4184" w:rsidRPr="00DD6B12" w:rsidRDefault="00AF4184" w:rsidP="00DD6B12">
            <w:pPr>
              <w:spacing w:line="240" w:lineRule="auto"/>
              <w:ind w:left="-120"/>
              <w:rPr>
                <w:rFonts w:ascii="Times" w:hAnsi="Times"/>
                <w:rPrChange w:id="10680" w:author="Adriana  Casas" w:date="2015-07-08T15:43:00Z">
                  <w:rPr/>
                </w:rPrChange>
              </w:rPr>
              <w:pPrChange w:id="10681" w:author="Adriana  Casas" w:date="2015-07-08T15:43:00Z">
                <w:pPr>
                  <w:ind w:left="-120"/>
                </w:pPr>
              </w:pPrChange>
            </w:pPr>
            <w:r w:rsidRPr="00DD6B12">
              <w:rPr>
                <w:rFonts w:ascii="Times" w:hAnsi="Times"/>
                <w:b/>
                <w:color w:val="000000"/>
                <w:rPrChange w:id="10682"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51AAECA2" w14:textId="77777777" w:rsidR="00AF4184" w:rsidRPr="00DD6B12" w:rsidRDefault="00AF4184" w:rsidP="00DD6B12">
            <w:pPr>
              <w:spacing w:line="240" w:lineRule="auto"/>
              <w:ind w:left="-120"/>
              <w:rPr>
                <w:rFonts w:ascii="Times" w:hAnsi="Times"/>
                <w:b/>
                <w:sz w:val="22"/>
                <w:szCs w:val="22"/>
                <w:rPrChange w:id="10683" w:author="Adriana  Casas" w:date="2015-07-08T15:43:00Z">
                  <w:rPr>
                    <w:b/>
                    <w:sz w:val="22"/>
                    <w:szCs w:val="22"/>
                  </w:rPr>
                </w:rPrChange>
              </w:rPr>
              <w:pPrChange w:id="10684" w:author="Adriana  Casas" w:date="2015-07-08T15:43:00Z">
                <w:pPr>
                  <w:ind w:left="-120"/>
                </w:pPr>
              </w:pPrChange>
            </w:pPr>
            <w:r w:rsidRPr="00DD6B12">
              <w:rPr>
                <w:rFonts w:ascii="Times" w:hAnsi="Times"/>
                <w:b/>
                <w:color w:val="000000"/>
                <w:sz w:val="22"/>
                <w:szCs w:val="22"/>
                <w:rPrChange w:id="10685" w:author="Adriana  Casas" w:date="2015-07-08T15:43:00Z">
                  <w:rPr>
                    <w:b/>
                    <w:color w:val="000000"/>
                    <w:sz w:val="22"/>
                    <w:szCs w:val="22"/>
                  </w:rPr>
                </w:rPrChange>
              </w:rPr>
              <w:t>CS_10_01_CO REC</w:t>
            </w:r>
            <w:r w:rsidR="004F495D" w:rsidRPr="00DD6B12">
              <w:rPr>
                <w:rFonts w:ascii="Times" w:hAnsi="Times"/>
                <w:b/>
                <w:color w:val="000000"/>
                <w:sz w:val="22"/>
                <w:szCs w:val="22"/>
                <w:rPrChange w:id="10686" w:author="Adriana  Casas" w:date="2015-07-08T15:43:00Z">
                  <w:rPr>
                    <w:b/>
                    <w:color w:val="000000"/>
                    <w:sz w:val="22"/>
                    <w:szCs w:val="22"/>
                  </w:rPr>
                </w:rPrChange>
              </w:rPr>
              <w:t>380</w:t>
            </w:r>
          </w:p>
        </w:tc>
      </w:tr>
      <w:tr w:rsidR="00AF4184" w:rsidRPr="00DD6B12" w14:paraId="44380E36"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715CDC" w14:textId="77777777" w:rsidR="00AF4184" w:rsidRPr="00DD6B12" w:rsidRDefault="00AF4184" w:rsidP="00DD6B12">
            <w:pPr>
              <w:spacing w:line="240" w:lineRule="auto"/>
              <w:ind w:left="-120"/>
              <w:rPr>
                <w:rFonts w:ascii="Times" w:hAnsi="Times"/>
                <w:rPrChange w:id="10687" w:author="Adriana  Casas" w:date="2015-07-08T15:43:00Z">
                  <w:rPr/>
                </w:rPrChange>
              </w:rPr>
              <w:pPrChange w:id="10688" w:author="Adriana  Casas" w:date="2015-07-08T15:43:00Z">
                <w:pPr>
                  <w:ind w:left="-120"/>
                </w:pPr>
              </w:pPrChange>
            </w:pPr>
            <w:r w:rsidRPr="00DD6B12">
              <w:rPr>
                <w:rFonts w:ascii="Times" w:hAnsi="Times"/>
                <w:b/>
                <w:color w:val="000000"/>
                <w:rPrChange w:id="10689"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3E0440D5" w14:textId="77777777" w:rsidR="00AF4184" w:rsidRPr="00DD6B12" w:rsidRDefault="00AF4184" w:rsidP="00DD6B12">
            <w:pPr>
              <w:spacing w:line="240" w:lineRule="auto"/>
              <w:ind w:left="-120"/>
              <w:rPr>
                <w:rFonts w:ascii="Times" w:hAnsi="Times"/>
                <w:rPrChange w:id="10690" w:author="Adriana  Casas" w:date="2015-07-08T15:43:00Z">
                  <w:rPr/>
                </w:rPrChange>
              </w:rPr>
              <w:pPrChange w:id="10691" w:author="Adriana  Casas" w:date="2015-07-08T15:43:00Z">
                <w:pPr>
                  <w:ind w:left="-120"/>
                </w:pPr>
              </w:pPrChange>
            </w:pPr>
            <w:r w:rsidRPr="00DD6B12">
              <w:rPr>
                <w:rFonts w:ascii="Times" w:hAnsi="Times"/>
                <w:rPrChange w:id="10692" w:author="Adriana  Casas" w:date="2015-07-08T15:43:00Z">
                  <w:rPr/>
                </w:rPrChange>
              </w:rPr>
              <w:t>Profundiza: Las instituciones económicas globales.</w:t>
            </w:r>
          </w:p>
        </w:tc>
      </w:tr>
      <w:tr w:rsidR="00AF4184" w:rsidRPr="00DD6B12" w14:paraId="6846AE06"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85F77F" w14:textId="77777777" w:rsidR="00AF4184" w:rsidRPr="00DD6B12" w:rsidRDefault="00AF4184" w:rsidP="00DD6B12">
            <w:pPr>
              <w:spacing w:line="240" w:lineRule="auto"/>
              <w:ind w:left="-120"/>
              <w:rPr>
                <w:rFonts w:ascii="Times" w:hAnsi="Times"/>
                <w:rPrChange w:id="10693" w:author="Adriana  Casas" w:date="2015-07-08T15:43:00Z">
                  <w:rPr/>
                </w:rPrChange>
              </w:rPr>
              <w:pPrChange w:id="10694" w:author="Adriana  Casas" w:date="2015-07-08T15:43:00Z">
                <w:pPr>
                  <w:ind w:left="-120"/>
                </w:pPr>
              </w:pPrChange>
            </w:pPr>
            <w:r w:rsidRPr="00DD6B12">
              <w:rPr>
                <w:rFonts w:ascii="Times" w:hAnsi="Times"/>
                <w:b/>
                <w:color w:val="000000"/>
                <w:rPrChange w:id="10695"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6F74A0B8" w14:textId="77777777" w:rsidR="00AF4184" w:rsidRPr="00DD6B12" w:rsidRDefault="00AF4184" w:rsidP="006E29D3">
            <w:pPr>
              <w:spacing w:line="240" w:lineRule="auto"/>
              <w:rPr>
                <w:rFonts w:ascii="Times" w:hAnsi="Times"/>
                <w:rPrChange w:id="10696" w:author="Adriana  Casas" w:date="2015-07-08T15:43:00Z">
                  <w:rPr/>
                </w:rPrChange>
              </w:rPr>
            </w:pPr>
            <w:r w:rsidRPr="00DD6B12">
              <w:rPr>
                <w:rFonts w:ascii="Times" w:hAnsi="Times"/>
                <w:color w:val="000000"/>
                <w:rPrChange w:id="10697" w:author="Adriana  Casas" w:date="2015-07-08T15:43:00Z">
                  <w:rPr>
                    <w:color w:val="000000"/>
                  </w:rPr>
                </w:rPrChange>
              </w:rPr>
              <w:t>3°ESO/CS/El mundo globalizado/</w:t>
            </w:r>
            <w:r w:rsidR="00F57E41" w:rsidRPr="00DD6B12">
              <w:rPr>
                <w:rFonts w:ascii="Times" w:hAnsi="Times"/>
                <w:color w:val="000000"/>
                <w:rPrChange w:id="10698" w:author="Adriana  Casas" w:date="2015-07-08T15:43:00Z">
                  <w:rPr>
                    <w:color w:val="000000"/>
                  </w:rPr>
                </w:rPrChange>
              </w:rPr>
              <w:t>las instituciones económicas globales.</w:t>
            </w:r>
          </w:p>
        </w:tc>
      </w:tr>
      <w:tr w:rsidR="00AF4184" w:rsidRPr="00DD6B12" w14:paraId="1564DE41"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8F0DB1" w14:textId="77777777" w:rsidR="00AF4184" w:rsidRPr="00DD6B12" w:rsidRDefault="00AF4184" w:rsidP="00DD6B12">
            <w:pPr>
              <w:spacing w:line="240" w:lineRule="auto"/>
              <w:ind w:left="-120"/>
              <w:rPr>
                <w:rFonts w:ascii="Times" w:hAnsi="Times"/>
                <w:rPrChange w:id="10699" w:author="Adriana  Casas" w:date="2015-07-08T15:43:00Z">
                  <w:rPr/>
                </w:rPrChange>
              </w:rPr>
              <w:pPrChange w:id="10700" w:author="Adriana  Casas" w:date="2015-07-08T15:43:00Z">
                <w:pPr>
                  <w:ind w:left="-120"/>
                </w:pPr>
              </w:pPrChange>
            </w:pPr>
            <w:r w:rsidRPr="00DD6B12">
              <w:rPr>
                <w:rFonts w:ascii="Times" w:hAnsi="Times"/>
                <w:b/>
                <w:color w:val="000000"/>
                <w:rPrChange w:id="10701"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5D0D469F" w14:textId="77777777" w:rsidR="00AF4184" w:rsidRPr="00DD6B12" w:rsidRDefault="00F57E41" w:rsidP="006E29D3">
            <w:pPr>
              <w:spacing w:line="240" w:lineRule="auto"/>
              <w:rPr>
                <w:rFonts w:ascii="Times" w:hAnsi="Times"/>
                <w:rPrChange w:id="10702" w:author="Adriana  Casas" w:date="2015-07-08T15:43:00Z">
                  <w:rPr/>
                </w:rPrChange>
              </w:rPr>
            </w:pPr>
            <w:r w:rsidRPr="00DD6B12">
              <w:rPr>
                <w:rFonts w:ascii="Times" w:hAnsi="Times"/>
                <w:rPrChange w:id="10703" w:author="Adriana  Casas" w:date="2015-07-08T15:43:00Z">
                  <w:rPr/>
                </w:rPrChange>
              </w:rPr>
              <w:t>Interactivo que presenta algunas de las más importantes instituciones y organizaciones políticos-económicos del mundo globalizado.</w:t>
            </w:r>
          </w:p>
          <w:p w14:paraId="615B1D66" w14:textId="77777777" w:rsidR="00F57E41" w:rsidRPr="00DD6B12" w:rsidRDefault="00F57E41" w:rsidP="006E29D3">
            <w:pPr>
              <w:spacing w:line="240" w:lineRule="auto"/>
              <w:rPr>
                <w:rFonts w:ascii="Times" w:hAnsi="Times"/>
                <w:rPrChange w:id="10704" w:author="Adriana  Casas" w:date="2015-07-08T15:43:00Z">
                  <w:rPr/>
                </w:rPrChange>
              </w:rPr>
            </w:pPr>
          </w:p>
          <w:p w14:paraId="7F83B183" w14:textId="77777777" w:rsidR="00F57E41" w:rsidRPr="00DD6B12" w:rsidRDefault="00F57E41" w:rsidP="00DD6B12">
            <w:pPr>
              <w:shd w:val="clear" w:color="auto" w:fill="FFFFFF"/>
              <w:spacing w:after="150" w:line="240" w:lineRule="auto"/>
              <w:jc w:val="left"/>
              <w:rPr>
                <w:rFonts w:ascii="Times" w:eastAsia="Times New Roman" w:hAnsi="Times"/>
                <w:sz w:val="29"/>
                <w:szCs w:val="29"/>
                <w:rPrChange w:id="10705" w:author="Adriana  Casas" w:date="2015-07-08T15:43:00Z">
                  <w:rPr>
                    <w:rFonts w:ascii="Georgia" w:eastAsia="Times New Roman" w:hAnsi="Georgia"/>
                    <w:sz w:val="29"/>
                    <w:szCs w:val="29"/>
                  </w:rPr>
                </w:rPrChange>
              </w:rPr>
              <w:pPrChange w:id="10706" w:author="Adriana  Casas" w:date="2015-07-08T15:43:00Z">
                <w:pPr>
                  <w:shd w:val="clear" w:color="auto" w:fill="FFFFFF"/>
                  <w:spacing w:after="150" w:line="270" w:lineRule="atLeast"/>
                  <w:jc w:val="left"/>
                </w:pPr>
              </w:pPrChange>
            </w:pPr>
            <w:r w:rsidRPr="00DD6B12">
              <w:rPr>
                <w:rFonts w:ascii="Times" w:eastAsia="Times New Roman" w:hAnsi="Times"/>
                <w:sz w:val="29"/>
                <w:szCs w:val="29"/>
                <w:rPrChange w:id="10707" w:author="Adriana  Casas" w:date="2015-07-08T15:43:00Z">
                  <w:rPr>
                    <w:rFonts w:ascii="Georgia" w:eastAsia="Times New Roman" w:hAnsi="Georgia"/>
                    <w:sz w:val="29"/>
                    <w:szCs w:val="29"/>
                  </w:rPr>
                </w:rPrChange>
              </w:rPr>
              <w:t>Ficha</w:t>
            </w:r>
          </w:p>
          <w:p w14:paraId="7A3DD829" w14:textId="77777777" w:rsidR="00F57E41" w:rsidRPr="00DD6B12" w:rsidRDefault="00F57E41" w:rsidP="00DD6B12">
            <w:pPr>
              <w:shd w:val="clear" w:color="auto" w:fill="FFFFFF"/>
              <w:spacing w:after="150" w:line="240" w:lineRule="auto"/>
              <w:jc w:val="left"/>
              <w:rPr>
                <w:rFonts w:ascii="Times" w:eastAsia="Times New Roman" w:hAnsi="Times"/>
                <w:sz w:val="29"/>
                <w:szCs w:val="29"/>
                <w:rPrChange w:id="10708" w:author="Adriana  Casas" w:date="2015-07-08T15:43:00Z">
                  <w:rPr>
                    <w:rFonts w:ascii="Georgia" w:eastAsia="Times New Roman" w:hAnsi="Georgia"/>
                    <w:sz w:val="29"/>
                    <w:szCs w:val="29"/>
                  </w:rPr>
                </w:rPrChange>
              </w:rPr>
              <w:pPrChange w:id="10709" w:author="Adriana  Casas" w:date="2015-07-08T15:43:00Z">
                <w:pPr>
                  <w:shd w:val="clear" w:color="auto" w:fill="FFFFFF"/>
                  <w:spacing w:after="150" w:line="270" w:lineRule="atLeast"/>
                  <w:jc w:val="left"/>
                </w:pPr>
              </w:pPrChange>
            </w:pPr>
            <w:r w:rsidRPr="00DD6B12">
              <w:rPr>
                <w:rFonts w:ascii="Times" w:eastAsia="Times New Roman" w:hAnsi="Times"/>
                <w:sz w:val="29"/>
                <w:szCs w:val="29"/>
                <w:rPrChange w:id="10710" w:author="Adriana  Casas" w:date="2015-07-08T15:43:00Z">
                  <w:rPr>
                    <w:rFonts w:ascii="Georgia" w:eastAsia="Times New Roman" w:hAnsi="Georgia"/>
                    <w:sz w:val="29"/>
                    <w:szCs w:val="29"/>
                  </w:rPr>
                </w:rPrChange>
              </w:rPr>
              <w:t>Las organizaciones económicas del mundo global</w:t>
            </w:r>
          </w:p>
          <w:p w14:paraId="319A9A8D" w14:textId="77777777" w:rsidR="00F57E41" w:rsidRPr="00DD6B12" w:rsidRDefault="00F57E41" w:rsidP="00DD6B12">
            <w:pPr>
              <w:shd w:val="clear" w:color="auto" w:fill="FFFFFF"/>
              <w:spacing w:before="150" w:after="150" w:line="240" w:lineRule="auto"/>
              <w:jc w:val="left"/>
              <w:rPr>
                <w:rFonts w:ascii="Times" w:eastAsia="Times New Roman" w:hAnsi="Times"/>
                <w:color w:val="333333"/>
                <w:sz w:val="21"/>
                <w:szCs w:val="21"/>
                <w:rPrChange w:id="10711" w:author="Adriana  Casas" w:date="2015-07-08T15:43:00Z">
                  <w:rPr>
                    <w:rFonts w:eastAsia="Times New Roman"/>
                    <w:color w:val="333333"/>
                    <w:sz w:val="21"/>
                    <w:szCs w:val="21"/>
                  </w:rPr>
                </w:rPrChange>
              </w:rPr>
              <w:pPrChange w:id="10712"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13" w:author="Adriana  Casas" w:date="2015-07-08T15:43:00Z">
                  <w:rPr>
                    <w:rFonts w:eastAsia="Times New Roman"/>
                    <w:color w:val="333333"/>
                    <w:sz w:val="21"/>
                    <w:szCs w:val="21"/>
                  </w:rPr>
                </w:rPrChange>
              </w:rPr>
              <w:t>Las principales instituciones económicas globales son:</w:t>
            </w:r>
          </w:p>
          <w:p w14:paraId="1327DE3B" w14:textId="77777777" w:rsidR="00F57E41" w:rsidRPr="00DD6B12" w:rsidRDefault="00F57E41" w:rsidP="00DD6B12">
            <w:pPr>
              <w:shd w:val="clear" w:color="auto" w:fill="FFFFFF"/>
              <w:spacing w:before="150" w:after="150" w:line="240" w:lineRule="auto"/>
              <w:jc w:val="left"/>
              <w:rPr>
                <w:rFonts w:ascii="Times" w:eastAsia="Times New Roman" w:hAnsi="Times"/>
                <w:color w:val="333333"/>
                <w:sz w:val="21"/>
                <w:szCs w:val="21"/>
                <w:rPrChange w:id="10714" w:author="Adriana  Casas" w:date="2015-07-08T15:43:00Z">
                  <w:rPr>
                    <w:rFonts w:eastAsia="Times New Roman"/>
                    <w:color w:val="333333"/>
                    <w:sz w:val="21"/>
                    <w:szCs w:val="21"/>
                  </w:rPr>
                </w:rPrChange>
              </w:rPr>
              <w:pPrChange w:id="10715"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16"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17" w:author="Adriana  Casas" w:date="2015-07-08T15:43:00Z">
                  <w:rPr>
                    <w:rFonts w:eastAsia="Times New Roman"/>
                    <w:b/>
                    <w:bCs/>
                    <w:color w:val="333333"/>
                    <w:sz w:val="21"/>
                    <w:szCs w:val="21"/>
                  </w:rPr>
                </w:rPrChange>
              </w:rPr>
              <w:t>Fondo Monetario Internacional (FMI)</w:t>
            </w:r>
            <w:r w:rsidRPr="00DD6B12">
              <w:rPr>
                <w:rFonts w:ascii="Times" w:eastAsia="Times New Roman" w:hAnsi="Times"/>
                <w:color w:val="333333"/>
                <w:sz w:val="21"/>
                <w:szCs w:val="21"/>
                <w:rPrChange w:id="10718" w:author="Adriana  Casas" w:date="2015-07-08T15:43:00Z">
                  <w:rPr>
                    <w:rFonts w:eastAsia="Times New Roman"/>
                    <w:color w:val="333333"/>
                    <w:sz w:val="21"/>
                    <w:szCs w:val="21"/>
                  </w:rPr>
                </w:rPrChange>
              </w:rPr>
              <w:t>: fue creado en 1945 con el objetivo de promover la cooperación internacional en el campo monetario y el desarrollo equilibrado del comercio mundial.</w:t>
            </w:r>
          </w:p>
          <w:p w14:paraId="7B852A16" w14:textId="77777777" w:rsidR="00F57E41" w:rsidRPr="00DD6B12" w:rsidRDefault="00F57E41" w:rsidP="00DD6B12">
            <w:pPr>
              <w:shd w:val="clear" w:color="auto" w:fill="FFFFFF"/>
              <w:spacing w:before="150" w:after="150" w:line="240" w:lineRule="auto"/>
              <w:jc w:val="left"/>
              <w:rPr>
                <w:rFonts w:ascii="Times" w:eastAsia="Times New Roman" w:hAnsi="Times"/>
                <w:color w:val="333333"/>
                <w:sz w:val="21"/>
                <w:szCs w:val="21"/>
                <w:rPrChange w:id="10719" w:author="Adriana  Casas" w:date="2015-07-08T15:43:00Z">
                  <w:rPr>
                    <w:rFonts w:eastAsia="Times New Roman"/>
                    <w:color w:val="333333"/>
                    <w:sz w:val="21"/>
                    <w:szCs w:val="21"/>
                  </w:rPr>
                </w:rPrChange>
              </w:rPr>
              <w:pPrChange w:id="10720"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21"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22" w:author="Adriana  Casas" w:date="2015-07-08T15:43:00Z">
                  <w:rPr>
                    <w:rFonts w:eastAsia="Times New Roman"/>
                    <w:b/>
                    <w:bCs/>
                    <w:color w:val="333333"/>
                    <w:sz w:val="21"/>
                    <w:szCs w:val="21"/>
                  </w:rPr>
                </w:rPrChange>
              </w:rPr>
              <w:t>Banco Mundial</w:t>
            </w:r>
            <w:r w:rsidRPr="00DD6B12">
              <w:rPr>
                <w:rFonts w:ascii="Times" w:eastAsia="Times New Roman" w:hAnsi="Times"/>
                <w:color w:val="333333"/>
                <w:sz w:val="21"/>
                <w:szCs w:val="21"/>
                <w:rPrChange w:id="10723" w:author="Adriana  Casas" w:date="2015-07-08T15:43:00Z">
                  <w:rPr>
                    <w:rFonts w:eastAsia="Times New Roman"/>
                    <w:color w:val="333333"/>
                    <w:sz w:val="21"/>
                    <w:szCs w:val="21"/>
                  </w:rPr>
                </w:rPrChange>
              </w:rPr>
              <w:t>: nombre con que se conoce al Banco Internacional para la Reconstrucción y el Desarrollo (BIRD), constituido como fondo de asistencia financiera y apoyo económico para los países en vías de desarrollo.</w:t>
            </w:r>
          </w:p>
          <w:p w14:paraId="3EAC9816" w14:textId="77777777" w:rsidR="00F57E41" w:rsidRPr="00DD6B12" w:rsidRDefault="00F57E41" w:rsidP="00DD6B12">
            <w:pPr>
              <w:shd w:val="clear" w:color="auto" w:fill="FFFFFF"/>
              <w:spacing w:before="150" w:after="150" w:line="240" w:lineRule="auto"/>
              <w:jc w:val="left"/>
              <w:rPr>
                <w:rFonts w:ascii="Times" w:eastAsia="Times New Roman" w:hAnsi="Times"/>
                <w:color w:val="333333"/>
                <w:sz w:val="21"/>
                <w:szCs w:val="21"/>
                <w:rPrChange w:id="10724" w:author="Adriana  Casas" w:date="2015-07-08T15:43:00Z">
                  <w:rPr>
                    <w:rFonts w:eastAsia="Times New Roman"/>
                    <w:color w:val="333333"/>
                    <w:sz w:val="21"/>
                    <w:szCs w:val="21"/>
                  </w:rPr>
                </w:rPrChange>
              </w:rPr>
              <w:pPrChange w:id="10725"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26"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27" w:author="Adriana  Casas" w:date="2015-07-08T15:43:00Z">
                  <w:rPr>
                    <w:rFonts w:eastAsia="Times New Roman"/>
                    <w:b/>
                    <w:bCs/>
                    <w:color w:val="333333"/>
                    <w:sz w:val="21"/>
                    <w:szCs w:val="21"/>
                  </w:rPr>
                </w:rPrChange>
              </w:rPr>
              <w:t>Organización para la Cooperación y el Desarrollo Económico</w:t>
            </w:r>
            <w:r w:rsidRPr="00DD6B12">
              <w:rPr>
                <w:rFonts w:ascii="Times" w:eastAsia="Times New Roman" w:hAnsi="Times"/>
                <w:color w:val="333333"/>
                <w:sz w:val="21"/>
                <w:szCs w:val="21"/>
                <w:rPrChange w:id="10728"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29" w:author="Adriana  Casas" w:date="2015-07-08T15:43:00Z">
                  <w:rPr>
                    <w:rFonts w:eastAsia="Times New Roman"/>
                    <w:b/>
                    <w:bCs/>
                    <w:color w:val="333333"/>
                    <w:sz w:val="21"/>
                    <w:szCs w:val="21"/>
                  </w:rPr>
                </w:rPrChange>
              </w:rPr>
              <w:t>(OCDE)</w:t>
            </w:r>
            <w:r w:rsidRPr="00DD6B12">
              <w:rPr>
                <w:rFonts w:ascii="Times" w:eastAsia="Times New Roman" w:hAnsi="Times"/>
                <w:color w:val="333333"/>
                <w:sz w:val="21"/>
                <w:szCs w:val="21"/>
                <w:rPrChange w:id="10730" w:author="Adriana  Casas" w:date="2015-07-08T15:43:00Z">
                  <w:rPr>
                    <w:rFonts w:eastAsia="Times New Roman"/>
                    <w:color w:val="333333"/>
                    <w:sz w:val="21"/>
                    <w:szCs w:val="21"/>
                  </w:rPr>
                </w:rPrChange>
              </w:rPr>
              <w:t>: creada en 1961, está formada por los países desarrollados y de economía de libre mercado (en la actualidad, treinta y cuatro). Tiene como objetivo compartir experiencias y afrontar los nuevos retos económicos.</w:t>
            </w:r>
          </w:p>
          <w:p w14:paraId="7E5354D6" w14:textId="77777777" w:rsidR="00F57E41" w:rsidRPr="00DD6B12" w:rsidRDefault="00F57E41" w:rsidP="00DD6B12">
            <w:pPr>
              <w:shd w:val="clear" w:color="auto" w:fill="FFFFFF"/>
              <w:spacing w:before="150" w:after="150" w:line="240" w:lineRule="auto"/>
              <w:jc w:val="left"/>
              <w:rPr>
                <w:rFonts w:ascii="Times" w:eastAsia="Times New Roman" w:hAnsi="Times"/>
                <w:color w:val="333333"/>
                <w:sz w:val="21"/>
                <w:szCs w:val="21"/>
                <w:rPrChange w:id="10731" w:author="Adriana  Casas" w:date="2015-07-08T15:43:00Z">
                  <w:rPr>
                    <w:rFonts w:eastAsia="Times New Roman"/>
                    <w:color w:val="333333"/>
                    <w:sz w:val="21"/>
                    <w:szCs w:val="21"/>
                  </w:rPr>
                </w:rPrChange>
              </w:rPr>
              <w:pPrChange w:id="10732"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33"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34" w:author="Adriana  Casas" w:date="2015-07-08T15:43:00Z">
                  <w:rPr>
                    <w:rFonts w:eastAsia="Times New Roman"/>
                    <w:b/>
                    <w:bCs/>
                    <w:color w:val="333333"/>
                    <w:sz w:val="21"/>
                    <w:szCs w:val="21"/>
                  </w:rPr>
                </w:rPrChange>
              </w:rPr>
              <w:t>Organización Mundial de Comercio (OMC)</w:t>
            </w:r>
            <w:r w:rsidRPr="00DD6B12">
              <w:rPr>
                <w:rFonts w:ascii="Times" w:eastAsia="Times New Roman" w:hAnsi="Times"/>
                <w:color w:val="333333"/>
                <w:sz w:val="21"/>
                <w:szCs w:val="21"/>
                <w:rPrChange w:id="10735" w:author="Adriana  Casas" w:date="2015-07-08T15:43:00Z">
                  <w:rPr>
                    <w:rFonts w:eastAsia="Times New Roman"/>
                    <w:color w:val="333333"/>
                    <w:sz w:val="21"/>
                    <w:szCs w:val="21"/>
                  </w:rPr>
                </w:rPrChange>
              </w:rPr>
              <w:t>: regula el comercio internacional para garantizar al máximo su liberalización, así como la seguridad en las importaciones y exportaciones.</w:t>
            </w:r>
          </w:p>
          <w:p w14:paraId="5DEA9592" w14:textId="77777777" w:rsidR="00F57E41" w:rsidRPr="00DD6B12" w:rsidRDefault="00F57E41" w:rsidP="00DD6B12">
            <w:pPr>
              <w:shd w:val="clear" w:color="auto" w:fill="FFFFFF"/>
              <w:spacing w:before="150" w:after="150" w:line="240" w:lineRule="auto"/>
              <w:jc w:val="left"/>
              <w:rPr>
                <w:rFonts w:ascii="Times" w:eastAsia="Times New Roman" w:hAnsi="Times"/>
                <w:color w:val="333333"/>
                <w:sz w:val="21"/>
                <w:szCs w:val="21"/>
                <w:rPrChange w:id="10736" w:author="Adriana  Casas" w:date="2015-07-08T15:43:00Z">
                  <w:rPr>
                    <w:rFonts w:eastAsia="Times New Roman"/>
                    <w:color w:val="333333"/>
                    <w:sz w:val="21"/>
                    <w:szCs w:val="21"/>
                  </w:rPr>
                </w:rPrChange>
              </w:rPr>
              <w:pPrChange w:id="10737"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38"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39" w:author="Adriana  Casas" w:date="2015-07-08T15:43:00Z">
                  <w:rPr>
                    <w:rFonts w:eastAsia="Times New Roman"/>
                    <w:b/>
                    <w:bCs/>
                    <w:color w:val="333333"/>
                    <w:sz w:val="21"/>
                    <w:szCs w:val="21"/>
                  </w:rPr>
                </w:rPrChange>
              </w:rPr>
              <w:t>Organización Internacional del Trabajo (OIT)</w:t>
            </w:r>
            <w:r w:rsidRPr="00DD6B12">
              <w:rPr>
                <w:rFonts w:ascii="Times" w:eastAsia="Times New Roman" w:hAnsi="Times"/>
                <w:color w:val="333333"/>
                <w:sz w:val="21"/>
                <w:szCs w:val="21"/>
                <w:rPrChange w:id="10740" w:author="Adriana  Casas" w:date="2015-07-08T15:43:00Z">
                  <w:rPr>
                    <w:rFonts w:eastAsia="Times New Roman"/>
                    <w:color w:val="333333"/>
                    <w:sz w:val="21"/>
                    <w:szCs w:val="21"/>
                  </w:rPr>
                </w:rPrChange>
              </w:rPr>
              <w:t>: agencia de la ONU que tiene como objetivo mejorar las condiciones de los trabajadores y la justicia social por medio de la legislación laboral.</w:t>
            </w:r>
          </w:p>
          <w:p w14:paraId="0B78D763" w14:textId="77777777" w:rsidR="00F57E41" w:rsidRPr="00DD6B12" w:rsidRDefault="00F57E41" w:rsidP="00DD6B12">
            <w:pPr>
              <w:shd w:val="clear" w:color="auto" w:fill="FFFFFF"/>
              <w:spacing w:before="150" w:after="150" w:line="240" w:lineRule="auto"/>
              <w:jc w:val="left"/>
              <w:rPr>
                <w:rFonts w:ascii="Times" w:eastAsia="Times New Roman" w:hAnsi="Times"/>
                <w:color w:val="333333"/>
                <w:sz w:val="21"/>
                <w:szCs w:val="21"/>
                <w:rPrChange w:id="10741" w:author="Adriana  Casas" w:date="2015-07-08T15:43:00Z">
                  <w:rPr>
                    <w:rFonts w:eastAsia="Times New Roman"/>
                    <w:color w:val="333333"/>
                    <w:sz w:val="21"/>
                    <w:szCs w:val="21"/>
                  </w:rPr>
                </w:rPrChange>
              </w:rPr>
              <w:pPrChange w:id="10742"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43"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44" w:author="Adriana  Casas" w:date="2015-07-08T15:43:00Z">
                  <w:rPr>
                    <w:rFonts w:eastAsia="Times New Roman"/>
                    <w:b/>
                    <w:bCs/>
                    <w:color w:val="333333"/>
                    <w:sz w:val="21"/>
                    <w:szCs w:val="21"/>
                  </w:rPr>
                </w:rPrChange>
              </w:rPr>
              <w:t>Organización de Países Exportadores de Petróleo (OPEP)</w:t>
            </w:r>
            <w:r w:rsidRPr="00DD6B12">
              <w:rPr>
                <w:rFonts w:ascii="Times" w:eastAsia="Times New Roman" w:hAnsi="Times"/>
                <w:color w:val="333333"/>
                <w:sz w:val="21"/>
                <w:szCs w:val="21"/>
                <w:rPrChange w:id="10745" w:author="Adriana  Casas" w:date="2015-07-08T15:43:00Z">
                  <w:rPr>
                    <w:rFonts w:eastAsia="Times New Roman"/>
                    <w:color w:val="333333"/>
                    <w:sz w:val="21"/>
                    <w:szCs w:val="21"/>
                  </w:rPr>
                </w:rPrChange>
              </w:rPr>
              <w:t>: agrupa a los principales países productores de petróleo y tiene como objetivo coordinar sus políticas para controlar sus cuotas de producción y los precios del crudo.</w:t>
            </w:r>
          </w:p>
          <w:p w14:paraId="35EBA02C" w14:textId="77777777" w:rsidR="00F57E41" w:rsidRPr="00DD6B12" w:rsidRDefault="00F57E41" w:rsidP="00DD6B12">
            <w:pPr>
              <w:shd w:val="clear" w:color="auto" w:fill="FFFFFF"/>
              <w:spacing w:before="150" w:after="150" w:line="240" w:lineRule="auto"/>
              <w:jc w:val="left"/>
              <w:rPr>
                <w:rFonts w:ascii="Times" w:eastAsia="Times New Roman" w:hAnsi="Times"/>
                <w:color w:val="333333"/>
                <w:sz w:val="21"/>
                <w:szCs w:val="21"/>
                <w:rPrChange w:id="10746" w:author="Adriana  Casas" w:date="2015-07-08T15:43:00Z">
                  <w:rPr>
                    <w:rFonts w:eastAsia="Times New Roman"/>
                    <w:color w:val="333333"/>
                    <w:sz w:val="21"/>
                    <w:szCs w:val="21"/>
                  </w:rPr>
                </w:rPrChange>
              </w:rPr>
              <w:pPrChange w:id="10747"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48"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49" w:author="Adriana  Casas" w:date="2015-07-08T15:43:00Z">
                  <w:rPr>
                    <w:rFonts w:eastAsia="Times New Roman"/>
                    <w:b/>
                    <w:bCs/>
                    <w:color w:val="333333"/>
                    <w:sz w:val="21"/>
                    <w:szCs w:val="21"/>
                  </w:rPr>
                </w:rPrChange>
              </w:rPr>
              <w:t>Grupo de los Ocho (G8)</w:t>
            </w:r>
            <w:r w:rsidRPr="00DD6B12">
              <w:rPr>
                <w:rFonts w:ascii="Times" w:eastAsia="Times New Roman" w:hAnsi="Times"/>
                <w:color w:val="333333"/>
                <w:sz w:val="21"/>
                <w:szCs w:val="21"/>
                <w:rPrChange w:id="10750" w:author="Adriana  Casas" w:date="2015-07-08T15:43:00Z">
                  <w:rPr>
                    <w:rFonts w:eastAsia="Times New Roman"/>
                    <w:color w:val="333333"/>
                    <w:sz w:val="21"/>
                    <w:szCs w:val="21"/>
                  </w:rPr>
                </w:rPrChange>
              </w:rPr>
              <w:t>: agrupa a los siete países más industrializados del mundo (Estados Unidos, Japón, Alemania, Francia, Italia, Reino Unido y Canadá), más Rusia.</w:t>
            </w:r>
          </w:p>
          <w:p w14:paraId="2B6C7C19" w14:textId="77777777" w:rsidR="00F57E41" w:rsidRPr="00DD6B12" w:rsidRDefault="00F57E41" w:rsidP="00DD6B12">
            <w:pPr>
              <w:shd w:val="clear" w:color="auto" w:fill="FFFFFF"/>
              <w:spacing w:before="150" w:after="150" w:line="240" w:lineRule="auto"/>
              <w:jc w:val="left"/>
              <w:rPr>
                <w:rFonts w:ascii="Times" w:eastAsia="Times New Roman" w:hAnsi="Times"/>
                <w:color w:val="333333"/>
                <w:sz w:val="21"/>
                <w:szCs w:val="21"/>
                <w:rPrChange w:id="10751" w:author="Adriana  Casas" w:date="2015-07-08T15:43:00Z">
                  <w:rPr>
                    <w:rFonts w:eastAsia="Times New Roman"/>
                    <w:color w:val="333333"/>
                    <w:sz w:val="21"/>
                    <w:szCs w:val="21"/>
                  </w:rPr>
                </w:rPrChange>
              </w:rPr>
              <w:pPrChange w:id="10752"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53"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54" w:author="Adriana  Casas" w:date="2015-07-08T15:43:00Z">
                  <w:rPr>
                    <w:rFonts w:eastAsia="Times New Roman"/>
                    <w:b/>
                    <w:bCs/>
                    <w:color w:val="333333"/>
                    <w:sz w:val="21"/>
                    <w:szCs w:val="21"/>
                  </w:rPr>
                </w:rPrChange>
              </w:rPr>
              <w:t>Grupo de los Veinte (G20)</w:t>
            </w:r>
            <w:r w:rsidRPr="00DD6B12">
              <w:rPr>
                <w:rFonts w:ascii="Times" w:eastAsia="Times New Roman" w:hAnsi="Times"/>
                <w:color w:val="333333"/>
                <w:sz w:val="21"/>
                <w:szCs w:val="21"/>
                <w:rPrChange w:id="10755" w:author="Adriana  Casas" w:date="2015-07-08T15:43:00Z">
                  <w:rPr>
                    <w:rFonts w:eastAsia="Times New Roman"/>
                    <w:color w:val="333333"/>
                    <w:sz w:val="21"/>
                    <w:szCs w:val="21"/>
                  </w:rPr>
                </w:rPrChange>
              </w:rPr>
              <w:t>: foro económico, creado en el año 1999, que agrupa a los países más industrializados y a los principales Estados emergentes: Alemania, Arabia Saudí, Argentina, Australia, Brasil, Canadá, China, República de Corea, Estados Unidos, Francia, India, Indonesia, Italia, Japón, México, Reino Unido, Rusia, República de Sudáfrica, Turquía y la Unión Europea (UE).</w:t>
            </w:r>
          </w:p>
          <w:p w14:paraId="7BE182D3" w14:textId="77777777" w:rsidR="00F57E41" w:rsidRPr="00DD6B12" w:rsidRDefault="00F57E41" w:rsidP="006E29D3">
            <w:pPr>
              <w:spacing w:line="240" w:lineRule="auto"/>
              <w:rPr>
                <w:rFonts w:ascii="Times" w:hAnsi="Times"/>
                <w:rPrChange w:id="10756" w:author="Adriana  Casas" w:date="2015-07-08T15:43:00Z">
                  <w:rPr/>
                </w:rPrChange>
              </w:rPr>
            </w:pPr>
          </w:p>
        </w:tc>
      </w:tr>
    </w:tbl>
    <w:p w14:paraId="59AF11FE" w14:textId="77777777" w:rsidR="00AF4184" w:rsidRPr="00DD6B12" w:rsidRDefault="00AF4184" w:rsidP="00DD6B12">
      <w:pPr>
        <w:spacing w:line="240" w:lineRule="auto"/>
        <w:rPr>
          <w:rFonts w:ascii="Times" w:eastAsia="Times New Roman" w:hAnsi="Times"/>
          <w:b/>
          <w:rPrChange w:id="10757" w:author="Adriana  Casas" w:date="2015-07-08T15:43:00Z">
            <w:rPr>
              <w:rFonts w:eastAsia="Times New Roman"/>
              <w:b/>
            </w:rPr>
          </w:rPrChange>
        </w:rPr>
        <w:pPrChange w:id="10758" w:author="Adriana  Casas" w:date="2015-07-08T15:43:00Z">
          <w:pPr/>
        </w:pPrChange>
      </w:pPr>
    </w:p>
    <w:p w14:paraId="2C5227D3" w14:textId="77777777" w:rsidR="00AF4184" w:rsidRPr="00DD6B12" w:rsidRDefault="00AF4184" w:rsidP="00DD6B12">
      <w:pPr>
        <w:spacing w:line="240" w:lineRule="auto"/>
        <w:rPr>
          <w:rFonts w:ascii="Times" w:hAnsi="Times"/>
          <w:rPrChange w:id="10759" w:author="Adriana  Casas" w:date="2015-07-08T15:43:00Z">
            <w:rPr/>
          </w:rPrChange>
        </w:rPr>
        <w:pPrChange w:id="10760" w:author="Adriana  Casas" w:date="2015-07-08T15:43:00Z">
          <w:pPr/>
        </w:pPrChange>
      </w:pPr>
    </w:p>
    <w:p w14:paraId="66CE885E" w14:textId="77777777" w:rsidR="006C738E" w:rsidRPr="00DD6B12" w:rsidRDefault="006C738E" w:rsidP="00DD6B12">
      <w:pPr>
        <w:spacing w:line="240" w:lineRule="auto"/>
        <w:rPr>
          <w:rFonts w:ascii="Times" w:hAnsi="Times"/>
          <w:rPrChange w:id="10761" w:author="Adriana  Casas" w:date="2015-07-08T15:43:00Z">
            <w:rPr/>
          </w:rPrChange>
        </w:rPr>
        <w:pPrChange w:id="10762" w:author="Adriana  Casas" w:date="2015-07-08T15:43:00Z">
          <w:pPr/>
        </w:pPrChange>
      </w:pPr>
      <w:r w:rsidRPr="00DD6B12">
        <w:rPr>
          <w:rFonts w:ascii="Times" w:hAnsi="Times"/>
          <w:color w:val="000000"/>
          <w:rPrChange w:id="10763" w:author="Adriana  Casas" w:date="2015-07-08T15:43:00Z">
            <w:rPr>
              <w:color w:val="000000"/>
            </w:rPr>
          </w:rPrChange>
        </w:rPr>
        <w:t xml:space="preserve">Además, también debemos tener en cuenta la existencia de organizaciones informales como el grupo de los </w:t>
      </w:r>
      <w:r w:rsidRPr="00DD6B12">
        <w:rPr>
          <w:rFonts w:ascii="Times" w:hAnsi="Times"/>
          <w:b/>
          <w:color w:val="000000"/>
          <w:rPrChange w:id="10764" w:author="Adriana  Casas" w:date="2015-07-08T15:43:00Z">
            <w:rPr>
              <w:b/>
              <w:color w:val="000000"/>
            </w:rPr>
          </w:rPrChange>
        </w:rPr>
        <w:t>Ocho</w:t>
      </w:r>
      <w:r w:rsidRPr="00DD6B12">
        <w:rPr>
          <w:rFonts w:ascii="Times" w:hAnsi="Times"/>
          <w:color w:val="000000"/>
          <w:rPrChange w:id="10765" w:author="Adriana  Casas" w:date="2015-07-08T15:43:00Z">
            <w:rPr>
              <w:color w:val="000000"/>
            </w:rPr>
          </w:rPrChange>
        </w:rPr>
        <w:t xml:space="preserve"> (G8) y el grupo de los </w:t>
      </w:r>
      <w:r w:rsidRPr="00DD6B12">
        <w:rPr>
          <w:rFonts w:ascii="Times" w:hAnsi="Times"/>
          <w:b/>
          <w:color w:val="000000"/>
          <w:rPrChange w:id="10766" w:author="Adriana  Casas" w:date="2015-07-08T15:43:00Z">
            <w:rPr>
              <w:b/>
              <w:color w:val="000000"/>
            </w:rPr>
          </w:rPrChange>
        </w:rPr>
        <w:t>Veinte</w:t>
      </w:r>
      <w:r w:rsidRPr="00DD6B12">
        <w:rPr>
          <w:rFonts w:ascii="Times" w:hAnsi="Times"/>
          <w:color w:val="000000"/>
          <w:rPrChange w:id="10767" w:author="Adriana  Casas" w:date="2015-07-08T15:43:00Z">
            <w:rPr>
              <w:color w:val="000000"/>
            </w:rPr>
          </w:rPrChange>
        </w:rPr>
        <w:t xml:space="preserve"> (G20), los cuales agrupan a los países más ricos e industrializados del mundo. Estos se reúnen de forma periódica para impulsar distintas medidas de carácter económico de alcance mundial.</w:t>
      </w:r>
    </w:p>
    <w:p w14:paraId="1C525944" w14:textId="77777777" w:rsidR="006C738E" w:rsidRPr="00DD6B12" w:rsidRDefault="006C738E" w:rsidP="00DD6B12">
      <w:pPr>
        <w:spacing w:line="240" w:lineRule="auto"/>
        <w:rPr>
          <w:rFonts w:ascii="Times" w:hAnsi="Times"/>
          <w:rPrChange w:id="10768" w:author="Adriana  Casas" w:date="2015-07-08T15:43:00Z">
            <w:rPr/>
          </w:rPrChange>
        </w:rPr>
        <w:pPrChange w:id="10769" w:author="Adriana  Casas" w:date="2015-07-08T15:43:00Z">
          <w:pPr/>
        </w:pPrChange>
      </w:pPr>
    </w:p>
    <w:p w14:paraId="1E373463" w14:textId="77777777" w:rsidR="006C738E" w:rsidRPr="00DD6B12" w:rsidRDefault="006C738E" w:rsidP="00DD6B12">
      <w:pPr>
        <w:spacing w:line="240" w:lineRule="auto"/>
        <w:rPr>
          <w:rFonts w:ascii="Times" w:hAnsi="Times"/>
          <w:rPrChange w:id="10770" w:author="Adriana  Casas" w:date="2015-07-08T15:43:00Z">
            <w:rPr/>
          </w:rPrChange>
        </w:rPr>
        <w:pPrChange w:id="10771" w:author="Adriana  Casas" w:date="2015-07-08T15:43:00Z">
          <w:pPr/>
        </w:pPrChange>
      </w:pPr>
      <w:r w:rsidRPr="00DD6B12">
        <w:rPr>
          <w:rFonts w:ascii="Times" w:hAnsi="Times"/>
          <w:color w:val="000000"/>
          <w:rPrChange w:id="10772" w:author="Adriana  Casas" w:date="2015-07-08T15:43:00Z">
            <w:rPr>
              <w:color w:val="000000"/>
            </w:rPr>
          </w:rPrChange>
        </w:rPr>
        <w:t>Una multinacional es un grupo empresarial formado por una compañía originaria, llamada empresa matriz, y diversas filiales distribuidas por distintos países. En relación con su actividad productiva, el economista francés C.A. Michalet propuso la siguiente clasificación:</w:t>
      </w:r>
    </w:p>
    <w:p w14:paraId="46E173A9" w14:textId="77777777" w:rsidR="006C738E" w:rsidRPr="00DD6B12" w:rsidRDefault="006C738E" w:rsidP="00DD6B12">
      <w:pPr>
        <w:spacing w:line="240" w:lineRule="auto"/>
        <w:rPr>
          <w:rFonts w:ascii="Times" w:hAnsi="Times"/>
          <w:rPrChange w:id="10773" w:author="Adriana  Casas" w:date="2015-07-08T15:43:00Z">
            <w:rPr/>
          </w:rPrChange>
        </w:rPr>
        <w:pPrChange w:id="10774" w:author="Adriana  Casas" w:date="2015-07-08T15:43:00Z">
          <w:pPr/>
        </w:pPrChange>
      </w:pPr>
      <w:r w:rsidRPr="00DD6B12">
        <w:rPr>
          <w:rFonts w:ascii="Times" w:hAnsi="Times"/>
          <w:color w:val="000000"/>
          <w:rPrChange w:id="10775" w:author="Adriana  Casas" w:date="2015-07-08T15:43:00Z">
            <w:rPr>
              <w:color w:val="000000"/>
            </w:rPr>
          </w:rPrChange>
        </w:rPr>
        <w:t>— Multinacionales primarias: Su actividad se centra en el sector primario (minas, petróleo, industrias agroalimentarias, etc.).</w:t>
      </w:r>
    </w:p>
    <w:p w14:paraId="521EEEFD" w14:textId="77777777" w:rsidR="006C738E" w:rsidRPr="00DD6B12" w:rsidRDefault="006C738E" w:rsidP="00DD6B12">
      <w:pPr>
        <w:spacing w:before="280" w:after="100" w:line="240" w:lineRule="auto"/>
        <w:rPr>
          <w:rFonts w:ascii="Times" w:hAnsi="Times"/>
          <w:color w:val="000000"/>
          <w:rPrChange w:id="10776" w:author="Adriana  Casas" w:date="2015-07-08T15:43:00Z">
            <w:rPr>
              <w:color w:val="000000"/>
            </w:rPr>
          </w:rPrChange>
        </w:rPr>
        <w:pPrChange w:id="10777" w:author="Adriana  Casas" w:date="2015-07-08T15:43:00Z">
          <w:pPr>
            <w:spacing w:before="280" w:after="100"/>
          </w:pPr>
        </w:pPrChange>
      </w:pPr>
      <w:r w:rsidRPr="00DD6B12">
        <w:rPr>
          <w:rFonts w:ascii="Times" w:hAnsi="Times"/>
          <w:color w:val="000000"/>
          <w:rPrChange w:id="10778" w:author="Adriana  Casas" w:date="2015-07-08T15:43:00Z">
            <w:rPr>
              <w:color w:val="000000"/>
            </w:rPr>
          </w:rPrChange>
        </w:rPr>
        <w:t>— De estrategia comercial: Fabrican el mismo producto en la</w:t>
      </w:r>
      <w:r w:rsidR="00BF18E9" w:rsidRPr="00DD6B12">
        <w:rPr>
          <w:rFonts w:ascii="Times" w:hAnsi="Times"/>
          <w:color w:val="000000"/>
          <w:rPrChange w:id="10779" w:author="Adriana  Casas" w:date="2015-07-08T15:43:00Z">
            <w:rPr>
              <w:color w:val="000000"/>
            </w:rPr>
          </w:rPrChange>
        </w:rPr>
        <w:t> casa matriz y en las filiales.</w:t>
      </w:r>
    </w:p>
    <w:p w14:paraId="07C33C86" w14:textId="77777777" w:rsidR="006C738E" w:rsidRPr="00DD6B12" w:rsidRDefault="006C738E" w:rsidP="00DD6B12">
      <w:pPr>
        <w:spacing w:before="280" w:after="100" w:line="240" w:lineRule="auto"/>
        <w:rPr>
          <w:rFonts w:ascii="Times" w:hAnsi="Times"/>
          <w:color w:val="000000"/>
          <w:rPrChange w:id="10780" w:author="Adriana  Casas" w:date="2015-07-08T15:43:00Z">
            <w:rPr>
              <w:color w:val="000000"/>
            </w:rPr>
          </w:rPrChange>
        </w:rPr>
        <w:pPrChange w:id="10781" w:author="Adriana  Casas" w:date="2015-07-08T15:43:00Z">
          <w:pPr>
            <w:spacing w:before="280" w:after="100"/>
          </w:pPr>
        </w:pPrChange>
      </w:pPr>
      <w:r w:rsidRPr="00DD6B12">
        <w:rPr>
          <w:rFonts w:ascii="Times" w:hAnsi="Times"/>
          <w:color w:val="000000"/>
          <w:rPrChange w:id="10782" w:author="Adriana  Casas" w:date="2015-07-08T15:43:00Z">
            <w:rPr>
              <w:color w:val="000000"/>
            </w:rPr>
          </w:rPrChange>
        </w:rPr>
        <w:t>— De estrategia productiva: Fomentan la especialización de cada una de sus filiales, al fragmentar el proceso de producción entre las distintas unidades del grupo.</w:t>
      </w:r>
    </w:p>
    <w:p w14:paraId="67F5A7A2" w14:textId="77777777" w:rsidR="006C738E" w:rsidRPr="00DD6B12" w:rsidRDefault="006C738E" w:rsidP="00DD6B12">
      <w:pPr>
        <w:spacing w:before="280" w:after="100" w:line="240" w:lineRule="auto"/>
        <w:rPr>
          <w:rFonts w:ascii="Times" w:hAnsi="Times"/>
          <w:color w:val="000000"/>
          <w:rPrChange w:id="10783" w:author="Adriana  Casas" w:date="2015-07-08T15:43:00Z">
            <w:rPr>
              <w:color w:val="000000"/>
            </w:rPr>
          </w:rPrChange>
        </w:rPr>
        <w:pPrChange w:id="10784" w:author="Adriana  Casas" w:date="2015-07-08T15:43:00Z">
          <w:pPr>
            <w:spacing w:before="280" w:after="100"/>
          </w:pPr>
        </w:pPrChange>
      </w:pPr>
      <w:r w:rsidRPr="00DD6B12">
        <w:rPr>
          <w:rFonts w:ascii="Times" w:hAnsi="Times"/>
          <w:color w:val="000000"/>
          <w:rPrChange w:id="10785" w:author="Adriana  Casas" w:date="2015-07-08T15:43:00Z">
            <w:rPr>
              <w:color w:val="000000"/>
            </w:rPr>
          </w:rPrChange>
        </w:rPr>
        <w:t xml:space="preserve">— De estrategia </w:t>
      </w:r>
      <w:r w:rsidR="00BF18E9" w:rsidRPr="00DD6B12">
        <w:rPr>
          <w:rFonts w:ascii="Times" w:hAnsi="Times"/>
          <w:color w:val="000000"/>
          <w:rPrChange w:id="10786" w:author="Adriana  Casas" w:date="2015-07-08T15:43:00Z">
            <w:rPr>
              <w:color w:val="000000"/>
            </w:rPr>
          </w:rPrChange>
        </w:rPr>
        <w:t>tecnológico-</w:t>
      </w:r>
      <w:r w:rsidRPr="00DD6B12">
        <w:rPr>
          <w:rFonts w:ascii="Times" w:hAnsi="Times"/>
          <w:color w:val="000000"/>
          <w:rPrChange w:id="10787" w:author="Adriana  Casas" w:date="2015-07-08T15:43:00Z">
            <w:rPr>
              <w:color w:val="000000"/>
            </w:rPr>
          </w:rPrChange>
        </w:rPr>
        <w:t>financiera: Prestan servicios tecnológicos o financieros en diferentes países (bancos, empresas de exportación e importación, etc.).</w:t>
      </w:r>
    </w:p>
    <w:p w14:paraId="562CF294" w14:textId="77777777" w:rsidR="003F313D" w:rsidRPr="00DD6B12" w:rsidRDefault="006C738E" w:rsidP="00DD6B12">
      <w:pPr>
        <w:spacing w:line="240" w:lineRule="auto"/>
        <w:rPr>
          <w:rFonts w:ascii="Times" w:hAnsi="Times"/>
          <w:color w:val="000000"/>
          <w:rPrChange w:id="10788" w:author="Adriana  Casas" w:date="2015-07-08T15:43:00Z">
            <w:rPr>
              <w:color w:val="000000"/>
            </w:rPr>
          </w:rPrChange>
        </w:rPr>
        <w:pPrChange w:id="10789" w:author="Adriana  Casas" w:date="2015-07-08T15:43:00Z">
          <w:pPr/>
        </w:pPrChange>
      </w:pPr>
      <w:bookmarkStart w:id="10790" w:name="h.3dy6vkm" w:colFirst="0" w:colLast="0"/>
      <w:bookmarkEnd w:id="10790"/>
      <w:r w:rsidRPr="00DD6B12">
        <w:rPr>
          <w:rFonts w:ascii="Times" w:hAnsi="Times"/>
          <w:color w:val="000000"/>
          <w:rPrChange w:id="10791" w:author="Adriana  Casas" w:date="2015-07-08T15:43:00Z">
            <w:rPr>
              <w:color w:val="000000"/>
            </w:rPr>
          </w:rPrChange>
        </w:rPr>
        <w:t xml:space="preserve">Uno de los principios de la producción multinacional consiste en trasladar determinados procesos de producción a lugares donde existan condiciones óptimas para abaratar costes, es decir, a países en vías de desarrollo con legislaciones permisivas en materia ecológica y laboral. Una multinacional persigue también un consumo generalizado en todo el mundo de los bienes que produce. </w:t>
      </w:r>
    </w:p>
    <w:p w14:paraId="1562F3DB" w14:textId="77777777" w:rsidR="006C738E" w:rsidRPr="00DD6B12" w:rsidRDefault="006C738E" w:rsidP="00DD6B12">
      <w:pPr>
        <w:spacing w:line="240" w:lineRule="auto"/>
        <w:rPr>
          <w:rFonts w:ascii="Times" w:hAnsi="Times"/>
          <w:rPrChange w:id="10792" w:author="Adriana  Casas" w:date="2015-07-08T15:43:00Z">
            <w:rPr/>
          </w:rPrChange>
        </w:rPr>
        <w:pPrChange w:id="10793" w:author="Adriana  Casas" w:date="2015-07-08T15:43:00Z">
          <w:pPr/>
        </w:pPrChange>
      </w:pPr>
      <w:r w:rsidRPr="00DD6B12">
        <w:rPr>
          <w:rFonts w:ascii="Times" w:hAnsi="Times"/>
          <w:color w:val="000000"/>
          <w:rPrChange w:id="10794" w:author="Adriana  Casas" w:date="2015-07-08T15:43:00Z">
            <w:rPr>
              <w:color w:val="000000"/>
            </w:rPr>
          </w:rPrChange>
        </w:rPr>
        <w:t>Las grandes compañías de Estados Unidos, Japón y Europa controlan la mayor parte de la actividad mercantil y las transacciones comerciales del planeta.</w:t>
      </w:r>
    </w:p>
    <w:p w14:paraId="1031D51B" w14:textId="77777777" w:rsidR="006C738E" w:rsidRPr="00DD6B12" w:rsidRDefault="006C738E" w:rsidP="00DD6B12">
      <w:pPr>
        <w:spacing w:line="240" w:lineRule="auto"/>
        <w:rPr>
          <w:rFonts w:ascii="Times" w:hAnsi="Times"/>
          <w:rPrChange w:id="10795" w:author="Adriana  Casas" w:date="2015-07-08T15:43:00Z">
            <w:rPr/>
          </w:rPrChange>
        </w:rPr>
        <w:pPrChange w:id="10796" w:author="Adriana  Casas" w:date="2015-07-08T15:43:00Z">
          <w:pPr/>
        </w:pPrChange>
      </w:pPr>
      <w:r w:rsidRPr="00DD6B12">
        <w:rPr>
          <w:rFonts w:ascii="Times" w:hAnsi="Times"/>
          <w:color w:val="000000"/>
          <w:rPrChange w:id="10797" w:author="Adriana  Casas" w:date="2015-07-08T15:43:00Z">
            <w:rPr>
              <w:color w:val="000000"/>
            </w:rPr>
          </w:rPrChange>
        </w:rPr>
        <w:t>La filosofía del comercio internacional dominado por multinacionales coincide con los fundamentos de la globalización, que apuesta por un aumento de la actividad productiva mediante la integración económica y la consiguiente especialización regional. Los detractores de este modelo denuncian el impacto negativo sobre la economía, la sociedad, la cultura y el medio ambiente de los países pobres.</w:t>
      </w: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F4184" w:rsidRPr="00DD6B12" w14:paraId="578F71B6"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2C9174B" w14:textId="77777777" w:rsidR="00AF4184" w:rsidRPr="00DD6B12" w:rsidRDefault="00AF4184" w:rsidP="00DD6B12">
            <w:pPr>
              <w:spacing w:line="240" w:lineRule="auto"/>
              <w:ind w:left="-120"/>
              <w:jc w:val="center"/>
              <w:rPr>
                <w:rFonts w:ascii="Times" w:hAnsi="Times"/>
                <w:rPrChange w:id="10798" w:author="Adriana  Casas" w:date="2015-07-08T15:43:00Z">
                  <w:rPr/>
                </w:rPrChange>
              </w:rPr>
              <w:pPrChange w:id="10799" w:author="Adriana  Casas" w:date="2015-07-08T15:43:00Z">
                <w:pPr>
                  <w:ind w:left="-120"/>
                  <w:jc w:val="center"/>
                </w:pPr>
              </w:pPrChange>
            </w:pPr>
            <w:r w:rsidRPr="00DD6B12">
              <w:rPr>
                <w:rFonts w:ascii="Times" w:hAnsi="Times"/>
                <w:b/>
                <w:color w:val="FFFFFF" w:themeColor="background1"/>
                <w:highlight w:val="none"/>
                <w:rPrChange w:id="10800" w:author="Adriana  Casas" w:date="2015-07-08T15:43:00Z">
                  <w:rPr>
                    <w:b/>
                    <w:color w:val="FFFFFF" w:themeColor="background1"/>
                    <w:highlight w:val="none"/>
                  </w:rPr>
                </w:rPrChange>
              </w:rPr>
              <w:t>Practica: recurso aprovechado</w:t>
            </w:r>
          </w:p>
        </w:tc>
      </w:tr>
      <w:tr w:rsidR="00AF4184" w:rsidRPr="00DD6B12" w14:paraId="1CC01505"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0A2850" w14:textId="77777777" w:rsidR="00AF4184" w:rsidRPr="00DD6B12" w:rsidRDefault="00AF4184" w:rsidP="00DD6B12">
            <w:pPr>
              <w:spacing w:line="240" w:lineRule="auto"/>
              <w:ind w:left="-120"/>
              <w:rPr>
                <w:rFonts w:ascii="Times" w:hAnsi="Times"/>
                <w:rPrChange w:id="10801" w:author="Adriana  Casas" w:date="2015-07-08T15:43:00Z">
                  <w:rPr/>
                </w:rPrChange>
              </w:rPr>
              <w:pPrChange w:id="10802" w:author="Adriana  Casas" w:date="2015-07-08T15:43:00Z">
                <w:pPr>
                  <w:ind w:left="-120"/>
                </w:pPr>
              </w:pPrChange>
            </w:pPr>
            <w:r w:rsidRPr="00DD6B12">
              <w:rPr>
                <w:rFonts w:ascii="Times" w:hAnsi="Times"/>
                <w:b/>
                <w:color w:val="000000"/>
                <w:rPrChange w:id="10803"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61B94CB1" w14:textId="77777777" w:rsidR="00AF4184" w:rsidRPr="00DD6B12" w:rsidRDefault="00D2437C" w:rsidP="00DD6B12">
            <w:pPr>
              <w:spacing w:line="240" w:lineRule="auto"/>
              <w:ind w:left="-120"/>
              <w:rPr>
                <w:rFonts w:ascii="Times" w:hAnsi="Times"/>
                <w:b/>
                <w:sz w:val="22"/>
                <w:szCs w:val="22"/>
                <w:rPrChange w:id="10804" w:author="Adriana  Casas" w:date="2015-07-08T15:43:00Z">
                  <w:rPr>
                    <w:b/>
                    <w:sz w:val="22"/>
                    <w:szCs w:val="22"/>
                  </w:rPr>
                </w:rPrChange>
              </w:rPr>
              <w:pPrChange w:id="10805" w:author="Adriana  Casas" w:date="2015-07-08T15:43:00Z">
                <w:pPr>
                  <w:ind w:left="-120"/>
                </w:pPr>
              </w:pPrChange>
            </w:pPr>
            <w:r w:rsidRPr="00DD6B12">
              <w:rPr>
                <w:rFonts w:ascii="Times" w:hAnsi="Times"/>
                <w:b/>
                <w:color w:val="000000"/>
                <w:sz w:val="22"/>
                <w:szCs w:val="22"/>
                <w:rPrChange w:id="10806" w:author="Adriana  Casas" w:date="2015-07-08T15:43:00Z">
                  <w:rPr>
                    <w:b/>
                    <w:color w:val="000000"/>
                    <w:sz w:val="22"/>
                    <w:szCs w:val="22"/>
                  </w:rPr>
                </w:rPrChange>
              </w:rPr>
              <w:t>CS_10_05</w:t>
            </w:r>
            <w:r w:rsidR="00AF4184" w:rsidRPr="00DD6B12">
              <w:rPr>
                <w:rFonts w:ascii="Times" w:hAnsi="Times"/>
                <w:b/>
                <w:color w:val="000000"/>
                <w:sz w:val="22"/>
                <w:szCs w:val="22"/>
                <w:rPrChange w:id="10807" w:author="Adriana  Casas" w:date="2015-07-08T15:43:00Z">
                  <w:rPr>
                    <w:b/>
                    <w:color w:val="000000"/>
                    <w:sz w:val="22"/>
                    <w:szCs w:val="22"/>
                  </w:rPr>
                </w:rPrChange>
              </w:rPr>
              <w:t>_CO REC</w:t>
            </w:r>
            <w:r w:rsidR="004F495D" w:rsidRPr="00DD6B12">
              <w:rPr>
                <w:rFonts w:ascii="Times" w:hAnsi="Times"/>
                <w:b/>
                <w:color w:val="000000"/>
                <w:sz w:val="22"/>
                <w:szCs w:val="22"/>
                <w:rPrChange w:id="10808" w:author="Adriana  Casas" w:date="2015-07-08T15:43:00Z">
                  <w:rPr>
                    <w:b/>
                    <w:color w:val="000000"/>
                    <w:sz w:val="22"/>
                    <w:szCs w:val="22"/>
                  </w:rPr>
                </w:rPrChange>
              </w:rPr>
              <w:t>390</w:t>
            </w:r>
          </w:p>
        </w:tc>
      </w:tr>
      <w:tr w:rsidR="00AF4184" w:rsidRPr="00DD6B12" w14:paraId="2B8D4BA0"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F317D1" w14:textId="77777777" w:rsidR="00AF4184" w:rsidRPr="00DD6B12" w:rsidRDefault="00AF4184" w:rsidP="00DD6B12">
            <w:pPr>
              <w:spacing w:line="240" w:lineRule="auto"/>
              <w:ind w:left="-120"/>
              <w:rPr>
                <w:rFonts w:ascii="Times" w:hAnsi="Times"/>
                <w:rPrChange w:id="10809" w:author="Adriana  Casas" w:date="2015-07-08T15:43:00Z">
                  <w:rPr/>
                </w:rPrChange>
              </w:rPr>
              <w:pPrChange w:id="10810" w:author="Adriana  Casas" w:date="2015-07-08T15:43:00Z">
                <w:pPr>
                  <w:ind w:left="-120"/>
                </w:pPr>
              </w:pPrChange>
            </w:pPr>
            <w:r w:rsidRPr="00DD6B12">
              <w:rPr>
                <w:rFonts w:ascii="Times" w:hAnsi="Times"/>
                <w:b/>
                <w:color w:val="000000"/>
                <w:rPrChange w:id="10811"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7BE56CD6" w14:textId="77777777" w:rsidR="00AF4184" w:rsidRPr="00DD6B12" w:rsidRDefault="00213339" w:rsidP="00DD6B12">
            <w:pPr>
              <w:spacing w:line="240" w:lineRule="auto"/>
              <w:ind w:left="-120"/>
              <w:rPr>
                <w:rFonts w:ascii="Times" w:hAnsi="Times"/>
                <w:rPrChange w:id="10812" w:author="Adriana  Casas" w:date="2015-07-08T15:43:00Z">
                  <w:rPr/>
                </w:rPrChange>
              </w:rPr>
              <w:pPrChange w:id="10813" w:author="Adriana  Casas" w:date="2015-07-08T15:43:00Z">
                <w:pPr>
                  <w:ind w:left="-120"/>
                </w:pPr>
              </w:pPrChange>
            </w:pPr>
            <w:r w:rsidRPr="00DD6B12">
              <w:rPr>
                <w:rFonts w:ascii="Times" w:hAnsi="Times"/>
                <w:b/>
                <w:rPrChange w:id="10814" w:author="Adriana  Casas" w:date="2015-07-08T15:43:00Z">
                  <w:rPr>
                    <w:b/>
                  </w:rPr>
                </w:rPrChange>
              </w:rPr>
              <w:t>Refuerza tu aprendizaje: la globalización económica.</w:t>
            </w:r>
          </w:p>
        </w:tc>
      </w:tr>
      <w:tr w:rsidR="00AF4184" w:rsidRPr="00DD6B12" w14:paraId="450D1B0A"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9AF298" w14:textId="77777777" w:rsidR="00AF4184" w:rsidRPr="00DD6B12" w:rsidRDefault="00AF4184" w:rsidP="00DD6B12">
            <w:pPr>
              <w:spacing w:line="240" w:lineRule="auto"/>
              <w:ind w:left="-120"/>
              <w:rPr>
                <w:rFonts w:ascii="Times" w:hAnsi="Times"/>
                <w:rPrChange w:id="10815" w:author="Adriana  Casas" w:date="2015-07-08T15:43:00Z">
                  <w:rPr/>
                </w:rPrChange>
              </w:rPr>
              <w:pPrChange w:id="10816" w:author="Adriana  Casas" w:date="2015-07-08T15:43:00Z">
                <w:pPr>
                  <w:ind w:left="-120"/>
                </w:pPr>
              </w:pPrChange>
            </w:pPr>
            <w:r w:rsidRPr="00DD6B12">
              <w:rPr>
                <w:rFonts w:ascii="Times" w:hAnsi="Times"/>
                <w:b/>
                <w:color w:val="000000"/>
                <w:rPrChange w:id="10817"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61599745" w14:textId="77777777" w:rsidR="00AF4184" w:rsidRPr="00DD6B12" w:rsidRDefault="00AF4184" w:rsidP="006E29D3">
            <w:pPr>
              <w:spacing w:line="240" w:lineRule="auto"/>
              <w:rPr>
                <w:rFonts w:ascii="Times" w:hAnsi="Times"/>
                <w:rPrChange w:id="10818" w:author="Adriana  Casas" w:date="2015-07-08T15:43:00Z">
                  <w:rPr/>
                </w:rPrChange>
              </w:rPr>
            </w:pPr>
            <w:r w:rsidRPr="00DD6B12">
              <w:rPr>
                <w:rFonts w:ascii="Times" w:hAnsi="Times"/>
                <w:color w:val="000000"/>
                <w:rPrChange w:id="10819" w:author="Adriana  Casas" w:date="2015-07-08T15:43:00Z">
                  <w:rPr>
                    <w:color w:val="000000"/>
                  </w:rPr>
                </w:rPrChange>
              </w:rPr>
              <w:t>3°ESO/CS/</w:t>
            </w:r>
            <w:r w:rsidR="00213339" w:rsidRPr="00DD6B12">
              <w:rPr>
                <w:rFonts w:ascii="Times" w:hAnsi="Times"/>
                <w:color w:val="000000"/>
                <w:rPrChange w:id="10820" w:author="Adriana  Casas" w:date="2015-07-08T15:43:00Z">
                  <w:rPr>
                    <w:color w:val="000000"/>
                  </w:rPr>
                </w:rPrChange>
              </w:rPr>
              <w:t>El mundo globalizado/La globalización económica.</w:t>
            </w:r>
          </w:p>
        </w:tc>
      </w:tr>
      <w:tr w:rsidR="00AF4184" w:rsidRPr="00DD6B12" w14:paraId="2B2B0018"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D33AD5" w14:textId="77777777" w:rsidR="00AF4184" w:rsidRPr="00DD6B12" w:rsidRDefault="00AF4184" w:rsidP="00DD6B12">
            <w:pPr>
              <w:spacing w:line="240" w:lineRule="auto"/>
              <w:ind w:left="-120"/>
              <w:rPr>
                <w:rFonts w:ascii="Times" w:hAnsi="Times"/>
                <w:rPrChange w:id="10821" w:author="Adriana  Casas" w:date="2015-07-08T15:43:00Z">
                  <w:rPr/>
                </w:rPrChange>
              </w:rPr>
              <w:pPrChange w:id="10822" w:author="Adriana  Casas" w:date="2015-07-08T15:43:00Z">
                <w:pPr>
                  <w:ind w:left="-120"/>
                </w:pPr>
              </w:pPrChange>
            </w:pPr>
            <w:r w:rsidRPr="00DD6B12">
              <w:rPr>
                <w:rFonts w:ascii="Times" w:hAnsi="Times"/>
                <w:b/>
                <w:color w:val="000000"/>
                <w:rPrChange w:id="10823"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1C84BBF2" w14:textId="77777777" w:rsidR="00AF4184" w:rsidRPr="00DD6B12" w:rsidRDefault="00213339" w:rsidP="006E29D3">
            <w:pPr>
              <w:spacing w:line="240" w:lineRule="auto"/>
              <w:rPr>
                <w:rFonts w:ascii="Times" w:hAnsi="Times"/>
                <w:rPrChange w:id="10824" w:author="Adriana  Casas" w:date="2015-07-08T15:43:00Z">
                  <w:rPr/>
                </w:rPrChange>
              </w:rPr>
            </w:pPr>
            <w:r w:rsidRPr="00DD6B12">
              <w:rPr>
                <w:rFonts w:ascii="Times" w:hAnsi="Times"/>
                <w:rPrChange w:id="10825" w:author="Adriana  Casas" w:date="2015-07-08T15:43:00Z">
                  <w:rPr/>
                </w:rPrChange>
              </w:rPr>
              <w:t>Actividades sobre la globalización económica.</w:t>
            </w:r>
          </w:p>
        </w:tc>
      </w:tr>
    </w:tbl>
    <w:p w14:paraId="2BAF4FA5" w14:textId="77777777" w:rsidR="00AF4184" w:rsidRPr="00DD6B12" w:rsidRDefault="00AF4184" w:rsidP="00DD6B12">
      <w:pPr>
        <w:spacing w:line="240" w:lineRule="auto"/>
        <w:rPr>
          <w:rFonts w:ascii="Times" w:eastAsia="Times New Roman" w:hAnsi="Times"/>
          <w:b/>
          <w:rPrChange w:id="10826" w:author="Adriana  Casas" w:date="2015-07-08T15:43:00Z">
            <w:rPr>
              <w:rFonts w:eastAsia="Times New Roman"/>
              <w:b/>
            </w:rPr>
          </w:rPrChange>
        </w:rPr>
        <w:pPrChange w:id="10827" w:author="Adriana  Casas" w:date="2015-07-08T15:43:00Z">
          <w:pPr/>
        </w:pPrChange>
      </w:pPr>
    </w:p>
    <w:p w14:paraId="7F8F25E2" w14:textId="77777777" w:rsidR="006C738E" w:rsidRPr="00DD6B12" w:rsidRDefault="006C738E" w:rsidP="00DD6B12">
      <w:pPr>
        <w:spacing w:line="240" w:lineRule="auto"/>
        <w:rPr>
          <w:rFonts w:ascii="Times" w:hAnsi="Times"/>
          <w:rPrChange w:id="10828" w:author="Adriana  Casas" w:date="2015-07-08T15:43:00Z">
            <w:rPr/>
          </w:rPrChange>
        </w:rPr>
        <w:pPrChange w:id="10829" w:author="Adriana  Casas" w:date="2015-07-08T15:43:00Z">
          <w:pPr/>
        </w:pPrChange>
      </w:pPr>
    </w:p>
    <w:p w14:paraId="31AD511A" w14:textId="77777777" w:rsidR="006C738E" w:rsidRPr="00DD6B12" w:rsidRDefault="006C738E" w:rsidP="00DD6B12">
      <w:pPr>
        <w:spacing w:line="240" w:lineRule="auto"/>
        <w:rPr>
          <w:rFonts w:ascii="Times" w:hAnsi="Times"/>
          <w:rPrChange w:id="10830" w:author="Adriana  Casas" w:date="2015-07-08T15:43:00Z">
            <w:rPr/>
          </w:rPrChange>
        </w:rPr>
        <w:pPrChange w:id="10831" w:author="Adriana  Casas" w:date="2015-07-08T15:43:00Z">
          <w:pPr/>
        </w:pPrChange>
      </w:pPr>
      <w:r w:rsidRPr="00DD6B12">
        <w:rPr>
          <w:rFonts w:ascii="Times" w:hAnsi="Times"/>
          <w:b/>
          <w:rPrChange w:id="10832" w:author="Adriana  Casas" w:date="2015-07-08T15:43:00Z">
            <w:rPr>
              <w:b/>
            </w:rPr>
          </w:rPrChange>
        </w:rPr>
        <w:t xml:space="preserve">[SECCIÓN 2] </w:t>
      </w:r>
      <w:r w:rsidRPr="00DD6B12">
        <w:rPr>
          <w:rFonts w:ascii="Times" w:hAnsi="Times"/>
          <w:b/>
          <w:color w:val="000000"/>
          <w:rPrChange w:id="10833" w:author="Adriana  Casas" w:date="2015-07-08T15:43:00Z">
            <w:rPr>
              <w:b/>
              <w:color w:val="000000"/>
            </w:rPr>
          </w:rPrChange>
        </w:rPr>
        <w:t>7.2 La globalización de la información</w:t>
      </w:r>
      <w:r w:rsidRPr="00DD6B12">
        <w:rPr>
          <w:rFonts w:ascii="Times" w:hAnsi="Times"/>
          <w:color w:val="000000"/>
          <w:rPrChange w:id="10834" w:author="Adriana  Casas" w:date="2015-07-08T15:43:00Z">
            <w:rPr>
              <w:color w:val="000000"/>
            </w:rPr>
          </w:rPrChange>
        </w:rPr>
        <w:t xml:space="preserve"> </w:t>
      </w:r>
    </w:p>
    <w:p w14:paraId="610D31FA" w14:textId="77777777" w:rsidR="006C738E" w:rsidRPr="00DD6B12" w:rsidRDefault="006C738E" w:rsidP="00DD6B12">
      <w:pPr>
        <w:spacing w:line="240" w:lineRule="auto"/>
        <w:rPr>
          <w:rFonts w:ascii="Times" w:hAnsi="Times"/>
          <w:rPrChange w:id="10835" w:author="Adriana  Casas" w:date="2015-07-08T15:43:00Z">
            <w:rPr/>
          </w:rPrChange>
        </w:rPr>
        <w:pPrChange w:id="10836" w:author="Adriana  Casas" w:date="2015-07-08T15:43:00Z">
          <w:pPr/>
        </w:pPrChange>
      </w:pPr>
    </w:p>
    <w:p w14:paraId="5243345D" w14:textId="77777777" w:rsidR="006C738E" w:rsidRPr="00DD6B12" w:rsidRDefault="006C738E" w:rsidP="00DD6B12">
      <w:pPr>
        <w:spacing w:line="240" w:lineRule="auto"/>
        <w:rPr>
          <w:rFonts w:ascii="Times" w:hAnsi="Times"/>
          <w:rPrChange w:id="10837" w:author="Adriana  Casas" w:date="2015-07-08T15:43:00Z">
            <w:rPr/>
          </w:rPrChange>
        </w:rPr>
        <w:pPrChange w:id="10838" w:author="Adriana  Casas" w:date="2015-07-08T15:43:00Z">
          <w:pPr/>
        </w:pPrChange>
      </w:pPr>
      <w:r w:rsidRPr="00DD6B12">
        <w:rPr>
          <w:rFonts w:ascii="Times" w:hAnsi="Times"/>
          <w:color w:val="000000"/>
          <w:rPrChange w:id="10839" w:author="Adriana  Casas" w:date="2015-07-08T15:43:00Z">
            <w:rPr>
              <w:color w:val="000000"/>
            </w:rPr>
          </w:rPrChange>
        </w:rPr>
        <w:t>La globalización de la información ha sido posible por el desarrollo de las tecnologías de la comunicación, que han permitido el intercambio de datos, textos, sonidos, imágenes y vídeos a través de Internet y la telefonía móvil. Todos estos avances tecnológicos garantizan una información inmediata. Asimismo, esta revolución tecnológica ha propiciado la aparición de un nuevo tipo de empresas, que conforman la denominada nueva economía.</w:t>
      </w:r>
    </w:p>
    <w:p w14:paraId="773CA6E1" w14:textId="77777777" w:rsidR="006C738E" w:rsidRPr="00DD6B12" w:rsidRDefault="006C738E" w:rsidP="00DD6B12">
      <w:pPr>
        <w:spacing w:line="240" w:lineRule="auto"/>
        <w:rPr>
          <w:rFonts w:ascii="Times" w:hAnsi="Times"/>
          <w:rPrChange w:id="10840" w:author="Adriana  Casas" w:date="2015-07-08T15:43:00Z">
            <w:rPr/>
          </w:rPrChange>
        </w:rPr>
        <w:pPrChange w:id="10841" w:author="Adriana  Casas" w:date="2015-07-08T15:43:00Z">
          <w:pPr/>
        </w:pPrChange>
      </w:pPr>
    </w:p>
    <w:tbl>
      <w:tblPr>
        <w:tblStyle w:val="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2646C557" w14:textId="77777777" w:rsidTr="006C738E">
        <w:tc>
          <w:tcPr>
            <w:tcW w:w="8840" w:type="dxa"/>
            <w:gridSpan w:val="2"/>
            <w:shd w:val="clear" w:color="auto" w:fill="0D0D0D"/>
          </w:tcPr>
          <w:p w14:paraId="6CDAF06F" w14:textId="77777777" w:rsidR="006C738E" w:rsidRPr="00DD6B12" w:rsidRDefault="006C738E" w:rsidP="00DD6B12">
            <w:pPr>
              <w:spacing w:line="240" w:lineRule="auto"/>
              <w:ind w:left="-120"/>
              <w:jc w:val="center"/>
              <w:rPr>
                <w:rFonts w:ascii="Times" w:hAnsi="Times"/>
                <w:b/>
                <w:color w:val="FFFFFF" w:themeColor="background1"/>
                <w:highlight w:val="none"/>
                <w:rPrChange w:id="10842" w:author="Adriana  Casas" w:date="2015-07-08T15:43:00Z">
                  <w:rPr>
                    <w:b/>
                    <w:color w:val="FFFFFF" w:themeColor="background1"/>
                    <w:highlight w:val="none"/>
                  </w:rPr>
                </w:rPrChange>
              </w:rPr>
              <w:pPrChange w:id="10843" w:author="Adriana  Casas" w:date="2015-07-08T15:43:00Z">
                <w:pPr>
                  <w:ind w:left="-120"/>
                  <w:jc w:val="center"/>
                </w:pPr>
              </w:pPrChange>
            </w:pPr>
            <w:r w:rsidRPr="00DD6B12">
              <w:rPr>
                <w:rFonts w:ascii="Times" w:hAnsi="Times"/>
                <w:b/>
                <w:color w:val="FFFFFF" w:themeColor="background1"/>
                <w:highlight w:val="none"/>
                <w:rPrChange w:id="10844" w:author="Adriana  Casas" w:date="2015-07-08T15:43:00Z">
                  <w:rPr>
                    <w:b/>
                    <w:color w:val="FFFFFF" w:themeColor="background1"/>
                    <w:highlight w:val="none"/>
                  </w:rPr>
                </w:rPrChange>
              </w:rPr>
              <w:t>Imagen (fotografía, gráfica o ilustración)</w:t>
            </w:r>
          </w:p>
        </w:tc>
      </w:tr>
      <w:tr w:rsidR="006C738E" w:rsidRPr="00DD6B12" w14:paraId="6D1D1670" w14:textId="77777777" w:rsidTr="006C738E">
        <w:tc>
          <w:tcPr>
            <w:tcW w:w="2460" w:type="dxa"/>
          </w:tcPr>
          <w:p w14:paraId="040D6D8E" w14:textId="77777777" w:rsidR="006C738E" w:rsidRPr="00DD6B12" w:rsidRDefault="006C738E" w:rsidP="00DD6B12">
            <w:pPr>
              <w:spacing w:line="240" w:lineRule="auto"/>
              <w:rPr>
                <w:rFonts w:ascii="Times" w:hAnsi="Times"/>
                <w:rPrChange w:id="10845" w:author="Adriana  Casas" w:date="2015-07-08T15:43:00Z">
                  <w:rPr/>
                </w:rPrChange>
              </w:rPr>
              <w:pPrChange w:id="10846" w:author="Adriana  Casas" w:date="2015-07-08T15:43:00Z">
                <w:pPr/>
              </w:pPrChange>
            </w:pPr>
            <w:r w:rsidRPr="00DD6B12">
              <w:rPr>
                <w:rFonts w:ascii="Times" w:hAnsi="Times"/>
                <w:b/>
                <w:color w:val="000000"/>
                <w:rPrChange w:id="10847" w:author="Adriana  Casas" w:date="2015-07-08T15:43:00Z">
                  <w:rPr>
                    <w:b/>
                    <w:color w:val="000000"/>
                  </w:rPr>
                </w:rPrChange>
              </w:rPr>
              <w:t>Código</w:t>
            </w:r>
          </w:p>
        </w:tc>
        <w:tc>
          <w:tcPr>
            <w:tcW w:w="6380" w:type="dxa"/>
          </w:tcPr>
          <w:p w14:paraId="123096FD" w14:textId="77777777" w:rsidR="006C738E" w:rsidRPr="00DD6B12" w:rsidRDefault="008B0ECB" w:rsidP="00DD6B12">
            <w:pPr>
              <w:spacing w:line="240" w:lineRule="auto"/>
              <w:rPr>
                <w:rFonts w:ascii="Times" w:hAnsi="Times"/>
                <w:rPrChange w:id="10848" w:author="Adriana  Casas" w:date="2015-07-08T15:43:00Z">
                  <w:rPr/>
                </w:rPrChange>
              </w:rPr>
              <w:pPrChange w:id="10849" w:author="Adriana  Casas" w:date="2015-07-08T15:43:00Z">
                <w:pPr/>
              </w:pPrChange>
            </w:pPr>
            <w:r w:rsidRPr="00DD6B12">
              <w:rPr>
                <w:rFonts w:ascii="Times" w:hAnsi="Times"/>
                <w:color w:val="000000"/>
                <w:rPrChange w:id="10850" w:author="Adriana  Casas" w:date="2015-07-08T15:43:00Z">
                  <w:rPr>
                    <w:color w:val="000000"/>
                  </w:rPr>
                </w:rPrChange>
              </w:rPr>
              <w:t>CS_10_0</w:t>
            </w:r>
            <w:r w:rsidR="00D2437C" w:rsidRPr="00DD6B12">
              <w:rPr>
                <w:rFonts w:ascii="Times" w:hAnsi="Times"/>
                <w:color w:val="000000"/>
                <w:rPrChange w:id="10851" w:author="Adriana  Casas" w:date="2015-07-08T15:43:00Z">
                  <w:rPr>
                    <w:color w:val="000000"/>
                  </w:rPr>
                </w:rPrChange>
              </w:rPr>
              <w:t>5</w:t>
            </w:r>
            <w:r w:rsidRPr="00DD6B12">
              <w:rPr>
                <w:rFonts w:ascii="Times" w:hAnsi="Times"/>
                <w:color w:val="000000"/>
                <w:rPrChange w:id="10852" w:author="Adriana  Casas" w:date="2015-07-08T15:43:00Z">
                  <w:rPr>
                    <w:color w:val="000000"/>
                  </w:rPr>
                </w:rPrChange>
              </w:rPr>
              <w:t>_IMG43</w:t>
            </w:r>
          </w:p>
        </w:tc>
      </w:tr>
      <w:tr w:rsidR="006C738E" w:rsidRPr="00DD6B12" w14:paraId="12106F27" w14:textId="77777777" w:rsidTr="006C738E">
        <w:tc>
          <w:tcPr>
            <w:tcW w:w="2460" w:type="dxa"/>
          </w:tcPr>
          <w:p w14:paraId="0FF2BF2D" w14:textId="77777777" w:rsidR="006C738E" w:rsidRPr="00DD6B12" w:rsidRDefault="006C738E" w:rsidP="00DD6B12">
            <w:pPr>
              <w:spacing w:line="240" w:lineRule="auto"/>
              <w:rPr>
                <w:rFonts w:ascii="Times" w:hAnsi="Times"/>
                <w:rPrChange w:id="10853" w:author="Adriana  Casas" w:date="2015-07-08T15:43:00Z">
                  <w:rPr/>
                </w:rPrChange>
              </w:rPr>
              <w:pPrChange w:id="10854" w:author="Adriana  Casas" w:date="2015-07-08T15:43:00Z">
                <w:pPr/>
              </w:pPrChange>
            </w:pPr>
            <w:r w:rsidRPr="00DD6B12">
              <w:rPr>
                <w:rFonts w:ascii="Times" w:hAnsi="Times"/>
                <w:b/>
                <w:color w:val="000000"/>
                <w:rPrChange w:id="10855" w:author="Adriana  Casas" w:date="2015-07-08T15:43:00Z">
                  <w:rPr>
                    <w:b/>
                    <w:color w:val="000000"/>
                  </w:rPr>
                </w:rPrChange>
              </w:rPr>
              <w:t>Descripción</w:t>
            </w:r>
          </w:p>
        </w:tc>
        <w:tc>
          <w:tcPr>
            <w:tcW w:w="6380" w:type="dxa"/>
          </w:tcPr>
          <w:p w14:paraId="6E9CD7D1" w14:textId="77777777" w:rsidR="006C738E" w:rsidRPr="00DD6B12" w:rsidRDefault="006C738E" w:rsidP="00DD6B12">
            <w:pPr>
              <w:spacing w:line="240" w:lineRule="auto"/>
              <w:rPr>
                <w:rFonts w:ascii="Times" w:hAnsi="Times"/>
                <w:rPrChange w:id="10856" w:author="Adriana  Casas" w:date="2015-07-08T15:43:00Z">
                  <w:rPr/>
                </w:rPrChange>
              </w:rPr>
              <w:pPrChange w:id="10857" w:author="Adriana  Casas" w:date="2015-07-08T15:43:00Z">
                <w:pPr/>
              </w:pPrChange>
            </w:pPr>
            <w:r w:rsidRPr="00DD6B12">
              <w:rPr>
                <w:rFonts w:ascii="Times" w:hAnsi="Times"/>
                <w:noProof/>
                <w:lang w:val="es-ES" w:eastAsia="es-ES"/>
                <w:rPrChange w:id="10858" w:author="Adriana  Casas" w:date="2015-07-08T15:43:00Z">
                  <w:rPr>
                    <w:noProof/>
                    <w:lang w:val="es-ES" w:eastAsia="es-ES"/>
                  </w:rPr>
                </w:rPrChange>
              </w:rPr>
              <w:drawing>
                <wp:inline distT="114300" distB="114300" distL="114300" distR="114300" wp14:anchorId="5EFA9A8C" wp14:editId="4F07E08C">
                  <wp:extent cx="2047875" cy="1419225"/>
                  <wp:effectExtent l="0" t="0" r="9525" b="9525"/>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9"/>
                          <a:srcRect/>
                          <a:stretch>
                            <a:fillRect/>
                          </a:stretch>
                        </pic:blipFill>
                        <pic:spPr>
                          <a:xfrm>
                            <a:off x="0" y="0"/>
                            <a:ext cx="2049387" cy="1420273"/>
                          </a:xfrm>
                          <a:prstGeom prst="rect">
                            <a:avLst/>
                          </a:prstGeom>
                          <a:ln/>
                        </pic:spPr>
                      </pic:pic>
                    </a:graphicData>
                  </a:graphic>
                </wp:inline>
              </w:drawing>
            </w:r>
          </w:p>
        </w:tc>
      </w:tr>
      <w:tr w:rsidR="006C738E" w:rsidRPr="00DD6B12" w14:paraId="398D6E80" w14:textId="77777777" w:rsidTr="006C738E">
        <w:tc>
          <w:tcPr>
            <w:tcW w:w="2460" w:type="dxa"/>
          </w:tcPr>
          <w:p w14:paraId="1B84F952" w14:textId="77777777" w:rsidR="006C738E" w:rsidRPr="00DD6B12" w:rsidRDefault="006C738E" w:rsidP="00DD6B12">
            <w:pPr>
              <w:spacing w:line="240" w:lineRule="auto"/>
              <w:rPr>
                <w:rFonts w:ascii="Times" w:hAnsi="Times"/>
                <w:rPrChange w:id="10859" w:author="Adriana  Casas" w:date="2015-07-08T15:43:00Z">
                  <w:rPr/>
                </w:rPrChange>
              </w:rPr>
              <w:pPrChange w:id="10860" w:author="Adriana  Casas" w:date="2015-07-08T15:43:00Z">
                <w:pPr/>
              </w:pPrChange>
            </w:pPr>
            <w:r w:rsidRPr="00DD6B12">
              <w:rPr>
                <w:rFonts w:ascii="Times" w:hAnsi="Times"/>
                <w:b/>
                <w:color w:val="000000"/>
                <w:rPrChange w:id="10861" w:author="Adriana  Casas" w:date="2015-07-08T15:43:00Z">
                  <w:rPr>
                    <w:b/>
                    <w:color w:val="000000"/>
                  </w:rPr>
                </w:rPrChange>
              </w:rPr>
              <w:t>Código Shutterstock (o URL o la ruta en AulaPlaneta)</w:t>
            </w:r>
          </w:p>
        </w:tc>
        <w:tc>
          <w:tcPr>
            <w:tcW w:w="6380" w:type="dxa"/>
          </w:tcPr>
          <w:p w14:paraId="575D8392" w14:textId="77777777" w:rsidR="006C738E" w:rsidRPr="00DD6B12" w:rsidRDefault="009D3AFD" w:rsidP="00DD6B12">
            <w:pPr>
              <w:spacing w:line="240" w:lineRule="auto"/>
              <w:rPr>
                <w:rFonts w:ascii="Times" w:hAnsi="Times"/>
                <w:rPrChange w:id="10862" w:author="Adriana  Casas" w:date="2015-07-08T15:43:00Z">
                  <w:rPr/>
                </w:rPrChange>
              </w:rPr>
              <w:pPrChange w:id="10863" w:author="Adriana  Casas" w:date="2015-07-08T15:43:00Z">
                <w:pPr/>
              </w:pPrChange>
            </w:pPr>
            <w:r w:rsidRPr="00DD6B12">
              <w:rPr>
                <w:rFonts w:ascii="Times" w:hAnsi="Times"/>
                <w:rPrChange w:id="10864" w:author="Adriana  Casas" w:date="2015-07-08T15:43:00Z">
                  <w:rPr/>
                </w:rPrChange>
              </w:rPr>
              <w:fldChar w:fldCharType="begin"/>
            </w:r>
            <w:r w:rsidRPr="00DD6B12">
              <w:rPr>
                <w:rFonts w:ascii="Times" w:hAnsi="Times"/>
                <w:rPrChange w:id="10865" w:author="Adriana  Casas" w:date="2015-07-08T15:43:00Z">
                  <w:rPr/>
                </w:rPrChange>
              </w:rPr>
              <w:instrText xml:space="preserve"> HYPERLINK "http://thumb1.shutterstock.com/display_pic_with_logo/361252/129753254/stock-photo-closeup-of-computer-screen-with-address-bar-of-web-browser-129753254.jpg" \h </w:instrText>
            </w:r>
            <w:r w:rsidRPr="00DD6B12">
              <w:rPr>
                <w:rFonts w:ascii="Times" w:hAnsi="Times"/>
                <w:rPrChange w:id="10866" w:author="Adriana  Casas" w:date="2015-07-08T15:43:00Z">
                  <w:rPr/>
                </w:rPrChange>
              </w:rPr>
              <w:fldChar w:fldCharType="separate"/>
            </w:r>
            <w:r w:rsidR="006C738E" w:rsidRPr="00DD6B12">
              <w:rPr>
                <w:rFonts w:ascii="Times" w:hAnsi="Times"/>
                <w:color w:val="000000"/>
                <w:u w:val="single"/>
                <w:rPrChange w:id="10867" w:author="Adriana  Casas" w:date="2015-07-08T15:43:00Z">
                  <w:rPr>
                    <w:color w:val="000000"/>
                    <w:u w:val="single"/>
                  </w:rPr>
                </w:rPrChange>
              </w:rPr>
              <w:t>http://thumb1.shutterstock.com/display_pic_with_logo/361252/129753254/stock-photo-closeup-of-computer-screen-with-address-bar-of-web-browser-129753254.jpg</w:t>
            </w:r>
            <w:r w:rsidRPr="00DD6B12">
              <w:rPr>
                <w:rFonts w:ascii="Times" w:hAnsi="Times"/>
                <w:color w:val="000000"/>
                <w:u w:val="single"/>
                <w:rPrChange w:id="10868" w:author="Adriana  Casas" w:date="2015-07-08T15:43:00Z">
                  <w:rPr>
                    <w:color w:val="000000"/>
                    <w:u w:val="single"/>
                  </w:rPr>
                </w:rPrChange>
              </w:rPr>
              <w:fldChar w:fldCharType="end"/>
            </w:r>
            <w:r w:rsidRPr="00DD6B12">
              <w:rPr>
                <w:rFonts w:ascii="Times" w:hAnsi="Times"/>
                <w:rPrChange w:id="10869" w:author="Adriana  Casas" w:date="2015-07-08T15:43:00Z">
                  <w:rPr/>
                </w:rPrChange>
              </w:rPr>
              <w:fldChar w:fldCharType="begin"/>
            </w:r>
            <w:r w:rsidRPr="00DD6B12">
              <w:rPr>
                <w:rFonts w:ascii="Times" w:hAnsi="Times"/>
                <w:rPrChange w:id="10870" w:author="Adriana  Casas" w:date="2015-07-08T15:43:00Z">
                  <w:rPr/>
                </w:rPrChange>
              </w:rPr>
              <w:instrText xml:space="preserve"> HYPERLINK "http://thumb1.shutterstock.com/display_pic_with_logo/361252/129753254/stock-photo-closeup-of-computer-screen-with-address-bar-of-web-browser-129753254.jpg" \h </w:instrText>
            </w:r>
            <w:r w:rsidRPr="00DD6B12">
              <w:rPr>
                <w:rFonts w:ascii="Times" w:hAnsi="Times"/>
                <w:rPrChange w:id="10871" w:author="Adriana  Casas" w:date="2015-07-08T15:43:00Z">
                  <w:rPr/>
                </w:rPrChange>
              </w:rPr>
              <w:fldChar w:fldCharType="separate"/>
            </w:r>
            <w:r w:rsidRPr="00DD6B12">
              <w:rPr>
                <w:rFonts w:ascii="Times" w:hAnsi="Times"/>
                <w:rPrChange w:id="10872" w:author="Adriana  Casas" w:date="2015-07-08T15:43:00Z">
                  <w:rPr/>
                </w:rPrChange>
              </w:rPr>
              <w:fldChar w:fldCharType="end"/>
            </w:r>
          </w:p>
        </w:tc>
      </w:tr>
      <w:tr w:rsidR="006C738E" w:rsidRPr="00DD6B12" w14:paraId="523A4A74" w14:textId="77777777" w:rsidTr="006C738E">
        <w:tc>
          <w:tcPr>
            <w:tcW w:w="2460" w:type="dxa"/>
          </w:tcPr>
          <w:p w14:paraId="01D50503" w14:textId="77777777" w:rsidR="006C738E" w:rsidRPr="00DD6B12" w:rsidRDefault="006C738E" w:rsidP="00DD6B12">
            <w:pPr>
              <w:spacing w:line="240" w:lineRule="auto"/>
              <w:rPr>
                <w:rFonts w:ascii="Times" w:hAnsi="Times"/>
                <w:rPrChange w:id="10873" w:author="Adriana  Casas" w:date="2015-07-08T15:43:00Z">
                  <w:rPr/>
                </w:rPrChange>
              </w:rPr>
              <w:pPrChange w:id="10874" w:author="Adriana  Casas" w:date="2015-07-08T15:43:00Z">
                <w:pPr/>
              </w:pPrChange>
            </w:pPr>
            <w:r w:rsidRPr="00DD6B12">
              <w:rPr>
                <w:rFonts w:ascii="Times" w:hAnsi="Times"/>
                <w:b/>
                <w:color w:val="000000"/>
                <w:rPrChange w:id="10875" w:author="Adriana  Casas" w:date="2015-07-08T15:43:00Z">
                  <w:rPr>
                    <w:b/>
                    <w:color w:val="000000"/>
                  </w:rPr>
                </w:rPrChange>
              </w:rPr>
              <w:t>Pie de imagen</w:t>
            </w:r>
          </w:p>
        </w:tc>
        <w:tc>
          <w:tcPr>
            <w:tcW w:w="6380" w:type="dxa"/>
          </w:tcPr>
          <w:p w14:paraId="642DF5C4" w14:textId="77777777" w:rsidR="006C738E" w:rsidRPr="00DD6B12" w:rsidRDefault="006C738E" w:rsidP="00DD6B12">
            <w:pPr>
              <w:spacing w:line="240" w:lineRule="auto"/>
              <w:rPr>
                <w:rFonts w:ascii="Times" w:hAnsi="Times"/>
                <w:rPrChange w:id="10876" w:author="Adriana  Casas" w:date="2015-07-08T15:43:00Z">
                  <w:rPr/>
                </w:rPrChange>
              </w:rPr>
              <w:pPrChange w:id="10877" w:author="Adriana  Casas" w:date="2015-07-08T15:43:00Z">
                <w:pPr/>
              </w:pPrChange>
            </w:pPr>
            <w:r w:rsidRPr="00DD6B12">
              <w:rPr>
                <w:rFonts w:ascii="Times" w:hAnsi="Times"/>
                <w:color w:val="000000"/>
                <w:rPrChange w:id="10878" w:author="Adriana  Casas" w:date="2015-07-08T15:43:00Z">
                  <w:rPr>
                    <w:color w:val="000000"/>
                  </w:rPr>
                </w:rPrChange>
              </w:rPr>
              <w:t>Internet ha representado una de las grandes revoluciones en el ámbito de las telecomunicaciones desde finales del siglo XX. La generalización del acceso a la red en el mundo desarrollado ha transformado las comunicaciones, lo que ha influido en la economía, en las relaciones sociales y en la cultura.</w:t>
            </w:r>
          </w:p>
        </w:tc>
      </w:tr>
    </w:tbl>
    <w:p w14:paraId="2147245A" w14:textId="77777777" w:rsidR="006C738E" w:rsidRPr="00DD6B12" w:rsidRDefault="006C738E" w:rsidP="00DD6B12">
      <w:pPr>
        <w:spacing w:line="240" w:lineRule="auto"/>
        <w:rPr>
          <w:rFonts w:ascii="Times" w:hAnsi="Times"/>
          <w:rPrChange w:id="10879" w:author="Adriana  Casas" w:date="2015-07-08T15:43:00Z">
            <w:rPr/>
          </w:rPrChange>
        </w:rPr>
        <w:pPrChange w:id="10880" w:author="Adriana  Casas" w:date="2015-07-08T15:43:00Z">
          <w:pPr/>
        </w:pPrChange>
      </w:pPr>
    </w:p>
    <w:p w14:paraId="414A4CDD" w14:textId="77777777" w:rsidR="006C738E" w:rsidRPr="00DD6B12" w:rsidRDefault="006C738E" w:rsidP="00DD6B12">
      <w:pPr>
        <w:spacing w:line="240" w:lineRule="auto"/>
        <w:rPr>
          <w:rFonts w:ascii="Times" w:hAnsi="Times"/>
          <w:color w:val="000000"/>
          <w:rPrChange w:id="10881" w:author="Adriana  Casas" w:date="2015-07-08T15:43:00Z">
            <w:rPr>
              <w:color w:val="000000"/>
            </w:rPr>
          </w:rPrChange>
        </w:rPr>
        <w:pPrChange w:id="10882" w:author="Adriana  Casas" w:date="2015-07-08T15:43:00Z">
          <w:pPr/>
        </w:pPrChange>
      </w:pPr>
      <w:r w:rsidRPr="00DD6B12">
        <w:rPr>
          <w:rFonts w:ascii="Times" w:hAnsi="Times"/>
          <w:color w:val="000000"/>
          <w:rPrChange w:id="10883" w:author="Adriana  Casas" w:date="2015-07-08T15:43:00Z">
            <w:rPr>
              <w:color w:val="000000"/>
            </w:rPr>
          </w:rPrChange>
        </w:rPr>
        <w:t>De forma paralela, este desarrollo tecnológico sin precedentes ha influido también en las relaciones humanas, sobre todo por la existencia de las redes sociales virtuales con las cuales es fácil y rápido contactar y conocer gente de todas partes del mundo.</w:t>
      </w:r>
    </w:p>
    <w:p w14:paraId="5A738EA7" w14:textId="77777777" w:rsidR="006C738E" w:rsidRPr="00DD6B12" w:rsidRDefault="006C738E" w:rsidP="00DD6B12">
      <w:pPr>
        <w:spacing w:line="240" w:lineRule="auto"/>
        <w:rPr>
          <w:rFonts w:ascii="Times" w:hAnsi="Times"/>
          <w:rPrChange w:id="10884" w:author="Adriana  Casas" w:date="2015-07-08T15:43:00Z">
            <w:rPr/>
          </w:rPrChange>
        </w:rPr>
        <w:pPrChange w:id="10885" w:author="Adriana  Casas" w:date="2015-07-08T15:43:00Z">
          <w:pPr/>
        </w:pPrChange>
      </w:pPr>
    </w:p>
    <w:p w14:paraId="1E348ABD" w14:textId="77777777" w:rsidR="006C738E" w:rsidRPr="00DD6B12" w:rsidRDefault="006C738E" w:rsidP="00DD6B12">
      <w:pPr>
        <w:spacing w:line="240" w:lineRule="auto"/>
        <w:rPr>
          <w:rFonts w:ascii="Times" w:hAnsi="Times"/>
          <w:rPrChange w:id="10886" w:author="Adriana  Casas" w:date="2015-07-08T15:43:00Z">
            <w:rPr/>
          </w:rPrChange>
        </w:rPr>
        <w:pPrChange w:id="10887" w:author="Adriana  Casas" w:date="2015-07-08T15:43:00Z">
          <w:pPr/>
        </w:pPrChange>
      </w:pPr>
      <w:r w:rsidRPr="00DD6B12">
        <w:rPr>
          <w:rFonts w:ascii="Times" w:hAnsi="Times"/>
          <w:b/>
          <w:rPrChange w:id="10888" w:author="Adriana  Casas" w:date="2015-07-08T15:43:00Z">
            <w:rPr>
              <w:b/>
            </w:rPr>
          </w:rPrChange>
        </w:rPr>
        <w:t xml:space="preserve">[SECCIÓN 2]  </w:t>
      </w:r>
      <w:r w:rsidRPr="00DD6B12">
        <w:rPr>
          <w:rFonts w:ascii="Times" w:hAnsi="Times"/>
          <w:b/>
          <w:color w:val="000000"/>
          <w:rPrChange w:id="10889" w:author="Adriana  Casas" w:date="2015-07-08T15:43:00Z">
            <w:rPr>
              <w:b/>
              <w:color w:val="000000"/>
            </w:rPr>
          </w:rPrChange>
        </w:rPr>
        <w:t>7.3 Las ventajas e inconvenientes de la globalización</w:t>
      </w:r>
      <w:r w:rsidRPr="00DD6B12">
        <w:rPr>
          <w:rFonts w:ascii="Times" w:hAnsi="Times"/>
          <w:color w:val="000000"/>
          <w:rPrChange w:id="10890" w:author="Adriana  Casas" w:date="2015-07-08T15:43:00Z">
            <w:rPr>
              <w:color w:val="000000"/>
            </w:rPr>
          </w:rPrChange>
        </w:rPr>
        <w:t xml:space="preserve"> </w:t>
      </w:r>
    </w:p>
    <w:p w14:paraId="60BB47FB" w14:textId="77777777" w:rsidR="006C738E" w:rsidRPr="00DD6B12" w:rsidRDefault="006C738E" w:rsidP="00DD6B12">
      <w:pPr>
        <w:spacing w:line="240" w:lineRule="auto"/>
        <w:rPr>
          <w:rFonts w:ascii="Times" w:hAnsi="Times"/>
          <w:rPrChange w:id="10891" w:author="Adriana  Casas" w:date="2015-07-08T15:43:00Z">
            <w:rPr/>
          </w:rPrChange>
        </w:rPr>
        <w:pPrChange w:id="10892" w:author="Adriana  Casas" w:date="2015-07-08T15:43:00Z">
          <w:pPr/>
        </w:pPrChange>
      </w:pPr>
    </w:p>
    <w:p w14:paraId="0BC5416D" w14:textId="77777777" w:rsidR="006C738E" w:rsidRPr="00DD6B12" w:rsidRDefault="006C738E" w:rsidP="00DD6B12">
      <w:pPr>
        <w:spacing w:line="240" w:lineRule="auto"/>
        <w:rPr>
          <w:rFonts w:ascii="Times" w:hAnsi="Times"/>
          <w:rPrChange w:id="10893" w:author="Adriana  Casas" w:date="2015-07-08T15:43:00Z">
            <w:rPr/>
          </w:rPrChange>
        </w:rPr>
        <w:pPrChange w:id="10894" w:author="Adriana  Casas" w:date="2015-07-08T15:43:00Z">
          <w:pPr/>
        </w:pPrChange>
      </w:pPr>
      <w:r w:rsidRPr="00DD6B12">
        <w:rPr>
          <w:rFonts w:ascii="Times" w:hAnsi="Times"/>
          <w:color w:val="000000"/>
          <w:rPrChange w:id="10895" w:author="Adriana  Casas" w:date="2015-07-08T15:43:00Z">
            <w:rPr>
              <w:color w:val="000000"/>
            </w:rPr>
          </w:rPrChange>
        </w:rPr>
        <w:t>La globalización no es valorada del mismo modo por todo el mundo. Existen voces tanto a favor del actual modelo, como en contra. Estas últimas apuestan por una globalización distinta que dé prioridad a las personas frente a los mercados.</w:t>
      </w:r>
    </w:p>
    <w:p w14:paraId="296BB2E3" w14:textId="77777777" w:rsidR="006C738E" w:rsidRPr="00DD6B12" w:rsidRDefault="006C738E" w:rsidP="00DD6B12">
      <w:pPr>
        <w:spacing w:line="240" w:lineRule="auto"/>
        <w:rPr>
          <w:rFonts w:ascii="Times" w:hAnsi="Times"/>
          <w:rPrChange w:id="10896" w:author="Adriana  Casas" w:date="2015-07-08T15:43:00Z">
            <w:rPr/>
          </w:rPrChange>
        </w:rPr>
        <w:pPrChange w:id="10897" w:author="Adriana  Casas" w:date="2015-07-08T15:43:00Z">
          <w:pPr/>
        </w:pPrChange>
      </w:pPr>
      <w:r w:rsidRPr="00DD6B12">
        <w:rPr>
          <w:rFonts w:ascii="Times" w:hAnsi="Times"/>
          <w:b/>
          <w:color w:val="000000"/>
          <w:rPrChange w:id="10898" w:author="Adriana  Casas" w:date="2015-07-08T15:43:00Z">
            <w:rPr>
              <w:b/>
              <w:color w:val="000000"/>
            </w:rPr>
          </w:rPrChange>
        </w:rPr>
        <w:t>La economía y la riqueza:</w:t>
      </w:r>
    </w:p>
    <w:p w14:paraId="23BA8276" w14:textId="77777777" w:rsidR="006C738E" w:rsidRPr="00DD6B12" w:rsidRDefault="006C738E" w:rsidP="00DD6B12">
      <w:pPr>
        <w:numPr>
          <w:ilvl w:val="0"/>
          <w:numId w:val="16"/>
        </w:numPr>
        <w:spacing w:after="200" w:line="240" w:lineRule="auto"/>
        <w:contextualSpacing/>
        <w:rPr>
          <w:rFonts w:ascii="Times" w:hAnsi="Times"/>
          <w:color w:val="000000"/>
          <w:rPrChange w:id="10899" w:author="Adriana  Casas" w:date="2015-07-08T15:43:00Z">
            <w:rPr>
              <w:color w:val="000000"/>
            </w:rPr>
          </w:rPrChange>
        </w:rPr>
        <w:pPrChange w:id="10900" w:author="Adriana  Casas" w:date="2015-07-08T15:43:00Z">
          <w:pPr>
            <w:numPr>
              <w:numId w:val="16"/>
            </w:numPr>
            <w:spacing w:after="200"/>
            <w:ind w:left="720" w:firstLine="1080"/>
            <w:contextualSpacing/>
          </w:pPr>
        </w:pPrChange>
      </w:pPr>
      <w:r w:rsidRPr="00DD6B12">
        <w:rPr>
          <w:rFonts w:ascii="Times" w:hAnsi="Times"/>
          <w:color w:val="000000"/>
          <w:rPrChange w:id="10901" w:author="Adriana  Casas" w:date="2015-07-08T15:43:00Z">
            <w:rPr>
              <w:color w:val="000000"/>
            </w:rPr>
          </w:rPrChange>
        </w:rPr>
        <w:t>Defensores: la liberalización de los mercados supondrá un aumento de la riqueza y una disminución de las desigualdades sociales.</w:t>
      </w:r>
    </w:p>
    <w:p w14:paraId="452BB418" w14:textId="77777777" w:rsidR="006C738E" w:rsidRPr="00DD6B12" w:rsidRDefault="006C738E" w:rsidP="00DD6B12">
      <w:pPr>
        <w:numPr>
          <w:ilvl w:val="0"/>
          <w:numId w:val="16"/>
        </w:numPr>
        <w:spacing w:after="200" w:line="240" w:lineRule="auto"/>
        <w:contextualSpacing/>
        <w:rPr>
          <w:rFonts w:ascii="Times" w:hAnsi="Times"/>
          <w:color w:val="000000"/>
          <w:rPrChange w:id="10902" w:author="Adriana  Casas" w:date="2015-07-08T15:43:00Z">
            <w:rPr>
              <w:color w:val="000000"/>
            </w:rPr>
          </w:rPrChange>
        </w:rPr>
        <w:pPrChange w:id="10903" w:author="Adriana  Casas" w:date="2015-07-08T15:43:00Z">
          <w:pPr>
            <w:numPr>
              <w:numId w:val="16"/>
            </w:numPr>
            <w:spacing w:after="200"/>
            <w:ind w:left="720" w:firstLine="1080"/>
            <w:contextualSpacing/>
          </w:pPr>
        </w:pPrChange>
      </w:pPr>
      <w:r w:rsidRPr="00DD6B12">
        <w:rPr>
          <w:rFonts w:ascii="Times" w:hAnsi="Times"/>
          <w:color w:val="000000"/>
          <w:rPrChange w:id="10904" w:author="Adriana  Casas" w:date="2015-07-08T15:43:00Z">
            <w:rPr>
              <w:color w:val="000000"/>
            </w:rPr>
          </w:rPrChange>
        </w:rPr>
        <w:t>Detractores: es una forma de neocolonialismo que generará mayores diferencias de ingresos entre los países del centro y de la periferia.</w:t>
      </w:r>
    </w:p>
    <w:p w14:paraId="38A8E4A5" w14:textId="77777777" w:rsidR="006C738E" w:rsidRPr="00DD6B12" w:rsidRDefault="006C738E" w:rsidP="00DD6B12">
      <w:pPr>
        <w:spacing w:line="240" w:lineRule="auto"/>
        <w:rPr>
          <w:rFonts w:ascii="Times" w:hAnsi="Times"/>
          <w:rPrChange w:id="10905" w:author="Adriana  Casas" w:date="2015-07-08T15:43:00Z">
            <w:rPr/>
          </w:rPrChange>
        </w:rPr>
        <w:pPrChange w:id="10906" w:author="Adriana  Casas" w:date="2015-07-08T15:43:00Z">
          <w:pPr/>
        </w:pPrChange>
      </w:pPr>
      <w:r w:rsidRPr="00DD6B12">
        <w:rPr>
          <w:rFonts w:ascii="Times" w:hAnsi="Times"/>
          <w:b/>
          <w:color w:val="000000"/>
          <w:rPrChange w:id="10907" w:author="Adriana  Casas" w:date="2015-07-08T15:43:00Z">
            <w:rPr>
              <w:b/>
              <w:color w:val="000000"/>
            </w:rPr>
          </w:rPrChange>
        </w:rPr>
        <w:t>El empleo:</w:t>
      </w:r>
    </w:p>
    <w:p w14:paraId="4258654F" w14:textId="77777777" w:rsidR="006C738E" w:rsidRPr="00DD6B12" w:rsidRDefault="006C738E" w:rsidP="00DD6B12">
      <w:pPr>
        <w:numPr>
          <w:ilvl w:val="0"/>
          <w:numId w:val="11"/>
        </w:numPr>
        <w:spacing w:after="200" w:line="240" w:lineRule="auto"/>
        <w:contextualSpacing/>
        <w:rPr>
          <w:rFonts w:ascii="Times" w:hAnsi="Times"/>
          <w:color w:val="000000"/>
          <w:rPrChange w:id="10908" w:author="Adriana  Casas" w:date="2015-07-08T15:43:00Z">
            <w:rPr>
              <w:color w:val="000000"/>
            </w:rPr>
          </w:rPrChange>
        </w:rPr>
        <w:pPrChange w:id="10909" w:author="Adriana  Casas" w:date="2015-07-08T15:43:00Z">
          <w:pPr>
            <w:numPr>
              <w:numId w:val="11"/>
            </w:numPr>
            <w:spacing w:after="200"/>
            <w:ind w:left="720" w:firstLine="1080"/>
            <w:contextualSpacing/>
          </w:pPr>
        </w:pPrChange>
      </w:pPr>
      <w:r w:rsidRPr="00DD6B12">
        <w:rPr>
          <w:rFonts w:ascii="Times" w:hAnsi="Times"/>
          <w:color w:val="000000"/>
          <w:rPrChange w:id="10910" w:author="Adriana  Casas" w:date="2015-07-08T15:43:00Z">
            <w:rPr>
              <w:color w:val="000000"/>
            </w:rPr>
          </w:rPrChange>
        </w:rPr>
        <w:t>Defensores: la globalización favorecerá la creación de empleo en todo el mundo.</w:t>
      </w:r>
    </w:p>
    <w:p w14:paraId="54335998" w14:textId="77777777" w:rsidR="006C738E" w:rsidRPr="00DD6B12" w:rsidRDefault="006C738E" w:rsidP="00DD6B12">
      <w:pPr>
        <w:numPr>
          <w:ilvl w:val="0"/>
          <w:numId w:val="11"/>
        </w:numPr>
        <w:spacing w:after="200" w:line="240" w:lineRule="auto"/>
        <w:contextualSpacing/>
        <w:rPr>
          <w:rFonts w:ascii="Times" w:hAnsi="Times"/>
          <w:color w:val="000000"/>
          <w:rPrChange w:id="10911" w:author="Adriana  Casas" w:date="2015-07-08T15:43:00Z">
            <w:rPr>
              <w:color w:val="000000"/>
            </w:rPr>
          </w:rPrChange>
        </w:rPr>
        <w:pPrChange w:id="10912" w:author="Adriana  Casas" w:date="2015-07-08T15:43:00Z">
          <w:pPr>
            <w:numPr>
              <w:numId w:val="11"/>
            </w:numPr>
            <w:spacing w:after="200"/>
            <w:ind w:left="720" w:firstLine="1080"/>
            <w:contextualSpacing/>
          </w:pPr>
        </w:pPrChange>
      </w:pPr>
      <w:r w:rsidRPr="00DD6B12">
        <w:rPr>
          <w:rFonts w:ascii="Times" w:hAnsi="Times"/>
          <w:color w:val="000000"/>
          <w:rPrChange w:id="10913" w:author="Adriana  Casas" w:date="2015-07-08T15:43:00Z">
            <w:rPr>
              <w:color w:val="000000"/>
            </w:rPr>
          </w:rPrChange>
        </w:rPr>
        <w:t>Detractores: la globalización propiciará la explotación laboral del centro sobre la periferia y una precarización del mercado laboral, en general.</w:t>
      </w:r>
    </w:p>
    <w:p w14:paraId="51010A83" w14:textId="77777777" w:rsidR="006C738E" w:rsidRPr="00DD6B12" w:rsidRDefault="006C738E" w:rsidP="00DD6B12">
      <w:pPr>
        <w:spacing w:line="240" w:lineRule="auto"/>
        <w:rPr>
          <w:rFonts w:ascii="Times" w:hAnsi="Times"/>
          <w:rPrChange w:id="10914" w:author="Adriana  Casas" w:date="2015-07-08T15:43:00Z">
            <w:rPr/>
          </w:rPrChange>
        </w:rPr>
        <w:pPrChange w:id="10915" w:author="Adriana  Casas" w:date="2015-07-08T15:43:00Z">
          <w:pPr/>
        </w:pPrChange>
      </w:pPr>
      <w:r w:rsidRPr="00DD6B12">
        <w:rPr>
          <w:rFonts w:ascii="Times" w:hAnsi="Times"/>
          <w:b/>
          <w:color w:val="000000"/>
          <w:rPrChange w:id="10916" w:author="Adriana  Casas" w:date="2015-07-08T15:43:00Z">
            <w:rPr>
              <w:b/>
              <w:color w:val="000000"/>
            </w:rPr>
          </w:rPrChange>
        </w:rPr>
        <w:t>La cultura:</w:t>
      </w:r>
    </w:p>
    <w:p w14:paraId="2FFD2BD1" w14:textId="77777777" w:rsidR="006C738E" w:rsidRPr="00DD6B12" w:rsidRDefault="006C738E" w:rsidP="00DD6B12">
      <w:pPr>
        <w:numPr>
          <w:ilvl w:val="0"/>
          <w:numId w:val="10"/>
        </w:numPr>
        <w:spacing w:after="200" w:line="240" w:lineRule="auto"/>
        <w:contextualSpacing/>
        <w:rPr>
          <w:rFonts w:ascii="Times" w:hAnsi="Times"/>
          <w:color w:val="000000"/>
          <w:rPrChange w:id="10917" w:author="Adriana  Casas" w:date="2015-07-08T15:43:00Z">
            <w:rPr>
              <w:color w:val="000000"/>
            </w:rPr>
          </w:rPrChange>
        </w:rPr>
        <w:pPrChange w:id="10918" w:author="Adriana  Casas" w:date="2015-07-08T15:43:00Z">
          <w:pPr>
            <w:numPr>
              <w:numId w:val="10"/>
            </w:numPr>
            <w:spacing w:after="200"/>
            <w:ind w:left="720" w:firstLine="1080"/>
            <w:contextualSpacing/>
          </w:pPr>
        </w:pPrChange>
      </w:pPr>
      <w:r w:rsidRPr="00DD6B12">
        <w:rPr>
          <w:rFonts w:ascii="Times" w:hAnsi="Times"/>
          <w:color w:val="000000"/>
          <w:rPrChange w:id="10919" w:author="Adriana  Casas" w:date="2015-07-08T15:43:00Z">
            <w:rPr>
              <w:color w:val="000000"/>
            </w:rPr>
          </w:rPrChange>
        </w:rPr>
        <w:t>Defensores: la globalización permitirá un mayor acceso la educación y la cultura gracias a las tecnologías de la información y de la comunicación.</w:t>
      </w:r>
    </w:p>
    <w:p w14:paraId="1E86BDCE" w14:textId="77777777" w:rsidR="006C738E" w:rsidRPr="00DD6B12" w:rsidRDefault="006C738E" w:rsidP="00DD6B12">
      <w:pPr>
        <w:numPr>
          <w:ilvl w:val="0"/>
          <w:numId w:val="10"/>
        </w:numPr>
        <w:spacing w:after="200" w:line="240" w:lineRule="auto"/>
        <w:contextualSpacing/>
        <w:rPr>
          <w:rFonts w:ascii="Times" w:hAnsi="Times"/>
          <w:color w:val="000000"/>
          <w:rPrChange w:id="10920" w:author="Adriana  Casas" w:date="2015-07-08T15:43:00Z">
            <w:rPr>
              <w:color w:val="000000"/>
            </w:rPr>
          </w:rPrChange>
        </w:rPr>
        <w:pPrChange w:id="10921" w:author="Adriana  Casas" w:date="2015-07-08T15:43:00Z">
          <w:pPr>
            <w:numPr>
              <w:numId w:val="10"/>
            </w:numPr>
            <w:spacing w:after="200"/>
            <w:ind w:left="720" w:firstLine="1080"/>
            <w:contextualSpacing/>
          </w:pPr>
        </w:pPrChange>
      </w:pPr>
      <w:r w:rsidRPr="00DD6B12">
        <w:rPr>
          <w:rFonts w:ascii="Times" w:hAnsi="Times"/>
          <w:color w:val="000000"/>
          <w:rPrChange w:id="10922" w:author="Adriana  Casas" w:date="2015-07-08T15:43:00Z">
            <w:rPr>
              <w:color w:val="000000"/>
            </w:rPr>
          </w:rPrChange>
        </w:rPr>
        <w:t>Detractores: la globalización provocará la imposición de las culturas dominantes.</w:t>
      </w:r>
    </w:p>
    <w:p w14:paraId="322C4940" w14:textId="77777777" w:rsidR="006C738E" w:rsidRPr="00DD6B12" w:rsidRDefault="006C738E" w:rsidP="00DD6B12">
      <w:pPr>
        <w:spacing w:line="240" w:lineRule="auto"/>
        <w:rPr>
          <w:rFonts w:ascii="Times" w:hAnsi="Times"/>
          <w:rPrChange w:id="10923" w:author="Adriana  Casas" w:date="2015-07-08T15:43:00Z">
            <w:rPr/>
          </w:rPrChange>
        </w:rPr>
        <w:pPrChange w:id="10924" w:author="Adriana  Casas" w:date="2015-07-08T15:43:00Z">
          <w:pPr/>
        </w:pPrChange>
      </w:pPr>
      <w:r w:rsidRPr="00DD6B12">
        <w:rPr>
          <w:rFonts w:ascii="Times" w:hAnsi="Times"/>
          <w:b/>
          <w:color w:val="000000"/>
          <w:rPrChange w:id="10925" w:author="Adriana  Casas" w:date="2015-07-08T15:43:00Z">
            <w:rPr>
              <w:b/>
              <w:color w:val="000000"/>
            </w:rPr>
          </w:rPrChange>
        </w:rPr>
        <w:t>La democracia:</w:t>
      </w:r>
    </w:p>
    <w:p w14:paraId="6802E5AD" w14:textId="77777777" w:rsidR="006C738E" w:rsidRPr="00DD6B12" w:rsidRDefault="006C738E" w:rsidP="00DD6B12">
      <w:pPr>
        <w:spacing w:line="240" w:lineRule="auto"/>
        <w:rPr>
          <w:rFonts w:ascii="Times" w:hAnsi="Times"/>
          <w:rPrChange w:id="10926" w:author="Adriana  Casas" w:date="2015-07-08T15:43:00Z">
            <w:rPr/>
          </w:rPrChange>
        </w:rPr>
        <w:pPrChange w:id="10927" w:author="Adriana  Casas" w:date="2015-07-08T15:43:00Z">
          <w:pPr/>
        </w:pPrChange>
      </w:pPr>
      <w:r w:rsidRPr="00DD6B12">
        <w:rPr>
          <w:rFonts w:ascii="Times" w:hAnsi="Times"/>
          <w:color w:val="000000"/>
          <w:rPrChange w:id="10928" w:author="Adriana  Casas" w:date="2015-07-08T15:43:00Z">
            <w:rPr>
              <w:color w:val="000000"/>
            </w:rPr>
          </w:rPrChange>
        </w:rPr>
        <w:t>Defensores: la globalización propiciará la extensión de los sistemas democráticos.</w:t>
      </w:r>
    </w:p>
    <w:p w14:paraId="52321E59" w14:textId="77777777" w:rsidR="006C738E" w:rsidRPr="00DD6B12" w:rsidRDefault="006C738E" w:rsidP="00DD6B12">
      <w:pPr>
        <w:spacing w:line="240" w:lineRule="auto"/>
        <w:rPr>
          <w:rFonts w:ascii="Times" w:hAnsi="Times"/>
          <w:color w:val="000000"/>
          <w:rPrChange w:id="10929" w:author="Adriana  Casas" w:date="2015-07-08T15:43:00Z">
            <w:rPr>
              <w:color w:val="000000"/>
            </w:rPr>
          </w:rPrChange>
        </w:rPr>
        <w:pPrChange w:id="10930" w:author="Adriana  Casas" w:date="2015-07-08T15:43:00Z">
          <w:pPr/>
        </w:pPrChange>
      </w:pPr>
      <w:r w:rsidRPr="00DD6B12">
        <w:rPr>
          <w:rFonts w:ascii="Times" w:hAnsi="Times"/>
          <w:color w:val="000000"/>
          <w:rPrChange w:id="10931" w:author="Adriana  Casas" w:date="2015-07-08T15:43:00Z">
            <w:rPr>
              <w:color w:val="000000"/>
            </w:rPr>
          </w:rPrChange>
        </w:rPr>
        <w:t>Detractores: el creciente poder de las multinacionales y las entidades financieras empobrece la calidad de la democraci</w:t>
      </w:r>
      <w:r w:rsidR="00A203BB" w:rsidRPr="00DD6B12">
        <w:rPr>
          <w:rFonts w:ascii="Times" w:hAnsi="Times"/>
          <w:color w:val="000000"/>
          <w:rPrChange w:id="10932" w:author="Adriana  Casas" w:date="2015-07-08T15:43:00Z">
            <w:rPr>
              <w:color w:val="000000"/>
            </w:rPr>
          </w:rPrChange>
        </w:rPr>
        <w:t>a.</w:t>
      </w: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436DC5" w:rsidRPr="00DD6B12" w14:paraId="452A65A5"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7C329E0" w14:textId="77777777" w:rsidR="00436DC5" w:rsidRPr="00DD6B12" w:rsidRDefault="00436DC5" w:rsidP="00DD6B12">
            <w:pPr>
              <w:spacing w:line="240" w:lineRule="auto"/>
              <w:ind w:left="-120"/>
              <w:jc w:val="center"/>
              <w:rPr>
                <w:rFonts w:ascii="Times" w:hAnsi="Times"/>
                <w:rPrChange w:id="10933" w:author="Adriana  Casas" w:date="2015-07-08T15:43:00Z">
                  <w:rPr/>
                </w:rPrChange>
              </w:rPr>
              <w:pPrChange w:id="10934" w:author="Adriana  Casas" w:date="2015-07-08T15:43:00Z">
                <w:pPr>
                  <w:ind w:left="-120"/>
                  <w:jc w:val="center"/>
                </w:pPr>
              </w:pPrChange>
            </w:pPr>
            <w:r w:rsidRPr="00DD6B12">
              <w:rPr>
                <w:rFonts w:ascii="Times" w:hAnsi="Times"/>
                <w:b/>
                <w:color w:val="FFFFFF" w:themeColor="background1"/>
                <w:highlight w:val="none"/>
                <w:rPrChange w:id="10935" w:author="Adriana  Casas" w:date="2015-07-08T15:43:00Z">
                  <w:rPr>
                    <w:b/>
                    <w:color w:val="FFFFFF" w:themeColor="background1"/>
                    <w:highlight w:val="none"/>
                  </w:rPr>
                </w:rPrChange>
              </w:rPr>
              <w:t>Practica: recurso aprovechado</w:t>
            </w:r>
          </w:p>
        </w:tc>
      </w:tr>
      <w:tr w:rsidR="00436DC5" w:rsidRPr="00DD6B12" w14:paraId="1F425EAB"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8A3AAB" w14:textId="77777777" w:rsidR="00436DC5" w:rsidRPr="00DD6B12" w:rsidRDefault="00436DC5" w:rsidP="00DD6B12">
            <w:pPr>
              <w:spacing w:line="240" w:lineRule="auto"/>
              <w:ind w:left="-120"/>
              <w:rPr>
                <w:rFonts w:ascii="Times" w:hAnsi="Times"/>
                <w:rPrChange w:id="10936" w:author="Adriana  Casas" w:date="2015-07-08T15:43:00Z">
                  <w:rPr/>
                </w:rPrChange>
              </w:rPr>
              <w:pPrChange w:id="10937" w:author="Adriana  Casas" w:date="2015-07-08T15:43:00Z">
                <w:pPr>
                  <w:ind w:left="-120"/>
                </w:pPr>
              </w:pPrChange>
            </w:pPr>
            <w:r w:rsidRPr="00DD6B12">
              <w:rPr>
                <w:rFonts w:ascii="Times" w:hAnsi="Times"/>
                <w:b/>
                <w:color w:val="000000"/>
                <w:rPrChange w:id="10938"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7FF96FC9" w14:textId="77777777" w:rsidR="00436DC5" w:rsidRPr="00DD6B12" w:rsidRDefault="00D2437C" w:rsidP="00DD6B12">
            <w:pPr>
              <w:spacing w:line="240" w:lineRule="auto"/>
              <w:ind w:left="-120"/>
              <w:rPr>
                <w:rFonts w:ascii="Times" w:hAnsi="Times"/>
                <w:b/>
                <w:sz w:val="22"/>
                <w:szCs w:val="22"/>
                <w:rPrChange w:id="10939" w:author="Adriana  Casas" w:date="2015-07-08T15:43:00Z">
                  <w:rPr>
                    <w:b/>
                    <w:sz w:val="22"/>
                    <w:szCs w:val="22"/>
                  </w:rPr>
                </w:rPrChange>
              </w:rPr>
              <w:pPrChange w:id="10940" w:author="Adriana  Casas" w:date="2015-07-08T15:43:00Z">
                <w:pPr>
                  <w:ind w:left="-120"/>
                </w:pPr>
              </w:pPrChange>
            </w:pPr>
            <w:r w:rsidRPr="00DD6B12">
              <w:rPr>
                <w:rFonts w:ascii="Times" w:hAnsi="Times"/>
                <w:b/>
                <w:color w:val="000000"/>
                <w:sz w:val="22"/>
                <w:szCs w:val="22"/>
                <w:rPrChange w:id="10941" w:author="Adriana  Casas" w:date="2015-07-08T15:43:00Z">
                  <w:rPr>
                    <w:b/>
                    <w:color w:val="000000"/>
                    <w:sz w:val="22"/>
                    <w:szCs w:val="22"/>
                  </w:rPr>
                </w:rPrChange>
              </w:rPr>
              <w:t>CS_10_05</w:t>
            </w:r>
            <w:r w:rsidR="00C00F5E" w:rsidRPr="00DD6B12">
              <w:rPr>
                <w:rFonts w:ascii="Times" w:hAnsi="Times"/>
                <w:b/>
                <w:color w:val="000000"/>
                <w:sz w:val="22"/>
                <w:szCs w:val="22"/>
                <w:rPrChange w:id="10942" w:author="Adriana  Casas" w:date="2015-07-08T15:43:00Z">
                  <w:rPr>
                    <w:b/>
                    <w:color w:val="000000"/>
                    <w:sz w:val="22"/>
                    <w:szCs w:val="22"/>
                  </w:rPr>
                </w:rPrChange>
              </w:rPr>
              <w:t>_CO REC</w:t>
            </w:r>
            <w:r w:rsidR="004F495D" w:rsidRPr="00DD6B12">
              <w:rPr>
                <w:rFonts w:ascii="Times" w:hAnsi="Times"/>
                <w:b/>
                <w:color w:val="000000"/>
                <w:sz w:val="22"/>
                <w:szCs w:val="22"/>
                <w:rPrChange w:id="10943" w:author="Adriana  Casas" w:date="2015-07-08T15:43:00Z">
                  <w:rPr>
                    <w:b/>
                    <w:color w:val="000000"/>
                    <w:sz w:val="22"/>
                    <w:szCs w:val="22"/>
                  </w:rPr>
                </w:rPrChange>
              </w:rPr>
              <w:t>400</w:t>
            </w:r>
          </w:p>
        </w:tc>
      </w:tr>
      <w:tr w:rsidR="00436DC5" w:rsidRPr="00DD6B12" w14:paraId="2C700D93"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368848" w14:textId="77777777" w:rsidR="00436DC5" w:rsidRPr="00DD6B12" w:rsidRDefault="00436DC5" w:rsidP="00DD6B12">
            <w:pPr>
              <w:spacing w:line="240" w:lineRule="auto"/>
              <w:ind w:left="-120"/>
              <w:rPr>
                <w:rFonts w:ascii="Times" w:hAnsi="Times"/>
                <w:rPrChange w:id="10944" w:author="Adriana  Casas" w:date="2015-07-08T15:43:00Z">
                  <w:rPr/>
                </w:rPrChange>
              </w:rPr>
              <w:pPrChange w:id="10945" w:author="Adriana  Casas" w:date="2015-07-08T15:43:00Z">
                <w:pPr>
                  <w:ind w:left="-120"/>
                </w:pPr>
              </w:pPrChange>
            </w:pPr>
            <w:r w:rsidRPr="00DD6B12">
              <w:rPr>
                <w:rFonts w:ascii="Times" w:hAnsi="Times"/>
                <w:b/>
                <w:color w:val="000000"/>
                <w:rPrChange w:id="10946"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57171AE8" w14:textId="77777777" w:rsidR="00436DC5" w:rsidRPr="00DD6B12" w:rsidRDefault="00436DC5" w:rsidP="00DD6B12">
            <w:pPr>
              <w:spacing w:line="240" w:lineRule="auto"/>
              <w:ind w:left="-120"/>
              <w:rPr>
                <w:rFonts w:ascii="Times" w:hAnsi="Times"/>
                <w:rPrChange w:id="10947" w:author="Adriana  Casas" w:date="2015-07-08T15:43:00Z">
                  <w:rPr/>
                </w:rPrChange>
              </w:rPr>
              <w:pPrChange w:id="10948" w:author="Adriana  Casas" w:date="2015-07-08T15:43:00Z">
                <w:pPr>
                  <w:ind w:left="-120"/>
                </w:pPr>
              </w:pPrChange>
            </w:pPr>
            <w:r w:rsidRPr="00DD6B12">
              <w:rPr>
                <w:rFonts w:ascii="Times" w:hAnsi="Times"/>
                <w:rPrChange w:id="10949" w:author="Adriana  Casas" w:date="2015-07-08T15:43:00Z">
                  <w:rPr/>
                </w:rPrChange>
              </w:rPr>
              <w:t>Practica: Distingue aspectos positivos y negativos de la Globalización.</w:t>
            </w:r>
          </w:p>
        </w:tc>
      </w:tr>
      <w:tr w:rsidR="00436DC5" w:rsidRPr="00DD6B12" w14:paraId="0E601D51"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C58B54" w14:textId="77777777" w:rsidR="00436DC5" w:rsidRPr="00DD6B12" w:rsidRDefault="00436DC5" w:rsidP="00DD6B12">
            <w:pPr>
              <w:spacing w:line="240" w:lineRule="auto"/>
              <w:ind w:left="-120"/>
              <w:rPr>
                <w:rFonts w:ascii="Times" w:hAnsi="Times"/>
                <w:rPrChange w:id="10950" w:author="Adriana  Casas" w:date="2015-07-08T15:43:00Z">
                  <w:rPr/>
                </w:rPrChange>
              </w:rPr>
              <w:pPrChange w:id="10951" w:author="Adriana  Casas" w:date="2015-07-08T15:43:00Z">
                <w:pPr>
                  <w:ind w:left="-120"/>
                </w:pPr>
              </w:pPrChange>
            </w:pPr>
            <w:r w:rsidRPr="00DD6B12">
              <w:rPr>
                <w:rFonts w:ascii="Times" w:hAnsi="Times"/>
                <w:b/>
                <w:color w:val="000000"/>
                <w:rPrChange w:id="10952"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727F07EE" w14:textId="77777777" w:rsidR="00436DC5" w:rsidRPr="00DD6B12" w:rsidRDefault="00436DC5" w:rsidP="006E29D3">
            <w:pPr>
              <w:spacing w:line="240" w:lineRule="auto"/>
              <w:rPr>
                <w:rFonts w:ascii="Times" w:hAnsi="Times"/>
                <w:rPrChange w:id="10953" w:author="Adriana  Casas" w:date="2015-07-08T15:43:00Z">
                  <w:rPr/>
                </w:rPrChange>
              </w:rPr>
            </w:pPr>
            <w:r w:rsidRPr="00DD6B12">
              <w:rPr>
                <w:rFonts w:ascii="Times" w:hAnsi="Times"/>
                <w:color w:val="000000"/>
                <w:rPrChange w:id="10954" w:author="Adriana  Casas" w:date="2015-07-08T15:43:00Z">
                  <w:rPr>
                    <w:color w:val="000000"/>
                  </w:rPr>
                </w:rPrChange>
              </w:rPr>
              <w:t>3°ESO/CS/</w:t>
            </w:r>
            <w:r w:rsidR="00AC09EF" w:rsidRPr="00DD6B12">
              <w:rPr>
                <w:rFonts w:ascii="Times" w:hAnsi="Times"/>
                <w:color w:val="000000"/>
                <w:rPrChange w:id="10955" w:author="Adriana  Casas" w:date="2015-07-08T15:43:00Z">
                  <w:rPr>
                    <w:color w:val="000000"/>
                  </w:rPr>
                </w:rPrChange>
              </w:rPr>
              <w:t>las ventajas e inconvenientes de la globalización.</w:t>
            </w:r>
          </w:p>
        </w:tc>
      </w:tr>
      <w:tr w:rsidR="00436DC5" w:rsidRPr="00DD6B12" w14:paraId="27C419CE"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851569D" w14:textId="77777777" w:rsidR="00436DC5" w:rsidRPr="00DD6B12" w:rsidRDefault="00436DC5" w:rsidP="00DD6B12">
            <w:pPr>
              <w:spacing w:line="240" w:lineRule="auto"/>
              <w:ind w:left="-120"/>
              <w:rPr>
                <w:rFonts w:ascii="Times" w:hAnsi="Times"/>
                <w:rPrChange w:id="10956" w:author="Adriana  Casas" w:date="2015-07-08T15:43:00Z">
                  <w:rPr/>
                </w:rPrChange>
              </w:rPr>
              <w:pPrChange w:id="10957" w:author="Adriana  Casas" w:date="2015-07-08T15:43:00Z">
                <w:pPr>
                  <w:ind w:left="-120"/>
                </w:pPr>
              </w:pPrChange>
            </w:pPr>
            <w:r w:rsidRPr="00DD6B12">
              <w:rPr>
                <w:rFonts w:ascii="Times" w:hAnsi="Times"/>
                <w:b/>
                <w:color w:val="000000"/>
                <w:rPrChange w:id="10958"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037482A1" w14:textId="77777777" w:rsidR="00436DC5" w:rsidRPr="00DD6B12" w:rsidRDefault="00AC09EF" w:rsidP="006E29D3">
            <w:pPr>
              <w:spacing w:line="240" w:lineRule="auto"/>
              <w:rPr>
                <w:rFonts w:ascii="Times" w:hAnsi="Times"/>
                <w:rPrChange w:id="10959" w:author="Adriana  Casas" w:date="2015-07-08T15:43:00Z">
                  <w:rPr/>
                </w:rPrChange>
              </w:rPr>
            </w:pPr>
            <w:r w:rsidRPr="00DD6B12">
              <w:rPr>
                <w:rFonts w:ascii="Times" w:hAnsi="Times"/>
                <w:rPrChange w:id="10960" w:author="Adriana  Casas" w:date="2015-07-08T15:43:00Z">
                  <w:rPr/>
                </w:rPrChange>
              </w:rPr>
              <w:t>Actividades sobre las ventajas e inconvenientes de la globalización.</w:t>
            </w:r>
          </w:p>
        </w:tc>
      </w:tr>
    </w:tbl>
    <w:p w14:paraId="291EB9F8" w14:textId="77777777" w:rsidR="00436DC5" w:rsidRPr="00DD6B12" w:rsidRDefault="00436DC5" w:rsidP="00DD6B12">
      <w:pPr>
        <w:spacing w:line="240" w:lineRule="auto"/>
        <w:rPr>
          <w:rFonts w:ascii="Times" w:eastAsia="Times New Roman" w:hAnsi="Times"/>
          <w:b/>
          <w:rPrChange w:id="10961" w:author="Adriana  Casas" w:date="2015-07-08T15:43:00Z">
            <w:rPr>
              <w:rFonts w:eastAsia="Times New Roman"/>
              <w:b/>
            </w:rPr>
          </w:rPrChange>
        </w:rPr>
        <w:pPrChange w:id="10962" w:author="Adriana  Casas" w:date="2015-07-08T15:43:00Z">
          <w:pPr/>
        </w:pPrChange>
      </w:pPr>
    </w:p>
    <w:p w14:paraId="1AD13989" w14:textId="77777777" w:rsidR="00F45C1F" w:rsidRPr="00DD6B12" w:rsidRDefault="00F45C1F" w:rsidP="00DD6B12">
      <w:pPr>
        <w:spacing w:line="240" w:lineRule="auto"/>
        <w:rPr>
          <w:rFonts w:ascii="Times" w:hAnsi="Times"/>
          <w:color w:val="000000"/>
          <w:rPrChange w:id="10963" w:author="Adriana  Casas" w:date="2015-07-08T15:43:00Z">
            <w:rPr>
              <w:color w:val="000000"/>
            </w:rPr>
          </w:rPrChange>
        </w:rPr>
        <w:pPrChange w:id="10964" w:author="Adriana  Casas" w:date="2015-07-08T15:43:00Z">
          <w:pPr/>
        </w:pPrChange>
      </w:pPr>
    </w:p>
    <w:p w14:paraId="6798F976" w14:textId="77777777" w:rsidR="001D175F" w:rsidRPr="00DD6B12" w:rsidRDefault="001D175F" w:rsidP="00DD6B12">
      <w:pPr>
        <w:shd w:val="clear" w:color="auto" w:fill="FFFFFF"/>
        <w:spacing w:line="240" w:lineRule="auto"/>
        <w:rPr>
          <w:rFonts w:ascii="Times" w:hAnsi="Times" w:cs="Times New Roman"/>
          <w:b/>
          <w:rPrChange w:id="10965" w:author="Adriana  Casas" w:date="2015-07-08T15:43:00Z">
            <w:rPr>
              <w:rFonts w:cs="Times New Roman"/>
              <w:b/>
            </w:rPr>
          </w:rPrChange>
        </w:rPr>
        <w:pPrChange w:id="10966" w:author="Adriana  Casas" w:date="2015-07-08T15:43:00Z">
          <w:pPr>
            <w:shd w:val="clear" w:color="auto" w:fill="FFFFFF"/>
            <w:spacing w:line="345" w:lineRule="atLeast"/>
          </w:pPr>
        </w:pPrChange>
      </w:pPr>
      <w:r w:rsidRPr="00DD6B12">
        <w:rPr>
          <w:rFonts w:ascii="Times" w:hAnsi="Times" w:cs="Times New Roman"/>
          <w:b/>
          <w:rPrChange w:id="10967" w:author="Adriana  Casas" w:date="2015-07-08T15:43:00Z">
            <w:rPr>
              <w:rFonts w:cs="Times New Roman"/>
              <w:b/>
            </w:rPr>
          </w:rPrChange>
        </w:rPr>
        <w:t>[SECCIÓN 2] 7.4 Consolidación</w:t>
      </w:r>
    </w:p>
    <w:p w14:paraId="72A702A6" w14:textId="77777777" w:rsidR="001D175F" w:rsidRPr="00DD6B12" w:rsidRDefault="001D175F" w:rsidP="00DD6B12">
      <w:pPr>
        <w:spacing w:line="240" w:lineRule="auto"/>
        <w:rPr>
          <w:rFonts w:ascii="Times" w:eastAsia="Times New Roman" w:hAnsi="Times"/>
          <w:b/>
          <w:rPrChange w:id="10968" w:author="Adriana  Casas" w:date="2015-07-08T15:43:00Z">
            <w:rPr>
              <w:rFonts w:eastAsia="Times New Roman"/>
              <w:b/>
            </w:rPr>
          </w:rPrChange>
        </w:rPr>
        <w:pPrChange w:id="10969" w:author="Adriana  Casas" w:date="2015-07-08T15:43:00Z">
          <w:pPr/>
        </w:pPrChange>
      </w:pP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203BB" w:rsidRPr="00DD6B12" w14:paraId="6572ADC5"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C1D91E5" w14:textId="77777777" w:rsidR="00A203BB" w:rsidRPr="00DD6B12" w:rsidRDefault="00A203BB" w:rsidP="00DD6B12">
            <w:pPr>
              <w:spacing w:line="240" w:lineRule="auto"/>
              <w:ind w:left="-120"/>
              <w:jc w:val="center"/>
              <w:rPr>
                <w:rFonts w:ascii="Times" w:hAnsi="Times"/>
                <w:rPrChange w:id="10970" w:author="Adriana  Casas" w:date="2015-07-08T15:43:00Z">
                  <w:rPr/>
                </w:rPrChange>
              </w:rPr>
              <w:pPrChange w:id="10971" w:author="Adriana  Casas" w:date="2015-07-08T15:43:00Z">
                <w:pPr>
                  <w:ind w:left="-120"/>
                  <w:jc w:val="center"/>
                </w:pPr>
              </w:pPrChange>
            </w:pPr>
            <w:r w:rsidRPr="00DD6B12">
              <w:rPr>
                <w:rFonts w:ascii="Times" w:hAnsi="Times"/>
                <w:b/>
                <w:color w:val="FFFFFF" w:themeColor="background1"/>
                <w:highlight w:val="none"/>
                <w:rPrChange w:id="10972" w:author="Adriana  Casas" w:date="2015-07-08T15:43:00Z">
                  <w:rPr>
                    <w:b/>
                    <w:color w:val="FFFFFF" w:themeColor="background1"/>
                    <w:highlight w:val="none"/>
                  </w:rPr>
                </w:rPrChange>
              </w:rPr>
              <w:t>Practica: recurso aprovechado</w:t>
            </w:r>
          </w:p>
        </w:tc>
      </w:tr>
      <w:tr w:rsidR="00A203BB" w:rsidRPr="00DD6B12" w14:paraId="34A90179"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814584" w14:textId="77777777" w:rsidR="00A203BB" w:rsidRPr="00DD6B12" w:rsidRDefault="00A203BB" w:rsidP="00DD6B12">
            <w:pPr>
              <w:spacing w:line="240" w:lineRule="auto"/>
              <w:ind w:left="-120"/>
              <w:rPr>
                <w:rFonts w:ascii="Times" w:hAnsi="Times"/>
                <w:rPrChange w:id="10973" w:author="Adriana  Casas" w:date="2015-07-08T15:43:00Z">
                  <w:rPr/>
                </w:rPrChange>
              </w:rPr>
              <w:pPrChange w:id="10974" w:author="Adriana  Casas" w:date="2015-07-08T15:43:00Z">
                <w:pPr>
                  <w:ind w:left="-120"/>
                </w:pPr>
              </w:pPrChange>
            </w:pPr>
            <w:r w:rsidRPr="00DD6B12">
              <w:rPr>
                <w:rFonts w:ascii="Times" w:hAnsi="Times"/>
                <w:b/>
                <w:color w:val="000000"/>
                <w:rPrChange w:id="10975"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2954C8D3" w14:textId="77777777" w:rsidR="00A203BB" w:rsidRPr="00DD6B12" w:rsidRDefault="00D2437C" w:rsidP="00DD6B12">
            <w:pPr>
              <w:spacing w:line="240" w:lineRule="auto"/>
              <w:ind w:left="-120"/>
              <w:rPr>
                <w:rFonts w:ascii="Times" w:hAnsi="Times"/>
                <w:b/>
                <w:sz w:val="22"/>
                <w:szCs w:val="22"/>
                <w:rPrChange w:id="10976" w:author="Adriana  Casas" w:date="2015-07-08T15:43:00Z">
                  <w:rPr>
                    <w:b/>
                    <w:sz w:val="22"/>
                    <w:szCs w:val="22"/>
                  </w:rPr>
                </w:rPrChange>
              </w:rPr>
              <w:pPrChange w:id="10977" w:author="Adriana  Casas" w:date="2015-07-08T15:43:00Z">
                <w:pPr>
                  <w:ind w:left="-120"/>
                </w:pPr>
              </w:pPrChange>
            </w:pPr>
            <w:r w:rsidRPr="00DD6B12">
              <w:rPr>
                <w:rFonts w:ascii="Times" w:hAnsi="Times"/>
                <w:b/>
                <w:color w:val="000000"/>
                <w:sz w:val="22"/>
                <w:szCs w:val="22"/>
                <w:rPrChange w:id="10978" w:author="Adriana  Casas" w:date="2015-07-08T15:43:00Z">
                  <w:rPr>
                    <w:b/>
                    <w:color w:val="000000"/>
                    <w:sz w:val="22"/>
                    <w:szCs w:val="22"/>
                  </w:rPr>
                </w:rPrChange>
              </w:rPr>
              <w:t>CS_10_05</w:t>
            </w:r>
            <w:r w:rsidR="00A203BB" w:rsidRPr="00DD6B12">
              <w:rPr>
                <w:rFonts w:ascii="Times" w:hAnsi="Times"/>
                <w:b/>
                <w:color w:val="000000"/>
                <w:sz w:val="22"/>
                <w:szCs w:val="22"/>
                <w:rPrChange w:id="10979" w:author="Adriana  Casas" w:date="2015-07-08T15:43:00Z">
                  <w:rPr>
                    <w:b/>
                    <w:color w:val="000000"/>
                    <w:sz w:val="22"/>
                    <w:szCs w:val="22"/>
                  </w:rPr>
                </w:rPrChange>
              </w:rPr>
              <w:t>_CO REC</w:t>
            </w:r>
            <w:r w:rsidR="004F495D" w:rsidRPr="00DD6B12">
              <w:rPr>
                <w:rFonts w:ascii="Times" w:hAnsi="Times"/>
                <w:b/>
                <w:color w:val="000000"/>
                <w:sz w:val="22"/>
                <w:szCs w:val="22"/>
                <w:rPrChange w:id="10980" w:author="Adriana  Casas" w:date="2015-07-08T15:43:00Z">
                  <w:rPr>
                    <w:b/>
                    <w:color w:val="000000"/>
                    <w:sz w:val="22"/>
                    <w:szCs w:val="22"/>
                  </w:rPr>
                </w:rPrChange>
              </w:rPr>
              <w:t>410</w:t>
            </w:r>
          </w:p>
        </w:tc>
      </w:tr>
      <w:tr w:rsidR="00A203BB" w:rsidRPr="00DD6B12" w14:paraId="594D9A1D"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AA48FC" w14:textId="77777777" w:rsidR="00A203BB" w:rsidRPr="00DD6B12" w:rsidRDefault="00A203BB" w:rsidP="00DD6B12">
            <w:pPr>
              <w:spacing w:line="240" w:lineRule="auto"/>
              <w:ind w:left="-120"/>
              <w:rPr>
                <w:rFonts w:ascii="Times" w:hAnsi="Times"/>
                <w:rPrChange w:id="10981" w:author="Adriana  Casas" w:date="2015-07-08T15:43:00Z">
                  <w:rPr/>
                </w:rPrChange>
              </w:rPr>
              <w:pPrChange w:id="10982" w:author="Adriana  Casas" w:date="2015-07-08T15:43:00Z">
                <w:pPr>
                  <w:ind w:left="-120"/>
                </w:pPr>
              </w:pPrChange>
            </w:pPr>
            <w:r w:rsidRPr="00DD6B12">
              <w:rPr>
                <w:rFonts w:ascii="Times" w:hAnsi="Times"/>
                <w:b/>
                <w:color w:val="000000"/>
                <w:rPrChange w:id="10983"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69BED711" w14:textId="77777777" w:rsidR="00A203BB" w:rsidRPr="00DD6B12" w:rsidRDefault="00A203BB" w:rsidP="00DD6B12">
            <w:pPr>
              <w:spacing w:line="240" w:lineRule="auto"/>
              <w:ind w:left="-120"/>
              <w:rPr>
                <w:rFonts w:ascii="Times" w:hAnsi="Times"/>
                <w:b/>
                <w:rPrChange w:id="10984" w:author="Adriana  Casas" w:date="2015-07-08T15:43:00Z">
                  <w:rPr>
                    <w:b/>
                  </w:rPr>
                </w:rPrChange>
              </w:rPr>
              <w:pPrChange w:id="10985" w:author="Adriana  Casas" w:date="2015-07-08T15:43:00Z">
                <w:pPr>
                  <w:ind w:left="-120"/>
                </w:pPr>
              </w:pPrChange>
            </w:pPr>
            <w:r w:rsidRPr="00DD6B12">
              <w:rPr>
                <w:rFonts w:ascii="Times" w:hAnsi="Times"/>
                <w:b/>
                <w:rPrChange w:id="10986" w:author="Adriana  Casas" w:date="2015-07-08T15:43:00Z">
                  <w:rPr>
                    <w:b/>
                  </w:rPr>
                </w:rPrChange>
              </w:rPr>
              <w:t>Refuerza tu aprendizaje: La Globalización</w:t>
            </w:r>
          </w:p>
        </w:tc>
      </w:tr>
      <w:tr w:rsidR="00A203BB" w:rsidRPr="00DD6B12" w14:paraId="78A4D49A"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1E3CCE" w14:textId="77777777" w:rsidR="00A203BB" w:rsidRPr="00DD6B12" w:rsidRDefault="00A203BB" w:rsidP="00DD6B12">
            <w:pPr>
              <w:spacing w:line="240" w:lineRule="auto"/>
              <w:ind w:left="-120"/>
              <w:rPr>
                <w:rFonts w:ascii="Times" w:hAnsi="Times"/>
                <w:rPrChange w:id="10987" w:author="Adriana  Casas" w:date="2015-07-08T15:43:00Z">
                  <w:rPr/>
                </w:rPrChange>
              </w:rPr>
              <w:pPrChange w:id="10988" w:author="Adriana  Casas" w:date="2015-07-08T15:43:00Z">
                <w:pPr>
                  <w:ind w:left="-120"/>
                </w:pPr>
              </w:pPrChange>
            </w:pPr>
            <w:r w:rsidRPr="00DD6B12">
              <w:rPr>
                <w:rFonts w:ascii="Times" w:hAnsi="Times"/>
                <w:b/>
                <w:color w:val="000000"/>
                <w:rPrChange w:id="10989"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500F5E63" w14:textId="77777777" w:rsidR="00A203BB" w:rsidRPr="00DD6B12" w:rsidRDefault="00A203BB" w:rsidP="006E29D3">
            <w:pPr>
              <w:spacing w:line="240" w:lineRule="auto"/>
              <w:rPr>
                <w:rFonts w:ascii="Times" w:hAnsi="Times"/>
                <w:rPrChange w:id="10990" w:author="Adriana  Casas" w:date="2015-07-08T15:43:00Z">
                  <w:rPr/>
                </w:rPrChange>
              </w:rPr>
            </w:pPr>
            <w:r w:rsidRPr="00DD6B12">
              <w:rPr>
                <w:rFonts w:ascii="Times" w:hAnsi="Times"/>
                <w:color w:val="000000"/>
                <w:rPrChange w:id="10991" w:author="Adriana  Casas" w:date="2015-07-08T15:43:00Z">
                  <w:rPr>
                    <w:color w:val="000000"/>
                  </w:rPr>
                </w:rPrChange>
              </w:rPr>
              <w:t>3°ESO/CS/el mundo globalizado</w:t>
            </w:r>
          </w:p>
        </w:tc>
      </w:tr>
      <w:tr w:rsidR="00A203BB" w:rsidRPr="00DD6B12" w14:paraId="2479151F"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7D1393" w14:textId="77777777" w:rsidR="00A203BB" w:rsidRPr="00DD6B12" w:rsidRDefault="00A203BB" w:rsidP="00DD6B12">
            <w:pPr>
              <w:spacing w:line="240" w:lineRule="auto"/>
              <w:ind w:left="-120"/>
              <w:rPr>
                <w:rFonts w:ascii="Times" w:hAnsi="Times"/>
                <w:rPrChange w:id="10992" w:author="Adriana  Casas" w:date="2015-07-08T15:43:00Z">
                  <w:rPr/>
                </w:rPrChange>
              </w:rPr>
              <w:pPrChange w:id="10993" w:author="Adriana  Casas" w:date="2015-07-08T15:43:00Z">
                <w:pPr>
                  <w:ind w:left="-120"/>
                </w:pPr>
              </w:pPrChange>
            </w:pPr>
            <w:r w:rsidRPr="00DD6B12">
              <w:rPr>
                <w:rFonts w:ascii="Times" w:hAnsi="Times"/>
                <w:b/>
                <w:color w:val="000000"/>
                <w:rPrChange w:id="10994"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6764E383" w14:textId="77777777" w:rsidR="00A203BB" w:rsidRPr="00DD6B12" w:rsidRDefault="00A203BB" w:rsidP="006E29D3">
            <w:pPr>
              <w:spacing w:line="240" w:lineRule="auto"/>
              <w:rPr>
                <w:rFonts w:ascii="Times" w:hAnsi="Times"/>
                <w:rPrChange w:id="10995" w:author="Adriana  Casas" w:date="2015-07-08T15:43:00Z">
                  <w:rPr/>
                </w:rPrChange>
              </w:rPr>
            </w:pPr>
            <w:r w:rsidRPr="00DD6B12">
              <w:rPr>
                <w:rFonts w:ascii="Times" w:hAnsi="Times"/>
                <w:rPrChange w:id="10996" w:author="Adriana  Casas" w:date="2015-07-08T15:43:00Z">
                  <w:rPr/>
                </w:rPrChange>
              </w:rPr>
              <w:t>Actividades sobre la Globalización</w:t>
            </w:r>
          </w:p>
        </w:tc>
      </w:tr>
    </w:tbl>
    <w:p w14:paraId="542C1BC1" w14:textId="77777777" w:rsidR="003B696C" w:rsidRPr="00DD6B12" w:rsidRDefault="003B696C" w:rsidP="00DD6B12">
      <w:pPr>
        <w:spacing w:line="240" w:lineRule="auto"/>
        <w:rPr>
          <w:rFonts w:ascii="Times" w:eastAsia="Times New Roman" w:hAnsi="Times"/>
          <w:b/>
          <w:rPrChange w:id="10997" w:author="Adriana  Casas" w:date="2015-07-08T15:43:00Z">
            <w:rPr>
              <w:rFonts w:eastAsia="Times New Roman"/>
              <w:b/>
            </w:rPr>
          </w:rPrChange>
        </w:rPr>
        <w:pPrChange w:id="10998" w:author="Adriana  Casas" w:date="2015-07-08T15:43:00Z">
          <w:pPr/>
        </w:pPrChange>
      </w:pPr>
    </w:p>
    <w:p w14:paraId="3B319E9E" w14:textId="77777777" w:rsidR="00A203BB" w:rsidRPr="00DD6B12" w:rsidRDefault="00A203BB" w:rsidP="00DD6B12">
      <w:pPr>
        <w:spacing w:line="240" w:lineRule="auto"/>
        <w:rPr>
          <w:rFonts w:ascii="Times" w:eastAsia="Times New Roman" w:hAnsi="Times"/>
          <w:rPrChange w:id="10999" w:author="Adriana  Casas" w:date="2015-07-08T15:43:00Z">
            <w:rPr>
              <w:rFonts w:eastAsia="Times New Roman"/>
            </w:rPr>
          </w:rPrChange>
        </w:rPr>
        <w:pPrChange w:id="11000" w:author="Adriana  Casas" w:date="2015-07-08T15:43:00Z">
          <w:pPr/>
        </w:pPrChange>
      </w:pP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203BB" w:rsidRPr="00DD6B12" w14:paraId="62420059"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99EF5A0" w14:textId="77777777" w:rsidR="00A203BB" w:rsidRPr="00DD6B12" w:rsidRDefault="00A203BB" w:rsidP="00DD6B12">
            <w:pPr>
              <w:spacing w:line="240" w:lineRule="auto"/>
              <w:ind w:left="-120"/>
              <w:jc w:val="center"/>
              <w:rPr>
                <w:rFonts w:ascii="Times" w:hAnsi="Times"/>
                <w:rPrChange w:id="11001" w:author="Adriana  Casas" w:date="2015-07-08T15:43:00Z">
                  <w:rPr/>
                </w:rPrChange>
              </w:rPr>
              <w:pPrChange w:id="11002" w:author="Adriana  Casas" w:date="2015-07-08T15:43:00Z">
                <w:pPr>
                  <w:ind w:left="-120"/>
                  <w:jc w:val="center"/>
                </w:pPr>
              </w:pPrChange>
            </w:pPr>
            <w:r w:rsidRPr="00DD6B12">
              <w:rPr>
                <w:rFonts w:ascii="Times" w:hAnsi="Times"/>
                <w:b/>
                <w:color w:val="FFFFFF" w:themeColor="background1"/>
                <w:highlight w:val="none"/>
                <w:rPrChange w:id="11003" w:author="Adriana  Casas" w:date="2015-07-08T15:43:00Z">
                  <w:rPr>
                    <w:b/>
                    <w:color w:val="FFFFFF" w:themeColor="background1"/>
                    <w:highlight w:val="none"/>
                  </w:rPr>
                </w:rPrChange>
              </w:rPr>
              <w:t>Practica: recurso aprovechado</w:t>
            </w:r>
          </w:p>
        </w:tc>
      </w:tr>
      <w:tr w:rsidR="00A203BB" w:rsidRPr="00DD6B12" w14:paraId="1D92959C"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42EAD" w14:textId="77777777" w:rsidR="00A203BB" w:rsidRPr="00DD6B12" w:rsidRDefault="00A203BB" w:rsidP="00DD6B12">
            <w:pPr>
              <w:spacing w:line="240" w:lineRule="auto"/>
              <w:ind w:left="-120"/>
              <w:rPr>
                <w:rFonts w:ascii="Times" w:hAnsi="Times"/>
                <w:rPrChange w:id="11004" w:author="Adriana  Casas" w:date="2015-07-08T15:43:00Z">
                  <w:rPr/>
                </w:rPrChange>
              </w:rPr>
              <w:pPrChange w:id="11005" w:author="Adriana  Casas" w:date="2015-07-08T15:43:00Z">
                <w:pPr>
                  <w:ind w:left="-120"/>
                </w:pPr>
              </w:pPrChange>
            </w:pPr>
            <w:r w:rsidRPr="00DD6B12">
              <w:rPr>
                <w:rFonts w:ascii="Times" w:hAnsi="Times"/>
                <w:b/>
                <w:color w:val="000000"/>
                <w:rPrChange w:id="11006"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364F5C3E" w14:textId="77777777" w:rsidR="00A203BB" w:rsidRPr="00DD6B12" w:rsidRDefault="00D2437C" w:rsidP="00DD6B12">
            <w:pPr>
              <w:spacing w:line="240" w:lineRule="auto"/>
              <w:ind w:left="-120"/>
              <w:rPr>
                <w:rFonts w:ascii="Times" w:hAnsi="Times"/>
                <w:b/>
                <w:sz w:val="22"/>
                <w:szCs w:val="22"/>
                <w:rPrChange w:id="11007" w:author="Adriana  Casas" w:date="2015-07-08T15:43:00Z">
                  <w:rPr>
                    <w:b/>
                    <w:sz w:val="22"/>
                    <w:szCs w:val="22"/>
                  </w:rPr>
                </w:rPrChange>
              </w:rPr>
              <w:pPrChange w:id="11008" w:author="Adriana  Casas" w:date="2015-07-08T15:43:00Z">
                <w:pPr>
                  <w:ind w:left="-120"/>
                </w:pPr>
              </w:pPrChange>
            </w:pPr>
            <w:r w:rsidRPr="00DD6B12">
              <w:rPr>
                <w:rFonts w:ascii="Times" w:hAnsi="Times"/>
                <w:b/>
                <w:color w:val="000000"/>
                <w:sz w:val="22"/>
                <w:szCs w:val="22"/>
                <w:rPrChange w:id="11009" w:author="Adriana  Casas" w:date="2015-07-08T15:43:00Z">
                  <w:rPr>
                    <w:b/>
                    <w:color w:val="000000"/>
                    <w:sz w:val="22"/>
                    <w:szCs w:val="22"/>
                  </w:rPr>
                </w:rPrChange>
              </w:rPr>
              <w:t>CS_10_05</w:t>
            </w:r>
            <w:r w:rsidR="00A203BB" w:rsidRPr="00DD6B12">
              <w:rPr>
                <w:rFonts w:ascii="Times" w:hAnsi="Times"/>
                <w:b/>
                <w:color w:val="000000"/>
                <w:sz w:val="22"/>
                <w:szCs w:val="22"/>
                <w:rPrChange w:id="11010" w:author="Adriana  Casas" w:date="2015-07-08T15:43:00Z">
                  <w:rPr>
                    <w:b/>
                    <w:color w:val="000000"/>
                    <w:sz w:val="22"/>
                    <w:szCs w:val="22"/>
                  </w:rPr>
                </w:rPrChange>
              </w:rPr>
              <w:t>_CO REC</w:t>
            </w:r>
            <w:r w:rsidR="004F495D" w:rsidRPr="00DD6B12">
              <w:rPr>
                <w:rFonts w:ascii="Times" w:hAnsi="Times"/>
                <w:b/>
                <w:color w:val="000000"/>
                <w:sz w:val="22"/>
                <w:szCs w:val="22"/>
                <w:rPrChange w:id="11011" w:author="Adriana  Casas" w:date="2015-07-08T15:43:00Z">
                  <w:rPr>
                    <w:b/>
                    <w:color w:val="000000"/>
                    <w:sz w:val="22"/>
                    <w:szCs w:val="22"/>
                  </w:rPr>
                </w:rPrChange>
              </w:rPr>
              <w:t>420</w:t>
            </w:r>
          </w:p>
        </w:tc>
      </w:tr>
      <w:tr w:rsidR="00A203BB" w:rsidRPr="00DD6B12" w14:paraId="2A57A39D"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824868" w14:textId="77777777" w:rsidR="00A203BB" w:rsidRPr="00DD6B12" w:rsidRDefault="00A203BB" w:rsidP="00DD6B12">
            <w:pPr>
              <w:spacing w:line="240" w:lineRule="auto"/>
              <w:ind w:left="-120"/>
              <w:rPr>
                <w:rFonts w:ascii="Times" w:hAnsi="Times"/>
                <w:rPrChange w:id="11012" w:author="Adriana  Casas" w:date="2015-07-08T15:43:00Z">
                  <w:rPr/>
                </w:rPrChange>
              </w:rPr>
              <w:pPrChange w:id="11013" w:author="Adriana  Casas" w:date="2015-07-08T15:43:00Z">
                <w:pPr>
                  <w:ind w:left="-120"/>
                </w:pPr>
              </w:pPrChange>
            </w:pPr>
            <w:r w:rsidRPr="00DD6B12">
              <w:rPr>
                <w:rFonts w:ascii="Times" w:hAnsi="Times"/>
                <w:b/>
                <w:color w:val="000000"/>
                <w:rPrChange w:id="11014"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7020833D" w14:textId="77777777" w:rsidR="00A203BB" w:rsidRPr="00DD6B12" w:rsidRDefault="00A203BB" w:rsidP="00DD6B12">
            <w:pPr>
              <w:spacing w:line="240" w:lineRule="auto"/>
              <w:ind w:left="-120"/>
              <w:rPr>
                <w:rFonts w:ascii="Times" w:hAnsi="Times"/>
                <w:b/>
                <w:sz w:val="22"/>
                <w:szCs w:val="22"/>
                <w:rPrChange w:id="11015" w:author="Adriana  Casas" w:date="2015-07-08T15:43:00Z">
                  <w:rPr>
                    <w:b/>
                    <w:sz w:val="22"/>
                    <w:szCs w:val="22"/>
                  </w:rPr>
                </w:rPrChange>
              </w:rPr>
              <w:pPrChange w:id="11016" w:author="Adriana  Casas" w:date="2015-07-08T15:43:00Z">
                <w:pPr>
                  <w:ind w:left="-120"/>
                </w:pPr>
              </w:pPrChange>
            </w:pPr>
            <w:r w:rsidRPr="00DD6B12">
              <w:rPr>
                <w:rFonts w:ascii="Times" w:hAnsi="Times"/>
                <w:b/>
                <w:sz w:val="22"/>
                <w:szCs w:val="22"/>
                <w:rPrChange w:id="11017" w:author="Adriana  Casas" w:date="2015-07-08T15:43:00Z">
                  <w:rPr>
                    <w:b/>
                    <w:sz w:val="22"/>
                    <w:szCs w:val="22"/>
                  </w:rPr>
                </w:rPrChange>
              </w:rPr>
              <w:t>Refuerza tu aprendizaje: la globalización de la información</w:t>
            </w:r>
          </w:p>
        </w:tc>
      </w:tr>
      <w:tr w:rsidR="00A203BB" w:rsidRPr="00DD6B12" w14:paraId="44F91012"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2C799A" w14:textId="77777777" w:rsidR="00A203BB" w:rsidRPr="00DD6B12" w:rsidRDefault="00A203BB" w:rsidP="00DD6B12">
            <w:pPr>
              <w:spacing w:line="240" w:lineRule="auto"/>
              <w:ind w:left="-120"/>
              <w:rPr>
                <w:rFonts w:ascii="Times" w:hAnsi="Times"/>
                <w:rPrChange w:id="11018" w:author="Adriana  Casas" w:date="2015-07-08T15:43:00Z">
                  <w:rPr/>
                </w:rPrChange>
              </w:rPr>
              <w:pPrChange w:id="11019" w:author="Adriana  Casas" w:date="2015-07-08T15:43:00Z">
                <w:pPr>
                  <w:ind w:left="-120"/>
                </w:pPr>
              </w:pPrChange>
            </w:pPr>
            <w:r w:rsidRPr="00DD6B12">
              <w:rPr>
                <w:rFonts w:ascii="Times" w:hAnsi="Times"/>
                <w:b/>
                <w:color w:val="000000"/>
                <w:rPrChange w:id="11020"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6841F24B" w14:textId="77777777" w:rsidR="00A203BB" w:rsidRPr="00DD6B12" w:rsidRDefault="00A203BB" w:rsidP="006E29D3">
            <w:pPr>
              <w:spacing w:line="240" w:lineRule="auto"/>
              <w:rPr>
                <w:rFonts w:ascii="Times" w:hAnsi="Times"/>
                <w:rPrChange w:id="11021" w:author="Adriana  Casas" w:date="2015-07-08T15:43:00Z">
                  <w:rPr/>
                </w:rPrChange>
              </w:rPr>
            </w:pPr>
            <w:r w:rsidRPr="00DD6B12">
              <w:rPr>
                <w:rFonts w:ascii="Times" w:hAnsi="Times"/>
                <w:color w:val="000000"/>
                <w:rPrChange w:id="11022" w:author="Adriana  Casas" w:date="2015-07-08T15:43:00Z">
                  <w:rPr>
                    <w:color w:val="000000"/>
                  </w:rPr>
                </w:rPrChange>
              </w:rPr>
              <w:t>3°ESO/CS/el mundo globalizado</w:t>
            </w:r>
            <w:r w:rsidR="00C00F5E" w:rsidRPr="00DD6B12">
              <w:rPr>
                <w:rFonts w:ascii="Times" w:hAnsi="Times"/>
                <w:color w:val="000000"/>
                <w:rPrChange w:id="11023" w:author="Adriana  Casas" w:date="2015-07-08T15:43:00Z">
                  <w:rPr>
                    <w:color w:val="000000"/>
                  </w:rPr>
                </w:rPrChange>
              </w:rPr>
              <w:t>/La globalización de la información.</w:t>
            </w:r>
          </w:p>
        </w:tc>
      </w:tr>
      <w:tr w:rsidR="00A203BB" w:rsidRPr="00DD6B12" w14:paraId="38A41995"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EA60CD" w14:textId="77777777" w:rsidR="00A203BB" w:rsidRPr="00DD6B12" w:rsidRDefault="00A203BB" w:rsidP="00DD6B12">
            <w:pPr>
              <w:spacing w:line="240" w:lineRule="auto"/>
              <w:ind w:left="-120"/>
              <w:rPr>
                <w:rFonts w:ascii="Times" w:hAnsi="Times"/>
                <w:rPrChange w:id="11024" w:author="Adriana  Casas" w:date="2015-07-08T15:43:00Z">
                  <w:rPr/>
                </w:rPrChange>
              </w:rPr>
              <w:pPrChange w:id="11025" w:author="Adriana  Casas" w:date="2015-07-08T15:43:00Z">
                <w:pPr>
                  <w:ind w:left="-120"/>
                </w:pPr>
              </w:pPrChange>
            </w:pPr>
            <w:r w:rsidRPr="00DD6B12">
              <w:rPr>
                <w:rFonts w:ascii="Times" w:hAnsi="Times"/>
                <w:b/>
                <w:color w:val="000000"/>
                <w:rPrChange w:id="11026"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37905F48" w14:textId="77777777" w:rsidR="00A203BB" w:rsidRPr="00DD6B12" w:rsidRDefault="00A203BB" w:rsidP="006E29D3">
            <w:pPr>
              <w:spacing w:line="240" w:lineRule="auto"/>
              <w:rPr>
                <w:rFonts w:ascii="Times" w:hAnsi="Times"/>
                <w:rPrChange w:id="11027" w:author="Adriana  Casas" w:date="2015-07-08T15:43:00Z">
                  <w:rPr/>
                </w:rPrChange>
              </w:rPr>
            </w:pPr>
            <w:r w:rsidRPr="00DD6B12">
              <w:rPr>
                <w:rFonts w:ascii="Times" w:hAnsi="Times"/>
                <w:rPrChange w:id="11028" w:author="Adriana  Casas" w:date="2015-07-08T15:43:00Z">
                  <w:rPr/>
                </w:rPrChange>
              </w:rPr>
              <w:t>Actividades sobre la globalización de la información.</w:t>
            </w:r>
          </w:p>
        </w:tc>
      </w:tr>
    </w:tbl>
    <w:p w14:paraId="0A764D76" w14:textId="77777777" w:rsidR="00F45C1F" w:rsidRPr="00DD6B12" w:rsidRDefault="00F45C1F" w:rsidP="00DD6B12">
      <w:pPr>
        <w:spacing w:line="240" w:lineRule="auto"/>
        <w:rPr>
          <w:rFonts w:ascii="Times" w:eastAsia="Times New Roman" w:hAnsi="Times"/>
          <w:b/>
          <w:rPrChange w:id="11029" w:author="Adriana  Casas" w:date="2015-07-08T15:43:00Z">
            <w:rPr>
              <w:rFonts w:eastAsia="Times New Roman"/>
              <w:b/>
            </w:rPr>
          </w:rPrChange>
        </w:rPr>
        <w:pPrChange w:id="11030" w:author="Adriana  Casas" w:date="2015-07-08T15:43:00Z">
          <w:pPr/>
        </w:pPrChange>
      </w:pPr>
    </w:p>
    <w:p w14:paraId="778663A8" w14:textId="77777777" w:rsidR="001D175F" w:rsidRPr="00DD6B12" w:rsidRDefault="00F45C1F" w:rsidP="00DD6B12">
      <w:pPr>
        <w:spacing w:line="240" w:lineRule="auto"/>
        <w:rPr>
          <w:rFonts w:ascii="Times" w:eastAsia="Times New Roman" w:hAnsi="Times"/>
          <w:b/>
          <w:highlight w:val="none"/>
          <w:rPrChange w:id="11031" w:author="Adriana  Casas" w:date="2015-07-08T15:43:00Z">
            <w:rPr>
              <w:rFonts w:eastAsia="Times New Roman"/>
              <w:b/>
              <w:highlight w:val="none"/>
            </w:rPr>
          </w:rPrChange>
        </w:rPr>
        <w:pPrChange w:id="11032" w:author="Adriana  Casas" w:date="2015-07-08T15:43:00Z">
          <w:pPr/>
        </w:pPrChange>
      </w:pPr>
      <w:r w:rsidRPr="00DD6B12">
        <w:rPr>
          <w:rFonts w:ascii="Times" w:hAnsi="Times" w:cs="Times New Roman"/>
          <w:b/>
          <w:rPrChange w:id="11033" w:author="Adriana  Casas" w:date="2015-07-08T15:43:00Z">
            <w:rPr>
              <w:rFonts w:cs="Times New Roman"/>
              <w:b/>
            </w:rPr>
          </w:rPrChange>
        </w:rPr>
        <w:t xml:space="preserve"> </w:t>
      </w:r>
      <w:r w:rsidR="001D175F" w:rsidRPr="00DD6B12">
        <w:rPr>
          <w:rFonts w:ascii="Times" w:hAnsi="Times" w:cs="Times New Roman"/>
          <w:b/>
          <w:rPrChange w:id="11034" w:author="Adriana  Casas" w:date="2015-07-08T15:43:00Z">
            <w:rPr>
              <w:rFonts w:cs="Times New Roman"/>
              <w:b/>
            </w:rPr>
          </w:rPrChange>
        </w:rPr>
        <w:t>[SECCIÓN 1</w:t>
      </w:r>
      <w:r w:rsidR="001D175F" w:rsidRPr="00DD6B12">
        <w:rPr>
          <w:rFonts w:ascii="Times" w:hAnsi="Times" w:cs="Times New Roman"/>
          <w:b/>
          <w:highlight w:val="none"/>
          <w:rPrChange w:id="11035" w:author="Adriana  Casas" w:date="2015-07-08T15:43:00Z">
            <w:rPr>
              <w:rFonts w:cs="Times New Roman"/>
              <w:b/>
              <w:highlight w:val="none"/>
            </w:rPr>
          </w:rPrChange>
        </w:rPr>
        <w:t>]  8 Competencias</w:t>
      </w:r>
    </w:p>
    <w:p w14:paraId="79AA2248" w14:textId="77777777" w:rsidR="006C738E" w:rsidRPr="00DD6B12" w:rsidRDefault="006C738E" w:rsidP="00DD6B12">
      <w:pPr>
        <w:spacing w:line="240" w:lineRule="auto"/>
        <w:rPr>
          <w:rFonts w:ascii="Times" w:eastAsia="Times New Roman" w:hAnsi="Times"/>
          <w:b/>
          <w:rPrChange w:id="11036" w:author="Adriana  Casas" w:date="2015-07-08T15:43:00Z">
            <w:rPr>
              <w:rFonts w:eastAsia="Times New Roman"/>
              <w:b/>
            </w:rPr>
          </w:rPrChange>
        </w:rPr>
        <w:pPrChange w:id="11037" w:author="Adriana  Casas" w:date="2015-07-08T15:43:00Z">
          <w:pPr/>
        </w:pPrChange>
      </w:pPr>
      <w:r w:rsidRPr="00DD6B12">
        <w:rPr>
          <w:rFonts w:ascii="Times" w:eastAsia="Times New Roman" w:hAnsi="Times"/>
          <w:b/>
          <w:rPrChange w:id="11038" w:author="Adriana  Casas" w:date="2015-07-08T15:43:00Z">
            <w:rPr>
              <w:rFonts w:eastAsia="Times New Roman"/>
              <w:b/>
            </w:rPr>
          </w:rPrChange>
        </w:rPr>
        <w:t>Pon a prueba tus capacidades y aplica lo aprendido con estos recursos</w:t>
      </w: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14:paraId="7ACB6AC5" w14:textId="77777777" w:rsidTr="006C738E">
        <w:trPr>
          <w:trHeight w:val="168"/>
        </w:trPr>
        <w:tc>
          <w:tcPr>
            <w:tcW w:w="8979" w:type="dxa"/>
            <w:gridSpan w:val="2"/>
            <w:shd w:val="clear" w:color="auto" w:fill="000000"/>
          </w:tcPr>
          <w:p w14:paraId="0EF226E9" w14:textId="77777777" w:rsidR="006C738E" w:rsidRPr="00DD6B12" w:rsidRDefault="006C738E" w:rsidP="006E29D3">
            <w:pPr>
              <w:pStyle w:val="Prrafodelista"/>
              <w:spacing w:after="0" w:line="240" w:lineRule="auto"/>
              <w:ind w:left="0"/>
              <w:rPr>
                <w:rFonts w:ascii="Times" w:hAnsi="Times" w:cs="Arial"/>
                <w:b/>
                <w:sz w:val="24"/>
                <w:szCs w:val="24"/>
                <w:rPrChange w:id="11039" w:author="Adriana  Casas" w:date="2015-07-08T15:43:00Z">
                  <w:rPr>
                    <w:rFonts w:ascii="Arial" w:hAnsi="Arial" w:cs="Arial"/>
                    <w:b/>
                    <w:sz w:val="24"/>
                    <w:szCs w:val="24"/>
                  </w:rPr>
                </w:rPrChange>
              </w:rPr>
            </w:pPr>
            <w:r w:rsidRPr="00DD6B12">
              <w:rPr>
                <w:rFonts w:ascii="Times" w:hAnsi="Times" w:cs="Arial"/>
                <w:b/>
                <w:sz w:val="24"/>
                <w:szCs w:val="24"/>
                <w:rPrChange w:id="11040" w:author="Adriana  Casas" w:date="2015-07-08T15:43:00Z">
                  <w:rPr>
                    <w:rFonts w:ascii="Arial" w:hAnsi="Arial" w:cs="Arial"/>
                    <w:b/>
                    <w:sz w:val="24"/>
                    <w:szCs w:val="24"/>
                  </w:rPr>
                </w:rPrChange>
              </w:rPr>
              <w:t xml:space="preserve">                                                   </w:t>
            </w:r>
            <w:r w:rsidRPr="00DD6B12">
              <w:rPr>
                <w:rFonts w:ascii="Times" w:hAnsi="Times" w:cs="Arial"/>
                <w:b/>
                <w:sz w:val="24"/>
                <w:szCs w:val="24"/>
                <w:shd w:val="solid" w:color="auto" w:fill="auto"/>
                <w:rPrChange w:id="11041" w:author="Adriana  Casas" w:date="2015-07-08T15:43:00Z">
                  <w:rPr>
                    <w:rFonts w:ascii="Arial" w:hAnsi="Arial" w:cs="Arial"/>
                    <w:b/>
                    <w:sz w:val="24"/>
                    <w:szCs w:val="24"/>
                    <w:shd w:val="solid" w:color="auto" w:fill="auto"/>
                  </w:rPr>
                </w:rPrChange>
              </w:rPr>
              <w:t>Practica: Recurso aprovechado</w:t>
            </w:r>
          </w:p>
        </w:tc>
      </w:tr>
      <w:tr w:rsidR="006C738E" w:rsidRPr="00DD6B12" w14:paraId="3CF8E884" w14:textId="77777777" w:rsidTr="006C738E">
        <w:trPr>
          <w:trHeight w:val="183"/>
        </w:trPr>
        <w:tc>
          <w:tcPr>
            <w:tcW w:w="2268" w:type="dxa"/>
            <w:shd w:val="clear" w:color="auto" w:fill="auto"/>
          </w:tcPr>
          <w:p w14:paraId="68CBF542" w14:textId="77777777" w:rsidR="006C738E" w:rsidRPr="00DD6B12" w:rsidRDefault="006C738E" w:rsidP="006E29D3">
            <w:pPr>
              <w:pStyle w:val="Prrafodelista"/>
              <w:spacing w:after="0" w:line="240" w:lineRule="auto"/>
              <w:ind w:left="0"/>
              <w:rPr>
                <w:rFonts w:ascii="Times" w:hAnsi="Times" w:cs="Arial"/>
                <w:b/>
                <w:sz w:val="18"/>
                <w:szCs w:val="18"/>
                <w:rPrChange w:id="11042" w:author="Adriana  Casas" w:date="2015-07-08T15:43:00Z">
                  <w:rPr>
                    <w:rFonts w:ascii="Arial" w:hAnsi="Arial" w:cs="Arial"/>
                    <w:b/>
                    <w:sz w:val="18"/>
                    <w:szCs w:val="18"/>
                  </w:rPr>
                </w:rPrChange>
              </w:rPr>
            </w:pPr>
            <w:r w:rsidRPr="00DD6B12">
              <w:rPr>
                <w:rFonts w:ascii="Times" w:hAnsi="Times" w:cs="Arial"/>
                <w:b/>
                <w:sz w:val="18"/>
                <w:szCs w:val="18"/>
                <w:rPrChange w:id="11043" w:author="Adriana  Casas" w:date="2015-07-08T15:43:00Z">
                  <w:rPr>
                    <w:rFonts w:ascii="Arial" w:hAnsi="Arial" w:cs="Arial"/>
                    <w:b/>
                    <w:sz w:val="18"/>
                    <w:szCs w:val="18"/>
                  </w:rPr>
                </w:rPrChange>
              </w:rPr>
              <w:t>Código</w:t>
            </w:r>
          </w:p>
        </w:tc>
        <w:tc>
          <w:tcPr>
            <w:tcW w:w="6711" w:type="dxa"/>
            <w:shd w:val="clear" w:color="auto" w:fill="auto"/>
          </w:tcPr>
          <w:p w14:paraId="738CE22E" w14:textId="77777777" w:rsidR="006C738E" w:rsidRPr="00DD6B12" w:rsidRDefault="00D2437C" w:rsidP="006E29D3">
            <w:pPr>
              <w:pStyle w:val="Prrafodelista"/>
              <w:spacing w:after="0" w:line="240" w:lineRule="auto"/>
              <w:ind w:left="0"/>
              <w:rPr>
                <w:rFonts w:ascii="Times" w:hAnsi="Times" w:cs="Arial"/>
                <w:b/>
                <w:sz w:val="18"/>
                <w:szCs w:val="18"/>
                <w:rPrChange w:id="11044" w:author="Adriana  Casas" w:date="2015-07-08T15:43:00Z">
                  <w:rPr>
                    <w:rFonts w:ascii="Arial" w:hAnsi="Arial" w:cs="Arial"/>
                    <w:b/>
                    <w:sz w:val="18"/>
                    <w:szCs w:val="18"/>
                  </w:rPr>
                </w:rPrChange>
              </w:rPr>
            </w:pPr>
            <w:r w:rsidRPr="00DD6B12">
              <w:rPr>
                <w:rFonts w:ascii="Times" w:hAnsi="Times" w:cs="Arial"/>
                <w:b/>
                <w:sz w:val="18"/>
                <w:szCs w:val="18"/>
                <w:rPrChange w:id="11045" w:author="Adriana  Casas" w:date="2015-07-08T15:43:00Z">
                  <w:rPr>
                    <w:rFonts w:ascii="Arial" w:hAnsi="Arial" w:cs="Arial"/>
                    <w:b/>
                    <w:sz w:val="18"/>
                    <w:szCs w:val="18"/>
                  </w:rPr>
                </w:rPrChange>
              </w:rPr>
              <w:t>CS_10 _05</w:t>
            </w:r>
            <w:r w:rsidR="004F495D" w:rsidRPr="00DD6B12">
              <w:rPr>
                <w:rFonts w:ascii="Times" w:hAnsi="Times" w:cs="Arial"/>
                <w:b/>
                <w:sz w:val="18"/>
                <w:szCs w:val="18"/>
                <w:rPrChange w:id="11046" w:author="Adriana  Casas" w:date="2015-07-08T15:43:00Z">
                  <w:rPr>
                    <w:rFonts w:ascii="Arial" w:hAnsi="Arial" w:cs="Arial"/>
                    <w:b/>
                    <w:sz w:val="18"/>
                    <w:szCs w:val="18"/>
                  </w:rPr>
                </w:rPrChange>
              </w:rPr>
              <w:t>_CO_REC430</w:t>
            </w:r>
          </w:p>
          <w:p w14:paraId="7ECDEC8D" w14:textId="77777777" w:rsidR="004A191E" w:rsidRPr="00DD6B12" w:rsidRDefault="004A191E" w:rsidP="006E29D3">
            <w:pPr>
              <w:pStyle w:val="Prrafodelista"/>
              <w:spacing w:after="0" w:line="240" w:lineRule="auto"/>
              <w:ind w:left="0"/>
              <w:rPr>
                <w:rFonts w:ascii="Times" w:hAnsi="Times" w:cs="Arial"/>
                <w:b/>
                <w:sz w:val="18"/>
                <w:szCs w:val="18"/>
                <w:rPrChange w:id="11047" w:author="Adriana  Casas" w:date="2015-07-08T15:43:00Z">
                  <w:rPr>
                    <w:rFonts w:ascii="Arial" w:hAnsi="Arial" w:cs="Arial"/>
                    <w:b/>
                    <w:sz w:val="18"/>
                    <w:szCs w:val="18"/>
                  </w:rPr>
                </w:rPrChange>
              </w:rPr>
            </w:pPr>
          </w:p>
        </w:tc>
      </w:tr>
      <w:tr w:rsidR="006C738E" w:rsidRPr="00DD6B12" w14:paraId="67427EA1" w14:textId="77777777" w:rsidTr="006C738E">
        <w:trPr>
          <w:trHeight w:val="168"/>
        </w:trPr>
        <w:tc>
          <w:tcPr>
            <w:tcW w:w="2268" w:type="dxa"/>
            <w:shd w:val="clear" w:color="auto" w:fill="auto"/>
          </w:tcPr>
          <w:p w14:paraId="33FCDD35" w14:textId="77777777" w:rsidR="006C738E" w:rsidRPr="00DD6B12" w:rsidRDefault="006C738E" w:rsidP="006E29D3">
            <w:pPr>
              <w:spacing w:line="240" w:lineRule="auto"/>
              <w:rPr>
                <w:rFonts w:ascii="Times" w:hAnsi="Times"/>
                <w:b/>
                <w:sz w:val="18"/>
                <w:szCs w:val="18"/>
                <w:rPrChange w:id="11048" w:author="Adriana  Casas" w:date="2015-07-08T15:43:00Z">
                  <w:rPr>
                    <w:b/>
                    <w:sz w:val="18"/>
                    <w:szCs w:val="18"/>
                  </w:rPr>
                </w:rPrChange>
              </w:rPr>
            </w:pPr>
            <w:r w:rsidRPr="00DD6B12">
              <w:rPr>
                <w:rFonts w:ascii="Times" w:hAnsi="Times"/>
                <w:b/>
                <w:sz w:val="18"/>
                <w:szCs w:val="18"/>
                <w:rPrChange w:id="11049" w:author="Adriana  Casas" w:date="2015-07-08T15:43:00Z">
                  <w:rPr>
                    <w:b/>
                    <w:sz w:val="18"/>
                    <w:szCs w:val="18"/>
                  </w:rPr>
                </w:rPrChange>
              </w:rPr>
              <w:t>Ubicación en Aula Planeta</w:t>
            </w:r>
          </w:p>
        </w:tc>
        <w:tc>
          <w:tcPr>
            <w:tcW w:w="6711" w:type="dxa"/>
            <w:shd w:val="clear" w:color="auto" w:fill="auto"/>
          </w:tcPr>
          <w:p w14:paraId="06BEF826" w14:textId="77777777" w:rsidR="006C738E" w:rsidRPr="00DD6B12" w:rsidRDefault="006C738E" w:rsidP="006E29D3">
            <w:pPr>
              <w:spacing w:line="240" w:lineRule="auto"/>
              <w:jc w:val="left"/>
              <w:rPr>
                <w:rFonts w:ascii="Times" w:hAnsi="Times"/>
                <w:b/>
                <w:sz w:val="18"/>
                <w:szCs w:val="18"/>
                <w:rPrChange w:id="11050" w:author="Adriana  Casas" w:date="2015-07-08T15:43:00Z">
                  <w:rPr>
                    <w:b/>
                    <w:sz w:val="18"/>
                    <w:szCs w:val="18"/>
                  </w:rPr>
                </w:rPrChange>
              </w:rPr>
            </w:pPr>
            <w:r w:rsidRPr="00DD6B12">
              <w:rPr>
                <w:rFonts w:ascii="Times" w:hAnsi="Times"/>
                <w:b/>
                <w:sz w:val="20"/>
                <w:szCs w:val="20"/>
                <w:rPrChange w:id="11051" w:author="Adriana  Casas" w:date="2015-07-08T15:43:00Z">
                  <w:rPr>
                    <w:b/>
                    <w:sz w:val="20"/>
                    <w:szCs w:val="20"/>
                  </w:rPr>
                </w:rPrChange>
              </w:rPr>
              <w:t>6 primaria</w:t>
            </w:r>
            <w:r w:rsidRPr="00DD6B12">
              <w:rPr>
                <w:rFonts w:ascii="Times" w:hAnsi="Times"/>
                <w:rPrChange w:id="11052" w:author="Adriana  Casas" w:date="2015-07-08T15:43:00Z">
                  <w:rPr/>
                </w:rPrChange>
              </w:rPr>
              <w:t>/CS/La vida económica /El dinero, los bancos y el ahorro.</w:t>
            </w:r>
          </w:p>
        </w:tc>
      </w:tr>
      <w:tr w:rsidR="006C738E" w:rsidRPr="00DD6B12" w14:paraId="7499618B" w14:textId="77777777" w:rsidTr="006C738E">
        <w:trPr>
          <w:trHeight w:val="380"/>
        </w:trPr>
        <w:tc>
          <w:tcPr>
            <w:tcW w:w="2268" w:type="dxa"/>
            <w:shd w:val="clear" w:color="auto" w:fill="auto"/>
          </w:tcPr>
          <w:p w14:paraId="7D00C27F" w14:textId="77777777" w:rsidR="006C738E" w:rsidRPr="00DD6B12" w:rsidRDefault="006C738E" w:rsidP="006E29D3">
            <w:pPr>
              <w:pStyle w:val="Prrafodelista"/>
              <w:spacing w:after="0" w:line="240" w:lineRule="auto"/>
              <w:ind w:left="0"/>
              <w:rPr>
                <w:rFonts w:ascii="Times" w:hAnsi="Times" w:cs="Arial"/>
                <w:b/>
                <w:sz w:val="18"/>
                <w:szCs w:val="18"/>
                <w:rPrChange w:id="11053" w:author="Adriana  Casas" w:date="2015-07-08T15:43:00Z">
                  <w:rPr>
                    <w:rFonts w:ascii="Arial" w:hAnsi="Arial" w:cs="Arial"/>
                    <w:b/>
                    <w:sz w:val="18"/>
                    <w:szCs w:val="18"/>
                  </w:rPr>
                </w:rPrChange>
              </w:rPr>
            </w:pPr>
            <w:r w:rsidRPr="00DD6B12">
              <w:rPr>
                <w:rFonts w:ascii="Times" w:hAnsi="Times" w:cs="Times New Roman"/>
                <w:b/>
                <w:rPrChange w:id="11054" w:author="Adriana  Casas" w:date="2015-07-08T15:43:00Z">
                  <w:rPr>
                    <w:rFonts w:ascii="Times New Roman" w:hAnsi="Times New Roman" w:cs="Times New Roman"/>
                    <w:b/>
                  </w:rPr>
                </w:rPrChange>
              </w:rPr>
              <w:t>Cambio (descripción o capturas de pantallas)</w:t>
            </w:r>
          </w:p>
        </w:tc>
        <w:tc>
          <w:tcPr>
            <w:tcW w:w="6711" w:type="dxa"/>
            <w:shd w:val="clear" w:color="auto" w:fill="auto"/>
          </w:tcPr>
          <w:p w14:paraId="21328470" w14:textId="77777777" w:rsidR="006C738E" w:rsidRPr="00DD6B12" w:rsidRDefault="006C738E" w:rsidP="006E29D3">
            <w:pPr>
              <w:spacing w:before="100" w:beforeAutospacing="1" w:after="510" w:line="240" w:lineRule="auto"/>
              <w:rPr>
                <w:rFonts w:ascii="Times" w:hAnsi="Times"/>
                <w:b/>
                <w:noProof/>
                <w:sz w:val="22"/>
                <w:szCs w:val="22"/>
                <w:rPrChange w:id="11055" w:author="Adriana  Casas" w:date="2015-07-08T15:43:00Z">
                  <w:rPr>
                    <w:b/>
                    <w:noProof/>
                    <w:sz w:val="22"/>
                    <w:szCs w:val="22"/>
                  </w:rPr>
                </w:rPrChange>
              </w:rPr>
            </w:pPr>
            <w:r w:rsidRPr="00DD6B12">
              <w:rPr>
                <w:rFonts w:ascii="Times" w:hAnsi="Times"/>
                <w:noProof/>
                <w:sz w:val="22"/>
                <w:szCs w:val="22"/>
                <w:rPrChange w:id="11056" w:author="Adriana  Casas" w:date="2015-07-08T15:43:00Z">
                  <w:rPr>
                    <w:noProof/>
                    <w:sz w:val="22"/>
                    <w:szCs w:val="22"/>
                  </w:rPr>
                </w:rPrChange>
              </w:rPr>
              <w:t xml:space="preserve">En la pestaña tarea, en el primer párrafo de </w:t>
            </w:r>
            <w:r w:rsidRPr="00DD6B12">
              <w:rPr>
                <w:rFonts w:ascii="Times" w:hAnsi="Times"/>
                <w:b/>
                <w:noProof/>
                <w:sz w:val="22"/>
                <w:szCs w:val="22"/>
                <w:rPrChange w:id="11057" w:author="Adriana  Casas" w:date="2015-07-08T15:43:00Z">
                  <w:rPr>
                    <w:b/>
                    <w:noProof/>
                    <w:sz w:val="22"/>
                    <w:szCs w:val="22"/>
                  </w:rPr>
                </w:rPrChange>
              </w:rPr>
              <w:t>procedimiento cambiar</w:t>
            </w:r>
            <w:r w:rsidR="004A191E" w:rsidRPr="00DD6B12">
              <w:rPr>
                <w:rFonts w:ascii="Times" w:hAnsi="Times"/>
                <w:b/>
                <w:noProof/>
                <w:sz w:val="22"/>
                <w:szCs w:val="22"/>
                <w:rPrChange w:id="11058" w:author="Adriana  Casas" w:date="2015-07-08T15:43:00Z">
                  <w:rPr>
                    <w:b/>
                    <w:noProof/>
                    <w:sz w:val="22"/>
                    <w:szCs w:val="22"/>
                  </w:rPr>
                </w:rPrChange>
              </w:rPr>
              <w:t>:</w:t>
            </w:r>
          </w:p>
          <w:p w14:paraId="2A0F91BC" w14:textId="77777777" w:rsidR="006C738E" w:rsidRPr="00DD6B12" w:rsidRDefault="006C738E" w:rsidP="006E29D3">
            <w:pPr>
              <w:spacing w:before="100" w:beforeAutospacing="1" w:after="510" w:line="240" w:lineRule="auto"/>
              <w:rPr>
                <w:rFonts w:ascii="Times" w:hAnsi="Times"/>
                <w:b/>
                <w:noProof/>
                <w:sz w:val="18"/>
                <w:szCs w:val="18"/>
                <w:rPrChange w:id="11059" w:author="Adriana  Casas" w:date="2015-07-08T15:43:00Z">
                  <w:rPr>
                    <w:b/>
                    <w:noProof/>
                    <w:sz w:val="18"/>
                    <w:szCs w:val="18"/>
                  </w:rPr>
                </w:rPrChange>
              </w:rPr>
            </w:pPr>
            <w:r w:rsidRPr="00DD6B12">
              <w:rPr>
                <w:rFonts w:ascii="Times" w:hAnsi="Times"/>
                <w:b/>
                <w:noProof/>
                <w:color w:val="FF0000"/>
                <w:sz w:val="18"/>
                <w:szCs w:val="18"/>
                <w:rPrChange w:id="11060" w:author="Adriana  Casas" w:date="2015-07-08T15:43:00Z">
                  <w:rPr>
                    <w:b/>
                    <w:noProof/>
                    <w:color w:val="FF0000"/>
                    <w:sz w:val="18"/>
                    <w:szCs w:val="18"/>
                  </w:rPr>
                </w:rPrChange>
              </w:rPr>
              <w:t xml:space="preserve">Parte de la siguiente situación: imagina que planeas tus vacaciones con tu familia y que tenéis que comprar los billetes, buscar alojamiento, pensar en los posibles recuerdos que comprareís etc. </w:t>
            </w:r>
            <w:r w:rsidRPr="00DD6B12">
              <w:rPr>
                <w:rFonts w:ascii="Times" w:hAnsi="Times"/>
                <w:b/>
                <w:noProof/>
                <w:sz w:val="18"/>
                <w:szCs w:val="18"/>
                <w:rPrChange w:id="11061" w:author="Adriana  Casas" w:date="2015-07-08T15:43:00Z">
                  <w:rPr>
                    <w:b/>
                    <w:noProof/>
                    <w:sz w:val="18"/>
                    <w:szCs w:val="18"/>
                  </w:rPr>
                </w:rPrChange>
              </w:rPr>
              <w:t>Por:</w:t>
            </w:r>
          </w:p>
          <w:p w14:paraId="325692FE" w14:textId="77777777" w:rsidR="006C738E" w:rsidRPr="00DD6B12" w:rsidRDefault="006C738E" w:rsidP="006E29D3">
            <w:pPr>
              <w:spacing w:before="100" w:beforeAutospacing="1" w:after="510" w:line="240" w:lineRule="auto"/>
              <w:rPr>
                <w:rFonts w:ascii="Times" w:hAnsi="Times"/>
                <w:b/>
                <w:noProof/>
                <w:color w:val="FF0000"/>
                <w:sz w:val="18"/>
                <w:szCs w:val="18"/>
                <w:rPrChange w:id="11062" w:author="Adriana  Casas" w:date="2015-07-08T15:43:00Z">
                  <w:rPr>
                    <w:b/>
                    <w:noProof/>
                    <w:color w:val="FF0000"/>
                    <w:sz w:val="18"/>
                    <w:szCs w:val="18"/>
                  </w:rPr>
                </w:rPrChange>
              </w:rPr>
            </w:pPr>
            <w:r w:rsidRPr="00DD6B12">
              <w:rPr>
                <w:rFonts w:ascii="Times" w:hAnsi="Times"/>
                <w:b/>
                <w:noProof/>
                <w:color w:val="FF0000"/>
                <w:sz w:val="18"/>
                <w:szCs w:val="18"/>
                <w:rPrChange w:id="11063" w:author="Adriana  Casas" w:date="2015-07-08T15:43:00Z">
                  <w:rPr>
                    <w:b/>
                    <w:noProof/>
                    <w:color w:val="FF0000"/>
                    <w:sz w:val="18"/>
                    <w:szCs w:val="18"/>
                  </w:rPr>
                </w:rPrChange>
              </w:rPr>
              <w:t>Parte de la siguiente situación: imagina que planeas tus vacaciones con tu familia y que tienes que comprar los tiketes , buscar alojamiento, pensar en los posibles recuerdos que debes comprar,  etc.</w:t>
            </w:r>
          </w:p>
          <w:p w14:paraId="3E51EEDE" w14:textId="77777777" w:rsidR="006C738E" w:rsidRPr="00DD6B12" w:rsidRDefault="006C738E" w:rsidP="006E29D3">
            <w:pPr>
              <w:spacing w:before="100" w:beforeAutospacing="1" w:after="510" w:line="240" w:lineRule="auto"/>
              <w:rPr>
                <w:rFonts w:ascii="Times" w:hAnsi="Times"/>
                <w:b/>
                <w:noProof/>
                <w:sz w:val="18"/>
                <w:szCs w:val="18"/>
                <w:rPrChange w:id="11064" w:author="Adriana  Casas" w:date="2015-07-08T15:43:00Z">
                  <w:rPr>
                    <w:b/>
                    <w:noProof/>
                    <w:sz w:val="18"/>
                    <w:szCs w:val="18"/>
                  </w:rPr>
                </w:rPrChange>
              </w:rPr>
            </w:pPr>
            <w:r w:rsidRPr="00DD6B12">
              <w:rPr>
                <w:rFonts w:ascii="Times" w:hAnsi="Times"/>
                <w:b/>
                <w:noProof/>
                <w:sz w:val="18"/>
                <w:szCs w:val="18"/>
                <w:rPrChange w:id="11065" w:author="Adriana  Casas" w:date="2015-07-08T15:43:00Z">
                  <w:rPr>
                    <w:b/>
                    <w:noProof/>
                    <w:sz w:val="18"/>
                    <w:szCs w:val="18"/>
                  </w:rPr>
                </w:rPrChange>
              </w:rPr>
              <w:t>Cambiar el párrafo del numeral 1 del procedimiento:</w:t>
            </w:r>
          </w:p>
          <w:p w14:paraId="68459742" w14:textId="77777777" w:rsidR="006C738E" w:rsidRPr="00DD6B12" w:rsidRDefault="006C738E" w:rsidP="006E29D3">
            <w:pPr>
              <w:pStyle w:val="Prrafodelista"/>
              <w:numPr>
                <w:ilvl w:val="1"/>
                <w:numId w:val="26"/>
              </w:numPr>
              <w:spacing w:before="100" w:beforeAutospacing="1" w:after="510" w:line="240" w:lineRule="auto"/>
              <w:rPr>
                <w:rFonts w:ascii="Times" w:hAnsi="Times" w:cs="Arial"/>
                <w:noProof/>
                <w:sz w:val="18"/>
                <w:szCs w:val="18"/>
                <w:lang w:eastAsia="es-CO"/>
                <w:rPrChange w:id="11066" w:author="Adriana  Casas" w:date="2015-07-08T15:43:00Z">
                  <w:rPr>
                    <w:rFonts w:ascii="Arial" w:hAnsi="Arial" w:cs="Arial"/>
                    <w:noProof/>
                    <w:sz w:val="18"/>
                    <w:szCs w:val="18"/>
                    <w:lang w:eastAsia="es-CO"/>
                  </w:rPr>
                </w:rPrChange>
              </w:rPr>
            </w:pPr>
            <w:r w:rsidRPr="00DD6B12">
              <w:rPr>
                <w:rFonts w:ascii="Times" w:hAnsi="Times" w:cs="Arial"/>
                <w:noProof/>
                <w:color w:val="FF0000"/>
                <w:sz w:val="18"/>
                <w:szCs w:val="18"/>
                <w:lang w:eastAsia="es-CO"/>
                <w:rPrChange w:id="11067" w:author="Adriana  Casas" w:date="2015-07-08T15:43:00Z">
                  <w:rPr>
                    <w:rFonts w:ascii="Arial" w:hAnsi="Arial" w:cs="Arial"/>
                    <w:noProof/>
                    <w:color w:val="FF0000"/>
                    <w:sz w:val="18"/>
                    <w:szCs w:val="18"/>
                    <w:lang w:eastAsia="es-CO"/>
                  </w:rPr>
                </w:rPrChange>
              </w:rPr>
              <w:t xml:space="preserve">Fija la cantidad  total que vaís a invertir en las vacaciones. Esa será la cifra con la que tendrás que trabajar. </w:t>
            </w:r>
            <w:r w:rsidRPr="00DD6B12">
              <w:rPr>
                <w:rFonts w:ascii="Times" w:hAnsi="Times" w:cs="Arial"/>
                <w:noProof/>
                <w:sz w:val="18"/>
                <w:szCs w:val="18"/>
                <w:lang w:eastAsia="es-CO"/>
                <w:rPrChange w:id="11068" w:author="Adriana  Casas" w:date="2015-07-08T15:43:00Z">
                  <w:rPr>
                    <w:rFonts w:ascii="Arial" w:hAnsi="Arial" w:cs="Arial"/>
                    <w:noProof/>
                    <w:sz w:val="18"/>
                    <w:szCs w:val="18"/>
                    <w:lang w:eastAsia="es-CO"/>
                  </w:rPr>
                </w:rPrChange>
              </w:rPr>
              <w:t>Por:</w:t>
            </w:r>
          </w:p>
          <w:p w14:paraId="50C8AC4C" w14:textId="77777777" w:rsidR="006C738E" w:rsidRPr="00DD6B12" w:rsidRDefault="006C738E" w:rsidP="006E29D3">
            <w:pPr>
              <w:pStyle w:val="Prrafodelista"/>
              <w:spacing w:before="100" w:beforeAutospacing="1" w:after="510" w:line="240" w:lineRule="auto"/>
              <w:ind w:left="1069"/>
              <w:rPr>
                <w:rFonts w:ascii="Times" w:hAnsi="Times" w:cs="Arial"/>
                <w:noProof/>
                <w:sz w:val="18"/>
                <w:szCs w:val="18"/>
                <w:lang w:eastAsia="es-CO"/>
                <w:rPrChange w:id="11069" w:author="Adriana  Casas" w:date="2015-07-08T15:43:00Z">
                  <w:rPr>
                    <w:rFonts w:ascii="Arial" w:hAnsi="Arial" w:cs="Arial"/>
                    <w:noProof/>
                    <w:sz w:val="18"/>
                    <w:szCs w:val="18"/>
                    <w:lang w:eastAsia="es-CO"/>
                  </w:rPr>
                </w:rPrChange>
              </w:rPr>
            </w:pPr>
            <w:r w:rsidRPr="00DD6B12">
              <w:rPr>
                <w:rFonts w:ascii="Times" w:hAnsi="Times" w:cs="Arial"/>
                <w:noProof/>
                <w:color w:val="FF0000"/>
                <w:sz w:val="18"/>
                <w:szCs w:val="18"/>
                <w:lang w:eastAsia="es-CO"/>
                <w:rPrChange w:id="11070" w:author="Adriana  Casas" w:date="2015-07-08T15:43:00Z">
                  <w:rPr>
                    <w:rFonts w:ascii="Arial" w:hAnsi="Arial" w:cs="Arial"/>
                    <w:noProof/>
                    <w:color w:val="FF0000"/>
                    <w:sz w:val="18"/>
                    <w:szCs w:val="18"/>
                    <w:lang w:eastAsia="es-CO"/>
                  </w:rPr>
                </w:rPrChange>
              </w:rPr>
              <w:t>Fija la cantidad  total que vas a invertir en las vacaciones. Esa será la cifra con la que tendrás que trabajar.</w:t>
            </w:r>
          </w:p>
          <w:p w14:paraId="3D86B9F9" w14:textId="77777777" w:rsidR="006C738E" w:rsidRPr="00DD6B12" w:rsidRDefault="006C738E" w:rsidP="006E29D3">
            <w:pPr>
              <w:spacing w:before="100" w:beforeAutospacing="1" w:after="510" w:line="240" w:lineRule="auto"/>
              <w:rPr>
                <w:rFonts w:ascii="Times" w:hAnsi="Times"/>
                <w:noProof/>
                <w:sz w:val="18"/>
                <w:szCs w:val="18"/>
                <w:rPrChange w:id="11071" w:author="Adriana  Casas" w:date="2015-07-08T15:43:00Z">
                  <w:rPr>
                    <w:noProof/>
                    <w:sz w:val="18"/>
                    <w:szCs w:val="18"/>
                  </w:rPr>
                </w:rPrChange>
              </w:rPr>
            </w:pPr>
          </w:p>
        </w:tc>
      </w:tr>
      <w:tr w:rsidR="006C738E" w:rsidRPr="00DD6B12" w14:paraId="6E34DE2A" w14:textId="77777777" w:rsidTr="006C738E">
        <w:trPr>
          <w:trHeight w:val="641"/>
        </w:trPr>
        <w:tc>
          <w:tcPr>
            <w:tcW w:w="2268" w:type="dxa"/>
            <w:shd w:val="clear" w:color="auto" w:fill="auto"/>
          </w:tcPr>
          <w:p w14:paraId="3B3FF467" w14:textId="77777777" w:rsidR="006C738E" w:rsidRPr="00DD6B12" w:rsidRDefault="006C738E" w:rsidP="006E29D3">
            <w:pPr>
              <w:spacing w:line="240" w:lineRule="auto"/>
              <w:rPr>
                <w:rFonts w:ascii="Times" w:hAnsi="Times"/>
                <w:rPrChange w:id="11072" w:author="Adriana  Casas" w:date="2015-07-08T15:43:00Z">
                  <w:rPr/>
                </w:rPrChange>
              </w:rPr>
            </w:pPr>
            <w:r w:rsidRPr="00DD6B12">
              <w:rPr>
                <w:rFonts w:ascii="Times" w:hAnsi="Times"/>
                <w:b/>
                <w:sz w:val="18"/>
                <w:szCs w:val="18"/>
                <w:rPrChange w:id="11073" w:author="Adriana  Casas" w:date="2015-07-08T15:43:00Z">
                  <w:rPr>
                    <w:b/>
                    <w:sz w:val="18"/>
                    <w:szCs w:val="18"/>
                  </w:rPr>
                </w:rPrChange>
              </w:rPr>
              <w:t>Título</w:t>
            </w:r>
          </w:p>
        </w:tc>
        <w:tc>
          <w:tcPr>
            <w:tcW w:w="6711" w:type="dxa"/>
            <w:shd w:val="clear" w:color="auto" w:fill="auto"/>
          </w:tcPr>
          <w:p w14:paraId="1F8FE445" w14:textId="77777777" w:rsidR="006C738E" w:rsidRPr="00DD6B12" w:rsidRDefault="00423D89" w:rsidP="006E29D3">
            <w:pPr>
              <w:spacing w:before="100" w:beforeAutospacing="1" w:after="510" w:line="240" w:lineRule="auto"/>
              <w:rPr>
                <w:rFonts w:ascii="Times" w:eastAsia="Times New Roman" w:hAnsi="Times"/>
                <w:color w:val="0D3158"/>
                <w:sz w:val="20"/>
                <w:szCs w:val="20"/>
                <w:rPrChange w:id="11074" w:author="Adriana  Casas" w:date="2015-07-08T15:43:00Z">
                  <w:rPr>
                    <w:rFonts w:eastAsia="Times New Roman"/>
                    <w:color w:val="0D3158"/>
                    <w:sz w:val="20"/>
                    <w:szCs w:val="20"/>
                  </w:rPr>
                </w:rPrChange>
              </w:rPr>
            </w:pPr>
            <w:r w:rsidRPr="00DD6B12">
              <w:rPr>
                <w:rFonts w:ascii="Times" w:hAnsi="Times"/>
                <w:noProof/>
                <w:sz w:val="18"/>
                <w:szCs w:val="18"/>
                <w:rPrChange w:id="11075" w:author="Adriana  Casas" w:date="2015-07-08T15:43:00Z">
                  <w:rPr>
                    <w:noProof/>
                    <w:sz w:val="18"/>
                    <w:szCs w:val="18"/>
                  </w:rPr>
                </w:rPrChange>
              </w:rPr>
              <w:t>Competencias: E</w:t>
            </w:r>
            <w:r w:rsidR="006C738E" w:rsidRPr="00DD6B12">
              <w:rPr>
                <w:rFonts w:ascii="Times" w:hAnsi="Times"/>
                <w:noProof/>
                <w:sz w:val="18"/>
                <w:szCs w:val="18"/>
                <w:rPrChange w:id="11076" w:author="Adriana  Casas" w:date="2015-07-08T15:43:00Z">
                  <w:rPr>
                    <w:noProof/>
                    <w:sz w:val="18"/>
                    <w:szCs w:val="18"/>
                  </w:rPr>
                </w:rPrChange>
              </w:rPr>
              <w:t>laboración de un presupuesto</w:t>
            </w:r>
          </w:p>
        </w:tc>
      </w:tr>
      <w:tr w:rsidR="006C738E" w:rsidRPr="00DD6B12" w14:paraId="2B287B40" w14:textId="77777777" w:rsidTr="006C738E">
        <w:trPr>
          <w:trHeight w:val="641"/>
        </w:trPr>
        <w:tc>
          <w:tcPr>
            <w:tcW w:w="2268" w:type="dxa"/>
            <w:shd w:val="clear" w:color="auto" w:fill="auto"/>
          </w:tcPr>
          <w:p w14:paraId="7D3BECD0" w14:textId="77777777" w:rsidR="006C738E" w:rsidRPr="00DD6B12" w:rsidRDefault="006C738E" w:rsidP="006E29D3">
            <w:pPr>
              <w:spacing w:line="240" w:lineRule="auto"/>
              <w:rPr>
                <w:rFonts w:ascii="Times" w:hAnsi="Times"/>
                <w:b/>
                <w:sz w:val="18"/>
                <w:szCs w:val="18"/>
                <w:rPrChange w:id="11077" w:author="Adriana  Casas" w:date="2015-07-08T15:43:00Z">
                  <w:rPr>
                    <w:b/>
                    <w:sz w:val="18"/>
                    <w:szCs w:val="18"/>
                  </w:rPr>
                </w:rPrChange>
              </w:rPr>
            </w:pPr>
            <w:r w:rsidRPr="00DD6B12">
              <w:rPr>
                <w:rFonts w:ascii="Times" w:hAnsi="Times"/>
                <w:b/>
                <w:sz w:val="18"/>
                <w:szCs w:val="18"/>
                <w:rPrChange w:id="11078" w:author="Adriana  Casas" w:date="2015-07-08T15:43:00Z">
                  <w:rPr>
                    <w:b/>
                    <w:sz w:val="18"/>
                    <w:szCs w:val="18"/>
                  </w:rPr>
                </w:rPrChange>
              </w:rPr>
              <w:t>Descripción</w:t>
            </w:r>
          </w:p>
        </w:tc>
        <w:tc>
          <w:tcPr>
            <w:tcW w:w="6711" w:type="dxa"/>
            <w:shd w:val="clear" w:color="auto" w:fill="auto"/>
          </w:tcPr>
          <w:p w14:paraId="7EF8D5A1" w14:textId="77777777" w:rsidR="006C738E" w:rsidRPr="00DD6B12" w:rsidRDefault="006C738E" w:rsidP="006E29D3">
            <w:pPr>
              <w:spacing w:before="100" w:beforeAutospacing="1" w:after="510" w:line="240" w:lineRule="auto"/>
              <w:rPr>
                <w:rFonts w:ascii="Times" w:eastAsia="Times New Roman" w:hAnsi="Times"/>
                <w:sz w:val="20"/>
                <w:szCs w:val="20"/>
                <w:rPrChange w:id="11079" w:author="Adriana  Casas" w:date="2015-07-08T15:43:00Z">
                  <w:rPr>
                    <w:rFonts w:eastAsia="Times New Roman"/>
                    <w:sz w:val="20"/>
                    <w:szCs w:val="20"/>
                  </w:rPr>
                </w:rPrChange>
              </w:rPr>
            </w:pPr>
            <w:r w:rsidRPr="00DD6B12">
              <w:rPr>
                <w:rFonts w:ascii="Times" w:eastAsia="Times New Roman" w:hAnsi="Times"/>
                <w:sz w:val="20"/>
                <w:szCs w:val="20"/>
                <w:rPrChange w:id="11080" w:author="Adriana  Casas" w:date="2015-07-08T15:43:00Z">
                  <w:rPr>
                    <w:rFonts w:eastAsia="Times New Roman"/>
                    <w:sz w:val="20"/>
                    <w:szCs w:val="20"/>
                  </w:rPr>
                </w:rPrChange>
              </w:rPr>
              <w:t>Actividad que propone preparar un presupuesto personal siguiendo el procedimiento sugerido.</w:t>
            </w:r>
          </w:p>
        </w:tc>
      </w:tr>
    </w:tbl>
    <w:p w14:paraId="4B0D002B" w14:textId="77777777" w:rsidR="006C738E" w:rsidRPr="00DD6B12" w:rsidRDefault="006C738E" w:rsidP="00DD6B12">
      <w:pPr>
        <w:spacing w:line="240" w:lineRule="auto"/>
        <w:rPr>
          <w:rFonts w:ascii="Times" w:eastAsia="Times New Roman" w:hAnsi="Times"/>
          <w:b/>
          <w:rPrChange w:id="11081" w:author="Adriana  Casas" w:date="2015-07-08T15:43:00Z">
            <w:rPr>
              <w:rFonts w:eastAsia="Times New Roman"/>
              <w:b/>
            </w:rPr>
          </w:rPrChange>
        </w:rPr>
        <w:pPrChange w:id="11082" w:author="Adriana  Casas" w:date="2015-07-08T15:43:00Z">
          <w:pPr/>
        </w:pPrChange>
      </w:pPr>
    </w:p>
    <w:p w14:paraId="4CCC5B1F" w14:textId="77777777" w:rsidR="00213339" w:rsidRPr="00DD6B12" w:rsidRDefault="00213339" w:rsidP="00DD6B12">
      <w:pPr>
        <w:tabs>
          <w:tab w:val="left" w:pos="1920"/>
        </w:tabs>
        <w:spacing w:line="240" w:lineRule="auto"/>
        <w:rPr>
          <w:rFonts w:ascii="Times" w:hAnsi="Times"/>
          <w:rPrChange w:id="11083" w:author="Adriana  Casas" w:date="2015-07-08T15:43:00Z">
            <w:rPr/>
          </w:rPrChange>
        </w:rPr>
        <w:pPrChange w:id="11084" w:author="Adriana  Casas" w:date="2015-07-08T15:43:00Z">
          <w:pPr>
            <w:tabs>
              <w:tab w:val="left" w:pos="1920"/>
            </w:tabs>
          </w:pPr>
        </w:pPrChange>
      </w:pPr>
    </w:p>
    <w:p w14:paraId="56D08482" w14:textId="77777777" w:rsidR="00213339" w:rsidRPr="00DD6B12" w:rsidRDefault="00213339" w:rsidP="00DD6B12">
      <w:pPr>
        <w:tabs>
          <w:tab w:val="left" w:pos="1920"/>
        </w:tabs>
        <w:spacing w:line="240" w:lineRule="auto"/>
        <w:rPr>
          <w:rFonts w:ascii="Times" w:hAnsi="Times"/>
          <w:rPrChange w:id="11085" w:author="Adriana  Casas" w:date="2015-07-08T15:43:00Z">
            <w:rPr/>
          </w:rPrChange>
        </w:rPr>
        <w:pPrChange w:id="11086" w:author="Adriana  Casas" w:date="2015-07-08T15:43:00Z">
          <w:pPr>
            <w:tabs>
              <w:tab w:val="left" w:pos="1920"/>
            </w:tabs>
          </w:pPr>
        </w:pPrChange>
      </w:pPr>
    </w:p>
    <w:p w14:paraId="18785DAC" w14:textId="77777777" w:rsidR="006B3C22" w:rsidRPr="00DD6B12" w:rsidRDefault="00525931" w:rsidP="00DD6B12">
      <w:pPr>
        <w:tabs>
          <w:tab w:val="left" w:pos="1920"/>
        </w:tabs>
        <w:spacing w:line="240" w:lineRule="auto"/>
        <w:rPr>
          <w:rFonts w:ascii="Times" w:hAnsi="Times"/>
          <w:rPrChange w:id="11087" w:author="Adriana  Casas" w:date="2015-07-08T15:43:00Z">
            <w:rPr/>
          </w:rPrChange>
        </w:rPr>
        <w:pPrChange w:id="11088" w:author="Adriana  Casas" w:date="2015-07-08T15:43:00Z">
          <w:pPr>
            <w:tabs>
              <w:tab w:val="left" w:pos="1920"/>
            </w:tabs>
          </w:pPr>
        </w:pPrChange>
      </w:pPr>
      <w:r w:rsidRPr="00DD6B12">
        <w:rPr>
          <w:rFonts w:ascii="Times" w:hAnsi="Times"/>
          <w:noProof/>
          <w:highlight w:val="none"/>
          <w:lang w:val="es-ES" w:eastAsia="es-ES"/>
          <w:rPrChange w:id="11089" w:author="Adriana  Casas" w:date="2015-07-08T15:43:00Z">
            <w:rPr>
              <w:noProof/>
              <w:highlight w:val="none"/>
              <w:lang w:val="es-ES" w:eastAsia="es-ES"/>
            </w:rPr>
          </w:rPrChange>
        </w:rPr>
        <mc:AlternateContent>
          <mc:Choice Requires="wps">
            <w:drawing>
              <wp:anchor distT="0" distB="0" distL="114300" distR="114300" simplePos="0" relativeHeight="251661312" behindDoc="0" locked="0" layoutInCell="1" allowOverlap="1" wp14:anchorId="7C3E4614" wp14:editId="7C136AB1">
                <wp:simplePos x="0" y="0"/>
                <wp:positionH relativeFrom="column">
                  <wp:posOffset>2863214</wp:posOffset>
                </wp:positionH>
                <wp:positionV relativeFrom="paragraph">
                  <wp:posOffset>114300</wp:posOffset>
                </wp:positionV>
                <wp:extent cx="2828925" cy="47625"/>
                <wp:effectExtent l="0" t="0" r="28575" b="28575"/>
                <wp:wrapNone/>
                <wp:docPr id="12" name="12 Conector recto"/>
                <wp:cNvGraphicFramePr/>
                <a:graphic xmlns:a="http://schemas.openxmlformats.org/drawingml/2006/main">
                  <a:graphicData uri="http://schemas.microsoft.com/office/word/2010/wordprocessingShape">
                    <wps:wsp>
                      <wps:cNvCnPr/>
                      <wps:spPr>
                        <a:xfrm>
                          <a:off x="0" y="0"/>
                          <a:ext cx="28289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2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25.45pt,9pt" to="448.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" strokecolor="#4579b8 [3044]"/>
            </w:pict>
          </mc:Fallback>
        </mc:AlternateContent>
      </w:r>
      <w:r w:rsidRPr="00DD6B12">
        <w:rPr>
          <w:rFonts w:ascii="Times" w:hAnsi="Times"/>
          <w:noProof/>
          <w:highlight w:val="none"/>
          <w:lang w:val="es-ES" w:eastAsia="es-ES"/>
          <w:rPrChange w:id="11090" w:author="Adriana  Casas" w:date="2015-07-08T15:43:00Z">
            <w:rPr>
              <w:noProof/>
              <w:highlight w:val="none"/>
              <w:lang w:val="es-ES" w:eastAsia="es-ES"/>
            </w:rPr>
          </w:rPrChange>
        </w:rPr>
        <mc:AlternateContent>
          <mc:Choice Requires="wps">
            <w:drawing>
              <wp:anchor distT="0" distB="0" distL="114300" distR="114300" simplePos="0" relativeHeight="251660288" behindDoc="0" locked="0" layoutInCell="1" allowOverlap="1" wp14:anchorId="0FF10B34" wp14:editId="2D4789F5">
                <wp:simplePos x="0" y="0"/>
                <wp:positionH relativeFrom="column">
                  <wp:posOffset>-41911</wp:posOffset>
                </wp:positionH>
                <wp:positionV relativeFrom="paragraph">
                  <wp:posOffset>114300</wp:posOffset>
                </wp:positionV>
                <wp:extent cx="2905125" cy="0"/>
                <wp:effectExtent l="0" t="0" r="9525" b="19050"/>
                <wp:wrapNone/>
                <wp:docPr id="3" name="3 Conector recto"/>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3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3pt,9pt" to="225.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" strokecolor="#4579b8 [3044]"/>
            </w:pict>
          </mc:Fallback>
        </mc:AlternateContent>
      </w:r>
    </w:p>
    <w:tbl>
      <w:tblPr>
        <w:tblW w:w="8979" w:type="dxa"/>
        <w:tblInd w:w="10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268"/>
        <w:gridCol w:w="6711"/>
      </w:tblGrid>
      <w:tr w:rsidR="00213339" w:rsidRPr="00DD6B12" w14:paraId="599918B1" w14:textId="77777777" w:rsidTr="00957B45">
        <w:trPr>
          <w:trHeight w:val="183"/>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CAE5F48" w14:textId="77777777" w:rsidR="00213339" w:rsidRPr="00DD6B12" w:rsidRDefault="00213339" w:rsidP="006E29D3">
            <w:pPr>
              <w:spacing w:line="240" w:lineRule="auto"/>
              <w:rPr>
                <w:rFonts w:ascii="Times" w:eastAsia="Times New Roman" w:hAnsi="Times"/>
                <w:b/>
                <w:bCs/>
                <w:color w:val="000000"/>
                <w:rPrChange w:id="11091" w:author="Adriana  Casas" w:date="2015-07-08T15:43:00Z">
                  <w:rPr>
                    <w:rFonts w:eastAsia="Times New Roman"/>
                    <w:b/>
                    <w:bCs/>
                    <w:color w:val="000000"/>
                  </w:rPr>
                </w:rPrChange>
              </w:rPr>
            </w:pP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8A3828" w14:textId="77777777" w:rsidR="00213339" w:rsidRPr="00DD6B12" w:rsidRDefault="00525931" w:rsidP="006E29D3">
            <w:pPr>
              <w:spacing w:line="240" w:lineRule="auto"/>
              <w:rPr>
                <w:rFonts w:ascii="Times" w:eastAsia="Times New Roman" w:hAnsi="Times"/>
                <w:b/>
                <w:bCs/>
                <w:color w:val="000000"/>
                <w:rPrChange w:id="11092" w:author="Adriana  Casas" w:date="2015-07-08T15:43:00Z">
                  <w:rPr>
                    <w:rFonts w:eastAsia="Times New Roman"/>
                    <w:b/>
                    <w:bCs/>
                    <w:color w:val="000000"/>
                  </w:rPr>
                </w:rPrChange>
              </w:rPr>
            </w:pPr>
            <w:r w:rsidRPr="00DD6B12">
              <w:rPr>
                <w:rFonts w:ascii="Times" w:eastAsia="Times New Roman" w:hAnsi="Times"/>
                <w:b/>
                <w:bCs/>
                <w:color w:val="000000"/>
                <w:rPrChange w:id="11093" w:author="Adriana  Casas" w:date="2015-07-08T15:43:00Z">
                  <w:rPr>
                    <w:rFonts w:eastAsia="Times New Roman"/>
                    <w:b/>
                    <w:bCs/>
                    <w:color w:val="000000"/>
                  </w:rPr>
                </w:rPrChange>
              </w:rPr>
              <w:t>Practica</w:t>
            </w:r>
            <w:r w:rsidR="00213339" w:rsidRPr="00DD6B12">
              <w:rPr>
                <w:rFonts w:ascii="Times" w:eastAsia="Times New Roman" w:hAnsi="Times"/>
                <w:b/>
                <w:bCs/>
                <w:color w:val="000000"/>
                <w:rPrChange w:id="11094" w:author="Adriana  Casas" w:date="2015-07-08T15:43:00Z">
                  <w:rPr>
                    <w:rFonts w:eastAsia="Times New Roman"/>
                    <w:b/>
                    <w:bCs/>
                    <w:color w:val="000000"/>
                  </w:rPr>
                </w:rPrChange>
              </w:rPr>
              <w:t xml:space="preserve">: Análisis de los efectos de </w:t>
            </w:r>
            <w:r w:rsidRPr="00DD6B12">
              <w:rPr>
                <w:rFonts w:ascii="Times" w:eastAsia="Times New Roman" w:hAnsi="Times"/>
                <w:b/>
                <w:bCs/>
                <w:color w:val="000000"/>
                <w:rPrChange w:id="11095" w:author="Adriana  Casas" w:date="2015-07-08T15:43:00Z">
                  <w:rPr>
                    <w:rFonts w:eastAsia="Times New Roman"/>
                    <w:b/>
                    <w:bCs/>
                    <w:color w:val="000000"/>
                  </w:rPr>
                </w:rPrChange>
              </w:rPr>
              <w:t>la globalización</w:t>
            </w:r>
          </w:p>
        </w:tc>
      </w:tr>
      <w:tr w:rsidR="006B3C22" w:rsidRPr="00DD6B12" w14:paraId="5DB12CA7" w14:textId="77777777" w:rsidTr="00957B45">
        <w:trPr>
          <w:trHeight w:val="183"/>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6155270C" w14:textId="77777777" w:rsidR="006B3C22" w:rsidRPr="00DD6B12" w:rsidRDefault="006B3C22" w:rsidP="006E29D3">
            <w:pPr>
              <w:spacing w:line="240" w:lineRule="auto"/>
              <w:rPr>
                <w:rFonts w:ascii="Times" w:eastAsia="Times New Roman" w:hAnsi="Times"/>
                <w:color w:val="222222"/>
                <w:rPrChange w:id="11096" w:author="Adriana  Casas" w:date="2015-07-08T15:43:00Z">
                  <w:rPr>
                    <w:rFonts w:eastAsia="Times New Roman"/>
                    <w:color w:val="222222"/>
                  </w:rPr>
                </w:rPrChange>
              </w:rPr>
            </w:pPr>
            <w:r w:rsidRPr="00DD6B12">
              <w:rPr>
                <w:rFonts w:ascii="Times" w:eastAsia="Times New Roman" w:hAnsi="Times"/>
                <w:b/>
                <w:bCs/>
                <w:color w:val="000000"/>
                <w:rPrChange w:id="11097" w:author="Adriana  Casas" w:date="2015-07-08T15:43:00Z">
                  <w:rPr>
                    <w:rFonts w:eastAsia="Times New Roman"/>
                    <w:b/>
                    <w:bCs/>
                    <w:color w:val="000000"/>
                  </w:rPr>
                </w:rPrChange>
              </w:rPr>
              <w:t>Código</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AC7F504" w14:textId="77777777" w:rsidR="006B3C22" w:rsidRPr="00DD6B12" w:rsidRDefault="006B3C22" w:rsidP="006E29D3">
            <w:pPr>
              <w:spacing w:line="240" w:lineRule="auto"/>
              <w:rPr>
                <w:rFonts w:ascii="Times" w:eastAsia="Times New Roman" w:hAnsi="Times"/>
                <w:color w:val="222222"/>
                <w:sz w:val="22"/>
                <w:szCs w:val="22"/>
                <w:rPrChange w:id="11098" w:author="Adriana  Casas" w:date="2015-07-08T15:43:00Z">
                  <w:rPr>
                    <w:rFonts w:eastAsia="Times New Roman"/>
                    <w:color w:val="222222"/>
                    <w:sz w:val="22"/>
                    <w:szCs w:val="22"/>
                  </w:rPr>
                </w:rPrChange>
              </w:rPr>
            </w:pPr>
            <w:r w:rsidRPr="00DD6B12">
              <w:rPr>
                <w:rFonts w:ascii="Times" w:eastAsia="Times New Roman" w:hAnsi="Times"/>
                <w:b/>
                <w:bCs/>
                <w:color w:val="000000"/>
                <w:sz w:val="22"/>
                <w:szCs w:val="22"/>
                <w:rPrChange w:id="11099" w:author="Adriana  Casas" w:date="2015-07-08T15:43:00Z">
                  <w:rPr>
                    <w:rFonts w:eastAsia="Times New Roman"/>
                    <w:b/>
                    <w:bCs/>
                    <w:color w:val="000000"/>
                    <w:sz w:val="22"/>
                    <w:szCs w:val="22"/>
                  </w:rPr>
                </w:rPrChange>
              </w:rPr>
              <w:t>CS_10 _01_CO_</w:t>
            </w:r>
            <w:r w:rsidR="00525931" w:rsidRPr="00DD6B12">
              <w:rPr>
                <w:rFonts w:ascii="Times" w:eastAsia="Times New Roman" w:hAnsi="Times"/>
                <w:b/>
                <w:bCs/>
                <w:color w:val="000000"/>
                <w:sz w:val="22"/>
                <w:szCs w:val="22"/>
                <w:rPrChange w:id="11100" w:author="Adriana  Casas" w:date="2015-07-08T15:43:00Z">
                  <w:rPr>
                    <w:rFonts w:eastAsia="Times New Roman"/>
                    <w:b/>
                    <w:bCs/>
                    <w:color w:val="000000"/>
                    <w:sz w:val="22"/>
                    <w:szCs w:val="22"/>
                  </w:rPr>
                </w:rPrChange>
              </w:rPr>
              <w:t>REC</w:t>
            </w:r>
            <w:r w:rsidR="004F495D" w:rsidRPr="00DD6B12">
              <w:rPr>
                <w:rFonts w:ascii="Times" w:eastAsia="Times New Roman" w:hAnsi="Times"/>
                <w:b/>
                <w:bCs/>
                <w:color w:val="000000"/>
                <w:sz w:val="22"/>
                <w:szCs w:val="22"/>
                <w:rPrChange w:id="11101" w:author="Adriana  Casas" w:date="2015-07-08T15:43:00Z">
                  <w:rPr>
                    <w:rFonts w:eastAsia="Times New Roman"/>
                    <w:b/>
                    <w:bCs/>
                    <w:color w:val="000000"/>
                    <w:sz w:val="22"/>
                    <w:szCs w:val="22"/>
                  </w:rPr>
                </w:rPrChange>
              </w:rPr>
              <w:t>440</w:t>
            </w:r>
          </w:p>
          <w:p w14:paraId="040F6563" w14:textId="77777777" w:rsidR="006B3C22" w:rsidRPr="00DD6B12" w:rsidRDefault="006B3C22" w:rsidP="006E29D3">
            <w:pPr>
              <w:spacing w:line="240" w:lineRule="auto"/>
              <w:rPr>
                <w:rFonts w:ascii="Times" w:eastAsia="Times New Roman" w:hAnsi="Times"/>
                <w:color w:val="222222"/>
                <w:rPrChange w:id="11102" w:author="Adriana  Casas" w:date="2015-07-08T15:43:00Z">
                  <w:rPr>
                    <w:rFonts w:eastAsia="Times New Roman"/>
                    <w:color w:val="222222"/>
                  </w:rPr>
                </w:rPrChange>
              </w:rPr>
            </w:pPr>
            <w:r w:rsidRPr="00DD6B12">
              <w:rPr>
                <w:rFonts w:ascii="Times" w:eastAsia="Times New Roman" w:hAnsi="Times"/>
                <w:b/>
                <w:bCs/>
                <w:color w:val="000000"/>
                <w:rPrChange w:id="11103" w:author="Adriana  Casas" w:date="2015-07-08T15:43:00Z">
                  <w:rPr>
                    <w:rFonts w:eastAsia="Times New Roman"/>
                    <w:b/>
                    <w:bCs/>
                    <w:color w:val="000000"/>
                  </w:rPr>
                </w:rPrChange>
              </w:rPr>
              <w:t> </w:t>
            </w:r>
          </w:p>
        </w:tc>
      </w:tr>
      <w:tr w:rsidR="006B3C22" w:rsidRPr="00DD6B12" w14:paraId="38950293" w14:textId="77777777" w:rsidTr="00957B45">
        <w:trPr>
          <w:trHeight w:val="168"/>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710AEA84" w14:textId="77777777" w:rsidR="006B3C22" w:rsidRPr="00DD6B12" w:rsidRDefault="006B3C22" w:rsidP="006E29D3">
            <w:pPr>
              <w:spacing w:line="240" w:lineRule="auto"/>
              <w:rPr>
                <w:rFonts w:ascii="Times" w:eastAsia="Times New Roman" w:hAnsi="Times"/>
                <w:color w:val="222222"/>
                <w:rPrChange w:id="11104" w:author="Adriana  Casas" w:date="2015-07-08T15:43:00Z">
                  <w:rPr>
                    <w:rFonts w:eastAsia="Times New Roman"/>
                    <w:color w:val="222222"/>
                  </w:rPr>
                </w:rPrChange>
              </w:rPr>
            </w:pPr>
            <w:r w:rsidRPr="00DD6B12">
              <w:rPr>
                <w:rFonts w:ascii="Times" w:eastAsia="Times New Roman" w:hAnsi="Times"/>
                <w:b/>
                <w:bCs/>
                <w:color w:val="000000"/>
                <w:rPrChange w:id="11105" w:author="Adriana  Casas" w:date="2015-07-08T15:43:00Z">
                  <w:rPr>
                    <w:rFonts w:eastAsia="Times New Roman"/>
                    <w:b/>
                    <w:bCs/>
                    <w:color w:val="000000"/>
                  </w:rPr>
                </w:rPrChange>
              </w:rPr>
              <w:t>Ubicación en Aula Planeta</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AD3C0B7" w14:textId="77777777" w:rsidR="006B3C22" w:rsidRPr="00DD6B12" w:rsidRDefault="006B3C22" w:rsidP="006E29D3">
            <w:pPr>
              <w:spacing w:line="240" w:lineRule="auto"/>
              <w:rPr>
                <w:rFonts w:ascii="Times" w:eastAsia="Times New Roman" w:hAnsi="Times"/>
                <w:color w:val="222222"/>
                <w:rPrChange w:id="11106" w:author="Adriana  Casas" w:date="2015-07-08T15:43:00Z">
                  <w:rPr>
                    <w:rFonts w:eastAsia="Times New Roman"/>
                    <w:color w:val="222222"/>
                  </w:rPr>
                </w:rPrChange>
              </w:rPr>
            </w:pPr>
            <w:r w:rsidRPr="00DD6B12">
              <w:rPr>
                <w:rFonts w:ascii="Times" w:eastAsia="Times New Roman" w:hAnsi="Times"/>
                <w:b/>
                <w:bCs/>
                <w:color w:val="000000"/>
                <w:rPrChange w:id="11107" w:author="Adriana  Casas" w:date="2015-07-08T15:43:00Z">
                  <w:rPr>
                    <w:rFonts w:eastAsia="Times New Roman"/>
                    <w:b/>
                    <w:bCs/>
                    <w:color w:val="000000"/>
                  </w:rPr>
                </w:rPrChange>
              </w:rPr>
              <w:t>3eso</w:t>
            </w:r>
            <w:r w:rsidRPr="00DD6B12">
              <w:rPr>
                <w:rFonts w:ascii="Times" w:eastAsia="Times New Roman" w:hAnsi="Times"/>
                <w:color w:val="000000"/>
                <w:rPrChange w:id="11108" w:author="Adriana  Casas" w:date="2015-07-08T15:43:00Z">
                  <w:rPr>
                    <w:rFonts w:eastAsia="Times New Roman"/>
                    <w:color w:val="000000"/>
                  </w:rPr>
                </w:rPrChange>
              </w:rPr>
              <w:t>/CS/El mundo globalizado /</w:t>
            </w:r>
            <w:r w:rsidR="00525931" w:rsidRPr="00DD6B12">
              <w:rPr>
                <w:rFonts w:ascii="Times" w:eastAsia="Times New Roman" w:hAnsi="Times"/>
                <w:color w:val="000000"/>
                <w:rPrChange w:id="11109" w:author="Adriana  Casas" w:date="2015-07-08T15:43:00Z">
                  <w:rPr>
                    <w:rFonts w:eastAsia="Times New Roman"/>
                    <w:color w:val="000000"/>
                  </w:rPr>
                </w:rPrChange>
              </w:rPr>
              <w:t>Ejercitación Proyectos y competencias.</w:t>
            </w:r>
          </w:p>
        </w:tc>
      </w:tr>
      <w:tr w:rsidR="006B3C22" w:rsidRPr="00DD6B12" w14:paraId="670B3E02" w14:textId="77777777" w:rsidTr="00957B45">
        <w:trPr>
          <w:trHeight w:val="380"/>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47908FED" w14:textId="77777777" w:rsidR="006B3C22" w:rsidRPr="00DD6B12" w:rsidRDefault="006B3C22" w:rsidP="006E29D3">
            <w:pPr>
              <w:spacing w:line="240" w:lineRule="auto"/>
              <w:rPr>
                <w:rFonts w:ascii="Times" w:eastAsia="Times New Roman" w:hAnsi="Times"/>
                <w:color w:val="222222"/>
                <w:rPrChange w:id="11110" w:author="Adriana  Casas" w:date="2015-07-08T15:43:00Z">
                  <w:rPr>
                    <w:rFonts w:eastAsia="Times New Roman"/>
                    <w:color w:val="222222"/>
                  </w:rPr>
                </w:rPrChange>
              </w:rPr>
            </w:pPr>
            <w:r w:rsidRPr="00DD6B12">
              <w:rPr>
                <w:rFonts w:ascii="Times" w:eastAsia="Times New Roman" w:hAnsi="Times"/>
                <w:b/>
                <w:bCs/>
                <w:color w:val="000000"/>
                <w:rPrChange w:id="11111" w:author="Adriana  Casas" w:date="2015-07-08T15:43:00Z">
                  <w:rPr>
                    <w:rFonts w:eastAsia="Times New Roman"/>
                    <w:b/>
                    <w:bCs/>
                    <w:color w:val="000000"/>
                  </w:rPr>
                </w:rPrChange>
              </w:rPr>
              <w:t>Cambio (descripción o capturas de pantallas)</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FEE5EBA" w14:textId="77777777" w:rsidR="006B3C22" w:rsidRPr="00DD6B12" w:rsidRDefault="006B3C22" w:rsidP="006E29D3">
            <w:pPr>
              <w:spacing w:after="510" w:line="240" w:lineRule="auto"/>
              <w:rPr>
                <w:rFonts w:ascii="Times" w:eastAsia="Times New Roman" w:hAnsi="Times"/>
                <w:b/>
                <w:bCs/>
                <w:color w:val="000000"/>
                <w:rPrChange w:id="11112" w:author="Adriana  Casas" w:date="2015-07-08T15:43:00Z">
                  <w:rPr>
                    <w:rFonts w:eastAsia="Times New Roman"/>
                    <w:b/>
                    <w:bCs/>
                    <w:color w:val="000000"/>
                  </w:rPr>
                </w:rPrChange>
              </w:rPr>
            </w:pPr>
            <w:r w:rsidRPr="00DD6B12">
              <w:rPr>
                <w:rFonts w:ascii="Times" w:eastAsia="Times New Roman" w:hAnsi="Times"/>
                <w:color w:val="000000"/>
                <w:rPrChange w:id="11113" w:author="Adriana  Casas" w:date="2015-07-08T15:43:00Z">
                  <w:rPr>
                    <w:rFonts w:eastAsia="Times New Roman"/>
                    <w:color w:val="000000"/>
                  </w:rPr>
                </w:rPrChange>
              </w:rPr>
              <w:t xml:space="preserve">En la pestaña conceptos, en el primer párrafo </w:t>
            </w:r>
            <w:r w:rsidRPr="00DD6B12">
              <w:rPr>
                <w:rFonts w:ascii="Times" w:eastAsia="Times New Roman" w:hAnsi="Times"/>
                <w:b/>
                <w:bCs/>
                <w:color w:val="000000"/>
                <w:rPrChange w:id="11114" w:author="Adriana  Casas" w:date="2015-07-08T15:43:00Z">
                  <w:rPr>
                    <w:rFonts w:eastAsia="Times New Roman"/>
                    <w:b/>
                    <w:bCs/>
                    <w:color w:val="000000"/>
                  </w:rPr>
                </w:rPrChange>
              </w:rPr>
              <w:t>cambiar:</w:t>
            </w:r>
          </w:p>
          <w:p w14:paraId="46B4C110" w14:textId="77777777" w:rsidR="006B3C22" w:rsidRPr="00DD6B12" w:rsidRDefault="006B3C22" w:rsidP="006E29D3">
            <w:pPr>
              <w:spacing w:after="510" w:line="240" w:lineRule="auto"/>
              <w:rPr>
                <w:rFonts w:ascii="Times" w:eastAsia="Times New Roman" w:hAnsi="Times"/>
                <w:color w:val="222222"/>
                <w:rPrChange w:id="11115" w:author="Adriana  Casas" w:date="2015-07-08T15:43:00Z">
                  <w:rPr>
                    <w:rFonts w:eastAsia="Times New Roman"/>
                    <w:color w:val="222222"/>
                  </w:rPr>
                </w:rPrChange>
              </w:rPr>
            </w:pPr>
            <w:r w:rsidRPr="00DD6B12">
              <w:rPr>
                <w:rFonts w:ascii="Times" w:eastAsia="Times New Roman" w:hAnsi="Times"/>
                <w:bCs/>
                <w:color w:val="FF0000"/>
                <w:rPrChange w:id="11116" w:author="Adriana  Casas" w:date="2015-07-08T15:43:00Z">
                  <w:rPr>
                    <w:rFonts w:eastAsia="Times New Roman"/>
                    <w:bCs/>
                    <w:color w:val="FF0000"/>
                  </w:rPr>
                </w:rPrChange>
              </w:rPr>
              <w:t xml:space="preserve">Antes de comenzar a preparar y diseñar el proyecto es importante que repaseis algunos de los conceptos que ya habéis visto en clase y que os resultarán útiles a la hora de realizar el trabajo: </w:t>
            </w:r>
            <w:r w:rsidRPr="00DD6B12">
              <w:rPr>
                <w:rFonts w:ascii="Times" w:eastAsia="Times New Roman" w:hAnsi="Times"/>
                <w:bCs/>
                <w:color w:val="000000"/>
                <w:rPrChange w:id="11117" w:author="Adriana  Casas" w:date="2015-07-08T15:43:00Z">
                  <w:rPr>
                    <w:rFonts w:eastAsia="Times New Roman"/>
                    <w:bCs/>
                    <w:color w:val="000000"/>
                  </w:rPr>
                </w:rPrChange>
              </w:rPr>
              <w:t>Por:</w:t>
            </w:r>
          </w:p>
          <w:p w14:paraId="1F5F6532" w14:textId="77777777" w:rsidR="006B3C22" w:rsidRPr="00DD6B12" w:rsidRDefault="006B3C22" w:rsidP="006E29D3">
            <w:pPr>
              <w:spacing w:after="510" w:line="240" w:lineRule="auto"/>
              <w:rPr>
                <w:rFonts w:ascii="Times" w:eastAsia="Times New Roman" w:hAnsi="Times"/>
                <w:bCs/>
                <w:color w:val="FF0000"/>
                <w:rPrChange w:id="11118" w:author="Adriana  Casas" w:date="2015-07-08T15:43:00Z">
                  <w:rPr>
                    <w:rFonts w:eastAsia="Times New Roman"/>
                    <w:bCs/>
                    <w:color w:val="FF0000"/>
                  </w:rPr>
                </w:rPrChange>
              </w:rPr>
            </w:pPr>
            <w:r w:rsidRPr="00DD6B12">
              <w:rPr>
                <w:rFonts w:ascii="Times" w:eastAsia="Times New Roman" w:hAnsi="Times"/>
                <w:bCs/>
                <w:color w:val="FF0000"/>
                <w:rPrChange w:id="11119" w:author="Adriana  Casas" w:date="2015-07-08T15:43:00Z">
                  <w:rPr>
                    <w:rFonts w:eastAsia="Times New Roman"/>
                    <w:bCs/>
                    <w:color w:val="FF0000"/>
                  </w:rPr>
                </w:rPrChange>
              </w:rPr>
              <w:t>Antes de comenzar a preparar y diseñar el proyecto es importante repasar algunos de los conceptos vistos en clase que serán útiles a la hora de realizar el trabajo:</w:t>
            </w:r>
          </w:p>
          <w:p w14:paraId="29B9F599" w14:textId="77777777" w:rsidR="006B3C22" w:rsidRPr="00DD6B12" w:rsidRDefault="006B3C22" w:rsidP="006E29D3">
            <w:pPr>
              <w:spacing w:after="510" w:line="240" w:lineRule="auto"/>
              <w:rPr>
                <w:rFonts w:ascii="Times" w:eastAsia="Times New Roman" w:hAnsi="Times"/>
                <w:color w:val="222222"/>
                <w:rPrChange w:id="11120" w:author="Adriana  Casas" w:date="2015-07-08T15:43:00Z">
                  <w:rPr>
                    <w:rFonts w:eastAsia="Times New Roman"/>
                    <w:color w:val="222222"/>
                  </w:rPr>
                </w:rPrChange>
              </w:rPr>
            </w:pPr>
            <w:r w:rsidRPr="00DD6B12">
              <w:rPr>
                <w:rFonts w:ascii="Times" w:eastAsia="Times New Roman" w:hAnsi="Times"/>
                <w:color w:val="000000"/>
                <w:rPrChange w:id="11121" w:author="Adriana  Casas" w:date="2015-07-08T15:43:00Z">
                  <w:rPr>
                    <w:rFonts w:eastAsia="Times New Roman"/>
                    <w:color w:val="000000"/>
                  </w:rPr>
                </w:rPrChange>
              </w:rPr>
              <w:t xml:space="preserve">En la pestaña Objetivos en el segundo párrafo </w:t>
            </w:r>
            <w:r w:rsidRPr="00DD6B12">
              <w:rPr>
                <w:rFonts w:ascii="Times" w:eastAsia="Times New Roman" w:hAnsi="Times"/>
                <w:b/>
                <w:bCs/>
                <w:color w:val="000000"/>
                <w:rPrChange w:id="11122" w:author="Adriana  Casas" w:date="2015-07-08T15:43:00Z">
                  <w:rPr>
                    <w:rFonts w:eastAsia="Times New Roman"/>
                    <w:b/>
                    <w:bCs/>
                    <w:color w:val="000000"/>
                  </w:rPr>
                </w:rPrChange>
              </w:rPr>
              <w:t>punto de partida cambiar:</w:t>
            </w:r>
          </w:p>
          <w:p w14:paraId="5E0FBE87" w14:textId="77777777" w:rsidR="006B3C22" w:rsidRPr="00DD6B12" w:rsidRDefault="006B3C22" w:rsidP="006E29D3">
            <w:pPr>
              <w:spacing w:after="510" w:line="240" w:lineRule="auto"/>
              <w:rPr>
                <w:rFonts w:ascii="Times" w:eastAsia="Times New Roman" w:hAnsi="Times"/>
                <w:color w:val="222222"/>
                <w:rPrChange w:id="11123" w:author="Adriana  Casas" w:date="2015-07-08T15:43:00Z">
                  <w:rPr>
                    <w:rFonts w:eastAsia="Times New Roman"/>
                    <w:color w:val="222222"/>
                  </w:rPr>
                </w:rPrChange>
              </w:rPr>
            </w:pPr>
            <w:r w:rsidRPr="00DD6B12">
              <w:rPr>
                <w:rFonts w:ascii="Times" w:eastAsia="Times New Roman" w:hAnsi="Times"/>
                <w:color w:val="FF0000"/>
                <w:rPrChange w:id="11124" w:author="Adriana  Casas" w:date="2015-07-08T15:43:00Z">
                  <w:rPr>
                    <w:rFonts w:eastAsia="Times New Roman"/>
                    <w:color w:val="FF0000"/>
                  </w:rPr>
                </w:rPrChange>
              </w:rPr>
              <w:t xml:space="preserve">Para poder responder a la pregunta inicial del proyecto, pensad en cómo afecta la globalización a los países y a la economía y en la repercusión que tiene sobre nuestra vida cotidiana y nuestro entorno más inmediato. Haced una lluvia de ideas en al que os formuléis preguntas concisas para que os ayuden a alcanzar el objetivo de vuestra investigación. Por ejemplo: </w:t>
            </w:r>
            <w:r w:rsidRPr="00DD6B12">
              <w:rPr>
                <w:rFonts w:ascii="Times" w:eastAsia="Times New Roman" w:hAnsi="Times"/>
                <w:color w:val="000000"/>
                <w:rPrChange w:id="11125" w:author="Adriana  Casas" w:date="2015-07-08T15:43:00Z">
                  <w:rPr>
                    <w:rFonts w:eastAsia="Times New Roman"/>
                    <w:color w:val="000000"/>
                  </w:rPr>
                </w:rPrChange>
              </w:rPr>
              <w:t>Por:</w:t>
            </w:r>
          </w:p>
          <w:p w14:paraId="1D0D39FB" w14:textId="77777777" w:rsidR="006B3C22" w:rsidRPr="00DD6B12" w:rsidRDefault="006B3C22" w:rsidP="006E29D3">
            <w:pPr>
              <w:spacing w:after="510" w:line="240" w:lineRule="auto"/>
              <w:rPr>
                <w:rFonts w:ascii="Times" w:eastAsia="Times New Roman" w:hAnsi="Times"/>
                <w:color w:val="FF0000"/>
                <w:rPrChange w:id="11126" w:author="Adriana  Casas" w:date="2015-07-08T15:43:00Z">
                  <w:rPr>
                    <w:rFonts w:eastAsia="Times New Roman"/>
                    <w:color w:val="FF0000"/>
                  </w:rPr>
                </w:rPrChange>
              </w:rPr>
            </w:pPr>
            <w:r w:rsidRPr="00DD6B12">
              <w:rPr>
                <w:rFonts w:ascii="Times" w:eastAsia="Times New Roman" w:hAnsi="Times"/>
                <w:color w:val="FF0000"/>
                <w:rPrChange w:id="11127" w:author="Adriana  Casas" w:date="2015-07-08T15:43:00Z">
                  <w:rPr>
                    <w:rFonts w:eastAsia="Times New Roman"/>
                    <w:color w:val="FF0000"/>
                  </w:rPr>
                </w:rPrChange>
              </w:rPr>
              <w:t>Para poder responder a la pregunta inicial del proyecto, es necesario analizar cómo afecta la globalización a los países y a la economía y en la repercusión que tiene sobre nuestra vida cotidiana y nuestro entorno más inmediato. Pueden realizar una lluvia de ideas formulando preguntas concisas para alcanzar el objetivo de la investigación. Por ejemplo:</w:t>
            </w:r>
          </w:p>
          <w:p w14:paraId="1F760C1B" w14:textId="77777777" w:rsidR="006B3C22" w:rsidRPr="00DD6B12" w:rsidRDefault="006B3C22" w:rsidP="006E29D3">
            <w:pPr>
              <w:spacing w:after="510" w:line="240" w:lineRule="auto"/>
              <w:rPr>
                <w:rFonts w:ascii="Times" w:eastAsia="Times New Roman" w:hAnsi="Times"/>
                <w:b/>
                <w:bCs/>
                <w:color w:val="000000"/>
                <w:rPrChange w:id="11128" w:author="Adriana  Casas" w:date="2015-07-08T15:43:00Z">
                  <w:rPr>
                    <w:rFonts w:eastAsia="Times New Roman"/>
                    <w:b/>
                    <w:bCs/>
                    <w:color w:val="000000"/>
                  </w:rPr>
                </w:rPrChange>
              </w:rPr>
            </w:pPr>
            <w:r w:rsidRPr="00DD6B12">
              <w:rPr>
                <w:rFonts w:ascii="Times" w:eastAsia="Times New Roman" w:hAnsi="Times"/>
                <w:color w:val="000000"/>
                <w:rPrChange w:id="11129" w:author="Adriana  Casas" w:date="2015-07-08T15:43:00Z">
                  <w:rPr>
                    <w:rFonts w:eastAsia="Times New Roman"/>
                    <w:color w:val="000000"/>
                  </w:rPr>
                </w:rPrChange>
              </w:rPr>
              <w:t xml:space="preserve">En la pestaña Planificación </w:t>
            </w:r>
            <w:r w:rsidRPr="00DD6B12">
              <w:rPr>
                <w:rFonts w:ascii="Times" w:eastAsia="Times New Roman" w:hAnsi="Times"/>
                <w:b/>
                <w:bCs/>
                <w:color w:val="000000"/>
                <w:rPrChange w:id="11130" w:author="Adriana  Casas" w:date="2015-07-08T15:43:00Z">
                  <w:rPr>
                    <w:rFonts w:eastAsia="Times New Roman"/>
                    <w:b/>
                    <w:bCs/>
                    <w:color w:val="000000"/>
                  </w:rPr>
                </w:rPrChange>
              </w:rPr>
              <w:t>cambiar:</w:t>
            </w:r>
          </w:p>
          <w:p w14:paraId="0EBB2AF3" w14:textId="77777777" w:rsidR="006B3C22" w:rsidRPr="00DD6B12" w:rsidRDefault="006B3C22" w:rsidP="006E29D3">
            <w:pPr>
              <w:spacing w:after="120" w:line="240" w:lineRule="auto"/>
              <w:rPr>
                <w:rFonts w:ascii="Times" w:eastAsia="Times New Roman" w:hAnsi="Times"/>
                <w:b/>
                <w:bCs/>
                <w:color w:val="000000"/>
                <w:rPrChange w:id="11131" w:author="Adriana  Casas" w:date="2015-07-08T15:43:00Z">
                  <w:rPr>
                    <w:rFonts w:eastAsia="Times New Roman"/>
                    <w:b/>
                    <w:bCs/>
                    <w:color w:val="000000"/>
                  </w:rPr>
                </w:rPrChange>
              </w:rPr>
            </w:pPr>
            <w:r w:rsidRPr="00DD6B12">
              <w:rPr>
                <w:rFonts w:ascii="Times" w:eastAsia="Times New Roman" w:hAnsi="Times"/>
                <w:color w:val="FF0000"/>
                <w:rPrChange w:id="11132" w:author="Adriana  Casas" w:date="2015-07-08T15:43:00Z">
                  <w:rPr>
                    <w:rFonts w:eastAsia="Times New Roman"/>
                    <w:color w:val="FF0000"/>
                  </w:rPr>
                </w:rPrChange>
              </w:rPr>
              <w:t xml:space="preserve">Para realizar la práctica, os proponemos comenzar por organizar el trabajo. Para ello os sugerimos seguir estos pasos: </w:t>
            </w:r>
            <w:r w:rsidRPr="00DD6B12">
              <w:rPr>
                <w:rFonts w:ascii="Times" w:eastAsia="Times New Roman" w:hAnsi="Times"/>
                <w:color w:val="000000"/>
                <w:rPrChange w:id="11133" w:author="Adriana  Casas" w:date="2015-07-08T15:43:00Z">
                  <w:rPr>
                    <w:rFonts w:eastAsia="Times New Roman"/>
                    <w:color w:val="000000"/>
                  </w:rPr>
                </w:rPrChange>
              </w:rPr>
              <w:t>Por:</w:t>
            </w:r>
          </w:p>
          <w:p w14:paraId="3D6B562A" w14:textId="77777777" w:rsidR="006B3C22" w:rsidRPr="00DD6B12" w:rsidRDefault="006B3C22" w:rsidP="006E29D3">
            <w:pPr>
              <w:spacing w:after="120" w:line="240" w:lineRule="auto"/>
              <w:rPr>
                <w:rFonts w:ascii="Times" w:eastAsia="Times New Roman" w:hAnsi="Times"/>
                <w:color w:val="FF0000"/>
                <w:rPrChange w:id="11134" w:author="Adriana  Casas" w:date="2015-07-08T15:43:00Z">
                  <w:rPr>
                    <w:rFonts w:eastAsia="Times New Roman"/>
                    <w:color w:val="FF0000"/>
                  </w:rPr>
                </w:rPrChange>
              </w:rPr>
            </w:pPr>
            <w:r w:rsidRPr="00DD6B12">
              <w:rPr>
                <w:rFonts w:ascii="Times" w:eastAsia="Times New Roman" w:hAnsi="Times"/>
                <w:color w:val="FF0000"/>
                <w:rPrChange w:id="11135" w:author="Adriana  Casas" w:date="2015-07-08T15:43:00Z">
                  <w:rPr>
                    <w:rFonts w:eastAsia="Times New Roman"/>
                    <w:color w:val="FF0000"/>
                  </w:rPr>
                </w:rPrChange>
              </w:rPr>
              <w:t>Para realizar la práctica, es necesario organizar el trabajo. Para ello sugerimos seguir estos pasos:</w:t>
            </w:r>
          </w:p>
          <w:p w14:paraId="59D55156" w14:textId="77777777" w:rsidR="006B3C22" w:rsidRPr="00DD6B12" w:rsidRDefault="006B3C22" w:rsidP="006E29D3">
            <w:pPr>
              <w:spacing w:after="120" w:line="240" w:lineRule="auto"/>
              <w:rPr>
                <w:rFonts w:ascii="Times" w:eastAsia="Times New Roman" w:hAnsi="Times"/>
                <w:color w:val="FF0000"/>
                <w:rPrChange w:id="11136" w:author="Adriana  Casas" w:date="2015-07-08T15:43:00Z">
                  <w:rPr>
                    <w:rFonts w:eastAsia="Times New Roman"/>
                    <w:color w:val="FF0000"/>
                  </w:rPr>
                </w:rPrChange>
              </w:rPr>
            </w:pPr>
          </w:p>
          <w:p w14:paraId="679E4667" w14:textId="77777777" w:rsidR="006B3C22" w:rsidRPr="00DD6B12" w:rsidRDefault="006B3C22" w:rsidP="006E29D3">
            <w:pPr>
              <w:spacing w:after="240" w:line="240" w:lineRule="auto"/>
              <w:rPr>
                <w:rFonts w:ascii="Times" w:eastAsia="Times New Roman" w:hAnsi="Times"/>
                <w:b/>
                <w:bCs/>
                <w:color w:val="000000"/>
                <w:rPrChange w:id="11137" w:author="Adriana  Casas" w:date="2015-07-08T15:43:00Z">
                  <w:rPr>
                    <w:rFonts w:eastAsia="Times New Roman"/>
                    <w:b/>
                    <w:bCs/>
                    <w:color w:val="000000"/>
                  </w:rPr>
                </w:rPrChange>
              </w:rPr>
            </w:pPr>
            <w:r w:rsidRPr="00DD6B12">
              <w:rPr>
                <w:rFonts w:ascii="Times" w:eastAsia="Times New Roman" w:hAnsi="Times"/>
                <w:color w:val="000000"/>
                <w:rPrChange w:id="11138" w:author="Adriana  Casas" w:date="2015-07-08T15:43:00Z">
                  <w:rPr>
                    <w:rFonts w:eastAsia="Times New Roman"/>
                    <w:color w:val="000000"/>
                  </w:rPr>
                </w:rPrChange>
              </w:rPr>
              <w:t>En el numeral 2 y 4 de la pestaña planificación</w:t>
            </w:r>
            <w:r w:rsidRPr="00DD6B12">
              <w:rPr>
                <w:rFonts w:ascii="Times" w:eastAsia="Times New Roman" w:hAnsi="Times"/>
                <w:b/>
                <w:bCs/>
                <w:color w:val="000000"/>
                <w:rPrChange w:id="11139" w:author="Adriana  Casas" w:date="2015-07-08T15:43:00Z">
                  <w:rPr>
                    <w:rFonts w:eastAsia="Times New Roman"/>
                    <w:b/>
                    <w:bCs/>
                    <w:color w:val="000000"/>
                  </w:rPr>
                </w:rPrChange>
              </w:rPr>
              <w:t xml:space="preserve"> cambiar:</w:t>
            </w:r>
          </w:p>
          <w:p w14:paraId="3DFFC86B" w14:textId="77777777" w:rsidR="006B3C22" w:rsidRPr="00DD6B12" w:rsidRDefault="006B3C22" w:rsidP="006E29D3">
            <w:pPr>
              <w:spacing w:after="240" w:line="240" w:lineRule="auto"/>
              <w:rPr>
                <w:rFonts w:ascii="Times" w:eastAsia="Times New Roman" w:hAnsi="Times"/>
                <w:color w:val="000000"/>
                <w:rPrChange w:id="11140" w:author="Adriana  Casas" w:date="2015-07-08T15:43:00Z">
                  <w:rPr>
                    <w:rFonts w:eastAsia="Times New Roman"/>
                    <w:color w:val="000000"/>
                  </w:rPr>
                </w:rPrChange>
              </w:rPr>
            </w:pPr>
            <w:r w:rsidRPr="00DD6B12">
              <w:rPr>
                <w:rFonts w:ascii="Times" w:eastAsia="Times New Roman" w:hAnsi="Times"/>
                <w:color w:val="FF0000"/>
                <w:rPrChange w:id="11141" w:author="Adriana  Casas" w:date="2015-07-08T15:43:00Z">
                  <w:rPr>
                    <w:rFonts w:eastAsia="Times New Roman"/>
                    <w:color w:val="FF0000"/>
                  </w:rPr>
                </w:rPrChange>
              </w:rPr>
              <w:t xml:space="preserve">2. Listar las tareas que debéis completar a lo largo del proyecto. </w:t>
            </w:r>
            <w:r w:rsidRPr="00DD6B12">
              <w:rPr>
                <w:rFonts w:ascii="Times" w:eastAsia="Times New Roman" w:hAnsi="Times"/>
                <w:color w:val="000000"/>
                <w:rPrChange w:id="11142" w:author="Adriana  Casas" w:date="2015-07-08T15:43:00Z">
                  <w:rPr>
                    <w:rFonts w:eastAsia="Times New Roman"/>
                    <w:color w:val="000000"/>
                  </w:rPr>
                </w:rPrChange>
              </w:rPr>
              <w:t>Por:</w:t>
            </w:r>
          </w:p>
          <w:p w14:paraId="18B87309" w14:textId="77777777" w:rsidR="006B3C22" w:rsidRPr="00DD6B12" w:rsidRDefault="006B3C22" w:rsidP="006E29D3">
            <w:pPr>
              <w:spacing w:after="240" w:line="240" w:lineRule="auto"/>
              <w:rPr>
                <w:rFonts w:ascii="Times" w:eastAsia="Times New Roman" w:hAnsi="Times"/>
                <w:color w:val="FF0000"/>
                <w:rPrChange w:id="11143" w:author="Adriana  Casas" w:date="2015-07-08T15:43:00Z">
                  <w:rPr>
                    <w:rFonts w:eastAsia="Times New Roman"/>
                    <w:color w:val="FF0000"/>
                  </w:rPr>
                </w:rPrChange>
              </w:rPr>
            </w:pPr>
            <w:r w:rsidRPr="00DD6B12">
              <w:rPr>
                <w:rFonts w:ascii="Times" w:eastAsia="Times New Roman" w:hAnsi="Times"/>
                <w:color w:val="FF0000"/>
                <w:rPrChange w:id="11144" w:author="Adriana  Casas" w:date="2015-07-08T15:43:00Z">
                  <w:rPr>
                    <w:rFonts w:eastAsia="Times New Roman"/>
                    <w:color w:val="FF0000"/>
                  </w:rPr>
                </w:rPrChange>
              </w:rPr>
              <w:t>Listar las tareas por completar a lo largo del proyecto</w:t>
            </w:r>
          </w:p>
          <w:p w14:paraId="7721E2A7" w14:textId="77777777" w:rsidR="006B3C22" w:rsidRPr="00DD6B12" w:rsidRDefault="006B3C22" w:rsidP="006E29D3">
            <w:pPr>
              <w:spacing w:after="240" w:line="240" w:lineRule="auto"/>
              <w:rPr>
                <w:rFonts w:ascii="Times" w:eastAsia="Times New Roman" w:hAnsi="Times"/>
                <w:color w:val="FF0000"/>
                <w:rPrChange w:id="11145" w:author="Adriana  Casas" w:date="2015-07-08T15:43:00Z">
                  <w:rPr>
                    <w:rFonts w:eastAsia="Times New Roman"/>
                    <w:color w:val="FF0000"/>
                  </w:rPr>
                </w:rPrChange>
              </w:rPr>
            </w:pPr>
            <w:r w:rsidRPr="00DD6B12">
              <w:rPr>
                <w:rFonts w:ascii="Times" w:eastAsia="Times New Roman" w:hAnsi="Times"/>
                <w:color w:val="FF0000"/>
                <w:rPrChange w:id="11146" w:author="Adriana  Casas" w:date="2015-07-08T15:43:00Z">
                  <w:rPr>
                    <w:rFonts w:eastAsia="Times New Roman"/>
                    <w:color w:val="FF0000"/>
                  </w:rPr>
                </w:rPrChange>
              </w:rPr>
              <w:t xml:space="preserve">4.  Establecer el tiempo que deberéis dedicar a cada tarea </w:t>
            </w:r>
            <w:r w:rsidRPr="00DD6B12">
              <w:rPr>
                <w:rFonts w:ascii="Times" w:eastAsia="Times New Roman" w:hAnsi="Times"/>
                <w:rPrChange w:id="11147" w:author="Adriana  Casas" w:date="2015-07-08T15:43:00Z">
                  <w:rPr>
                    <w:rFonts w:eastAsia="Times New Roman"/>
                  </w:rPr>
                </w:rPrChange>
              </w:rPr>
              <w:t>por</w:t>
            </w:r>
            <w:r w:rsidRPr="00DD6B12">
              <w:rPr>
                <w:rFonts w:ascii="Times" w:eastAsia="Times New Roman" w:hAnsi="Times"/>
                <w:color w:val="FF0000"/>
                <w:rPrChange w:id="11148" w:author="Adriana  Casas" w:date="2015-07-08T15:43:00Z">
                  <w:rPr>
                    <w:rFonts w:eastAsia="Times New Roman"/>
                    <w:color w:val="FF0000"/>
                  </w:rPr>
                </w:rPrChange>
              </w:rPr>
              <w:t xml:space="preserve">: </w:t>
            </w:r>
          </w:p>
          <w:p w14:paraId="6A011E52" w14:textId="77777777" w:rsidR="006B3C22" w:rsidRPr="00DD6B12" w:rsidRDefault="006B3C22" w:rsidP="006E29D3">
            <w:pPr>
              <w:spacing w:after="240" w:line="240" w:lineRule="auto"/>
              <w:rPr>
                <w:rFonts w:ascii="Times" w:eastAsia="Times New Roman" w:hAnsi="Times"/>
                <w:color w:val="FF0000"/>
                <w:rPrChange w:id="11149" w:author="Adriana  Casas" w:date="2015-07-08T15:43:00Z">
                  <w:rPr>
                    <w:rFonts w:eastAsia="Times New Roman"/>
                    <w:color w:val="FF0000"/>
                  </w:rPr>
                </w:rPrChange>
              </w:rPr>
            </w:pPr>
            <w:r w:rsidRPr="00DD6B12">
              <w:rPr>
                <w:rFonts w:ascii="Times" w:eastAsia="Times New Roman" w:hAnsi="Times"/>
                <w:color w:val="FF0000"/>
                <w:rPrChange w:id="11150" w:author="Adriana  Casas" w:date="2015-07-08T15:43:00Z">
                  <w:rPr>
                    <w:rFonts w:eastAsia="Times New Roman"/>
                    <w:color w:val="FF0000"/>
                  </w:rPr>
                </w:rPrChange>
              </w:rPr>
              <w:t>Establecer el tiempo necesario por dedicar a cada tarea</w:t>
            </w:r>
          </w:p>
          <w:p w14:paraId="47F52128" w14:textId="77777777" w:rsidR="006B3C22" w:rsidRPr="00DD6B12" w:rsidRDefault="006B3C22" w:rsidP="006E29D3">
            <w:pPr>
              <w:spacing w:after="510" w:line="240" w:lineRule="auto"/>
              <w:rPr>
                <w:rFonts w:ascii="Times" w:eastAsia="Times New Roman" w:hAnsi="Times"/>
                <w:color w:val="222222"/>
                <w:rPrChange w:id="11151" w:author="Adriana  Casas" w:date="2015-07-08T15:43:00Z">
                  <w:rPr>
                    <w:rFonts w:eastAsia="Times New Roman"/>
                    <w:color w:val="222222"/>
                  </w:rPr>
                </w:rPrChange>
              </w:rPr>
            </w:pPr>
            <w:r w:rsidRPr="00DD6B12">
              <w:rPr>
                <w:rFonts w:ascii="Times" w:eastAsia="Times New Roman" w:hAnsi="Times"/>
                <w:b/>
                <w:color w:val="000000"/>
                <w:rPrChange w:id="11152" w:author="Adriana  Casas" w:date="2015-07-08T15:43:00Z">
                  <w:rPr>
                    <w:rFonts w:eastAsia="Times New Roman"/>
                    <w:b/>
                    <w:color w:val="000000"/>
                  </w:rPr>
                </w:rPrChange>
              </w:rPr>
              <w:t>Eliminar</w:t>
            </w:r>
            <w:r w:rsidRPr="00DD6B12">
              <w:rPr>
                <w:rFonts w:ascii="Times" w:eastAsia="Times New Roman" w:hAnsi="Times"/>
                <w:color w:val="000000"/>
                <w:rPrChange w:id="11153" w:author="Adriana  Casas" w:date="2015-07-08T15:43:00Z">
                  <w:rPr>
                    <w:rFonts w:eastAsia="Times New Roman"/>
                    <w:color w:val="000000"/>
                  </w:rPr>
                </w:rPrChange>
              </w:rPr>
              <w:t xml:space="preserve"> los dos últimos párrafos de la pestaña planificación</w:t>
            </w:r>
          </w:p>
          <w:p w14:paraId="2205CE8E" w14:textId="77777777" w:rsidR="006B3C22" w:rsidRPr="00DD6B12" w:rsidRDefault="006B3C22" w:rsidP="006E29D3">
            <w:pPr>
              <w:spacing w:after="120" w:line="240" w:lineRule="auto"/>
              <w:rPr>
                <w:rFonts w:ascii="Times" w:eastAsia="Times New Roman" w:hAnsi="Times"/>
                <w:rPrChange w:id="11154" w:author="Adriana  Casas" w:date="2015-07-08T15:43:00Z">
                  <w:rPr>
                    <w:rFonts w:eastAsia="Times New Roman"/>
                  </w:rPr>
                </w:rPrChange>
              </w:rPr>
            </w:pPr>
            <w:r w:rsidRPr="00DD6B12">
              <w:rPr>
                <w:rFonts w:ascii="Times" w:eastAsia="Times New Roman" w:hAnsi="Times"/>
                <w:rPrChange w:id="11155" w:author="Adriana  Casas" w:date="2015-07-08T15:43:00Z">
                  <w:rPr>
                    <w:rFonts w:eastAsia="Times New Roman"/>
                  </w:rPr>
                </w:rPrChange>
              </w:rPr>
              <w:t xml:space="preserve">En la pestaña investigación </w:t>
            </w:r>
            <w:r w:rsidRPr="00DD6B12">
              <w:rPr>
                <w:rFonts w:ascii="Times" w:eastAsia="Times New Roman" w:hAnsi="Times"/>
                <w:b/>
                <w:rPrChange w:id="11156" w:author="Adriana  Casas" w:date="2015-07-08T15:43:00Z">
                  <w:rPr>
                    <w:rFonts w:eastAsia="Times New Roman"/>
                    <w:b/>
                  </w:rPr>
                </w:rPrChange>
              </w:rPr>
              <w:t>cambiar:</w:t>
            </w:r>
            <w:r w:rsidRPr="00DD6B12">
              <w:rPr>
                <w:rFonts w:ascii="Times" w:eastAsia="Times New Roman" w:hAnsi="Times"/>
                <w:rPrChange w:id="11157" w:author="Adriana  Casas" w:date="2015-07-08T15:43:00Z">
                  <w:rPr>
                    <w:rFonts w:eastAsia="Times New Roman"/>
                  </w:rPr>
                </w:rPrChange>
              </w:rPr>
              <w:t xml:space="preserve"> </w:t>
            </w:r>
          </w:p>
          <w:p w14:paraId="53D1DAF4" w14:textId="77777777" w:rsidR="006B3C22" w:rsidRPr="00DD6B12" w:rsidRDefault="006B3C22" w:rsidP="006E29D3">
            <w:pPr>
              <w:spacing w:after="120" w:line="240" w:lineRule="auto"/>
              <w:rPr>
                <w:rFonts w:ascii="Times" w:eastAsia="Times New Roman" w:hAnsi="Times"/>
                <w:rPrChange w:id="11158" w:author="Adriana  Casas" w:date="2015-07-08T15:43:00Z">
                  <w:rPr>
                    <w:rFonts w:eastAsia="Times New Roman"/>
                  </w:rPr>
                </w:rPrChange>
              </w:rPr>
            </w:pPr>
            <w:r w:rsidRPr="00DD6B12">
              <w:rPr>
                <w:rFonts w:ascii="Times" w:eastAsia="Times New Roman" w:hAnsi="Times"/>
                <w:color w:val="FF0000"/>
                <w:rPrChange w:id="11159" w:author="Adriana  Casas" w:date="2015-07-08T15:43:00Z">
                  <w:rPr>
                    <w:rFonts w:eastAsia="Times New Roman"/>
                    <w:color w:val="FF0000"/>
                  </w:rPr>
                </w:rPrChange>
              </w:rPr>
              <w:t xml:space="preserve">A la hora de realizar vuestra investigación, es importante que penséis y discutáis sobre qué recursos y fuentes de información pueden resultar útiles. Os recomendamos: </w:t>
            </w:r>
            <w:r w:rsidRPr="00DD6B12">
              <w:rPr>
                <w:rFonts w:ascii="Times" w:eastAsia="Times New Roman" w:hAnsi="Times"/>
                <w:rPrChange w:id="11160" w:author="Adriana  Casas" w:date="2015-07-08T15:43:00Z">
                  <w:rPr>
                    <w:rFonts w:eastAsia="Times New Roman"/>
                  </w:rPr>
                </w:rPrChange>
              </w:rPr>
              <w:t>Por</w:t>
            </w:r>
          </w:p>
          <w:p w14:paraId="34C9936A" w14:textId="77777777" w:rsidR="006B3C22" w:rsidRPr="00DD6B12" w:rsidRDefault="006B3C22" w:rsidP="006E29D3">
            <w:pPr>
              <w:spacing w:after="120" w:line="240" w:lineRule="auto"/>
              <w:rPr>
                <w:rFonts w:ascii="Times" w:eastAsia="Times New Roman" w:hAnsi="Times"/>
                <w:color w:val="FF0000"/>
                <w:rPrChange w:id="11161" w:author="Adriana  Casas" w:date="2015-07-08T15:43:00Z">
                  <w:rPr>
                    <w:rFonts w:eastAsia="Times New Roman"/>
                    <w:color w:val="FF0000"/>
                  </w:rPr>
                </w:rPrChange>
              </w:rPr>
            </w:pPr>
            <w:r w:rsidRPr="00DD6B12">
              <w:rPr>
                <w:rFonts w:ascii="Times" w:eastAsia="Times New Roman" w:hAnsi="Times"/>
                <w:color w:val="FF0000"/>
                <w:rPrChange w:id="11162" w:author="Adriana  Casas" w:date="2015-07-08T15:43:00Z">
                  <w:rPr>
                    <w:rFonts w:eastAsia="Times New Roman"/>
                    <w:color w:val="FF0000"/>
                  </w:rPr>
                </w:rPrChange>
              </w:rPr>
              <w:t>A la hora de realizar la investigación, es importante analizar y discutir sobre qué recursos y fuentes de información pueden resultar útiles. Algunas recomendaciones son:</w:t>
            </w:r>
          </w:p>
          <w:p w14:paraId="34291C01" w14:textId="77777777" w:rsidR="006B3C22" w:rsidRPr="00DD6B12" w:rsidRDefault="006B3C22" w:rsidP="006E29D3">
            <w:pPr>
              <w:spacing w:after="120" w:line="240" w:lineRule="auto"/>
              <w:rPr>
                <w:rFonts w:ascii="Times" w:eastAsia="Times New Roman" w:hAnsi="Times"/>
                <w:rPrChange w:id="11163" w:author="Adriana  Casas" w:date="2015-07-08T15:43:00Z">
                  <w:rPr>
                    <w:rFonts w:eastAsia="Times New Roman"/>
                  </w:rPr>
                </w:rPrChange>
              </w:rPr>
            </w:pPr>
            <w:r w:rsidRPr="00DD6B12">
              <w:rPr>
                <w:rFonts w:ascii="Times" w:eastAsia="Times New Roman" w:hAnsi="Times"/>
                <w:rPrChange w:id="11164" w:author="Adriana  Casas" w:date="2015-07-08T15:43:00Z">
                  <w:rPr>
                    <w:rFonts w:eastAsia="Times New Roman"/>
                  </w:rPr>
                </w:rPrChange>
              </w:rPr>
              <w:t xml:space="preserve">En la pestaña investigación en la segunda viñeta </w:t>
            </w:r>
            <w:r w:rsidRPr="00DD6B12">
              <w:rPr>
                <w:rFonts w:ascii="Times" w:eastAsia="Times New Roman" w:hAnsi="Times"/>
                <w:b/>
                <w:rPrChange w:id="11165" w:author="Adriana  Casas" w:date="2015-07-08T15:43:00Z">
                  <w:rPr>
                    <w:rFonts w:eastAsia="Times New Roman"/>
                    <w:b/>
                  </w:rPr>
                </w:rPrChange>
              </w:rPr>
              <w:t>cambiar</w:t>
            </w:r>
          </w:p>
          <w:p w14:paraId="28242BAE" w14:textId="77777777" w:rsidR="006B3C22" w:rsidRPr="00DD6B12" w:rsidRDefault="006B3C22" w:rsidP="006E29D3">
            <w:pPr>
              <w:pStyle w:val="Prrafodelista"/>
              <w:numPr>
                <w:ilvl w:val="0"/>
                <w:numId w:val="28"/>
              </w:numPr>
              <w:spacing w:after="120" w:line="240" w:lineRule="auto"/>
              <w:jc w:val="both"/>
              <w:rPr>
                <w:rFonts w:ascii="Times" w:eastAsia="Times New Roman" w:hAnsi="Times" w:cs="Arial"/>
                <w:color w:val="FF0000"/>
                <w:lang w:eastAsia="es-CO"/>
                <w:rPrChange w:id="11166"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167" w:author="Adriana  Casas" w:date="2015-07-08T15:43:00Z">
                  <w:rPr>
                    <w:rFonts w:ascii="Arial" w:eastAsia="Times New Roman" w:hAnsi="Arial" w:cs="Arial"/>
                    <w:color w:val="FF0000"/>
                    <w:lang w:eastAsia="es-CO"/>
                  </w:rPr>
                </w:rPrChange>
              </w:rPr>
              <w:t xml:space="preserve">Buscar en páginas web de vuestro territorio, por ejemplo, de los ayuntamientos, para averiguar las actividades económicas que se desarrollan en vuestro territorio.  </w:t>
            </w:r>
            <w:r w:rsidRPr="00DD6B12">
              <w:rPr>
                <w:rFonts w:ascii="Times" w:eastAsia="Times New Roman" w:hAnsi="Times" w:cs="Arial"/>
                <w:lang w:eastAsia="es-CO"/>
                <w:rPrChange w:id="11168" w:author="Adriana  Casas" w:date="2015-07-08T15:43:00Z">
                  <w:rPr>
                    <w:rFonts w:ascii="Arial" w:eastAsia="Times New Roman" w:hAnsi="Arial" w:cs="Arial"/>
                    <w:lang w:eastAsia="es-CO"/>
                  </w:rPr>
                </w:rPrChange>
              </w:rPr>
              <w:t>Por:</w:t>
            </w:r>
          </w:p>
          <w:p w14:paraId="0EAC7979" w14:textId="77777777" w:rsidR="006B3C22" w:rsidRPr="00DD6B12" w:rsidRDefault="006B3C22" w:rsidP="006E29D3">
            <w:pPr>
              <w:pStyle w:val="Prrafodelista"/>
              <w:numPr>
                <w:ilvl w:val="0"/>
                <w:numId w:val="28"/>
              </w:numPr>
              <w:spacing w:after="120" w:line="240" w:lineRule="auto"/>
              <w:jc w:val="both"/>
              <w:rPr>
                <w:rFonts w:ascii="Times" w:eastAsia="Times New Roman" w:hAnsi="Times" w:cs="Arial"/>
                <w:color w:val="FF0000"/>
                <w:lang w:eastAsia="es-CO"/>
                <w:rPrChange w:id="11169"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170" w:author="Adriana  Casas" w:date="2015-07-08T15:43:00Z">
                  <w:rPr>
                    <w:rFonts w:ascii="Arial" w:eastAsia="Times New Roman" w:hAnsi="Arial" w:cs="Arial"/>
                    <w:color w:val="FF0000"/>
                    <w:lang w:eastAsia="es-CO"/>
                  </w:rPr>
                </w:rPrChange>
              </w:rPr>
              <w:t xml:space="preserve">Buscar en páginas web del municipio o departamento, para averiguar las actividades económicas que se desarrollan en diversos territorios.  </w:t>
            </w:r>
          </w:p>
          <w:p w14:paraId="09BCC079" w14:textId="77777777" w:rsidR="006B3C22" w:rsidRPr="00DD6B12" w:rsidRDefault="006B3C22" w:rsidP="006E29D3">
            <w:pPr>
              <w:spacing w:after="120" w:line="240" w:lineRule="auto"/>
              <w:rPr>
                <w:rFonts w:ascii="Times" w:eastAsia="Times New Roman" w:hAnsi="Times"/>
                <w:rPrChange w:id="11171" w:author="Adriana  Casas" w:date="2015-07-08T15:43:00Z">
                  <w:rPr>
                    <w:rFonts w:eastAsia="Times New Roman"/>
                  </w:rPr>
                </w:rPrChange>
              </w:rPr>
            </w:pPr>
            <w:r w:rsidRPr="00DD6B12">
              <w:rPr>
                <w:rFonts w:ascii="Times" w:eastAsia="Times New Roman" w:hAnsi="Times"/>
                <w:rPrChange w:id="11172" w:author="Adriana  Casas" w:date="2015-07-08T15:43:00Z">
                  <w:rPr>
                    <w:rFonts w:eastAsia="Times New Roman"/>
                  </w:rPr>
                </w:rPrChange>
              </w:rPr>
              <w:t xml:space="preserve">En la pestaña investigación en la tercera viñeta </w:t>
            </w:r>
            <w:r w:rsidRPr="00DD6B12">
              <w:rPr>
                <w:rFonts w:ascii="Times" w:eastAsia="Times New Roman" w:hAnsi="Times"/>
                <w:b/>
                <w:rPrChange w:id="11173" w:author="Adriana  Casas" w:date="2015-07-08T15:43:00Z">
                  <w:rPr>
                    <w:rFonts w:eastAsia="Times New Roman"/>
                    <w:b/>
                  </w:rPr>
                </w:rPrChange>
              </w:rPr>
              <w:t>cambiar</w:t>
            </w:r>
          </w:p>
          <w:p w14:paraId="29308733" w14:textId="77777777" w:rsidR="006B3C22" w:rsidRPr="00DD6B12" w:rsidRDefault="006B3C22" w:rsidP="006E29D3">
            <w:pPr>
              <w:pStyle w:val="Prrafodelista"/>
              <w:numPr>
                <w:ilvl w:val="0"/>
                <w:numId w:val="28"/>
              </w:numPr>
              <w:spacing w:after="120" w:line="240" w:lineRule="auto"/>
              <w:jc w:val="both"/>
              <w:rPr>
                <w:rFonts w:ascii="Times" w:eastAsia="Times New Roman" w:hAnsi="Times" w:cs="Arial"/>
                <w:color w:val="FF0000"/>
                <w:lang w:eastAsia="es-CO"/>
                <w:rPrChange w:id="11174"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175" w:author="Adriana  Casas" w:date="2015-07-08T15:43:00Z">
                  <w:rPr>
                    <w:rFonts w:ascii="Arial" w:eastAsia="Times New Roman" w:hAnsi="Arial" w:cs="Arial"/>
                    <w:color w:val="FF0000"/>
                    <w:lang w:eastAsia="es-CO"/>
                  </w:rPr>
                </w:rPrChange>
              </w:rPr>
              <w:t xml:space="preserve">Realizar un cuestionario a los vecinos para conocer la historia y evolución de los establecimientos a pequeña escala de vuestro territorio. </w:t>
            </w:r>
            <w:r w:rsidRPr="00DD6B12">
              <w:rPr>
                <w:rFonts w:ascii="Times" w:eastAsia="Times New Roman" w:hAnsi="Times" w:cs="Arial"/>
                <w:lang w:eastAsia="es-CO"/>
                <w:rPrChange w:id="11176" w:author="Adriana  Casas" w:date="2015-07-08T15:43:00Z">
                  <w:rPr>
                    <w:rFonts w:ascii="Arial" w:eastAsia="Times New Roman" w:hAnsi="Arial" w:cs="Arial"/>
                    <w:lang w:eastAsia="es-CO"/>
                  </w:rPr>
                </w:rPrChange>
              </w:rPr>
              <w:t>Por:</w:t>
            </w:r>
          </w:p>
          <w:p w14:paraId="45BF6D91" w14:textId="77777777" w:rsidR="006B3C22" w:rsidRPr="00DD6B12" w:rsidRDefault="006B3C22" w:rsidP="006E29D3">
            <w:pPr>
              <w:pStyle w:val="Prrafodelista"/>
              <w:numPr>
                <w:ilvl w:val="0"/>
                <w:numId w:val="28"/>
              </w:numPr>
              <w:spacing w:after="120" w:line="240" w:lineRule="auto"/>
              <w:jc w:val="both"/>
              <w:rPr>
                <w:rFonts w:ascii="Times" w:eastAsia="Times New Roman" w:hAnsi="Times" w:cs="Arial"/>
                <w:color w:val="FF0000"/>
                <w:lang w:eastAsia="es-CO"/>
                <w:rPrChange w:id="11177"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178" w:author="Adriana  Casas" w:date="2015-07-08T15:43:00Z">
                  <w:rPr>
                    <w:rFonts w:ascii="Arial" w:eastAsia="Times New Roman" w:hAnsi="Arial" w:cs="Arial"/>
                    <w:color w:val="FF0000"/>
                    <w:lang w:eastAsia="es-CO"/>
                  </w:rPr>
                </w:rPrChange>
              </w:rPr>
              <w:t>Realizar un cuestionario a los vecinos para conocer la historia y evolución de los establecimientos a pequeña escala del territorio</w:t>
            </w:r>
          </w:p>
          <w:p w14:paraId="5BDB3CCC" w14:textId="77777777" w:rsidR="006B3C22" w:rsidRPr="00DD6B12" w:rsidRDefault="006B3C22" w:rsidP="006E29D3">
            <w:pPr>
              <w:spacing w:after="120" w:line="240" w:lineRule="auto"/>
              <w:rPr>
                <w:rFonts w:ascii="Times" w:eastAsia="Times New Roman" w:hAnsi="Times"/>
                <w:b/>
                <w:rPrChange w:id="11179" w:author="Adriana  Casas" w:date="2015-07-08T15:43:00Z">
                  <w:rPr>
                    <w:rFonts w:eastAsia="Times New Roman"/>
                    <w:b/>
                  </w:rPr>
                </w:rPrChange>
              </w:rPr>
            </w:pPr>
            <w:r w:rsidRPr="00DD6B12">
              <w:rPr>
                <w:rFonts w:ascii="Times" w:eastAsia="Times New Roman" w:hAnsi="Times"/>
                <w:rPrChange w:id="11180" w:author="Adriana  Casas" w:date="2015-07-08T15:43:00Z">
                  <w:rPr>
                    <w:rFonts w:eastAsia="Times New Roman"/>
                  </w:rPr>
                </w:rPrChange>
              </w:rPr>
              <w:t xml:space="preserve">En la pestaña investigación cuarta, quinta </w:t>
            </w:r>
            <w:r w:rsidRPr="00DD6B12">
              <w:rPr>
                <w:rFonts w:ascii="Times" w:eastAsia="Times New Roman" w:hAnsi="Times"/>
                <w:b/>
                <w:rPrChange w:id="11181" w:author="Adriana  Casas" w:date="2015-07-08T15:43:00Z">
                  <w:rPr>
                    <w:rFonts w:eastAsia="Times New Roman"/>
                    <w:b/>
                  </w:rPr>
                </w:rPrChange>
              </w:rPr>
              <w:t>viñeta y el texto de atención,  eliminarlas</w:t>
            </w:r>
          </w:p>
          <w:p w14:paraId="04B8583F" w14:textId="77777777" w:rsidR="006B3C22" w:rsidRPr="00DD6B12" w:rsidRDefault="006B3C22" w:rsidP="006E29D3">
            <w:pPr>
              <w:spacing w:after="120" w:line="240" w:lineRule="auto"/>
              <w:rPr>
                <w:rFonts w:ascii="Times" w:eastAsia="Times New Roman" w:hAnsi="Times"/>
                <w:rPrChange w:id="11182" w:author="Adriana  Casas" w:date="2015-07-08T15:43:00Z">
                  <w:rPr>
                    <w:rFonts w:eastAsia="Times New Roman"/>
                  </w:rPr>
                </w:rPrChange>
              </w:rPr>
            </w:pPr>
            <w:r w:rsidRPr="00DD6B12">
              <w:rPr>
                <w:rFonts w:ascii="Times" w:eastAsia="Times New Roman" w:hAnsi="Times"/>
                <w:rPrChange w:id="11183" w:author="Adriana  Casas" w:date="2015-07-08T15:43:00Z">
                  <w:rPr>
                    <w:rFonts w:eastAsia="Times New Roman"/>
                  </w:rPr>
                </w:rPrChange>
              </w:rPr>
              <w:t xml:space="preserve">En la pestaña de Análisis </w:t>
            </w:r>
            <w:r w:rsidRPr="00DD6B12">
              <w:rPr>
                <w:rFonts w:ascii="Times" w:eastAsia="Times New Roman" w:hAnsi="Times"/>
                <w:b/>
                <w:rPrChange w:id="11184" w:author="Adriana  Casas" w:date="2015-07-08T15:43:00Z">
                  <w:rPr>
                    <w:rFonts w:eastAsia="Times New Roman"/>
                    <w:b/>
                  </w:rPr>
                </w:rPrChange>
              </w:rPr>
              <w:t>cambiar:</w:t>
            </w:r>
            <w:r w:rsidRPr="00DD6B12">
              <w:rPr>
                <w:rFonts w:ascii="Times" w:eastAsia="Times New Roman" w:hAnsi="Times"/>
                <w:rPrChange w:id="11185" w:author="Adriana  Casas" w:date="2015-07-08T15:43:00Z">
                  <w:rPr>
                    <w:rFonts w:eastAsia="Times New Roman"/>
                  </w:rPr>
                </w:rPrChange>
              </w:rPr>
              <w:t xml:space="preserve"> </w:t>
            </w:r>
          </w:p>
          <w:p w14:paraId="2F1E1F36" w14:textId="77777777" w:rsidR="006B3C22" w:rsidRPr="00DD6B12" w:rsidRDefault="006B3C22" w:rsidP="006E29D3">
            <w:pPr>
              <w:spacing w:after="120" w:line="240" w:lineRule="auto"/>
              <w:rPr>
                <w:rFonts w:ascii="Times" w:eastAsia="Times New Roman" w:hAnsi="Times"/>
                <w:color w:val="FF0000"/>
                <w:rPrChange w:id="11186" w:author="Adriana  Casas" w:date="2015-07-08T15:43:00Z">
                  <w:rPr>
                    <w:rFonts w:eastAsia="Times New Roman"/>
                    <w:color w:val="FF0000"/>
                  </w:rPr>
                </w:rPrChange>
              </w:rPr>
            </w:pPr>
            <w:r w:rsidRPr="00DD6B12">
              <w:rPr>
                <w:rFonts w:ascii="Times" w:eastAsia="Times New Roman" w:hAnsi="Times"/>
                <w:color w:val="FF0000"/>
                <w:rPrChange w:id="11187" w:author="Adriana  Casas" w:date="2015-07-08T15:43:00Z">
                  <w:rPr>
                    <w:rFonts w:eastAsia="Times New Roman"/>
                    <w:color w:val="FF0000"/>
                  </w:rPr>
                </w:rPrChange>
              </w:rPr>
              <w:t xml:space="preserve">A partir de la información que habéis recopilado, debéis escribir un guion que sirva de guía para grabar el podcast sobre cómo la globalización repercute en los establecimientos a pequeña escala de vuestro territorio, que sintetice la siguiente información: </w:t>
            </w:r>
            <w:r w:rsidRPr="00DD6B12">
              <w:rPr>
                <w:rFonts w:ascii="Times" w:eastAsia="Times New Roman" w:hAnsi="Times"/>
                <w:rPrChange w:id="11188" w:author="Adriana  Casas" w:date="2015-07-08T15:43:00Z">
                  <w:rPr>
                    <w:rFonts w:eastAsia="Times New Roman"/>
                  </w:rPr>
                </w:rPrChange>
              </w:rPr>
              <w:t>Por:</w:t>
            </w:r>
          </w:p>
          <w:p w14:paraId="31A0288B" w14:textId="77777777" w:rsidR="006B3C22" w:rsidRPr="00DD6B12" w:rsidRDefault="006B3C22" w:rsidP="006E29D3">
            <w:pPr>
              <w:spacing w:after="120" w:line="240" w:lineRule="auto"/>
              <w:rPr>
                <w:rFonts w:ascii="Times" w:eastAsia="Times New Roman" w:hAnsi="Times"/>
                <w:color w:val="FF0000"/>
                <w:rPrChange w:id="11189" w:author="Adriana  Casas" w:date="2015-07-08T15:43:00Z">
                  <w:rPr>
                    <w:rFonts w:eastAsia="Times New Roman"/>
                    <w:color w:val="FF0000"/>
                  </w:rPr>
                </w:rPrChange>
              </w:rPr>
            </w:pPr>
            <w:r w:rsidRPr="00DD6B12">
              <w:rPr>
                <w:rFonts w:ascii="Times" w:eastAsia="Times New Roman" w:hAnsi="Times"/>
                <w:color w:val="FF0000"/>
                <w:rPrChange w:id="11190" w:author="Adriana  Casas" w:date="2015-07-08T15:43:00Z">
                  <w:rPr>
                    <w:rFonts w:eastAsia="Times New Roman"/>
                    <w:color w:val="FF0000"/>
                  </w:rPr>
                </w:rPrChange>
              </w:rPr>
              <w:t xml:space="preserve">A partir de la información recopilada, escribir un guion que sirva de guía para grabar el podcast sobre cómo la globalización repercute en los establecimientos a pequeña escala de tu territorio, que sintetice la siguiente información: </w:t>
            </w:r>
          </w:p>
          <w:p w14:paraId="684032BD" w14:textId="77777777" w:rsidR="006B3C22" w:rsidRPr="00DD6B12" w:rsidRDefault="006B3C22" w:rsidP="006E29D3">
            <w:pPr>
              <w:spacing w:after="120" w:line="240" w:lineRule="auto"/>
              <w:rPr>
                <w:rFonts w:ascii="Times" w:eastAsia="Times New Roman" w:hAnsi="Times"/>
                <w:b/>
                <w:rPrChange w:id="11191" w:author="Adriana  Casas" w:date="2015-07-08T15:43:00Z">
                  <w:rPr>
                    <w:rFonts w:eastAsia="Times New Roman"/>
                    <w:b/>
                  </w:rPr>
                </w:rPrChange>
              </w:rPr>
            </w:pPr>
            <w:r w:rsidRPr="00DD6B12">
              <w:rPr>
                <w:rFonts w:ascii="Times" w:eastAsia="Times New Roman" w:hAnsi="Times"/>
                <w:rPrChange w:id="11192" w:author="Adriana  Casas" w:date="2015-07-08T15:43:00Z">
                  <w:rPr>
                    <w:rFonts w:eastAsia="Times New Roman"/>
                  </w:rPr>
                </w:rPrChange>
              </w:rPr>
              <w:t xml:space="preserve">En la pestaña análisis en la primera viñeta </w:t>
            </w:r>
            <w:r w:rsidRPr="00DD6B12">
              <w:rPr>
                <w:rFonts w:ascii="Times" w:eastAsia="Times New Roman" w:hAnsi="Times"/>
                <w:b/>
                <w:rPrChange w:id="11193" w:author="Adriana  Casas" w:date="2015-07-08T15:43:00Z">
                  <w:rPr>
                    <w:rFonts w:eastAsia="Times New Roman"/>
                    <w:b/>
                  </w:rPr>
                </w:rPrChange>
              </w:rPr>
              <w:t>cambiar</w:t>
            </w:r>
          </w:p>
          <w:p w14:paraId="01E75920" w14:textId="77777777" w:rsidR="006B3C22" w:rsidRPr="00DD6B12" w:rsidRDefault="006B3C22" w:rsidP="006E29D3">
            <w:pPr>
              <w:spacing w:after="120" w:line="240" w:lineRule="auto"/>
              <w:rPr>
                <w:rFonts w:ascii="Times" w:eastAsia="Times New Roman" w:hAnsi="Times"/>
                <w:color w:val="FF0000"/>
                <w:rPrChange w:id="11194" w:author="Adriana  Casas" w:date="2015-07-08T15:43:00Z">
                  <w:rPr>
                    <w:rFonts w:eastAsia="Times New Roman"/>
                    <w:color w:val="FF0000"/>
                  </w:rPr>
                </w:rPrChange>
              </w:rPr>
            </w:pPr>
            <w:r w:rsidRPr="00DD6B12">
              <w:rPr>
                <w:rFonts w:ascii="Times" w:eastAsia="Times New Roman" w:hAnsi="Times"/>
                <w:color w:val="FF0000"/>
                <w:rPrChange w:id="11195" w:author="Adriana  Casas" w:date="2015-07-08T15:43:00Z">
                  <w:rPr>
                    <w:rFonts w:eastAsia="Times New Roman"/>
                    <w:color w:val="FF0000"/>
                  </w:rPr>
                </w:rPrChange>
              </w:rPr>
              <w:t>Detalle de las principales grandes empresas del sector de la alimentación y el textil que se hayan instalado en vuestro territorio en los últimos veinte años</w:t>
            </w:r>
          </w:p>
          <w:p w14:paraId="2352D9A6" w14:textId="77777777" w:rsidR="006B3C22" w:rsidRPr="00DD6B12" w:rsidRDefault="006B3C22" w:rsidP="006E29D3">
            <w:pPr>
              <w:spacing w:after="120" w:line="240" w:lineRule="auto"/>
              <w:rPr>
                <w:rFonts w:ascii="Times" w:eastAsia="Times New Roman" w:hAnsi="Times"/>
                <w:b/>
                <w:rPrChange w:id="11196" w:author="Adriana  Casas" w:date="2015-07-08T15:43:00Z">
                  <w:rPr>
                    <w:rFonts w:eastAsia="Times New Roman"/>
                    <w:b/>
                  </w:rPr>
                </w:rPrChange>
              </w:rPr>
            </w:pPr>
            <w:r w:rsidRPr="00DD6B12">
              <w:rPr>
                <w:rFonts w:ascii="Times" w:eastAsia="Times New Roman" w:hAnsi="Times"/>
                <w:rPrChange w:id="11197" w:author="Adriana  Casas" w:date="2015-07-08T15:43:00Z">
                  <w:rPr>
                    <w:rFonts w:eastAsia="Times New Roman"/>
                  </w:rPr>
                </w:rPrChange>
              </w:rPr>
              <w:t xml:space="preserve">En la pestaña análisis en la sexta viñeta </w:t>
            </w:r>
            <w:r w:rsidRPr="00DD6B12">
              <w:rPr>
                <w:rFonts w:ascii="Times" w:eastAsia="Times New Roman" w:hAnsi="Times"/>
                <w:b/>
                <w:rPrChange w:id="11198" w:author="Adriana  Casas" w:date="2015-07-08T15:43:00Z">
                  <w:rPr>
                    <w:rFonts w:eastAsia="Times New Roman"/>
                    <w:b/>
                  </w:rPr>
                </w:rPrChange>
              </w:rPr>
              <w:t>cambiar</w:t>
            </w:r>
          </w:p>
          <w:p w14:paraId="3C74718D" w14:textId="77777777" w:rsidR="006B3C22" w:rsidRPr="00DD6B12" w:rsidRDefault="006B3C22" w:rsidP="006E29D3">
            <w:pPr>
              <w:spacing w:after="120" w:line="240" w:lineRule="auto"/>
              <w:rPr>
                <w:rFonts w:ascii="Times" w:eastAsia="Times New Roman" w:hAnsi="Times"/>
                <w:rPrChange w:id="11199" w:author="Adriana  Casas" w:date="2015-07-08T15:43:00Z">
                  <w:rPr>
                    <w:rFonts w:eastAsia="Times New Roman"/>
                  </w:rPr>
                </w:rPrChange>
              </w:rPr>
            </w:pPr>
            <w:r w:rsidRPr="00DD6B12">
              <w:rPr>
                <w:rFonts w:ascii="Times" w:eastAsia="Times New Roman" w:hAnsi="Times"/>
                <w:color w:val="FF0000"/>
                <w:rPrChange w:id="11200" w:author="Adriana  Casas" w:date="2015-07-08T15:43:00Z">
                  <w:rPr>
                    <w:rFonts w:eastAsia="Times New Roman"/>
                    <w:color w:val="FF0000"/>
                  </w:rPr>
                </w:rPrChange>
              </w:rPr>
              <w:t xml:space="preserve">Reflexión final sobre cuáles son los principales motores económicos y las industrias de los sectores secundarios y terciarios de vuestro territorio y cuál es la influencia de la globalización, a pequeña escala, para establecer cuales son los problemas y conflictos que existen entre la microeconomía y macroeconomía. </w:t>
            </w:r>
            <w:r w:rsidRPr="00DD6B12">
              <w:rPr>
                <w:rFonts w:ascii="Times" w:eastAsia="Times New Roman" w:hAnsi="Times"/>
                <w:rPrChange w:id="11201" w:author="Adriana  Casas" w:date="2015-07-08T15:43:00Z">
                  <w:rPr>
                    <w:rFonts w:eastAsia="Times New Roman"/>
                  </w:rPr>
                </w:rPrChange>
              </w:rPr>
              <w:t>Por:</w:t>
            </w:r>
          </w:p>
          <w:p w14:paraId="5A34FA33" w14:textId="77777777" w:rsidR="006B3C22" w:rsidRPr="00DD6B12" w:rsidRDefault="006B3C22" w:rsidP="006E29D3">
            <w:pPr>
              <w:spacing w:after="120" w:line="240" w:lineRule="auto"/>
              <w:rPr>
                <w:rFonts w:ascii="Times" w:eastAsia="Times New Roman" w:hAnsi="Times"/>
                <w:rPrChange w:id="11202" w:author="Adriana  Casas" w:date="2015-07-08T15:43:00Z">
                  <w:rPr>
                    <w:rFonts w:eastAsia="Times New Roman"/>
                  </w:rPr>
                </w:rPrChange>
              </w:rPr>
            </w:pPr>
            <w:r w:rsidRPr="00DD6B12">
              <w:rPr>
                <w:rFonts w:ascii="Times" w:eastAsia="Times New Roman" w:hAnsi="Times"/>
                <w:color w:val="FF0000"/>
                <w:rPrChange w:id="11203" w:author="Adriana  Casas" w:date="2015-07-08T15:43:00Z">
                  <w:rPr>
                    <w:rFonts w:eastAsia="Times New Roman"/>
                    <w:color w:val="FF0000"/>
                  </w:rPr>
                </w:rPrChange>
              </w:rPr>
              <w:t>Reflexión final sobre cuáles son los principales motores económicos y las industrias de los sectores secundarios y terciarios de tu territorio y cuál es la influencia de la globalización, a pequeña escala, para establecer cuáles son los problemas y conflictos que existen entre la microeconomía y macroeconomía.</w:t>
            </w:r>
          </w:p>
          <w:p w14:paraId="3D6F5769" w14:textId="77777777" w:rsidR="006B3C22" w:rsidRPr="00DD6B12" w:rsidRDefault="006B3C22" w:rsidP="006E29D3">
            <w:pPr>
              <w:spacing w:after="120" w:line="240" w:lineRule="auto"/>
              <w:rPr>
                <w:rFonts w:ascii="Times" w:eastAsia="Times New Roman" w:hAnsi="Times"/>
                <w:rPrChange w:id="11204" w:author="Adriana  Casas" w:date="2015-07-08T15:43:00Z">
                  <w:rPr>
                    <w:rFonts w:eastAsia="Times New Roman"/>
                  </w:rPr>
                </w:rPrChange>
              </w:rPr>
            </w:pPr>
          </w:p>
          <w:p w14:paraId="73792BA9" w14:textId="77777777" w:rsidR="006B3C22" w:rsidRPr="00DD6B12" w:rsidRDefault="006B3C22" w:rsidP="006E29D3">
            <w:pPr>
              <w:spacing w:after="120" w:line="240" w:lineRule="auto"/>
              <w:rPr>
                <w:rFonts w:ascii="Times" w:eastAsia="Times New Roman" w:hAnsi="Times"/>
                <w:b/>
                <w:rPrChange w:id="11205" w:author="Adriana  Casas" w:date="2015-07-08T15:43:00Z">
                  <w:rPr>
                    <w:rFonts w:eastAsia="Times New Roman"/>
                    <w:b/>
                  </w:rPr>
                </w:rPrChange>
              </w:rPr>
            </w:pPr>
            <w:r w:rsidRPr="00DD6B12">
              <w:rPr>
                <w:rFonts w:ascii="Times" w:eastAsia="Times New Roman" w:hAnsi="Times"/>
                <w:rPrChange w:id="11206" w:author="Adriana  Casas" w:date="2015-07-08T15:43:00Z">
                  <w:rPr>
                    <w:rFonts w:eastAsia="Times New Roman"/>
                  </w:rPr>
                </w:rPrChange>
              </w:rPr>
              <w:t xml:space="preserve">En la pestaña análisis en la séptima viñeta </w:t>
            </w:r>
            <w:r w:rsidRPr="00DD6B12">
              <w:rPr>
                <w:rFonts w:ascii="Times" w:eastAsia="Times New Roman" w:hAnsi="Times"/>
                <w:b/>
                <w:rPrChange w:id="11207" w:author="Adriana  Casas" w:date="2015-07-08T15:43:00Z">
                  <w:rPr>
                    <w:rFonts w:eastAsia="Times New Roman"/>
                    <w:b/>
                  </w:rPr>
                </w:rPrChange>
              </w:rPr>
              <w:t>cambiar</w:t>
            </w:r>
          </w:p>
          <w:p w14:paraId="0A8CEE68" w14:textId="77777777" w:rsidR="006B3C22" w:rsidRPr="00DD6B12" w:rsidRDefault="006B3C22" w:rsidP="006E29D3">
            <w:pPr>
              <w:spacing w:after="120" w:line="240" w:lineRule="auto"/>
              <w:rPr>
                <w:rFonts w:ascii="Times" w:eastAsia="Times New Roman" w:hAnsi="Times"/>
                <w:rPrChange w:id="11208" w:author="Adriana  Casas" w:date="2015-07-08T15:43:00Z">
                  <w:rPr>
                    <w:rFonts w:eastAsia="Times New Roman"/>
                  </w:rPr>
                </w:rPrChange>
              </w:rPr>
            </w:pPr>
            <w:r w:rsidRPr="00DD6B12">
              <w:rPr>
                <w:rFonts w:ascii="Times" w:eastAsia="Times New Roman" w:hAnsi="Times"/>
                <w:color w:val="FF0000"/>
                <w:rPrChange w:id="11209" w:author="Adriana  Casas" w:date="2015-07-08T15:43:00Z">
                  <w:rPr>
                    <w:rFonts w:eastAsia="Times New Roman"/>
                    <w:color w:val="FF0000"/>
                  </w:rPr>
                </w:rPrChange>
              </w:rPr>
              <w:t xml:space="preserve">Inserción de audios que acompañen vuestra explicación </w:t>
            </w:r>
            <w:r w:rsidRPr="00DD6B12">
              <w:rPr>
                <w:rFonts w:ascii="Times" w:eastAsia="Times New Roman" w:hAnsi="Times"/>
                <w:rPrChange w:id="11210" w:author="Adriana  Casas" w:date="2015-07-08T15:43:00Z">
                  <w:rPr>
                    <w:rFonts w:eastAsia="Times New Roman"/>
                  </w:rPr>
                </w:rPrChange>
              </w:rPr>
              <w:t xml:space="preserve">Por: </w:t>
            </w:r>
          </w:p>
          <w:p w14:paraId="5BA2B092" w14:textId="77777777" w:rsidR="006B3C22" w:rsidRPr="00DD6B12" w:rsidRDefault="006B3C22" w:rsidP="006E29D3">
            <w:pPr>
              <w:spacing w:after="120" w:line="240" w:lineRule="auto"/>
              <w:rPr>
                <w:rFonts w:ascii="Times" w:eastAsia="Times New Roman" w:hAnsi="Times"/>
                <w:color w:val="FF0000"/>
                <w:rPrChange w:id="11211" w:author="Adriana  Casas" w:date="2015-07-08T15:43:00Z">
                  <w:rPr>
                    <w:rFonts w:eastAsia="Times New Roman"/>
                    <w:color w:val="FF0000"/>
                  </w:rPr>
                </w:rPrChange>
              </w:rPr>
            </w:pPr>
            <w:r w:rsidRPr="00DD6B12">
              <w:rPr>
                <w:rFonts w:ascii="Times" w:eastAsia="Times New Roman" w:hAnsi="Times"/>
                <w:color w:val="FF0000"/>
                <w:rPrChange w:id="11212" w:author="Adriana  Casas" w:date="2015-07-08T15:43:00Z">
                  <w:rPr>
                    <w:rFonts w:eastAsia="Times New Roman"/>
                    <w:color w:val="FF0000"/>
                  </w:rPr>
                </w:rPrChange>
              </w:rPr>
              <w:t>Inserción de audios que acompañen la explicación</w:t>
            </w:r>
          </w:p>
          <w:p w14:paraId="0B5CB200" w14:textId="77777777" w:rsidR="006B3C22" w:rsidRPr="00DD6B12" w:rsidRDefault="006B3C22" w:rsidP="006E29D3">
            <w:pPr>
              <w:spacing w:after="120" w:line="240" w:lineRule="auto"/>
              <w:rPr>
                <w:rFonts w:ascii="Times" w:eastAsia="Times New Roman" w:hAnsi="Times"/>
                <w:color w:val="FF0000"/>
                <w:rPrChange w:id="11213" w:author="Adriana  Casas" w:date="2015-07-08T15:43:00Z">
                  <w:rPr>
                    <w:rFonts w:eastAsia="Times New Roman"/>
                    <w:color w:val="FF0000"/>
                  </w:rPr>
                </w:rPrChange>
              </w:rPr>
            </w:pPr>
          </w:p>
          <w:p w14:paraId="7E255F1F" w14:textId="77777777" w:rsidR="006B3C22" w:rsidRPr="00DD6B12" w:rsidRDefault="006B3C22" w:rsidP="006E29D3">
            <w:pPr>
              <w:spacing w:after="120" w:line="240" w:lineRule="auto"/>
              <w:rPr>
                <w:rFonts w:ascii="Times" w:eastAsia="Times New Roman" w:hAnsi="Times"/>
                <w:b/>
                <w:rPrChange w:id="11214" w:author="Adriana  Casas" w:date="2015-07-08T15:43:00Z">
                  <w:rPr>
                    <w:rFonts w:eastAsia="Times New Roman"/>
                    <w:b/>
                  </w:rPr>
                </w:rPrChange>
              </w:rPr>
            </w:pPr>
            <w:r w:rsidRPr="00DD6B12">
              <w:rPr>
                <w:rFonts w:ascii="Times" w:eastAsia="Times New Roman" w:hAnsi="Times"/>
                <w:rPrChange w:id="11215" w:author="Adriana  Casas" w:date="2015-07-08T15:43:00Z">
                  <w:rPr>
                    <w:rFonts w:eastAsia="Times New Roman"/>
                  </w:rPr>
                </w:rPrChange>
              </w:rPr>
              <w:t xml:space="preserve">En la pestaña síntesis </w:t>
            </w:r>
            <w:r w:rsidRPr="00DD6B12">
              <w:rPr>
                <w:rFonts w:ascii="Times" w:eastAsia="Times New Roman" w:hAnsi="Times"/>
                <w:b/>
                <w:rPrChange w:id="11216" w:author="Adriana  Casas" w:date="2015-07-08T15:43:00Z">
                  <w:rPr>
                    <w:rFonts w:eastAsia="Times New Roman"/>
                    <w:b/>
                  </w:rPr>
                </w:rPrChange>
              </w:rPr>
              <w:t>cambiar</w:t>
            </w:r>
          </w:p>
          <w:p w14:paraId="7ABF2025" w14:textId="77777777" w:rsidR="006B3C22" w:rsidRPr="00DD6B12" w:rsidRDefault="006B3C22" w:rsidP="006E29D3">
            <w:pPr>
              <w:spacing w:after="120" w:line="240" w:lineRule="auto"/>
              <w:rPr>
                <w:rFonts w:ascii="Times" w:eastAsia="Times New Roman" w:hAnsi="Times"/>
                <w:color w:val="FF0000"/>
                <w:rPrChange w:id="11217" w:author="Adriana  Casas" w:date="2015-07-08T15:43:00Z">
                  <w:rPr>
                    <w:rFonts w:eastAsia="Times New Roman"/>
                    <w:color w:val="FF0000"/>
                  </w:rPr>
                </w:rPrChange>
              </w:rPr>
            </w:pPr>
            <w:r w:rsidRPr="00DD6B12">
              <w:rPr>
                <w:rFonts w:ascii="Times" w:eastAsia="Times New Roman" w:hAnsi="Times"/>
                <w:color w:val="FF0000"/>
                <w:rPrChange w:id="11218" w:author="Adriana  Casas" w:date="2015-07-08T15:43:00Z">
                  <w:rPr>
                    <w:rFonts w:eastAsia="Times New Roman"/>
                    <w:color w:val="FF0000"/>
                  </w:rPr>
                </w:rPrChange>
              </w:rPr>
              <w:t>Una vez analizada la información, debéis seleccionar los datos más relevantes y gravar un podcast donde se analicen los efectos de las multinacionales en la economía a pequeña escala.</w:t>
            </w:r>
          </w:p>
          <w:p w14:paraId="11411D43" w14:textId="77777777" w:rsidR="006B3C22" w:rsidRPr="00DD6B12" w:rsidRDefault="006B3C22" w:rsidP="006E29D3">
            <w:pPr>
              <w:spacing w:after="120" w:line="240" w:lineRule="auto"/>
              <w:rPr>
                <w:rFonts w:ascii="Times" w:eastAsia="Times New Roman" w:hAnsi="Times"/>
                <w:color w:val="FF0000"/>
                <w:rPrChange w:id="11219" w:author="Adriana  Casas" w:date="2015-07-08T15:43:00Z">
                  <w:rPr>
                    <w:rFonts w:eastAsia="Times New Roman"/>
                    <w:color w:val="FF0000"/>
                  </w:rPr>
                </w:rPrChange>
              </w:rPr>
            </w:pPr>
            <w:r w:rsidRPr="00DD6B12">
              <w:rPr>
                <w:rFonts w:ascii="Times" w:eastAsia="Times New Roman" w:hAnsi="Times"/>
                <w:color w:val="FF0000"/>
                <w:rPrChange w:id="11220" w:author="Adriana  Casas" w:date="2015-07-08T15:43:00Z">
                  <w:rPr>
                    <w:rFonts w:eastAsia="Times New Roman"/>
                    <w:color w:val="FF0000"/>
                  </w:rPr>
                </w:rPrChange>
              </w:rPr>
              <w:t>Para que esta tarea os resulte más sencilla, se recomienda;</w:t>
            </w:r>
          </w:p>
          <w:p w14:paraId="0A0C4386" w14:textId="77777777" w:rsidR="006B3C22" w:rsidRPr="00DD6B12" w:rsidRDefault="006B3C22" w:rsidP="006E29D3">
            <w:pPr>
              <w:spacing w:after="120" w:line="240" w:lineRule="auto"/>
              <w:rPr>
                <w:rFonts w:ascii="Times" w:eastAsia="Times New Roman" w:hAnsi="Times"/>
                <w:color w:val="FF0000"/>
                <w:rPrChange w:id="11221" w:author="Adriana  Casas" w:date="2015-07-08T15:43:00Z">
                  <w:rPr>
                    <w:rFonts w:eastAsia="Times New Roman"/>
                    <w:color w:val="FF0000"/>
                  </w:rPr>
                </w:rPrChange>
              </w:rPr>
            </w:pPr>
            <w:r w:rsidRPr="00DD6B12">
              <w:rPr>
                <w:rFonts w:ascii="Times" w:eastAsia="Times New Roman" w:hAnsi="Times"/>
                <w:color w:val="FF0000"/>
                <w:rPrChange w:id="11222" w:author="Adriana  Casas" w:date="2015-07-08T15:43:00Z">
                  <w:rPr>
                    <w:rFonts w:eastAsia="Times New Roman"/>
                    <w:color w:val="FF0000"/>
                  </w:rPr>
                </w:rPrChange>
              </w:rPr>
              <w:t>1. Redactar un texto que os sirva de guion para la grabación del podcast</w:t>
            </w:r>
          </w:p>
          <w:p w14:paraId="1387174A" w14:textId="77777777" w:rsidR="006B3C22" w:rsidRPr="00DD6B12" w:rsidRDefault="006B3C22" w:rsidP="006E29D3">
            <w:pPr>
              <w:spacing w:after="120" w:line="240" w:lineRule="auto"/>
              <w:rPr>
                <w:rFonts w:ascii="Times" w:eastAsia="Times New Roman" w:hAnsi="Times"/>
                <w:color w:val="FF0000"/>
                <w:rPrChange w:id="11223" w:author="Adriana  Casas" w:date="2015-07-08T15:43:00Z">
                  <w:rPr>
                    <w:rFonts w:eastAsia="Times New Roman"/>
                    <w:color w:val="FF0000"/>
                  </w:rPr>
                </w:rPrChange>
              </w:rPr>
            </w:pPr>
            <w:r w:rsidRPr="00DD6B12">
              <w:rPr>
                <w:rFonts w:ascii="Times" w:eastAsia="Times New Roman" w:hAnsi="Times"/>
                <w:color w:val="FF0000"/>
                <w:rPrChange w:id="11224" w:author="Adriana  Casas" w:date="2015-07-08T15:43:00Z">
                  <w:rPr>
                    <w:rFonts w:eastAsia="Times New Roman"/>
                    <w:color w:val="FF0000"/>
                  </w:rPr>
                </w:rPrChange>
              </w:rPr>
              <w:t>2. Contrastar si coincide esta explicación con las respuestas previas que planteasteis al comenzar el proyecto</w:t>
            </w:r>
          </w:p>
          <w:p w14:paraId="409540C8" w14:textId="77777777" w:rsidR="006B3C22" w:rsidRPr="00DD6B12" w:rsidRDefault="006B3C22" w:rsidP="006E29D3">
            <w:pPr>
              <w:spacing w:after="120" w:line="240" w:lineRule="auto"/>
              <w:rPr>
                <w:rFonts w:ascii="Times" w:eastAsia="Times New Roman" w:hAnsi="Times"/>
                <w:color w:val="FF0000"/>
                <w:rPrChange w:id="11225" w:author="Adriana  Casas" w:date="2015-07-08T15:43:00Z">
                  <w:rPr>
                    <w:rFonts w:eastAsia="Times New Roman"/>
                    <w:color w:val="FF0000"/>
                  </w:rPr>
                </w:rPrChange>
              </w:rPr>
            </w:pPr>
            <w:r w:rsidRPr="00DD6B12">
              <w:rPr>
                <w:rFonts w:ascii="Times" w:eastAsia="Times New Roman" w:hAnsi="Times"/>
                <w:color w:val="FF0000"/>
                <w:rPrChange w:id="11226" w:author="Adriana  Casas" w:date="2015-07-08T15:43:00Z">
                  <w:rPr>
                    <w:rFonts w:eastAsia="Times New Roman"/>
                    <w:color w:val="FF0000"/>
                  </w:rPr>
                </w:rPrChange>
              </w:rPr>
              <w:t xml:space="preserve">3. Plasmar vuestra explicación en un podcast donde se muestren los efectos que las multinacionales del sector de alimentación y del textil han tenido en los pequeños negocios de vuestro territorio. Recordad que debéis incluir un audio adecuado para acompañar vuestra explicación.  </w:t>
            </w:r>
            <w:r w:rsidRPr="00DD6B12">
              <w:rPr>
                <w:rFonts w:ascii="Times" w:eastAsia="Times New Roman" w:hAnsi="Times"/>
                <w:rPrChange w:id="11227" w:author="Adriana  Casas" w:date="2015-07-08T15:43:00Z">
                  <w:rPr>
                    <w:rFonts w:eastAsia="Times New Roman"/>
                  </w:rPr>
                </w:rPrChange>
              </w:rPr>
              <w:t xml:space="preserve">Por: </w:t>
            </w:r>
          </w:p>
          <w:p w14:paraId="38E31CC3" w14:textId="77777777" w:rsidR="006B3C22" w:rsidRPr="00DD6B12" w:rsidRDefault="006B3C22" w:rsidP="006E29D3">
            <w:pPr>
              <w:spacing w:after="120" w:line="240" w:lineRule="auto"/>
              <w:rPr>
                <w:rFonts w:ascii="Times" w:eastAsia="Times New Roman" w:hAnsi="Times"/>
                <w:color w:val="FF0000"/>
                <w:rPrChange w:id="11228" w:author="Adriana  Casas" w:date="2015-07-08T15:43:00Z">
                  <w:rPr>
                    <w:rFonts w:eastAsia="Times New Roman"/>
                    <w:color w:val="FF0000"/>
                  </w:rPr>
                </w:rPrChange>
              </w:rPr>
            </w:pPr>
            <w:r w:rsidRPr="00DD6B12">
              <w:rPr>
                <w:rFonts w:ascii="Times" w:eastAsia="Times New Roman" w:hAnsi="Times"/>
                <w:color w:val="FF0000"/>
                <w:rPrChange w:id="11229" w:author="Adriana  Casas" w:date="2015-07-08T15:43:00Z">
                  <w:rPr>
                    <w:rFonts w:eastAsia="Times New Roman"/>
                    <w:color w:val="FF0000"/>
                  </w:rPr>
                </w:rPrChange>
              </w:rPr>
              <w:t>Una vez analizada la información, seleccionar los datos más relevantes y gravar un podcast donde se analicen los efectos de las multinacionales en la economía a pequeña escala.</w:t>
            </w:r>
          </w:p>
          <w:p w14:paraId="7BD33216" w14:textId="77777777" w:rsidR="006B3C22" w:rsidRPr="00DD6B12" w:rsidRDefault="006B3C22" w:rsidP="006E29D3">
            <w:pPr>
              <w:spacing w:after="120" w:line="240" w:lineRule="auto"/>
              <w:rPr>
                <w:rFonts w:ascii="Times" w:eastAsia="Times New Roman" w:hAnsi="Times"/>
                <w:color w:val="FF0000"/>
                <w:rPrChange w:id="11230" w:author="Adriana  Casas" w:date="2015-07-08T15:43:00Z">
                  <w:rPr>
                    <w:rFonts w:eastAsia="Times New Roman"/>
                    <w:color w:val="FF0000"/>
                  </w:rPr>
                </w:rPrChange>
              </w:rPr>
            </w:pPr>
            <w:r w:rsidRPr="00DD6B12">
              <w:rPr>
                <w:rFonts w:ascii="Times" w:eastAsia="Times New Roman" w:hAnsi="Times"/>
                <w:color w:val="FF0000"/>
                <w:rPrChange w:id="11231" w:author="Adriana  Casas" w:date="2015-07-08T15:43:00Z">
                  <w:rPr>
                    <w:rFonts w:eastAsia="Times New Roman"/>
                    <w:color w:val="FF0000"/>
                  </w:rPr>
                </w:rPrChange>
              </w:rPr>
              <w:t>Para que esta tarea resulte más sencilla, se recomienda;</w:t>
            </w:r>
          </w:p>
          <w:p w14:paraId="7035809B" w14:textId="77777777" w:rsidR="006B3C22" w:rsidRPr="00DD6B12" w:rsidRDefault="006B3C22" w:rsidP="006E29D3">
            <w:pPr>
              <w:spacing w:after="120" w:line="240" w:lineRule="auto"/>
              <w:rPr>
                <w:rFonts w:ascii="Times" w:eastAsia="Times New Roman" w:hAnsi="Times"/>
                <w:color w:val="FF0000"/>
                <w:rPrChange w:id="11232" w:author="Adriana  Casas" w:date="2015-07-08T15:43:00Z">
                  <w:rPr>
                    <w:rFonts w:eastAsia="Times New Roman"/>
                    <w:color w:val="FF0000"/>
                  </w:rPr>
                </w:rPrChange>
              </w:rPr>
            </w:pPr>
            <w:r w:rsidRPr="00DD6B12">
              <w:rPr>
                <w:rFonts w:ascii="Times" w:eastAsia="Times New Roman" w:hAnsi="Times"/>
                <w:color w:val="FF0000"/>
                <w:rPrChange w:id="11233" w:author="Adriana  Casas" w:date="2015-07-08T15:43:00Z">
                  <w:rPr>
                    <w:rFonts w:eastAsia="Times New Roman"/>
                    <w:color w:val="FF0000"/>
                  </w:rPr>
                </w:rPrChange>
              </w:rPr>
              <w:t>1. Redactar un texto que sirva de guion para la grabación del podcast</w:t>
            </w:r>
          </w:p>
          <w:p w14:paraId="4F93BC02" w14:textId="77777777" w:rsidR="006B3C22" w:rsidRPr="00DD6B12" w:rsidRDefault="006B3C22" w:rsidP="006E29D3">
            <w:pPr>
              <w:spacing w:after="120" w:line="240" w:lineRule="auto"/>
              <w:rPr>
                <w:rFonts w:ascii="Times" w:eastAsia="Times New Roman" w:hAnsi="Times"/>
                <w:color w:val="FF0000"/>
                <w:rPrChange w:id="11234" w:author="Adriana  Casas" w:date="2015-07-08T15:43:00Z">
                  <w:rPr>
                    <w:rFonts w:eastAsia="Times New Roman"/>
                    <w:color w:val="FF0000"/>
                  </w:rPr>
                </w:rPrChange>
              </w:rPr>
            </w:pPr>
            <w:r w:rsidRPr="00DD6B12">
              <w:rPr>
                <w:rFonts w:ascii="Times" w:eastAsia="Times New Roman" w:hAnsi="Times"/>
                <w:color w:val="FF0000"/>
                <w:rPrChange w:id="11235" w:author="Adriana  Casas" w:date="2015-07-08T15:43:00Z">
                  <w:rPr>
                    <w:rFonts w:eastAsia="Times New Roman"/>
                    <w:color w:val="FF0000"/>
                  </w:rPr>
                </w:rPrChange>
              </w:rPr>
              <w:t>2. Contrastar si coincide esta explicación con las respuestas previas planteadas al comenzar el proyecto</w:t>
            </w:r>
          </w:p>
          <w:p w14:paraId="71A082BF" w14:textId="77777777" w:rsidR="006B3C22" w:rsidRPr="00DD6B12" w:rsidRDefault="006B3C22" w:rsidP="006E29D3">
            <w:pPr>
              <w:spacing w:after="120" w:line="240" w:lineRule="auto"/>
              <w:rPr>
                <w:rFonts w:ascii="Times" w:eastAsia="Times New Roman" w:hAnsi="Times"/>
                <w:color w:val="FF0000"/>
                <w:rPrChange w:id="11236" w:author="Adriana  Casas" w:date="2015-07-08T15:43:00Z">
                  <w:rPr>
                    <w:rFonts w:eastAsia="Times New Roman"/>
                    <w:color w:val="FF0000"/>
                  </w:rPr>
                </w:rPrChange>
              </w:rPr>
            </w:pPr>
            <w:r w:rsidRPr="00DD6B12">
              <w:rPr>
                <w:rFonts w:ascii="Times" w:eastAsia="Times New Roman" w:hAnsi="Times"/>
                <w:color w:val="FF0000"/>
                <w:rPrChange w:id="11237" w:author="Adriana  Casas" w:date="2015-07-08T15:43:00Z">
                  <w:rPr>
                    <w:rFonts w:eastAsia="Times New Roman"/>
                    <w:color w:val="FF0000"/>
                  </w:rPr>
                </w:rPrChange>
              </w:rPr>
              <w:t>3. Plasmar tu explicación en un podcast donde se muestren los efectos que las multinacionales del sector de alimentación y del textil han tenido en los pequeños negocios de tu territorio. Recuerda que debes incluir un audio adecuado para acompañar la explicación.</w:t>
            </w:r>
          </w:p>
          <w:p w14:paraId="35C4DA6A" w14:textId="77777777" w:rsidR="006B3C22" w:rsidRPr="00DD6B12" w:rsidRDefault="006B3C22" w:rsidP="006E29D3">
            <w:pPr>
              <w:spacing w:after="120" w:line="240" w:lineRule="auto"/>
              <w:rPr>
                <w:rFonts w:ascii="Times" w:eastAsia="Times New Roman" w:hAnsi="Times"/>
                <w:rPrChange w:id="11238" w:author="Adriana  Casas" w:date="2015-07-08T15:43:00Z">
                  <w:rPr>
                    <w:rFonts w:eastAsia="Times New Roman"/>
                  </w:rPr>
                </w:rPrChange>
              </w:rPr>
            </w:pPr>
            <w:r w:rsidRPr="00DD6B12">
              <w:rPr>
                <w:rFonts w:ascii="Times" w:eastAsia="Times New Roman" w:hAnsi="Times"/>
                <w:rPrChange w:id="11239" w:author="Adriana  Casas" w:date="2015-07-08T15:43:00Z">
                  <w:rPr>
                    <w:rFonts w:eastAsia="Times New Roman"/>
                  </w:rPr>
                </w:rPrChange>
              </w:rPr>
              <w:t xml:space="preserve">En la pestaña síntesis numeral 3 eliminar el texto: </w:t>
            </w:r>
          </w:p>
          <w:p w14:paraId="5BFBE641" w14:textId="77777777" w:rsidR="006B3C22" w:rsidRPr="00DD6B12" w:rsidRDefault="006B3C22" w:rsidP="006E29D3">
            <w:pPr>
              <w:spacing w:after="120" w:line="240" w:lineRule="auto"/>
              <w:rPr>
                <w:rFonts w:ascii="Times" w:eastAsia="Times New Roman" w:hAnsi="Times"/>
                <w:b/>
                <w:color w:val="FF0000"/>
                <w:rPrChange w:id="11240" w:author="Adriana  Casas" w:date="2015-07-08T15:43:00Z">
                  <w:rPr>
                    <w:rFonts w:eastAsia="Times New Roman"/>
                    <w:b/>
                    <w:color w:val="FF0000"/>
                  </w:rPr>
                </w:rPrChange>
              </w:rPr>
            </w:pPr>
            <w:r w:rsidRPr="00DD6B12">
              <w:rPr>
                <w:rFonts w:ascii="Times" w:eastAsia="Times New Roman" w:hAnsi="Times"/>
                <w:color w:val="FF0000"/>
                <w:rPrChange w:id="11241" w:author="Adriana  Casas" w:date="2015-07-08T15:43:00Z">
                  <w:rPr>
                    <w:rFonts w:eastAsia="Times New Roman"/>
                    <w:color w:val="FF0000"/>
                  </w:rPr>
                </w:rPrChange>
              </w:rPr>
              <w:t>Para grabar los audios podéis utilizar Audacity, una aplicación gratuita y sencilla de manejar.</w:t>
            </w:r>
          </w:p>
          <w:p w14:paraId="69BD2BF8" w14:textId="77777777" w:rsidR="006B3C22" w:rsidRPr="00DD6B12" w:rsidRDefault="006B3C22" w:rsidP="006E29D3">
            <w:pPr>
              <w:spacing w:after="120" w:line="240" w:lineRule="auto"/>
              <w:rPr>
                <w:rFonts w:ascii="Times" w:eastAsia="Times New Roman" w:hAnsi="Times"/>
                <w:color w:val="000000"/>
                <w:rPrChange w:id="11242" w:author="Adriana  Casas" w:date="2015-07-08T15:43:00Z">
                  <w:rPr>
                    <w:rFonts w:eastAsia="Times New Roman"/>
                    <w:color w:val="000000"/>
                  </w:rPr>
                </w:rPrChange>
              </w:rPr>
            </w:pPr>
            <w:r w:rsidRPr="00DD6B12">
              <w:rPr>
                <w:rFonts w:ascii="Times" w:eastAsia="Times New Roman" w:hAnsi="Times"/>
                <w:rPrChange w:id="11243" w:author="Adriana  Casas" w:date="2015-07-08T15:43:00Z">
                  <w:rPr>
                    <w:rFonts w:eastAsia="Times New Roman"/>
                  </w:rPr>
                </w:rPrChange>
              </w:rPr>
              <w:t>Eliminar el numeral 4 de la pestaña síntesis</w:t>
            </w:r>
            <w:r w:rsidRPr="00DD6B12">
              <w:rPr>
                <w:rFonts w:ascii="Times" w:eastAsia="Times New Roman" w:hAnsi="Times"/>
                <w:color w:val="000000"/>
                <w:rPrChange w:id="11244" w:author="Adriana  Casas" w:date="2015-07-08T15:43:00Z">
                  <w:rPr>
                    <w:rFonts w:eastAsia="Times New Roman"/>
                    <w:color w:val="000000"/>
                  </w:rPr>
                </w:rPrChange>
              </w:rPr>
              <w:t> </w:t>
            </w:r>
          </w:p>
          <w:p w14:paraId="194CB990" w14:textId="77777777" w:rsidR="006B3C22" w:rsidRPr="00DD6B12" w:rsidRDefault="006B3C22" w:rsidP="006E29D3">
            <w:pPr>
              <w:spacing w:after="120" w:line="240" w:lineRule="auto"/>
              <w:rPr>
                <w:rFonts w:ascii="Times" w:eastAsia="Times New Roman" w:hAnsi="Times"/>
                <w:color w:val="000000"/>
                <w:rPrChange w:id="11245" w:author="Adriana  Casas" w:date="2015-07-08T15:43:00Z">
                  <w:rPr>
                    <w:rFonts w:eastAsia="Times New Roman"/>
                    <w:color w:val="000000"/>
                  </w:rPr>
                </w:rPrChange>
              </w:rPr>
            </w:pPr>
            <w:r w:rsidRPr="00DD6B12">
              <w:rPr>
                <w:rFonts w:ascii="Times" w:eastAsia="Times New Roman" w:hAnsi="Times"/>
                <w:rPrChange w:id="11246" w:author="Adriana  Casas" w:date="2015-07-08T15:43:00Z">
                  <w:rPr>
                    <w:rFonts w:eastAsia="Times New Roman"/>
                  </w:rPr>
                </w:rPrChange>
              </w:rPr>
              <w:t>Eliminar el texto de la pestaña de evaluación</w:t>
            </w:r>
            <w:r w:rsidRPr="00DD6B12">
              <w:rPr>
                <w:rFonts w:ascii="Times" w:eastAsia="Times New Roman" w:hAnsi="Times"/>
                <w:color w:val="000000"/>
                <w:rPrChange w:id="11247" w:author="Adriana  Casas" w:date="2015-07-08T15:43:00Z">
                  <w:rPr>
                    <w:rFonts w:eastAsia="Times New Roman"/>
                    <w:color w:val="000000"/>
                  </w:rPr>
                </w:rPrChange>
              </w:rPr>
              <w:t xml:space="preserve"> y </w:t>
            </w:r>
            <w:r w:rsidRPr="00DD6B12">
              <w:rPr>
                <w:rFonts w:ascii="Times" w:eastAsia="Times New Roman" w:hAnsi="Times"/>
                <w:b/>
                <w:color w:val="000000"/>
                <w:rPrChange w:id="11248" w:author="Adriana  Casas" w:date="2015-07-08T15:43:00Z">
                  <w:rPr>
                    <w:rFonts w:eastAsia="Times New Roman"/>
                    <w:b/>
                    <w:color w:val="000000"/>
                  </w:rPr>
                </w:rPrChange>
              </w:rPr>
              <w:t>cambiar</w:t>
            </w:r>
            <w:r w:rsidRPr="00DD6B12">
              <w:rPr>
                <w:rFonts w:ascii="Times" w:eastAsia="Times New Roman" w:hAnsi="Times"/>
                <w:color w:val="000000"/>
                <w:rPrChange w:id="11249" w:author="Adriana  Casas" w:date="2015-07-08T15:43:00Z">
                  <w:rPr>
                    <w:rFonts w:eastAsia="Times New Roman"/>
                    <w:color w:val="000000"/>
                  </w:rPr>
                </w:rPrChange>
              </w:rPr>
              <w:t xml:space="preserve"> por: </w:t>
            </w:r>
          </w:p>
          <w:p w14:paraId="2F779571" w14:textId="77777777" w:rsidR="006B3C22" w:rsidRPr="00DD6B12" w:rsidRDefault="006B3C22" w:rsidP="006E29D3">
            <w:pPr>
              <w:spacing w:after="120" w:line="240" w:lineRule="auto"/>
              <w:rPr>
                <w:rFonts w:ascii="Times" w:eastAsia="Times New Roman" w:hAnsi="Times"/>
                <w:color w:val="FF0000"/>
                <w:rPrChange w:id="11250" w:author="Adriana  Casas" w:date="2015-07-08T15:43:00Z">
                  <w:rPr>
                    <w:rFonts w:eastAsia="Times New Roman"/>
                    <w:color w:val="FF0000"/>
                  </w:rPr>
                </w:rPrChange>
              </w:rPr>
            </w:pPr>
            <w:r w:rsidRPr="00DD6B12">
              <w:rPr>
                <w:rFonts w:ascii="Times" w:eastAsia="Times New Roman" w:hAnsi="Times"/>
                <w:color w:val="FF0000"/>
                <w:rPrChange w:id="11251" w:author="Adriana  Casas" w:date="2015-07-08T15:43:00Z">
                  <w:rPr>
                    <w:rFonts w:eastAsia="Times New Roman"/>
                    <w:color w:val="FF0000"/>
                  </w:rPr>
                </w:rPrChange>
              </w:rPr>
              <w:t xml:space="preserve">Al finalizar el trabajo de investigación puedes autoevaluar el trabajo realizado, escribe un texto que analice: </w:t>
            </w:r>
          </w:p>
          <w:p w14:paraId="19ACD882" w14:textId="77777777" w:rsidR="006B3C22" w:rsidRPr="00DD6B12" w:rsidRDefault="006B3C22" w:rsidP="006E29D3">
            <w:pPr>
              <w:pStyle w:val="Prrafodelista"/>
              <w:numPr>
                <w:ilvl w:val="0"/>
                <w:numId w:val="29"/>
              </w:numPr>
              <w:spacing w:after="120" w:line="240" w:lineRule="auto"/>
              <w:jc w:val="both"/>
              <w:rPr>
                <w:rFonts w:ascii="Times" w:eastAsia="Times New Roman" w:hAnsi="Times" w:cs="Arial"/>
                <w:color w:val="FF0000"/>
                <w:lang w:eastAsia="es-CO"/>
                <w:rPrChange w:id="11252"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253" w:author="Adriana  Casas" w:date="2015-07-08T15:43:00Z">
                  <w:rPr>
                    <w:rFonts w:ascii="Arial" w:eastAsia="Times New Roman" w:hAnsi="Arial" w:cs="Arial"/>
                    <w:color w:val="FF0000"/>
                    <w:lang w:eastAsia="es-CO"/>
                  </w:rPr>
                </w:rPrChange>
              </w:rPr>
              <w:t>Comprensión del objetivo del proyecto</w:t>
            </w:r>
          </w:p>
          <w:p w14:paraId="16FABF82" w14:textId="77777777" w:rsidR="006B3C22" w:rsidRPr="00DD6B12" w:rsidRDefault="006B3C22" w:rsidP="006E29D3">
            <w:pPr>
              <w:pStyle w:val="Prrafodelista"/>
              <w:numPr>
                <w:ilvl w:val="0"/>
                <w:numId w:val="29"/>
              </w:numPr>
              <w:spacing w:after="120" w:line="240" w:lineRule="auto"/>
              <w:jc w:val="both"/>
              <w:rPr>
                <w:rFonts w:ascii="Times" w:eastAsia="Times New Roman" w:hAnsi="Times" w:cs="Arial"/>
                <w:color w:val="FF0000"/>
                <w:lang w:eastAsia="es-CO"/>
                <w:rPrChange w:id="11254"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255" w:author="Adriana  Casas" w:date="2015-07-08T15:43:00Z">
                  <w:rPr>
                    <w:rFonts w:ascii="Arial" w:eastAsia="Times New Roman" w:hAnsi="Arial" w:cs="Arial"/>
                    <w:color w:val="FF0000"/>
                    <w:lang w:eastAsia="es-CO"/>
                  </w:rPr>
                </w:rPrChange>
              </w:rPr>
              <w:t>El uso de las fuentes consultadas</w:t>
            </w:r>
          </w:p>
          <w:p w14:paraId="2C918E42" w14:textId="77777777" w:rsidR="006B3C22" w:rsidRPr="00DD6B12" w:rsidRDefault="006B3C22" w:rsidP="006E29D3">
            <w:pPr>
              <w:pStyle w:val="Prrafodelista"/>
              <w:numPr>
                <w:ilvl w:val="0"/>
                <w:numId w:val="29"/>
              </w:numPr>
              <w:spacing w:after="120" w:line="240" w:lineRule="auto"/>
              <w:jc w:val="both"/>
              <w:rPr>
                <w:rFonts w:ascii="Times" w:eastAsia="Times New Roman" w:hAnsi="Times" w:cs="Arial"/>
                <w:color w:val="222222"/>
                <w:lang w:eastAsia="es-CO"/>
                <w:rPrChange w:id="11256" w:author="Adriana  Casas" w:date="2015-07-08T15:43:00Z">
                  <w:rPr>
                    <w:rFonts w:ascii="Arial" w:eastAsia="Times New Roman" w:hAnsi="Arial" w:cs="Arial"/>
                    <w:color w:val="222222"/>
                    <w:lang w:eastAsia="es-CO"/>
                  </w:rPr>
                </w:rPrChange>
              </w:rPr>
            </w:pPr>
            <w:r w:rsidRPr="00DD6B12">
              <w:rPr>
                <w:rFonts w:ascii="Times" w:eastAsia="Times New Roman" w:hAnsi="Times" w:cs="Arial"/>
                <w:color w:val="FF0000"/>
                <w:lang w:eastAsia="es-CO"/>
                <w:rPrChange w:id="11257" w:author="Adriana  Casas" w:date="2015-07-08T15:43:00Z">
                  <w:rPr>
                    <w:rFonts w:ascii="Arial" w:eastAsia="Times New Roman" w:hAnsi="Arial" w:cs="Arial"/>
                    <w:color w:val="FF0000"/>
                    <w:lang w:eastAsia="es-CO"/>
                  </w:rPr>
                </w:rPrChange>
              </w:rPr>
              <w:t>Determinar si se dio respuesta a la pregunta inicial del proyecto.</w:t>
            </w:r>
          </w:p>
        </w:tc>
      </w:tr>
      <w:tr w:rsidR="006B3C22" w:rsidRPr="00DD6B12" w14:paraId="5464FBAD" w14:textId="77777777" w:rsidTr="00957B45">
        <w:trPr>
          <w:trHeight w:val="641"/>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3556D03C" w14:textId="77777777" w:rsidR="006B3C22" w:rsidRPr="00DD6B12" w:rsidRDefault="006B3C22" w:rsidP="006E29D3">
            <w:pPr>
              <w:spacing w:line="240" w:lineRule="auto"/>
              <w:rPr>
                <w:rFonts w:ascii="Times" w:eastAsia="Times New Roman" w:hAnsi="Times"/>
                <w:color w:val="222222"/>
                <w:rPrChange w:id="11258" w:author="Adriana  Casas" w:date="2015-07-08T15:43:00Z">
                  <w:rPr>
                    <w:rFonts w:eastAsia="Times New Roman"/>
                    <w:color w:val="222222"/>
                  </w:rPr>
                </w:rPrChange>
              </w:rPr>
            </w:pPr>
            <w:r w:rsidRPr="00DD6B12">
              <w:rPr>
                <w:rFonts w:ascii="Times" w:eastAsia="Times New Roman" w:hAnsi="Times"/>
                <w:b/>
                <w:bCs/>
                <w:color w:val="000000"/>
                <w:rPrChange w:id="11259" w:author="Adriana  Casas" w:date="2015-07-08T15:43:00Z">
                  <w:rPr>
                    <w:rFonts w:eastAsia="Times New Roman"/>
                    <w:b/>
                    <w:bCs/>
                    <w:color w:val="000000"/>
                  </w:rPr>
                </w:rPrChange>
              </w:rPr>
              <w:t>Título</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E7F4AC9" w14:textId="77777777" w:rsidR="006B3C22" w:rsidRPr="00DD6B12" w:rsidRDefault="006B3C22" w:rsidP="006E29D3">
            <w:pPr>
              <w:spacing w:after="510" w:line="240" w:lineRule="auto"/>
              <w:rPr>
                <w:rFonts w:ascii="Times" w:eastAsia="Times New Roman" w:hAnsi="Times"/>
                <w:color w:val="222222"/>
                <w:rPrChange w:id="11260" w:author="Adriana  Casas" w:date="2015-07-08T15:43:00Z">
                  <w:rPr>
                    <w:rFonts w:eastAsia="Times New Roman"/>
                    <w:color w:val="222222"/>
                  </w:rPr>
                </w:rPrChange>
              </w:rPr>
            </w:pPr>
            <w:r w:rsidRPr="00DD6B12">
              <w:rPr>
                <w:rFonts w:ascii="Times" w:eastAsia="Times New Roman" w:hAnsi="Times"/>
                <w:color w:val="000000"/>
                <w:rPrChange w:id="11261" w:author="Adriana  Casas" w:date="2015-07-08T15:43:00Z">
                  <w:rPr>
                    <w:rFonts w:eastAsia="Times New Roman"/>
                    <w:color w:val="000000"/>
                  </w:rPr>
                </w:rPrChange>
              </w:rPr>
              <w:t>Proyecto: Análisis de los efectos de la globalización</w:t>
            </w:r>
          </w:p>
        </w:tc>
      </w:tr>
      <w:tr w:rsidR="006B3C22" w:rsidRPr="00DD6B12" w14:paraId="1F069AB6" w14:textId="77777777" w:rsidTr="00957B45">
        <w:trPr>
          <w:trHeight w:val="641"/>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411802F3" w14:textId="77777777" w:rsidR="006B3C22" w:rsidRPr="00DD6B12" w:rsidRDefault="006B3C22" w:rsidP="006E29D3">
            <w:pPr>
              <w:spacing w:line="240" w:lineRule="auto"/>
              <w:rPr>
                <w:rFonts w:ascii="Times" w:eastAsia="Times New Roman" w:hAnsi="Times"/>
                <w:color w:val="222222"/>
                <w:rPrChange w:id="11262" w:author="Adriana  Casas" w:date="2015-07-08T15:43:00Z">
                  <w:rPr>
                    <w:rFonts w:eastAsia="Times New Roman"/>
                    <w:color w:val="222222"/>
                  </w:rPr>
                </w:rPrChange>
              </w:rPr>
            </w:pPr>
            <w:r w:rsidRPr="00DD6B12">
              <w:rPr>
                <w:rFonts w:ascii="Times" w:eastAsia="Times New Roman" w:hAnsi="Times"/>
                <w:b/>
                <w:bCs/>
                <w:color w:val="000000"/>
                <w:rPrChange w:id="11263" w:author="Adriana  Casas" w:date="2015-07-08T15:43:00Z">
                  <w:rPr>
                    <w:rFonts w:eastAsia="Times New Roman"/>
                    <w:b/>
                    <w:bCs/>
                    <w:color w:val="000000"/>
                  </w:rPr>
                </w:rPrChange>
              </w:rPr>
              <w:t>Descripción</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135FBB8" w14:textId="77777777" w:rsidR="006B3C22" w:rsidRPr="00DD6B12" w:rsidRDefault="006B3C22" w:rsidP="006E29D3">
            <w:pPr>
              <w:spacing w:after="510" w:line="240" w:lineRule="auto"/>
              <w:rPr>
                <w:rFonts w:ascii="Times" w:eastAsia="Times New Roman" w:hAnsi="Times"/>
                <w:color w:val="222222"/>
                <w:rPrChange w:id="11264" w:author="Adriana  Casas" w:date="2015-07-08T15:43:00Z">
                  <w:rPr>
                    <w:rFonts w:eastAsia="Times New Roman"/>
                    <w:color w:val="222222"/>
                  </w:rPr>
                </w:rPrChange>
              </w:rPr>
            </w:pPr>
            <w:r w:rsidRPr="00DD6B12">
              <w:rPr>
                <w:rFonts w:ascii="Times" w:eastAsia="Times New Roman" w:hAnsi="Times"/>
                <w:color w:val="000000"/>
                <w:rPrChange w:id="11265" w:author="Adriana  Casas" w:date="2015-07-08T15:43:00Z">
                  <w:rPr>
                    <w:rFonts w:eastAsia="Times New Roman"/>
                    <w:color w:val="000000"/>
                  </w:rPr>
                </w:rPrChange>
              </w:rPr>
              <w:t>Actividad que fortalece el trabajo de investigación sobre los efectos de la globalización en las multinacionales presentes en un territorio.</w:t>
            </w:r>
          </w:p>
        </w:tc>
      </w:tr>
    </w:tbl>
    <w:p w14:paraId="5B69FBED" w14:textId="77777777" w:rsidR="006B3C22" w:rsidRPr="00DD6B12" w:rsidRDefault="006B3C22" w:rsidP="00DD6B12">
      <w:pPr>
        <w:tabs>
          <w:tab w:val="left" w:pos="1920"/>
        </w:tabs>
        <w:spacing w:line="240" w:lineRule="auto"/>
        <w:rPr>
          <w:rFonts w:ascii="Times" w:hAnsi="Times"/>
          <w:rPrChange w:id="11266" w:author="Adriana  Casas" w:date="2015-07-08T15:43:00Z">
            <w:rPr/>
          </w:rPrChange>
        </w:rPr>
        <w:pPrChange w:id="11267" w:author="Adriana  Casas" w:date="2015-07-08T15:43:00Z">
          <w:pPr>
            <w:tabs>
              <w:tab w:val="left" w:pos="1920"/>
            </w:tabs>
          </w:pPr>
        </w:pPrChange>
      </w:pPr>
    </w:p>
    <w:p w14:paraId="0BF29BB3" w14:textId="77777777" w:rsidR="001D175F" w:rsidRPr="00DD6B12" w:rsidRDefault="001D175F" w:rsidP="00DD6B12">
      <w:pPr>
        <w:spacing w:line="240" w:lineRule="auto"/>
        <w:rPr>
          <w:rFonts w:ascii="Times" w:eastAsia="Times New Roman" w:hAnsi="Times"/>
          <w:rPrChange w:id="11268" w:author="Adriana  Casas" w:date="2015-07-08T15:43:00Z">
            <w:rPr>
              <w:rFonts w:eastAsia="Times New Roman"/>
            </w:rPr>
          </w:rPrChange>
        </w:rPr>
        <w:pPrChange w:id="11269" w:author="Adriana  Casas" w:date="2015-07-08T15:43:00Z">
          <w:pPr/>
        </w:pPrChange>
      </w:pPr>
    </w:p>
    <w:p w14:paraId="754BEB61" w14:textId="77777777" w:rsidR="001D175F" w:rsidRPr="00DD6B12" w:rsidRDefault="001D175F" w:rsidP="00DD6B12">
      <w:pPr>
        <w:spacing w:line="240" w:lineRule="auto"/>
        <w:rPr>
          <w:rFonts w:ascii="Times" w:eastAsia="Times New Roman" w:hAnsi="Times"/>
          <w:rPrChange w:id="11270" w:author="Adriana  Casas" w:date="2015-07-08T15:43:00Z">
            <w:rPr>
              <w:rFonts w:eastAsia="Times New Roman"/>
            </w:rPr>
          </w:rPrChange>
        </w:rPr>
        <w:pPrChange w:id="11271" w:author="Adriana  Casas" w:date="2015-07-08T15:43:00Z">
          <w:pPr/>
        </w:pPrChange>
      </w:pPr>
    </w:p>
    <w:p w14:paraId="7C91E1C5" w14:textId="77777777" w:rsidR="006C738E" w:rsidRPr="00DD6B12" w:rsidRDefault="001D175F" w:rsidP="00DD6B12">
      <w:pPr>
        <w:spacing w:line="240" w:lineRule="auto"/>
        <w:rPr>
          <w:rFonts w:ascii="Times" w:hAnsi="Times"/>
          <w:sz w:val="20"/>
          <w:szCs w:val="20"/>
          <w:rPrChange w:id="11272" w:author="Adriana  Casas" w:date="2015-07-08T15:43:00Z">
            <w:rPr>
              <w:sz w:val="20"/>
              <w:szCs w:val="20"/>
            </w:rPr>
          </w:rPrChange>
        </w:rPr>
        <w:pPrChange w:id="11273" w:author="Adriana  Casas" w:date="2015-07-08T15:43:00Z">
          <w:pPr/>
        </w:pPrChange>
      </w:pPr>
      <w:r w:rsidRPr="00DD6B12">
        <w:rPr>
          <w:rFonts w:ascii="Times" w:hAnsi="Times" w:cs="Times New Roman"/>
          <w:rPrChange w:id="11274" w:author="Adriana  Casas" w:date="2015-07-08T15:43:00Z">
            <w:rPr>
              <w:rFonts w:cs="Times New Roman"/>
            </w:rPr>
          </w:rPrChange>
        </w:rPr>
        <w:t xml:space="preserve">[SECCIÓN 1] </w:t>
      </w:r>
      <w:r w:rsidR="00960F75" w:rsidRPr="00DD6B12">
        <w:rPr>
          <w:rFonts w:ascii="Times" w:hAnsi="Times" w:cs="Times New Roman"/>
          <w:b/>
          <w:rPrChange w:id="11275" w:author="Adriana  Casas" w:date="2015-07-08T15:43:00Z">
            <w:rPr>
              <w:rFonts w:cs="Times New Roman"/>
              <w:b/>
            </w:rPr>
          </w:rPrChange>
        </w:rPr>
        <w:t xml:space="preserve">9 </w:t>
      </w:r>
      <w:r w:rsidR="006C738E" w:rsidRPr="00DD6B12">
        <w:rPr>
          <w:rFonts w:ascii="Times" w:eastAsia="Times New Roman" w:hAnsi="Times"/>
          <w:b/>
          <w:rPrChange w:id="11276" w:author="Adriana  Casas" w:date="2015-07-08T15:43:00Z">
            <w:rPr>
              <w:rFonts w:eastAsia="Times New Roman"/>
              <w:b/>
            </w:rPr>
          </w:rPrChange>
        </w:rPr>
        <w:t>Fin de tema</w:t>
      </w: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C25B05" w:rsidRPr="00DD6B12" w14:paraId="5AC9DF69" w14:textId="77777777" w:rsidTr="00C25B05">
        <w:trPr>
          <w:trHeight w:val="168"/>
        </w:trPr>
        <w:tc>
          <w:tcPr>
            <w:tcW w:w="8979" w:type="dxa"/>
            <w:gridSpan w:val="2"/>
            <w:shd w:val="clear" w:color="auto" w:fill="000000"/>
          </w:tcPr>
          <w:p w14:paraId="038F3463" w14:textId="77777777" w:rsidR="00C25B05" w:rsidRPr="00DD6B12" w:rsidRDefault="00C25B05" w:rsidP="006E29D3">
            <w:pPr>
              <w:pStyle w:val="Prrafodelista"/>
              <w:spacing w:after="0" w:line="240" w:lineRule="auto"/>
              <w:ind w:left="0"/>
              <w:rPr>
                <w:rFonts w:ascii="Times" w:hAnsi="Times" w:cs="Arial"/>
                <w:b/>
                <w:sz w:val="18"/>
                <w:szCs w:val="18"/>
                <w:rPrChange w:id="11277" w:author="Adriana  Casas" w:date="2015-07-08T15:43:00Z">
                  <w:rPr>
                    <w:rFonts w:ascii="Arial" w:hAnsi="Arial" w:cs="Arial"/>
                    <w:b/>
                    <w:sz w:val="18"/>
                    <w:szCs w:val="18"/>
                  </w:rPr>
                </w:rPrChange>
              </w:rPr>
            </w:pPr>
            <w:r w:rsidRPr="00DD6B12">
              <w:rPr>
                <w:rFonts w:ascii="Times" w:hAnsi="Times" w:cs="Arial"/>
                <w:b/>
                <w:sz w:val="18"/>
                <w:szCs w:val="18"/>
                <w:rPrChange w:id="11278" w:author="Adriana  Casas" w:date="2015-07-08T15:43:00Z">
                  <w:rPr>
                    <w:rFonts w:ascii="Arial" w:hAnsi="Arial" w:cs="Arial"/>
                    <w:b/>
                    <w:sz w:val="18"/>
                    <w:szCs w:val="18"/>
                  </w:rPr>
                </w:rPrChange>
              </w:rPr>
              <w:t xml:space="preserve">                                        Mapa conceptual</w:t>
            </w:r>
          </w:p>
          <w:p w14:paraId="27D96A25" w14:textId="77777777" w:rsidR="00C25B05" w:rsidRPr="00DD6B12" w:rsidRDefault="00C25B05" w:rsidP="006E29D3">
            <w:pPr>
              <w:pStyle w:val="Prrafodelista"/>
              <w:spacing w:after="0" w:line="240" w:lineRule="auto"/>
              <w:ind w:left="0"/>
              <w:rPr>
                <w:rFonts w:ascii="Times" w:hAnsi="Times" w:cs="Arial"/>
                <w:b/>
                <w:sz w:val="18"/>
                <w:szCs w:val="18"/>
                <w:rPrChange w:id="11279" w:author="Adriana  Casas" w:date="2015-07-08T15:43:00Z">
                  <w:rPr>
                    <w:rFonts w:ascii="Arial" w:hAnsi="Arial" w:cs="Arial"/>
                    <w:b/>
                    <w:sz w:val="18"/>
                    <w:szCs w:val="18"/>
                  </w:rPr>
                </w:rPrChange>
              </w:rPr>
            </w:pPr>
          </w:p>
        </w:tc>
      </w:tr>
      <w:tr w:rsidR="00C25B05" w:rsidRPr="00DD6B12" w14:paraId="791E81A2" w14:textId="77777777" w:rsidTr="00C25B05">
        <w:trPr>
          <w:trHeight w:val="183"/>
        </w:trPr>
        <w:tc>
          <w:tcPr>
            <w:tcW w:w="2268" w:type="dxa"/>
            <w:shd w:val="clear" w:color="auto" w:fill="auto"/>
          </w:tcPr>
          <w:p w14:paraId="0D8CB469" w14:textId="77777777" w:rsidR="00C25B05" w:rsidRPr="00DD6B12" w:rsidRDefault="00C25B05" w:rsidP="006E29D3">
            <w:pPr>
              <w:pStyle w:val="Prrafodelista"/>
              <w:spacing w:after="0" w:line="240" w:lineRule="auto"/>
              <w:ind w:left="0"/>
              <w:rPr>
                <w:rFonts w:ascii="Times" w:hAnsi="Times" w:cs="Arial"/>
                <w:b/>
                <w:sz w:val="18"/>
                <w:szCs w:val="18"/>
                <w:rPrChange w:id="11280" w:author="Adriana  Casas" w:date="2015-07-08T15:43:00Z">
                  <w:rPr>
                    <w:rFonts w:ascii="Arial" w:hAnsi="Arial" w:cs="Arial"/>
                    <w:b/>
                    <w:sz w:val="18"/>
                    <w:szCs w:val="18"/>
                  </w:rPr>
                </w:rPrChange>
              </w:rPr>
            </w:pPr>
            <w:r w:rsidRPr="00DD6B12">
              <w:rPr>
                <w:rFonts w:ascii="Times" w:hAnsi="Times" w:cs="Arial"/>
                <w:b/>
                <w:sz w:val="18"/>
                <w:szCs w:val="18"/>
                <w:rPrChange w:id="11281" w:author="Adriana  Casas" w:date="2015-07-08T15:43:00Z">
                  <w:rPr>
                    <w:rFonts w:ascii="Arial" w:hAnsi="Arial" w:cs="Arial"/>
                    <w:b/>
                    <w:sz w:val="18"/>
                    <w:szCs w:val="18"/>
                  </w:rPr>
                </w:rPrChange>
              </w:rPr>
              <w:t>Código</w:t>
            </w:r>
          </w:p>
        </w:tc>
        <w:tc>
          <w:tcPr>
            <w:tcW w:w="6711" w:type="dxa"/>
            <w:shd w:val="clear" w:color="auto" w:fill="auto"/>
          </w:tcPr>
          <w:p w14:paraId="69F1DDE2" w14:textId="77777777" w:rsidR="00C25B05" w:rsidRPr="00DD6B12" w:rsidRDefault="00C25B05" w:rsidP="006E29D3">
            <w:pPr>
              <w:pStyle w:val="Prrafodelista"/>
              <w:spacing w:after="0" w:line="240" w:lineRule="auto"/>
              <w:ind w:left="0"/>
              <w:rPr>
                <w:rFonts w:ascii="Times" w:hAnsi="Times" w:cs="Arial"/>
                <w:b/>
                <w:sz w:val="18"/>
                <w:szCs w:val="18"/>
                <w:rPrChange w:id="11282" w:author="Adriana  Casas" w:date="2015-07-08T15:43:00Z">
                  <w:rPr>
                    <w:rFonts w:ascii="Arial" w:hAnsi="Arial" w:cs="Arial"/>
                    <w:b/>
                    <w:sz w:val="18"/>
                    <w:szCs w:val="18"/>
                  </w:rPr>
                </w:rPrChange>
              </w:rPr>
            </w:pPr>
          </w:p>
          <w:p w14:paraId="7EDA1AB6" w14:textId="77777777" w:rsidR="00C25B05" w:rsidRPr="00DD6B12" w:rsidRDefault="00D2437C" w:rsidP="006E29D3">
            <w:pPr>
              <w:pStyle w:val="Prrafodelista"/>
              <w:spacing w:after="0" w:line="240" w:lineRule="auto"/>
              <w:ind w:left="0"/>
              <w:rPr>
                <w:rFonts w:ascii="Times" w:hAnsi="Times" w:cs="Arial"/>
                <w:b/>
                <w:sz w:val="18"/>
                <w:szCs w:val="18"/>
                <w:rPrChange w:id="11283" w:author="Adriana  Casas" w:date="2015-07-08T15:43:00Z">
                  <w:rPr>
                    <w:rFonts w:ascii="Arial" w:hAnsi="Arial" w:cs="Arial"/>
                    <w:b/>
                    <w:sz w:val="18"/>
                    <w:szCs w:val="18"/>
                  </w:rPr>
                </w:rPrChange>
              </w:rPr>
            </w:pPr>
            <w:r w:rsidRPr="00DD6B12">
              <w:rPr>
                <w:rFonts w:ascii="Times" w:hAnsi="Times" w:cs="Arial"/>
                <w:b/>
                <w:sz w:val="18"/>
                <w:szCs w:val="18"/>
                <w:rPrChange w:id="11284" w:author="Adriana  Casas" w:date="2015-07-08T15:43:00Z">
                  <w:rPr>
                    <w:rFonts w:ascii="Arial" w:hAnsi="Arial" w:cs="Arial"/>
                    <w:b/>
                    <w:sz w:val="18"/>
                    <w:szCs w:val="18"/>
                  </w:rPr>
                </w:rPrChange>
              </w:rPr>
              <w:t>CS_10_05</w:t>
            </w:r>
            <w:r w:rsidR="001D175F" w:rsidRPr="00DD6B12">
              <w:rPr>
                <w:rFonts w:ascii="Times" w:hAnsi="Times" w:cs="Arial"/>
                <w:b/>
                <w:sz w:val="18"/>
                <w:szCs w:val="18"/>
                <w:rPrChange w:id="11285" w:author="Adriana  Casas" w:date="2015-07-08T15:43:00Z">
                  <w:rPr>
                    <w:rFonts w:ascii="Arial" w:hAnsi="Arial" w:cs="Arial"/>
                    <w:b/>
                    <w:sz w:val="18"/>
                    <w:szCs w:val="18"/>
                  </w:rPr>
                </w:rPrChange>
              </w:rPr>
              <w:t>_CO REC</w:t>
            </w:r>
            <w:r w:rsidR="004F495D" w:rsidRPr="00DD6B12">
              <w:rPr>
                <w:rFonts w:ascii="Times" w:hAnsi="Times" w:cs="Arial"/>
                <w:b/>
                <w:sz w:val="18"/>
                <w:szCs w:val="18"/>
                <w:rPrChange w:id="11286" w:author="Adriana  Casas" w:date="2015-07-08T15:43:00Z">
                  <w:rPr>
                    <w:rFonts w:ascii="Arial" w:hAnsi="Arial" w:cs="Arial"/>
                    <w:b/>
                    <w:sz w:val="18"/>
                    <w:szCs w:val="18"/>
                  </w:rPr>
                </w:rPrChange>
              </w:rPr>
              <w:t xml:space="preserve"> 450</w:t>
            </w:r>
          </w:p>
          <w:p w14:paraId="103FC2BD" w14:textId="77777777" w:rsidR="00C25B05" w:rsidRPr="00DD6B12" w:rsidRDefault="00C25B05" w:rsidP="006E29D3">
            <w:pPr>
              <w:pStyle w:val="Prrafodelista"/>
              <w:spacing w:after="0" w:line="240" w:lineRule="auto"/>
              <w:ind w:left="0"/>
              <w:rPr>
                <w:rFonts w:ascii="Times" w:hAnsi="Times" w:cs="Arial"/>
                <w:b/>
                <w:sz w:val="18"/>
                <w:szCs w:val="18"/>
                <w:rPrChange w:id="11287" w:author="Adriana  Casas" w:date="2015-07-08T15:43:00Z">
                  <w:rPr>
                    <w:rFonts w:ascii="Arial" w:hAnsi="Arial" w:cs="Arial"/>
                    <w:b/>
                    <w:sz w:val="18"/>
                    <w:szCs w:val="18"/>
                  </w:rPr>
                </w:rPrChange>
              </w:rPr>
            </w:pPr>
          </w:p>
        </w:tc>
      </w:tr>
      <w:tr w:rsidR="00C25B05" w:rsidRPr="00DD6B12" w14:paraId="0AB61816" w14:textId="77777777" w:rsidTr="00C25B05">
        <w:trPr>
          <w:trHeight w:val="380"/>
        </w:trPr>
        <w:tc>
          <w:tcPr>
            <w:tcW w:w="2268" w:type="dxa"/>
            <w:shd w:val="clear" w:color="auto" w:fill="auto"/>
          </w:tcPr>
          <w:p w14:paraId="22600DCD" w14:textId="77777777" w:rsidR="00C25B05" w:rsidRPr="00DD6B12" w:rsidRDefault="00C25B05" w:rsidP="006E29D3">
            <w:pPr>
              <w:pStyle w:val="Prrafodelista"/>
              <w:spacing w:after="0" w:line="240" w:lineRule="auto"/>
              <w:ind w:left="0"/>
              <w:rPr>
                <w:rFonts w:ascii="Times" w:hAnsi="Times" w:cs="Arial"/>
                <w:b/>
                <w:sz w:val="18"/>
                <w:szCs w:val="18"/>
                <w:rPrChange w:id="11288" w:author="Adriana  Casas" w:date="2015-07-08T15:43:00Z">
                  <w:rPr>
                    <w:rFonts w:ascii="Arial" w:hAnsi="Arial" w:cs="Arial"/>
                    <w:b/>
                    <w:sz w:val="18"/>
                    <w:szCs w:val="18"/>
                  </w:rPr>
                </w:rPrChange>
              </w:rPr>
            </w:pPr>
            <w:r w:rsidRPr="00DD6B12">
              <w:rPr>
                <w:rFonts w:ascii="Times" w:hAnsi="Times" w:cs="Arial"/>
                <w:b/>
                <w:sz w:val="18"/>
                <w:szCs w:val="18"/>
                <w:rPrChange w:id="11289" w:author="Adriana  Casas" w:date="2015-07-08T15:43:00Z">
                  <w:rPr>
                    <w:rFonts w:ascii="Arial" w:hAnsi="Arial" w:cs="Arial"/>
                    <w:b/>
                    <w:sz w:val="18"/>
                    <w:szCs w:val="18"/>
                  </w:rPr>
                </w:rPrChange>
              </w:rPr>
              <w:t>Título</w:t>
            </w:r>
          </w:p>
        </w:tc>
        <w:tc>
          <w:tcPr>
            <w:tcW w:w="6711" w:type="dxa"/>
            <w:shd w:val="clear" w:color="auto" w:fill="auto"/>
          </w:tcPr>
          <w:p w14:paraId="59FE4551" w14:textId="77777777" w:rsidR="00C25B05" w:rsidRPr="00DD6B12" w:rsidRDefault="00C25B05" w:rsidP="006E29D3">
            <w:pPr>
              <w:spacing w:before="100" w:beforeAutospacing="1" w:after="510" w:line="240" w:lineRule="auto"/>
              <w:rPr>
                <w:rFonts w:ascii="Times" w:hAnsi="Times"/>
                <w:b/>
                <w:sz w:val="22"/>
                <w:szCs w:val="22"/>
                <w:rPrChange w:id="11290" w:author="Adriana  Casas" w:date="2015-07-08T15:43:00Z">
                  <w:rPr>
                    <w:b/>
                    <w:sz w:val="22"/>
                    <w:szCs w:val="22"/>
                  </w:rPr>
                </w:rPrChange>
              </w:rPr>
            </w:pPr>
            <w:r w:rsidRPr="00DD6B12">
              <w:rPr>
                <w:rFonts w:ascii="Times" w:hAnsi="Times"/>
                <w:b/>
                <w:sz w:val="22"/>
                <w:szCs w:val="22"/>
                <w:rPrChange w:id="11291" w:author="Adriana  Casas" w:date="2015-07-08T15:43:00Z">
                  <w:rPr>
                    <w:b/>
                    <w:sz w:val="22"/>
                    <w:szCs w:val="22"/>
                  </w:rPr>
                </w:rPrChange>
              </w:rPr>
              <w:t>Mapa conceptual</w:t>
            </w:r>
          </w:p>
        </w:tc>
      </w:tr>
      <w:tr w:rsidR="00C25B05" w:rsidRPr="00DD6B12" w14:paraId="68F9AD7D" w14:textId="77777777" w:rsidTr="00C25B05">
        <w:trPr>
          <w:trHeight w:val="696"/>
        </w:trPr>
        <w:tc>
          <w:tcPr>
            <w:tcW w:w="2268" w:type="dxa"/>
            <w:shd w:val="clear" w:color="auto" w:fill="auto"/>
          </w:tcPr>
          <w:p w14:paraId="06C6A770" w14:textId="77777777" w:rsidR="00C25B05" w:rsidRPr="00DD6B12" w:rsidRDefault="00C25B05" w:rsidP="006E29D3">
            <w:pPr>
              <w:spacing w:line="240" w:lineRule="auto"/>
              <w:rPr>
                <w:rFonts w:ascii="Times" w:hAnsi="Times"/>
                <w:rPrChange w:id="11292" w:author="Adriana  Casas" w:date="2015-07-08T15:43:00Z">
                  <w:rPr/>
                </w:rPrChange>
              </w:rPr>
            </w:pPr>
            <w:r w:rsidRPr="00DD6B12">
              <w:rPr>
                <w:rFonts w:ascii="Times" w:hAnsi="Times"/>
                <w:b/>
                <w:sz w:val="18"/>
                <w:szCs w:val="18"/>
                <w:rPrChange w:id="11293" w:author="Adriana  Casas" w:date="2015-07-08T15:43:00Z">
                  <w:rPr>
                    <w:b/>
                    <w:sz w:val="18"/>
                    <w:szCs w:val="18"/>
                  </w:rPr>
                </w:rPrChange>
              </w:rPr>
              <w:t>Descripción</w:t>
            </w:r>
          </w:p>
        </w:tc>
        <w:tc>
          <w:tcPr>
            <w:tcW w:w="6711" w:type="dxa"/>
            <w:shd w:val="clear" w:color="auto" w:fill="auto"/>
          </w:tcPr>
          <w:p w14:paraId="0E1223F2" w14:textId="77777777" w:rsidR="00C25B05" w:rsidRPr="00DD6B12" w:rsidRDefault="00C25B05" w:rsidP="006E29D3">
            <w:pPr>
              <w:spacing w:before="100" w:beforeAutospacing="1" w:after="510" w:line="240" w:lineRule="auto"/>
              <w:rPr>
                <w:rFonts w:ascii="Times" w:eastAsia="Times New Roman" w:hAnsi="Times"/>
                <w:color w:val="0D3158"/>
                <w:sz w:val="22"/>
                <w:szCs w:val="22"/>
                <w:rPrChange w:id="11294" w:author="Adriana  Casas" w:date="2015-07-08T15:43:00Z">
                  <w:rPr>
                    <w:rFonts w:eastAsia="Times New Roman"/>
                    <w:color w:val="0D3158"/>
                    <w:sz w:val="22"/>
                    <w:szCs w:val="22"/>
                  </w:rPr>
                </w:rPrChange>
              </w:rPr>
            </w:pPr>
            <w:r w:rsidRPr="00DD6B12">
              <w:rPr>
                <w:rFonts w:ascii="Times" w:eastAsia="Times New Roman" w:hAnsi="Times"/>
                <w:sz w:val="22"/>
                <w:szCs w:val="22"/>
                <w:rPrChange w:id="11295" w:author="Adriana  Casas" w:date="2015-07-08T15:43:00Z">
                  <w:rPr>
                    <w:rFonts w:eastAsia="Times New Roman"/>
                    <w:sz w:val="22"/>
                    <w:szCs w:val="22"/>
                  </w:rPr>
                </w:rPrChange>
              </w:rPr>
              <w:t>Mapa conceptual: La economía en nuestras vidas, sectores y globalización</w:t>
            </w:r>
          </w:p>
        </w:tc>
      </w:tr>
    </w:tbl>
    <w:p w14:paraId="4D81858D" w14:textId="77777777" w:rsidR="006C738E" w:rsidRPr="00DD6B12" w:rsidRDefault="006C738E" w:rsidP="00DD6B12">
      <w:pPr>
        <w:spacing w:before="100" w:beforeAutospacing="1" w:after="100" w:afterAutospacing="1" w:line="240" w:lineRule="auto"/>
        <w:rPr>
          <w:rFonts w:ascii="Times" w:eastAsia="Times New Roman" w:hAnsi="Times"/>
          <w:b/>
          <w:rPrChange w:id="11296" w:author="Adriana  Casas" w:date="2015-07-08T15:43:00Z">
            <w:rPr>
              <w:rFonts w:eastAsia="Times New Roman"/>
              <w:b/>
            </w:rPr>
          </w:rPrChange>
        </w:rPr>
        <w:pPrChange w:id="11297" w:author="Adriana  Casas" w:date="2015-07-08T15:43:00Z">
          <w:pPr>
            <w:spacing w:before="100" w:beforeAutospacing="1" w:after="100" w:afterAutospacing="1"/>
          </w:pPr>
        </w:pPrChange>
      </w:pPr>
    </w:p>
    <w:tbl>
      <w:tblPr>
        <w:tblStyle w:val="Tablaconcuadrcula"/>
        <w:tblW w:w="0" w:type="auto"/>
        <w:tblLook w:val="04A0" w:firstRow="1" w:lastRow="0" w:firstColumn="1" w:lastColumn="0" w:noHBand="0" w:noVBand="1"/>
      </w:tblPr>
      <w:tblGrid>
        <w:gridCol w:w="2518"/>
        <w:gridCol w:w="6515"/>
      </w:tblGrid>
      <w:tr w:rsidR="00DD2F07" w:rsidRPr="00DD6B12" w14:paraId="584BD1E9" w14:textId="77777777" w:rsidTr="00897763">
        <w:tc>
          <w:tcPr>
            <w:tcW w:w="2518" w:type="dxa"/>
          </w:tcPr>
          <w:p w14:paraId="7CED56B3" w14:textId="77777777" w:rsidR="00DD2F07" w:rsidRPr="00DD6B12" w:rsidRDefault="00DD2F07" w:rsidP="00DD6B12">
            <w:pPr>
              <w:spacing w:line="240" w:lineRule="auto"/>
              <w:rPr>
                <w:rFonts w:ascii="Times" w:hAnsi="Times" w:cs="Times New Roman"/>
                <w:b/>
                <w:sz w:val="18"/>
                <w:szCs w:val="18"/>
                <w:rPrChange w:id="11298" w:author="Adriana  Casas" w:date="2015-07-08T15:43:00Z">
                  <w:rPr>
                    <w:rFonts w:cs="Times New Roman"/>
                    <w:b/>
                    <w:sz w:val="18"/>
                    <w:szCs w:val="18"/>
                  </w:rPr>
                </w:rPrChange>
              </w:rPr>
              <w:pPrChange w:id="11299" w:author="Adriana  Casas" w:date="2015-07-08T15:43:00Z">
                <w:pPr/>
              </w:pPrChange>
            </w:pPr>
          </w:p>
        </w:tc>
        <w:tc>
          <w:tcPr>
            <w:tcW w:w="6515" w:type="dxa"/>
          </w:tcPr>
          <w:p w14:paraId="3824011F" w14:textId="77777777" w:rsidR="00DD2F07" w:rsidRPr="00DD6B12" w:rsidRDefault="00DD2F07" w:rsidP="00DD6B12">
            <w:pPr>
              <w:spacing w:line="240" w:lineRule="auto"/>
              <w:rPr>
                <w:rFonts w:ascii="Times" w:hAnsi="Times" w:cs="Times New Roman"/>
                <w:b/>
                <w:sz w:val="20"/>
                <w:szCs w:val="20"/>
                <w:rPrChange w:id="11300" w:author="Adriana  Casas" w:date="2015-07-08T15:43:00Z">
                  <w:rPr>
                    <w:rFonts w:cs="Times New Roman"/>
                    <w:b/>
                    <w:sz w:val="20"/>
                    <w:szCs w:val="20"/>
                  </w:rPr>
                </w:rPrChange>
              </w:rPr>
              <w:pPrChange w:id="11301" w:author="Adriana  Casas" w:date="2015-07-08T15:43:00Z">
                <w:pPr/>
              </w:pPrChange>
            </w:pPr>
            <w:r w:rsidRPr="00DD6B12">
              <w:rPr>
                <w:rFonts w:ascii="Times" w:hAnsi="Times" w:cs="Times New Roman"/>
                <w:b/>
                <w:sz w:val="20"/>
                <w:szCs w:val="20"/>
                <w:rPrChange w:id="11302" w:author="Adriana  Casas" w:date="2015-07-08T15:43:00Z">
                  <w:rPr>
                    <w:rFonts w:cs="Times New Roman"/>
                    <w:b/>
                    <w:sz w:val="20"/>
                    <w:szCs w:val="20"/>
                  </w:rPr>
                </w:rPrChange>
              </w:rPr>
              <w:t>Evaluación</w:t>
            </w:r>
            <w:r w:rsidR="00145370" w:rsidRPr="00DD6B12">
              <w:rPr>
                <w:rFonts w:ascii="Times" w:hAnsi="Times" w:cs="Times New Roman"/>
                <w:b/>
                <w:sz w:val="20"/>
                <w:szCs w:val="20"/>
                <w:rPrChange w:id="11303" w:author="Adriana  Casas" w:date="2015-07-08T15:43:00Z">
                  <w:rPr>
                    <w:rFonts w:cs="Times New Roman"/>
                    <w:b/>
                    <w:sz w:val="20"/>
                    <w:szCs w:val="20"/>
                  </w:rPr>
                </w:rPrChange>
              </w:rPr>
              <w:t xml:space="preserve">   M4A</w:t>
            </w:r>
          </w:p>
        </w:tc>
      </w:tr>
      <w:tr w:rsidR="00960F75" w:rsidRPr="00DD6B12" w14:paraId="34803C9C" w14:textId="77777777" w:rsidTr="00897763">
        <w:tc>
          <w:tcPr>
            <w:tcW w:w="2518" w:type="dxa"/>
          </w:tcPr>
          <w:p w14:paraId="6FC0B4B4" w14:textId="77777777" w:rsidR="00960F75" w:rsidRPr="00DD6B12" w:rsidRDefault="00960F75" w:rsidP="00DD6B12">
            <w:pPr>
              <w:spacing w:line="240" w:lineRule="auto"/>
              <w:rPr>
                <w:rFonts w:ascii="Times" w:hAnsi="Times" w:cs="Times New Roman"/>
                <w:b/>
                <w:sz w:val="18"/>
                <w:szCs w:val="18"/>
                <w:rPrChange w:id="11304" w:author="Adriana  Casas" w:date="2015-07-08T15:43:00Z">
                  <w:rPr>
                    <w:rFonts w:cs="Times New Roman"/>
                    <w:b/>
                    <w:sz w:val="18"/>
                    <w:szCs w:val="18"/>
                  </w:rPr>
                </w:rPrChange>
              </w:rPr>
              <w:pPrChange w:id="11305" w:author="Adriana  Casas" w:date="2015-07-08T15:43:00Z">
                <w:pPr/>
              </w:pPrChange>
            </w:pPr>
            <w:r w:rsidRPr="00DD6B12">
              <w:rPr>
                <w:rFonts w:ascii="Times" w:hAnsi="Times" w:cs="Times New Roman"/>
                <w:b/>
                <w:sz w:val="18"/>
                <w:szCs w:val="18"/>
                <w:rPrChange w:id="11306" w:author="Adriana  Casas" w:date="2015-07-08T15:43:00Z">
                  <w:rPr>
                    <w:rFonts w:cs="Times New Roman"/>
                    <w:b/>
                    <w:sz w:val="18"/>
                    <w:szCs w:val="18"/>
                  </w:rPr>
                </w:rPrChange>
              </w:rPr>
              <w:t>Código</w:t>
            </w:r>
          </w:p>
        </w:tc>
        <w:tc>
          <w:tcPr>
            <w:tcW w:w="6515" w:type="dxa"/>
          </w:tcPr>
          <w:p w14:paraId="4EE14E28" w14:textId="77777777" w:rsidR="00960F75" w:rsidRPr="00DD6B12" w:rsidRDefault="00960F75" w:rsidP="00DD6B12">
            <w:pPr>
              <w:spacing w:line="240" w:lineRule="auto"/>
              <w:rPr>
                <w:rFonts w:ascii="Times" w:hAnsi="Times" w:cs="Times New Roman"/>
                <w:b/>
                <w:sz w:val="18"/>
                <w:szCs w:val="18"/>
                <w:rPrChange w:id="11307" w:author="Adriana  Casas" w:date="2015-07-08T15:43:00Z">
                  <w:rPr>
                    <w:rFonts w:cs="Times New Roman"/>
                    <w:b/>
                    <w:sz w:val="18"/>
                    <w:szCs w:val="18"/>
                  </w:rPr>
                </w:rPrChange>
              </w:rPr>
              <w:pPrChange w:id="11308" w:author="Adriana  Casas" w:date="2015-07-08T15:43:00Z">
                <w:pPr/>
              </w:pPrChange>
            </w:pPr>
            <w:r w:rsidRPr="00DD6B12">
              <w:rPr>
                <w:rFonts w:ascii="Times" w:hAnsi="Times" w:cs="Times New Roman"/>
                <w:b/>
                <w:sz w:val="18"/>
                <w:szCs w:val="18"/>
                <w:rPrChange w:id="11309" w:author="Adriana  Casas" w:date="2015-07-08T15:43:00Z">
                  <w:rPr>
                    <w:rFonts w:cs="Times New Roman"/>
                    <w:b/>
                    <w:sz w:val="18"/>
                    <w:szCs w:val="18"/>
                  </w:rPr>
                </w:rPrChange>
              </w:rPr>
              <w:t>CS_</w:t>
            </w:r>
            <w:r w:rsidR="00D2437C" w:rsidRPr="00DD6B12">
              <w:rPr>
                <w:rFonts w:ascii="Times" w:hAnsi="Times" w:cs="Times New Roman"/>
                <w:b/>
                <w:sz w:val="18"/>
                <w:szCs w:val="18"/>
                <w:rPrChange w:id="11310" w:author="Adriana  Casas" w:date="2015-07-08T15:43:00Z">
                  <w:rPr>
                    <w:rFonts w:cs="Times New Roman"/>
                    <w:b/>
                    <w:sz w:val="18"/>
                    <w:szCs w:val="18"/>
                  </w:rPr>
                </w:rPrChange>
              </w:rPr>
              <w:t>10_05</w:t>
            </w:r>
            <w:r w:rsidR="00525931" w:rsidRPr="00DD6B12">
              <w:rPr>
                <w:rFonts w:ascii="Times" w:hAnsi="Times" w:cs="Times New Roman"/>
                <w:b/>
                <w:sz w:val="18"/>
                <w:szCs w:val="18"/>
                <w:rPrChange w:id="11311" w:author="Adriana  Casas" w:date="2015-07-08T15:43:00Z">
                  <w:rPr>
                    <w:rFonts w:cs="Times New Roman"/>
                    <w:b/>
                    <w:sz w:val="18"/>
                    <w:szCs w:val="18"/>
                  </w:rPr>
                </w:rPrChange>
              </w:rPr>
              <w:t>_CO</w:t>
            </w:r>
            <w:r w:rsidR="004F495D" w:rsidRPr="00DD6B12">
              <w:rPr>
                <w:rFonts w:ascii="Times" w:hAnsi="Times" w:cs="Times New Roman"/>
                <w:b/>
                <w:sz w:val="18"/>
                <w:szCs w:val="18"/>
                <w:rPrChange w:id="11312" w:author="Adriana  Casas" w:date="2015-07-08T15:43:00Z">
                  <w:rPr>
                    <w:rFonts w:cs="Times New Roman"/>
                    <w:b/>
                    <w:sz w:val="18"/>
                    <w:szCs w:val="18"/>
                  </w:rPr>
                </w:rPrChange>
              </w:rPr>
              <w:t xml:space="preserve"> REC 460</w:t>
            </w:r>
          </w:p>
        </w:tc>
      </w:tr>
      <w:tr w:rsidR="00960F75" w:rsidRPr="00DD6B12" w14:paraId="1FD8E1FC" w14:textId="77777777" w:rsidTr="00897763">
        <w:tc>
          <w:tcPr>
            <w:tcW w:w="2518" w:type="dxa"/>
          </w:tcPr>
          <w:p w14:paraId="36A1EB9D" w14:textId="77777777" w:rsidR="00960F75" w:rsidRPr="00DD6B12" w:rsidRDefault="00960F75" w:rsidP="00DD6B12">
            <w:pPr>
              <w:spacing w:line="240" w:lineRule="auto"/>
              <w:rPr>
                <w:rFonts w:ascii="Times" w:hAnsi="Times" w:cs="Times New Roman"/>
                <w:sz w:val="18"/>
                <w:szCs w:val="18"/>
                <w:rPrChange w:id="11313" w:author="Adriana  Casas" w:date="2015-07-08T15:43:00Z">
                  <w:rPr>
                    <w:rFonts w:cs="Times New Roman"/>
                    <w:sz w:val="18"/>
                    <w:szCs w:val="18"/>
                  </w:rPr>
                </w:rPrChange>
              </w:rPr>
              <w:pPrChange w:id="11314" w:author="Adriana  Casas" w:date="2015-07-08T15:43:00Z">
                <w:pPr/>
              </w:pPrChange>
            </w:pPr>
            <w:r w:rsidRPr="00DD6B12">
              <w:rPr>
                <w:rFonts w:ascii="Times" w:hAnsi="Times" w:cs="Times New Roman"/>
                <w:b/>
                <w:sz w:val="18"/>
                <w:szCs w:val="18"/>
                <w:rPrChange w:id="11315" w:author="Adriana  Casas" w:date="2015-07-08T15:43:00Z">
                  <w:rPr>
                    <w:rFonts w:cs="Times New Roman"/>
                    <w:b/>
                    <w:sz w:val="18"/>
                    <w:szCs w:val="18"/>
                  </w:rPr>
                </w:rPrChange>
              </w:rPr>
              <w:t>Título</w:t>
            </w:r>
          </w:p>
        </w:tc>
        <w:tc>
          <w:tcPr>
            <w:tcW w:w="6515" w:type="dxa"/>
          </w:tcPr>
          <w:p w14:paraId="7CD8AFB0" w14:textId="77777777" w:rsidR="00960F75" w:rsidRPr="00DD6B12" w:rsidRDefault="00960F75" w:rsidP="00DD6B12">
            <w:pPr>
              <w:spacing w:line="240" w:lineRule="auto"/>
              <w:rPr>
                <w:rFonts w:ascii="Times" w:hAnsi="Times" w:cs="Times New Roman"/>
                <w:b/>
                <w:sz w:val="18"/>
                <w:szCs w:val="18"/>
                <w:rPrChange w:id="11316" w:author="Adriana  Casas" w:date="2015-07-08T15:43:00Z">
                  <w:rPr>
                    <w:rFonts w:cs="Times New Roman"/>
                    <w:b/>
                    <w:sz w:val="18"/>
                    <w:szCs w:val="18"/>
                  </w:rPr>
                </w:rPrChange>
              </w:rPr>
              <w:pPrChange w:id="11317" w:author="Adriana  Casas" w:date="2015-07-08T15:43:00Z">
                <w:pPr/>
              </w:pPrChange>
            </w:pPr>
            <w:r w:rsidRPr="00DD6B12">
              <w:rPr>
                <w:rFonts w:ascii="Times" w:hAnsi="Times" w:cs="Times New Roman"/>
                <w:b/>
                <w:sz w:val="18"/>
                <w:szCs w:val="18"/>
                <w:rPrChange w:id="11318" w:author="Adriana  Casas" w:date="2015-07-08T15:43:00Z">
                  <w:rPr>
                    <w:rFonts w:cs="Times New Roman"/>
                    <w:b/>
                    <w:sz w:val="18"/>
                    <w:szCs w:val="18"/>
                  </w:rPr>
                </w:rPrChange>
              </w:rPr>
              <w:t>Autoevaluación</w:t>
            </w:r>
          </w:p>
        </w:tc>
      </w:tr>
      <w:tr w:rsidR="00960F75" w:rsidRPr="00DD6B12" w14:paraId="48BB9662" w14:textId="77777777" w:rsidTr="00897763">
        <w:tc>
          <w:tcPr>
            <w:tcW w:w="2518" w:type="dxa"/>
          </w:tcPr>
          <w:p w14:paraId="5E623B84" w14:textId="77777777" w:rsidR="00960F75" w:rsidRPr="00DD6B12" w:rsidRDefault="00960F75" w:rsidP="00DD6B12">
            <w:pPr>
              <w:spacing w:line="240" w:lineRule="auto"/>
              <w:rPr>
                <w:rFonts w:ascii="Times" w:hAnsi="Times" w:cs="Times New Roman"/>
                <w:sz w:val="18"/>
                <w:szCs w:val="18"/>
                <w:rPrChange w:id="11319" w:author="Adriana  Casas" w:date="2015-07-08T15:43:00Z">
                  <w:rPr>
                    <w:rFonts w:cs="Times New Roman"/>
                    <w:sz w:val="18"/>
                    <w:szCs w:val="18"/>
                  </w:rPr>
                </w:rPrChange>
              </w:rPr>
              <w:pPrChange w:id="11320" w:author="Adriana  Casas" w:date="2015-07-08T15:43:00Z">
                <w:pPr/>
              </w:pPrChange>
            </w:pPr>
            <w:r w:rsidRPr="00DD6B12">
              <w:rPr>
                <w:rFonts w:ascii="Times" w:hAnsi="Times" w:cs="Times New Roman"/>
                <w:b/>
                <w:sz w:val="18"/>
                <w:szCs w:val="18"/>
                <w:rPrChange w:id="11321" w:author="Adriana  Casas" w:date="2015-07-08T15:43:00Z">
                  <w:rPr>
                    <w:rFonts w:cs="Times New Roman"/>
                    <w:b/>
                    <w:sz w:val="18"/>
                    <w:szCs w:val="18"/>
                  </w:rPr>
                </w:rPrChange>
              </w:rPr>
              <w:t>Descripción</w:t>
            </w:r>
          </w:p>
        </w:tc>
        <w:tc>
          <w:tcPr>
            <w:tcW w:w="6515" w:type="dxa"/>
          </w:tcPr>
          <w:p w14:paraId="79920EEA" w14:textId="77777777" w:rsidR="00960F75" w:rsidRPr="00DD6B12" w:rsidRDefault="00960F75" w:rsidP="00DD6B12">
            <w:pPr>
              <w:spacing w:line="240" w:lineRule="auto"/>
              <w:rPr>
                <w:rFonts w:ascii="Times" w:hAnsi="Times" w:cs="Times New Roman"/>
                <w:sz w:val="18"/>
                <w:szCs w:val="18"/>
                <w:rPrChange w:id="11322" w:author="Adriana  Casas" w:date="2015-07-08T15:43:00Z">
                  <w:rPr>
                    <w:rFonts w:cs="Times New Roman"/>
                    <w:sz w:val="18"/>
                    <w:szCs w:val="18"/>
                  </w:rPr>
                </w:rPrChange>
              </w:rPr>
              <w:pPrChange w:id="11323" w:author="Adriana  Casas" w:date="2015-07-08T15:43:00Z">
                <w:pPr/>
              </w:pPrChange>
            </w:pPr>
            <w:r w:rsidRPr="00DD6B12">
              <w:rPr>
                <w:rFonts w:ascii="Times" w:hAnsi="Times" w:cs="Times New Roman"/>
                <w:sz w:val="18"/>
                <w:szCs w:val="18"/>
                <w:rPrChange w:id="11324" w:author="Adriana  Casas" w:date="2015-07-08T15:43:00Z">
                  <w:rPr>
                    <w:rFonts w:cs="Times New Roman"/>
                    <w:sz w:val="18"/>
                    <w:szCs w:val="18"/>
                  </w:rPr>
                </w:rPrChange>
              </w:rPr>
              <w:t xml:space="preserve">Evalúa tus conocimientos sobre el </w:t>
            </w:r>
            <w:r w:rsidR="00525931" w:rsidRPr="00DD6B12">
              <w:rPr>
                <w:rFonts w:ascii="Times" w:hAnsi="Times" w:cs="Times New Roman"/>
                <w:sz w:val="18"/>
                <w:szCs w:val="18"/>
                <w:rPrChange w:id="11325" w:author="Adriana  Casas" w:date="2015-07-08T15:43:00Z">
                  <w:rPr>
                    <w:rFonts w:cs="Times New Roman"/>
                    <w:sz w:val="18"/>
                    <w:szCs w:val="18"/>
                  </w:rPr>
                </w:rPrChange>
              </w:rPr>
              <w:t xml:space="preserve"> tema.</w:t>
            </w:r>
          </w:p>
          <w:p w14:paraId="735330A6" w14:textId="77777777" w:rsidR="002C0A86" w:rsidRPr="00DD6B12" w:rsidRDefault="006937A2" w:rsidP="00DD6B12">
            <w:pPr>
              <w:pStyle w:val="Prrafodelista"/>
              <w:numPr>
                <w:ilvl w:val="0"/>
                <w:numId w:val="41"/>
              </w:numPr>
              <w:spacing w:line="240" w:lineRule="auto"/>
              <w:rPr>
                <w:rFonts w:ascii="Times" w:hAnsi="Times" w:cs="Times New Roman"/>
                <w:sz w:val="18"/>
                <w:szCs w:val="18"/>
                <w:rPrChange w:id="11326" w:author="Adriana  Casas" w:date="2015-07-08T15:43:00Z">
                  <w:rPr>
                    <w:rFonts w:cs="Times New Roman"/>
                    <w:sz w:val="18"/>
                    <w:szCs w:val="18"/>
                  </w:rPr>
                </w:rPrChange>
              </w:rPr>
              <w:pPrChange w:id="11327" w:author="Adriana  Casas" w:date="2015-07-08T15:43:00Z">
                <w:pPr>
                  <w:pStyle w:val="Prrafodelista"/>
                  <w:numPr>
                    <w:numId w:val="41"/>
                  </w:numPr>
                  <w:ind w:hanging="360"/>
                </w:pPr>
              </w:pPrChange>
            </w:pPr>
            <w:r w:rsidRPr="00DD6B12">
              <w:rPr>
                <w:rFonts w:ascii="Times" w:hAnsi="Times" w:cs="Times New Roman"/>
                <w:sz w:val="18"/>
                <w:szCs w:val="18"/>
                <w:rPrChange w:id="11328" w:author="Adriana  Casas" w:date="2015-07-08T15:43:00Z">
                  <w:rPr>
                    <w:rFonts w:cs="Times New Roman"/>
                    <w:sz w:val="18"/>
                    <w:szCs w:val="18"/>
                  </w:rPr>
                </w:rPrChange>
              </w:rPr>
              <w:t>La economía es la ciencia que se encarga de estudiar</w:t>
            </w:r>
            <w:r w:rsidR="004F0B3E" w:rsidRPr="00DD6B12">
              <w:rPr>
                <w:rFonts w:ascii="Times" w:hAnsi="Times" w:cs="Times New Roman"/>
                <w:sz w:val="18"/>
                <w:szCs w:val="18"/>
                <w:rPrChange w:id="11329" w:author="Adriana  Casas" w:date="2015-07-08T15:43:00Z">
                  <w:rPr>
                    <w:rFonts w:cs="Times New Roman"/>
                    <w:sz w:val="18"/>
                    <w:szCs w:val="18"/>
                  </w:rPr>
                </w:rPrChange>
              </w:rPr>
              <w:t>…</w:t>
            </w:r>
          </w:p>
          <w:p w14:paraId="597E4411" w14:textId="77777777" w:rsidR="0079701D" w:rsidRPr="00DD6B12" w:rsidRDefault="004F0B3E" w:rsidP="00DD6B12">
            <w:pPr>
              <w:pStyle w:val="Prrafodelista"/>
              <w:numPr>
                <w:ilvl w:val="0"/>
                <w:numId w:val="42"/>
              </w:numPr>
              <w:spacing w:line="240" w:lineRule="auto"/>
              <w:rPr>
                <w:rFonts w:ascii="Times" w:hAnsi="Times" w:cs="Times New Roman"/>
                <w:sz w:val="18"/>
                <w:szCs w:val="18"/>
                <w:rPrChange w:id="11330" w:author="Adriana  Casas" w:date="2015-07-08T15:43:00Z">
                  <w:rPr>
                    <w:rFonts w:cs="Times New Roman"/>
                    <w:sz w:val="18"/>
                    <w:szCs w:val="18"/>
                  </w:rPr>
                </w:rPrChange>
              </w:rPr>
              <w:pPrChange w:id="11331" w:author="Adriana  Casas" w:date="2015-07-08T15:43:00Z">
                <w:pPr>
                  <w:pStyle w:val="Prrafodelista"/>
                  <w:numPr>
                    <w:numId w:val="42"/>
                  </w:numPr>
                  <w:ind w:left="1440" w:hanging="360"/>
                </w:pPr>
              </w:pPrChange>
            </w:pPr>
            <w:r w:rsidRPr="00DD6B12">
              <w:rPr>
                <w:rFonts w:ascii="Times" w:hAnsi="Times" w:cs="Times New Roman"/>
                <w:sz w:val="18"/>
                <w:szCs w:val="18"/>
                <w:rPrChange w:id="11332" w:author="Adriana  Casas" w:date="2015-07-08T15:43:00Z">
                  <w:rPr>
                    <w:rFonts w:cs="Times New Roman"/>
                    <w:sz w:val="18"/>
                    <w:szCs w:val="18"/>
                  </w:rPr>
                </w:rPrChange>
              </w:rPr>
              <w:t>…c</w:t>
            </w:r>
            <w:r w:rsidR="0079701D" w:rsidRPr="00DD6B12">
              <w:rPr>
                <w:rFonts w:ascii="Times" w:hAnsi="Times" w:cs="Times New Roman"/>
                <w:sz w:val="18"/>
                <w:szCs w:val="18"/>
                <w:rPrChange w:id="11333" w:author="Adriana  Casas" w:date="2015-07-08T15:43:00Z">
                  <w:rPr>
                    <w:rFonts w:cs="Times New Roman"/>
                    <w:sz w:val="18"/>
                    <w:szCs w:val="18"/>
                  </w:rPr>
                </w:rPrChange>
              </w:rPr>
              <w:t>ómo vender bienes y servicios</w:t>
            </w:r>
          </w:p>
          <w:p w14:paraId="5C063271" w14:textId="77777777" w:rsidR="0079701D" w:rsidRPr="00DD6B12" w:rsidRDefault="004F0B3E" w:rsidP="00DD6B12">
            <w:pPr>
              <w:pStyle w:val="Prrafodelista"/>
              <w:numPr>
                <w:ilvl w:val="0"/>
                <w:numId w:val="42"/>
              </w:numPr>
              <w:spacing w:line="240" w:lineRule="auto"/>
              <w:rPr>
                <w:rFonts w:ascii="Times" w:hAnsi="Times" w:cs="Times New Roman"/>
                <w:sz w:val="18"/>
                <w:szCs w:val="18"/>
                <w:rPrChange w:id="11334" w:author="Adriana  Casas" w:date="2015-07-08T15:43:00Z">
                  <w:rPr>
                    <w:rFonts w:cs="Times New Roman"/>
                    <w:sz w:val="18"/>
                    <w:szCs w:val="18"/>
                  </w:rPr>
                </w:rPrChange>
              </w:rPr>
              <w:pPrChange w:id="11335" w:author="Adriana  Casas" w:date="2015-07-08T15:43:00Z">
                <w:pPr>
                  <w:pStyle w:val="Prrafodelista"/>
                  <w:numPr>
                    <w:numId w:val="42"/>
                  </w:numPr>
                  <w:ind w:left="1440" w:hanging="360"/>
                </w:pPr>
              </w:pPrChange>
            </w:pPr>
            <w:r w:rsidRPr="00DD6B12">
              <w:rPr>
                <w:rFonts w:ascii="Times" w:hAnsi="Times" w:cs="Times New Roman"/>
                <w:sz w:val="18"/>
                <w:szCs w:val="18"/>
                <w:rPrChange w:id="11336" w:author="Adriana  Casas" w:date="2015-07-08T15:43:00Z">
                  <w:rPr>
                    <w:rFonts w:cs="Times New Roman"/>
                    <w:sz w:val="18"/>
                    <w:szCs w:val="18"/>
                  </w:rPr>
                </w:rPrChange>
              </w:rPr>
              <w:t>…c</w:t>
            </w:r>
            <w:r w:rsidR="0079701D" w:rsidRPr="00DD6B12">
              <w:rPr>
                <w:rFonts w:ascii="Times" w:hAnsi="Times" w:cs="Times New Roman"/>
                <w:sz w:val="18"/>
                <w:szCs w:val="18"/>
                <w:rPrChange w:id="11337" w:author="Adriana  Casas" w:date="2015-07-08T15:43:00Z">
                  <w:rPr>
                    <w:rFonts w:cs="Times New Roman"/>
                    <w:sz w:val="18"/>
                    <w:szCs w:val="18"/>
                  </w:rPr>
                </w:rPrChange>
              </w:rPr>
              <w:t>ómo utilizar los recursos para cubrir nuestras necesidades</w:t>
            </w:r>
          </w:p>
          <w:p w14:paraId="74C9F2F6" w14:textId="77777777" w:rsidR="0079701D" w:rsidRPr="00DD6B12" w:rsidRDefault="004F0B3E" w:rsidP="00DD6B12">
            <w:pPr>
              <w:pStyle w:val="Prrafodelista"/>
              <w:numPr>
                <w:ilvl w:val="0"/>
                <w:numId w:val="42"/>
              </w:numPr>
              <w:spacing w:line="240" w:lineRule="auto"/>
              <w:rPr>
                <w:rFonts w:ascii="Times" w:hAnsi="Times" w:cs="Times New Roman"/>
                <w:sz w:val="18"/>
                <w:szCs w:val="18"/>
                <w:rPrChange w:id="11338" w:author="Adriana  Casas" w:date="2015-07-08T15:43:00Z">
                  <w:rPr>
                    <w:rFonts w:cs="Times New Roman"/>
                    <w:sz w:val="18"/>
                    <w:szCs w:val="18"/>
                  </w:rPr>
                </w:rPrChange>
              </w:rPr>
              <w:pPrChange w:id="11339" w:author="Adriana  Casas" w:date="2015-07-08T15:43:00Z">
                <w:pPr>
                  <w:pStyle w:val="Prrafodelista"/>
                  <w:numPr>
                    <w:numId w:val="42"/>
                  </w:numPr>
                  <w:ind w:left="1440" w:hanging="360"/>
                </w:pPr>
              </w:pPrChange>
            </w:pPr>
            <w:r w:rsidRPr="00DD6B12">
              <w:rPr>
                <w:rFonts w:ascii="Times" w:hAnsi="Times" w:cs="Times New Roman"/>
                <w:sz w:val="18"/>
                <w:szCs w:val="18"/>
                <w:rPrChange w:id="11340" w:author="Adriana  Casas" w:date="2015-07-08T15:43:00Z">
                  <w:rPr>
                    <w:rFonts w:cs="Times New Roman"/>
                    <w:sz w:val="18"/>
                    <w:szCs w:val="18"/>
                  </w:rPr>
                </w:rPrChange>
              </w:rPr>
              <w:t>…c</w:t>
            </w:r>
            <w:r w:rsidR="0079701D" w:rsidRPr="00DD6B12">
              <w:rPr>
                <w:rFonts w:ascii="Times" w:hAnsi="Times" w:cs="Times New Roman"/>
                <w:sz w:val="18"/>
                <w:szCs w:val="18"/>
                <w:rPrChange w:id="11341" w:author="Adriana  Casas" w:date="2015-07-08T15:43:00Z">
                  <w:rPr>
                    <w:rFonts w:cs="Times New Roman"/>
                    <w:sz w:val="18"/>
                    <w:szCs w:val="18"/>
                  </w:rPr>
                </w:rPrChange>
              </w:rPr>
              <w:t>ómo aplicar las matemáticas en nuestro día a día.</w:t>
            </w:r>
          </w:p>
          <w:p w14:paraId="027AC660" w14:textId="77777777" w:rsidR="0079701D" w:rsidRPr="00DD6B12" w:rsidRDefault="0079701D" w:rsidP="00DD6B12">
            <w:pPr>
              <w:pStyle w:val="Prrafodelista"/>
              <w:numPr>
                <w:ilvl w:val="0"/>
                <w:numId w:val="41"/>
              </w:numPr>
              <w:spacing w:line="240" w:lineRule="auto"/>
              <w:rPr>
                <w:rFonts w:ascii="Times" w:hAnsi="Times" w:cs="Times New Roman"/>
                <w:sz w:val="18"/>
                <w:szCs w:val="18"/>
                <w:rPrChange w:id="11342" w:author="Adriana  Casas" w:date="2015-07-08T15:43:00Z">
                  <w:rPr>
                    <w:rFonts w:cs="Times New Roman"/>
                    <w:sz w:val="18"/>
                    <w:szCs w:val="18"/>
                  </w:rPr>
                </w:rPrChange>
              </w:rPr>
              <w:pPrChange w:id="11343" w:author="Adriana  Casas" w:date="2015-07-08T15:43:00Z">
                <w:pPr>
                  <w:pStyle w:val="Prrafodelista"/>
                  <w:numPr>
                    <w:numId w:val="41"/>
                  </w:numPr>
                  <w:ind w:hanging="360"/>
                </w:pPr>
              </w:pPrChange>
            </w:pPr>
            <w:r w:rsidRPr="00DD6B12">
              <w:rPr>
                <w:rFonts w:ascii="Times" w:hAnsi="Times" w:cs="Times New Roman"/>
                <w:sz w:val="18"/>
                <w:szCs w:val="18"/>
                <w:rPrChange w:id="11344" w:author="Adriana  Casas" w:date="2015-07-08T15:43:00Z">
                  <w:rPr>
                    <w:rFonts w:cs="Times New Roman"/>
                    <w:sz w:val="18"/>
                    <w:szCs w:val="18"/>
                  </w:rPr>
                </w:rPrChange>
              </w:rPr>
              <w:t>En un sistema capitalista puro, los medios de producción son de propiedad:</w:t>
            </w:r>
          </w:p>
          <w:p w14:paraId="3B18FFDB" w14:textId="77777777" w:rsidR="0079701D" w:rsidRPr="00DD6B12" w:rsidRDefault="004F0B3E" w:rsidP="00DD6B12">
            <w:pPr>
              <w:pStyle w:val="Prrafodelista"/>
              <w:numPr>
                <w:ilvl w:val="0"/>
                <w:numId w:val="43"/>
              </w:numPr>
              <w:spacing w:line="240" w:lineRule="auto"/>
              <w:rPr>
                <w:rFonts w:ascii="Times" w:hAnsi="Times" w:cs="Times New Roman"/>
                <w:sz w:val="18"/>
                <w:szCs w:val="18"/>
                <w:rPrChange w:id="11345" w:author="Adriana  Casas" w:date="2015-07-08T15:43:00Z">
                  <w:rPr>
                    <w:rFonts w:cs="Times New Roman"/>
                    <w:sz w:val="18"/>
                    <w:szCs w:val="18"/>
                  </w:rPr>
                </w:rPrChange>
              </w:rPr>
              <w:pPrChange w:id="11346" w:author="Adriana  Casas" w:date="2015-07-08T15:43:00Z">
                <w:pPr>
                  <w:pStyle w:val="Prrafodelista"/>
                  <w:numPr>
                    <w:numId w:val="43"/>
                  </w:numPr>
                  <w:ind w:left="1440" w:hanging="360"/>
                </w:pPr>
              </w:pPrChange>
            </w:pPr>
            <w:r w:rsidRPr="00DD6B12">
              <w:rPr>
                <w:rFonts w:ascii="Times" w:hAnsi="Times" w:cs="Times New Roman"/>
                <w:sz w:val="18"/>
                <w:szCs w:val="18"/>
                <w:rPrChange w:id="11347" w:author="Adriana  Casas" w:date="2015-07-08T15:43:00Z">
                  <w:rPr>
                    <w:rFonts w:cs="Times New Roman"/>
                    <w:sz w:val="18"/>
                    <w:szCs w:val="18"/>
                  </w:rPr>
                </w:rPrChange>
              </w:rPr>
              <w:t>…p</w:t>
            </w:r>
            <w:r w:rsidR="0079701D" w:rsidRPr="00DD6B12">
              <w:rPr>
                <w:rFonts w:ascii="Times" w:hAnsi="Times" w:cs="Times New Roman"/>
                <w:sz w:val="18"/>
                <w:szCs w:val="18"/>
                <w:rPrChange w:id="11348" w:author="Adriana  Casas" w:date="2015-07-08T15:43:00Z">
                  <w:rPr>
                    <w:rFonts w:cs="Times New Roman"/>
                    <w:sz w:val="18"/>
                    <w:szCs w:val="18"/>
                  </w:rPr>
                </w:rPrChange>
              </w:rPr>
              <w:t>rivada</w:t>
            </w:r>
          </w:p>
          <w:p w14:paraId="491C4A21" w14:textId="77777777" w:rsidR="0079701D" w:rsidRPr="00DD6B12" w:rsidRDefault="004F0B3E" w:rsidP="00DD6B12">
            <w:pPr>
              <w:pStyle w:val="Prrafodelista"/>
              <w:numPr>
                <w:ilvl w:val="0"/>
                <w:numId w:val="43"/>
              </w:numPr>
              <w:spacing w:line="240" w:lineRule="auto"/>
              <w:rPr>
                <w:rFonts w:ascii="Times" w:hAnsi="Times" w:cs="Times New Roman"/>
                <w:sz w:val="18"/>
                <w:szCs w:val="18"/>
                <w:rPrChange w:id="11349" w:author="Adriana  Casas" w:date="2015-07-08T15:43:00Z">
                  <w:rPr>
                    <w:rFonts w:cs="Times New Roman"/>
                    <w:sz w:val="18"/>
                    <w:szCs w:val="18"/>
                  </w:rPr>
                </w:rPrChange>
              </w:rPr>
              <w:pPrChange w:id="11350" w:author="Adriana  Casas" w:date="2015-07-08T15:43:00Z">
                <w:pPr>
                  <w:pStyle w:val="Prrafodelista"/>
                  <w:numPr>
                    <w:numId w:val="43"/>
                  </w:numPr>
                  <w:ind w:left="1440" w:hanging="360"/>
                </w:pPr>
              </w:pPrChange>
            </w:pPr>
            <w:r w:rsidRPr="00DD6B12">
              <w:rPr>
                <w:rFonts w:ascii="Times" w:hAnsi="Times" w:cs="Times New Roman"/>
                <w:sz w:val="18"/>
                <w:szCs w:val="18"/>
                <w:rPrChange w:id="11351" w:author="Adriana  Casas" w:date="2015-07-08T15:43:00Z">
                  <w:rPr>
                    <w:rFonts w:cs="Times New Roman"/>
                    <w:sz w:val="18"/>
                    <w:szCs w:val="18"/>
                  </w:rPr>
                </w:rPrChange>
              </w:rPr>
              <w:t>…m</w:t>
            </w:r>
            <w:r w:rsidR="0079701D" w:rsidRPr="00DD6B12">
              <w:rPr>
                <w:rFonts w:ascii="Times" w:hAnsi="Times" w:cs="Times New Roman"/>
                <w:sz w:val="18"/>
                <w:szCs w:val="18"/>
                <w:rPrChange w:id="11352" w:author="Adriana  Casas" w:date="2015-07-08T15:43:00Z">
                  <w:rPr>
                    <w:rFonts w:cs="Times New Roman"/>
                    <w:sz w:val="18"/>
                    <w:szCs w:val="18"/>
                  </w:rPr>
                </w:rPrChange>
              </w:rPr>
              <w:t>ixta</w:t>
            </w:r>
          </w:p>
          <w:p w14:paraId="5D54AF1A" w14:textId="77777777" w:rsidR="0079701D" w:rsidRPr="00DD6B12" w:rsidRDefault="004F0B3E" w:rsidP="00DD6B12">
            <w:pPr>
              <w:pStyle w:val="Prrafodelista"/>
              <w:numPr>
                <w:ilvl w:val="0"/>
                <w:numId w:val="43"/>
              </w:numPr>
              <w:spacing w:line="240" w:lineRule="auto"/>
              <w:rPr>
                <w:rFonts w:ascii="Times" w:hAnsi="Times" w:cs="Times New Roman"/>
                <w:sz w:val="18"/>
                <w:szCs w:val="18"/>
                <w:rPrChange w:id="11353" w:author="Adriana  Casas" w:date="2015-07-08T15:43:00Z">
                  <w:rPr>
                    <w:rFonts w:cs="Times New Roman"/>
                    <w:sz w:val="18"/>
                    <w:szCs w:val="18"/>
                  </w:rPr>
                </w:rPrChange>
              </w:rPr>
              <w:pPrChange w:id="11354" w:author="Adriana  Casas" w:date="2015-07-08T15:43:00Z">
                <w:pPr>
                  <w:pStyle w:val="Prrafodelista"/>
                  <w:numPr>
                    <w:numId w:val="43"/>
                  </w:numPr>
                  <w:ind w:left="1440" w:hanging="360"/>
                </w:pPr>
              </w:pPrChange>
            </w:pPr>
            <w:r w:rsidRPr="00DD6B12">
              <w:rPr>
                <w:rFonts w:ascii="Times" w:hAnsi="Times" w:cs="Times New Roman"/>
                <w:sz w:val="18"/>
                <w:szCs w:val="18"/>
                <w:rPrChange w:id="11355" w:author="Adriana  Casas" w:date="2015-07-08T15:43:00Z">
                  <w:rPr>
                    <w:rFonts w:cs="Times New Roman"/>
                    <w:sz w:val="18"/>
                    <w:szCs w:val="18"/>
                  </w:rPr>
                </w:rPrChange>
              </w:rPr>
              <w:t>…p</w:t>
            </w:r>
            <w:r w:rsidR="0079701D" w:rsidRPr="00DD6B12">
              <w:rPr>
                <w:rFonts w:ascii="Times" w:hAnsi="Times" w:cs="Times New Roman"/>
                <w:sz w:val="18"/>
                <w:szCs w:val="18"/>
                <w:rPrChange w:id="11356" w:author="Adriana  Casas" w:date="2015-07-08T15:43:00Z">
                  <w:rPr>
                    <w:rFonts w:cs="Times New Roman"/>
                    <w:sz w:val="18"/>
                    <w:szCs w:val="18"/>
                  </w:rPr>
                </w:rPrChange>
              </w:rPr>
              <w:t>ública</w:t>
            </w:r>
          </w:p>
          <w:p w14:paraId="14CE4D7E" w14:textId="77777777" w:rsidR="0079701D" w:rsidRPr="00DD6B12" w:rsidRDefault="0079701D" w:rsidP="00DD6B12">
            <w:pPr>
              <w:pStyle w:val="Prrafodelista"/>
              <w:numPr>
                <w:ilvl w:val="0"/>
                <w:numId w:val="41"/>
              </w:numPr>
              <w:spacing w:line="240" w:lineRule="auto"/>
              <w:rPr>
                <w:rFonts w:ascii="Times" w:hAnsi="Times" w:cs="Times New Roman"/>
                <w:sz w:val="18"/>
                <w:szCs w:val="18"/>
                <w:rPrChange w:id="11357" w:author="Adriana  Casas" w:date="2015-07-08T15:43:00Z">
                  <w:rPr>
                    <w:rFonts w:cs="Times New Roman"/>
                    <w:sz w:val="18"/>
                    <w:szCs w:val="18"/>
                  </w:rPr>
                </w:rPrChange>
              </w:rPr>
              <w:pPrChange w:id="11358" w:author="Adriana  Casas" w:date="2015-07-08T15:43:00Z">
                <w:pPr>
                  <w:pStyle w:val="Prrafodelista"/>
                  <w:numPr>
                    <w:numId w:val="41"/>
                  </w:numPr>
                  <w:ind w:hanging="360"/>
                </w:pPr>
              </w:pPrChange>
            </w:pPr>
            <w:r w:rsidRPr="00DD6B12">
              <w:rPr>
                <w:rFonts w:ascii="Times" w:hAnsi="Times" w:cs="Times New Roman"/>
                <w:sz w:val="18"/>
                <w:szCs w:val="18"/>
                <w:rPrChange w:id="11359" w:author="Adriana  Casas" w:date="2015-07-08T15:43:00Z">
                  <w:rPr>
                    <w:rFonts w:cs="Times New Roman"/>
                    <w:sz w:val="18"/>
                    <w:szCs w:val="18"/>
                  </w:rPr>
                </w:rPrChange>
              </w:rPr>
              <w:t>Ahorrar</w:t>
            </w:r>
            <w:r w:rsidR="003A205C" w:rsidRPr="00DD6B12">
              <w:rPr>
                <w:rFonts w:ascii="Times" w:hAnsi="Times" w:cs="Times New Roman"/>
                <w:sz w:val="18"/>
                <w:szCs w:val="18"/>
                <w:rPrChange w:id="11360" w:author="Adriana  Casas" w:date="2015-07-08T15:43:00Z">
                  <w:rPr>
                    <w:rFonts w:cs="Times New Roman"/>
                    <w:sz w:val="18"/>
                    <w:szCs w:val="18"/>
                  </w:rPr>
                </w:rPrChange>
              </w:rPr>
              <w:t xml:space="preserve"> es importante para…</w:t>
            </w:r>
          </w:p>
          <w:p w14:paraId="497F9478" w14:textId="77777777" w:rsidR="0079701D" w:rsidRPr="00DD6B12" w:rsidRDefault="004F0B3E" w:rsidP="00DD6B12">
            <w:pPr>
              <w:pStyle w:val="Prrafodelista"/>
              <w:numPr>
                <w:ilvl w:val="0"/>
                <w:numId w:val="44"/>
              </w:numPr>
              <w:spacing w:line="240" w:lineRule="auto"/>
              <w:rPr>
                <w:rFonts w:ascii="Times" w:hAnsi="Times" w:cs="Times New Roman"/>
                <w:sz w:val="18"/>
                <w:szCs w:val="18"/>
                <w:rPrChange w:id="11361" w:author="Adriana  Casas" w:date="2015-07-08T15:43:00Z">
                  <w:rPr>
                    <w:rFonts w:cs="Times New Roman"/>
                    <w:sz w:val="18"/>
                    <w:szCs w:val="18"/>
                  </w:rPr>
                </w:rPrChange>
              </w:rPr>
              <w:pPrChange w:id="11362" w:author="Adriana  Casas" w:date="2015-07-08T15:43:00Z">
                <w:pPr>
                  <w:pStyle w:val="Prrafodelista"/>
                  <w:numPr>
                    <w:numId w:val="44"/>
                  </w:numPr>
                  <w:ind w:left="1440" w:hanging="360"/>
                </w:pPr>
              </w:pPrChange>
            </w:pPr>
            <w:r w:rsidRPr="00DD6B12">
              <w:rPr>
                <w:rFonts w:ascii="Times" w:hAnsi="Times" w:cs="Times New Roman"/>
                <w:sz w:val="18"/>
                <w:szCs w:val="18"/>
                <w:rPrChange w:id="11363" w:author="Adriana  Casas" w:date="2015-07-08T15:43:00Z">
                  <w:rPr>
                    <w:rFonts w:cs="Times New Roman"/>
                    <w:sz w:val="18"/>
                    <w:szCs w:val="18"/>
                  </w:rPr>
                </w:rPrChange>
              </w:rPr>
              <w:t>…n</w:t>
            </w:r>
            <w:r w:rsidR="0079701D" w:rsidRPr="00DD6B12">
              <w:rPr>
                <w:rFonts w:ascii="Times" w:hAnsi="Times" w:cs="Times New Roman"/>
                <w:sz w:val="18"/>
                <w:szCs w:val="18"/>
                <w:rPrChange w:id="11364" w:author="Adriana  Casas" w:date="2015-07-08T15:43:00Z">
                  <w:rPr>
                    <w:rFonts w:cs="Times New Roman"/>
                    <w:sz w:val="18"/>
                    <w:szCs w:val="18"/>
                  </w:rPr>
                </w:rPrChange>
              </w:rPr>
              <w:t>o pagar tantos intereses al banco.</w:t>
            </w:r>
          </w:p>
          <w:p w14:paraId="3E6F9430" w14:textId="77777777" w:rsidR="0079701D" w:rsidRPr="00DD6B12" w:rsidRDefault="004F0B3E" w:rsidP="00DD6B12">
            <w:pPr>
              <w:pStyle w:val="Prrafodelista"/>
              <w:numPr>
                <w:ilvl w:val="0"/>
                <w:numId w:val="44"/>
              </w:numPr>
              <w:spacing w:line="240" w:lineRule="auto"/>
              <w:rPr>
                <w:rFonts w:ascii="Times" w:hAnsi="Times" w:cs="Times New Roman"/>
                <w:sz w:val="18"/>
                <w:szCs w:val="18"/>
                <w:rPrChange w:id="11365" w:author="Adriana  Casas" w:date="2015-07-08T15:43:00Z">
                  <w:rPr>
                    <w:rFonts w:cs="Times New Roman"/>
                    <w:sz w:val="18"/>
                    <w:szCs w:val="18"/>
                  </w:rPr>
                </w:rPrChange>
              </w:rPr>
              <w:pPrChange w:id="11366" w:author="Adriana  Casas" w:date="2015-07-08T15:43:00Z">
                <w:pPr>
                  <w:pStyle w:val="Prrafodelista"/>
                  <w:numPr>
                    <w:numId w:val="44"/>
                  </w:numPr>
                  <w:ind w:left="1440" w:hanging="360"/>
                </w:pPr>
              </w:pPrChange>
            </w:pPr>
            <w:r w:rsidRPr="00DD6B12">
              <w:rPr>
                <w:rFonts w:ascii="Times" w:hAnsi="Times" w:cs="Times New Roman"/>
                <w:sz w:val="18"/>
                <w:szCs w:val="18"/>
                <w:rPrChange w:id="11367" w:author="Adriana  Casas" w:date="2015-07-08T15:43:00Z">
                  <w:rPr>
                    <w:rFonts w:cs="Times New Roman"/>
                    <w:sz w:val="18"/>
                    <w:szCs w:val="18"/>
                  </w:rPr>
                </w:rPrChange>
              </w:rPr>
              <w:t>…n</w:t>
            </w:r>
            <w:r w:rsidR="0079701D" w:rsidRPr="00DD6B12">
              <w:rPr>
                <w:rFonts w:ascii="Times" w:hAnsi="Times" w:cs="Times New Roman"/>
                <w:sz w:val="18"/>
                <w:szCs w:val="18"/>
                <w:rPrChange w:id="11368" w:author="Adriana  Casas" w:date="2015-07-08T15:43:00Z">
                  <w:rPr>
                    <w:rFonts w:cs="Times New Roman"/>
                    <w:sz w:val="18"/>
                    <w:szCs w:val="18"/>
                  </w:rPr>
                </w:rPrChange>
              </w:rPr>
              <w:t>o tener que pagar impuestos a Hacienda.</w:t>
            </w:r>
          </w:p>
          <w:p w14:paraId="5994D20C" w14:textId="77777777" w:rsidR="0079701D" w:rsidRPr="00DD6B12" w:rsidRDefault="004F0B3E" w:rsidP="00DD6B12">
            <w:pPr>
              <w:pStyle w:val="Prrafodelista"/>
              <w:numPr>
                <w:ilvl w:val="0"/>
                <w:numId w:val="44"/>
              </w:numPr>
              <w:spacing w:line="240" w:lineRule="auto"/>
              <w:rPr>
                <w:rFonts w:ascii="Times" w:hAnsi="Times" w:cs="Times New Roman"/>
                <w:sz w:val="18"/>
                <w:szCs w:val="18"/>
                <w:rPrChange w:id="11369" w:author="Adriana  Casas" w:date="2015-07-08T15:43:00Z">
                  <w:rPr>
                    <w:rFonts w:cs="Times New Roman"/>
                    <w:sz w:val="18"/>
                    <w:szCs w:val="18"/>
                  </w:rPr>
                </w:rPrChange>
              </w:rPr>
              <w:pPrChange w:id="11370" w:author="Adriana  Casas" w:date="2015-07-08T15:43:00Z">
                <w:pPr>
                  <w:pStyle w:val="Prrafodelista"/>
                  <w:numPr>
                    <w:numId w:val="44"/>
                  </w:numPr>
                  <w:ind w:left="1440" w:hanging="360"/>
                </w:pPr>
              </w:pPrChange>
            </w:pPr>
            <w:r w:rsidRPr="00DD6B12">
              <w:rPr>
                <w:rFonts w:ascii="Times" w:hAnsi="Times" w:cs="Times New Roman"/>
                <w:sz w:val="18"/>
                <w:szCs w:val="18"/>
                <w:rPrChange w:id="11371" w:author="Adriana  Casas" w:date="2015-07-08T15:43:00Z">
                  <w:rPr>
                    <w:rFonts w:cs="Times New Roman"/>
                    <w:sz w:val="18"/>
                    <w:szCs w:val="18"/>
                  </w:rPr>
                </w:rPrChange>
              </w:rPr>
              <w:t>…t</w:t>
            </w:r>
            <w:r w:rsidR="0079701D" w:rsidRPr="00DD6B12">
              <w:rPr>
                <w:rFonts w:ascii="Times" w:hAnsi="Times" w:cs="Times New Roman"/>
                <w:sz w:val="18"/>
                <w:szCs w:val="18"/>
                <w:rPrChange w:id="11372" w:author="Adriana  Casas" w:date="2015-07-08T15:43:00Z">
                  <w:rPr>
                    <w:rFonts w:cs="Times New Roman"/>
                    <w:sz w:val="18"/>
                    <w:szCs w:val="18"/>
                  </w:rPr>
                </w:rPrChange>
              </w:rPr>
              <w:t>ener un recurso de dinero para posibles necesidades futuras.</w:t>
            </w:r>
          </w:p>
          <w:p w14:paraId="3D4B03AE" w14:textId="77777777" w:rsidR="0079701D" w:rsidRPr="00DD6B12" w:rsidRDefault="0079701D" w:rsidP="00DD6B12">
            <w:pPr>
              <w:pStyle w:val="Prrafodelista"/>
              <w:numPr>
                <w:ilvl w:val="0"/>
                <w:numId w:val="41"/>
              </w:numPr>
              <w:spacing w:line="240" w:lineRule="auto"/>
              <w:rPr>
                <w:rFonts w:ascii="Times" w:hAnsi="Times" w:cs="Times New Roman"/>
                <w:sz w:val="18"/>
                <w:szCs w:val="18"/>
                <w:rPrChange w:id="11373" w:author="Adriana  Casas" w:date="2015-07-08T15:43:00Z">
                  <w:rPr>
                    <w:rFonts w:cs="Times New Roman"/>
                    <w:sz w:val="18"/>
                    <w:szCs w:val="18"/>
                  </w:rPr>
                </w:rPrChange>
              </w:rPr>
              <w:pPrChange w:id="11374" w:author="Adriana  Casas" w:date="2015-07-08T15:43:00Z">
                <w:pPr>
                  <w:pStyle w:val="Prrafodelista"/>
                  <w:numPr>
                    <w:numId w:val="41"/>
                  </w:numPr>
                  <w:ind w:hanging="360"/>
                </w:pPr>
              </w:pPrChange>
            </w:pPr>
            <w:r w:rsidRPr="00DD6B12">
              <w:rPr>
                <w:rFonts w:ascii="Times" w:hAnsi="Times" w:cs="Times New Roman"/>
                <w:sz w:val="18"/>
                <w:szCs w:val="18"/>
                <w:rPrChange w:id="11375" w:author="Adriana  Casas" w:date="2015-07-08T15:43:00Z">
                  <w:rPr>
                    <w:rFonts w:cs="Times New Roman"/>
                    <w:sz w:val="18"/>
                    <w:szCs w:val="18"/>
                  </w:rPr>
                </w:rPrChange>
              </w:rPr>
              <w:t>El dinero que recibe una persona por un determinad</w:t>
            </w:r>
            <w:r w:rsidR="003A205C" w:rsidRPr="00DD6B12">
              <w:rPr>
                <w:rFonts w:ascii="Times" w:hAnsi="Times" w:cs="Times New Roman"/>
                <w:sz w:val="18"/>
                <w:szCs w:val="18"/>
                <w:rPrChange w:id="11376" w:author="Adriana  Casas" w:date="2015-07-08T15:43:00Z">
                  <w:rPr>
                    <w:rFonts w:cs="Times New Roman"/>
                    <w:sz w:val="18"/>
                    <w:szCs w:val="18"/>
                  </w:rPr>
                </w:rPrChange>
              </w:rPr>
              <w:t>o cargo o empleo se conoce como…</w:t>
            </w:r>
          </w:p>
          <w:p w14:paraId="01D90494" w14:textId="77777777" w:rsidR="0079701D" w:rsidRPr="00DD6B12" w:rsidRDefault="004F0B3E" w:rsidP="00DD6B12">
            <w:pPr>
              <w:pStyle w:val="Prrafodelista"/>
              <w:numPr>
                <w:ilvl w:val="0"/>
                <w:numId w:val="45"/>
              </w:numPr>
              <w:spacing w:line="240" w:lineRule="auto"/>
              <w:rPr>
                <w:rFonts w:ascii="Times" w:hAnsi="Times" w:cs="Times New Roman"/>
                <w:sz w:val="18"/>
                <w:szCs w:val="18"/>
                <w:rPrChange w:id="11377" w:author="Adriana  Casas" w:date="2015-07-08T15:43:00Z">
                  <w:rPr>
                    <w:rFonts w:cs="Times New Roman"/>
                    <w:sz w:val="18"/>
                    <w:szCs w:val="18"/>
                  </w:rPr>
                </w:rPrChange>
              </w:rPr>
              <w:pPrChange w:id="11378" w:author="Adriana  Casas" w:date="2015-07-08T15:43:00Z">
                <w:pPr>
                  <w:pStyle w:val="Prrafodelista"/>
                  <w:numPr>
                    <w:numId w:val="45"/>
                  </w:numPr>
                  <w:ind w:left="1440" w:hanging="360"/>
                </w:pPr>
              </w:pPrChange>
            </w:pPr>
            <w:r w:rsidRPr="00DD6B12">
              <w:rPr>
                <w:rFonts w:ascii="Times" w:hAnsi="Times" w:cs="Times New Roman"/>
                <w:sz w:val="18"/>
                <w:szCs w:val="18"/>
                <w:rPrChange w:id="11379" w:author="Adriana  Casas" w:date="2015-07-08T15:43:00Z">
                  <w:rPr>
                    <w:rFonts w:cs="Times New Roman"/>
                    <w:sz w:val="18"/>
                    <w:szCs w:val="18"/>
                  </w:rPr>
                </w:rPrChange>
              </w:rPr>
              <w:t>…b</w:t>
            </w:r>
            <w:r w:rsidR="0079701D" w:rsidRPr="00DD6B12">
              <w:rPr>
                <w:rFonts w:ascii="Times" w:hAnsi="Times" w:cs="Times New Roman"/>
                <w:sz w:val="18"/>
                <w:szCs w:val="18"/>
                <w:rPrChange w:id="11380" w:author="Adriana  Casas" w:date="2015-07-08T15:43:00Z">
                  <w:rPr>
                    <w:rFonts w:cs="Times New Roman"/>
                    <w:sz w:val="18"/>
                    <w:szCs w:val="18"/>
                  </w:rPr>
                </w:rPrChange>
              </w:rPr>
              <w:t>eneficio</w:t>
            </w:r>
          </w:p>
          <w:p w14:paraId="7D91577C" w14:textId="77777777" w:rsidR="0079701D" w:rsidRPr="00DD6B12" w:rsidRDefault="004F0B3E" w:rsidP="00DD6B12">
            <w:pPr>
              <w:pStyle w:val="Prrafodelista"/>
              <w:numPr>
                <w:ilvl w:val="0"/>
                <w:numId w:val="45"/>
              </w:numPr>
              <w:spacing w:line="240" w:lineRule="auto"/>
              <w:rPr>
                <w:rFonts w:ascii="Times" w:hAnsi="Times" w:cs="Times New Roman"/>
                <w:sz w:val="18"/>
                <w:szCs w:val="18"/>
                <w:rPrChange w:id="11381" w:author="Adriana  Casas" w:date="2015-07-08T15:43:00Z">
                  <w:rPr>
                    <w:rFonts w:cs="Times New Roman"/>
                    <w:sz w:val="18"/>
                    <w:szCs w:val="18"/>
                  </w:rPr>
                </w:rPrChange>
              </w:rPr>
              <w:pPrChange w:id="11382" w:author="Adriana  Casas" w:date="2015-07-08T15:43:00Z">
                <w:pPr>
                  <w:pStyle w:val="Prrafodelista"/>
                  <w:numPr>
                    <w:numId w:val="45"/>
                  </w:numPr>
                  <w:ind w:left="1440" w:hanging="360"/>
                </w:pPr>
              </w:pPrChange>
            </w:pPr>
            <w:r w:rsidRPr="00DD6B12">
              <w:rPr>
                <w:rFonts w:ascii="Times" w:hAnsi="Times" w:cs="Times New Roman"/>
                <w:sz w:val="18"/>
                <w:szCs w:val="18"/>
                <w:rPrChange w:id="11383" w:author="Adriana  Casas" w:date="2015-07-08T15:43:00Z">
                  <w:rPr>
                    <w:rFonts w:cs="Times New Roman"/>
                    <w:sz w:val="18"/>
                    <w:szCs w:val="18"/>
                  </w:rPr>
                </w:rPrChange>
              </w:rPr>
              <w:t>…r</w:t>
            </w:r>
            <w:r w:rsidR="0079701D" w:rsidRPr="00DD6B12">
              <w:rPr>
                <w:rFonts w:ascii="Times" w:hAnsi="Times" w:cs="Times New Roman"/>
                <w:sz w:val="18"/>
                <w:szCs w:val="18"/>
                <w:rPrChange w:id="11384" w:author="Adriana  Casas" w:date="2015-07-08T15:43:00Z">
                  <w:rPr>
                    <w:rFonts w:cs="Times New Roman"/>
                    <w:sz w:val="18"/>
                    <w:szCs w:val="18"/>
                  </w:rPr>
                </w:rPrChange>
              </w:rPr>
              <w:t>enta</w:t>
            </w:r>
          </w:p>
          <w:p w14:paraId="4BD63951" w14:textId="77777777" w:rsidR="0079701D" w:rsidRPr="00DD6B12" w:rsidRDefault="004F0B3E" w:rsidP="00DD6B12">
            <w:pPr>
              <w:pStyle w:val="Prrafodelista"/>
              <w:numPr>
                <w:ilvl w:val="0"/>
                <w:numId w:val="45"/>
              </w:numPr>
              <w:spacing w:line="240" w:lineRule="auto"/>
              <w:rPr>
                <w:rFonts w:ascii="Times" w:hAnsi="Times" w:cs="Times New Roman"/>
                <w:sz w:val="18"/>
                <w:szCs w:val="18"/>
                <w:rPrChange w:id="11385" w:author="Adriana  Casas" w:date="2015-07-08T15:43:00Z">
                  <w:rPr>
                    <w:rFonts w:cs="Times New Roman"/>
                    <w:sz w:val="18"/>
                    <w:szCs w:val="18"/>
                  </w:rPr>
                </w:rPrChange>
              </w:rPr>
              <w:pPrChange w:id="11386" w:author="Adriana  Casas" w:date="2015-07-08T15:43:00Z">
                <w:pPr>
                  <w:pStyle w:val="Prrafodelista"/>
                  <w:numPr>
                    <w:numId w:val="45"/>
                  </w:numPr>
                  <w:ind w:left="1440" w:hanging="360"/>
                </w:pPr>
              </w:pPrChange>
            </w:pPr>
            <w:r w:rsidRPr="00DD6B12">
              <w:rPr>
                <w:rFonts w:ascii="Times" w:hAnsi="Times" w:cs="Times New Roman"/>
                <w:sz w:val="18"/>
                <w:szCs w:val="18"/>
                <w:rPrChange w:id="11387" w:author="Adriana  Casas" w:date="2015-07-08T15:43:00Z">
                  <w:rPr>
                    <w:rFonts w:cs="Times New Roman"/>
                    <w:sz w:val="18"/>
                    <w:szCs w:val="18"/>
                  </w:rPr>
                </w:rPrChange>
              </w:rPr>
              <w:t>…s</w:t>
            </w:r>
            <w:r w:rsidR="0079701D" w:rsidRPr="00DD6B12">
              <w:rPr>
                <w:rFonts w:ascii="Times" w:hAnsi="Times" w:cs="Times New Roman"/>
                <w:sz w:val="18"/>
                <w:szCs w:val="18"/>
                <w:rPrChange w:id="11388" w:author="Adriana  Casas" w:date="2015-07-08T15:43:00Z">
                  <w:rPr>
                    <w:rFonts w:cs="Times New Roman"/>
                    <w:sz w:val="18"/>
                    <w:szCs w:val="18"/>
                  </w:rPr>
                </w:rPrChange>
              </w:rPr>
              <w:t>ueldo</w:t>
            </w:r>
          </w:p>
          <w:p w14:paraId="7461C059" w14:textId="77777777" w:rsidR="0079701D" w:rsidRPr="00DD6B12" w:rsidRDefault="0079701D" w:rsidP="00DD6B12">
            <w:pPr>
              <w:pStyle w:val="Prrafodelista"/>
              <w:numPr>
                <w:ilvl w:val="0"/>
                <w:numId w:val="41"/>
              </w:numPr>
              <w:spacing w:line="240" w:lineRule="auto"/>
              <w:rPr>
                <w:rFonts w:ascii="Times" w:hAnsi="Times" w:cs="Times New Roman"/>
                <w:sz w:val="18"/>
                <w:szCs w:val="18"/>
                <w:rPrChange w:id="11389" w:author="Adriana  Casas" w:date="2015-07-08T15:43:00Z">
                  <w:rPr>
                    <w:rFonts w:cs="Times New Roman"/>
                    <w:sz w:val="18"/>
                    <w:szCs w:val="18"/>
                  </w:rPr>
                </w:rPrChange>
              </w:rPr>
              <w:pPrChange w:id="11390" w:author="Adriana  Casas" w:date="2015-07-08T15:43:00Z">
                <w:pPr>
                  <w:pStyle w:val="Prrafodelista"/>
                  <w:numPr>
                    <w:numId w:val="41"/>
                  </w:numPr>
                  <w:ind w:hanging="360"/>
                </w:pPr>
              </w:pPrChange>
            </w:pPr>
            <w:r w:rsidRPr="00DD6B12">
              <w:rPr>
                <w:rFonts w:ascii="Times" w:hAnsi="Times" w:cs="Times New Roman"/>
                <w:sz w:val="18"/>
                <w:szCs w:val="18"/>
                <w:rPrChange w:id="11391" w:author="Adriana  Casas" w:date="2015-07-08T15:43:00Z">
                  <w:rPr>
                    <w:rFonts w:cs="Times New Roman"/>
                    <w:sz w:val="18"/>
                    <w:szCs w:val="18"/>
                  </w:rPr>
                </w:rPrChange>
              </w:rPr>
              <w:t>El esquema donde se representan los cargos, departam</w:t>
            </w:r>
            <w:r w:rsidR="003A205C" w:rsidRPr="00DD6B12">
              <w:rPr>
                <w:rFonts w:ascii="Times" w:hAnsi="Times" w:cs="Times New Roman"/>
                <w:sz w:val="18"/>
                <w:szCs w:val="18"/>
                <w:rPrChange w:id="11392" w:author="Adriana  Casas" w:date="2015-07-08T15:43:00Z">
                  <w:rPr>
                    <w:rFonts w:cs="Times New Roman"/>
                    <w:sz w:val="18"/>
                    <w:szCs w:val="18"/>
                  </w:rPr>
                </w:rPrChange>
              </w:rPr>
              <w:t>entos o áreas de una empresa es…</w:t>
            </w:r>
          </w:p>
          <w:p w14:paraId="651D140F" w14:textId="77777777" w:rsidR="0079701D" w:rsidRPr="00DD6B12" w:rsidRDefault="004F0B3E" w:rsidP="00DD6B12">
            <w:pPr>
              <w:pStyle w:val="Prrafodelista"/>
              <w:numPr>
                <w:ilvl w:val="0"/>
                <w:numId w:val="46"/>
              </w:numPr>
              <w:spacing w:line="240" w:lineRule="auto"/>
              <w:rPr>
                <w:rFonts w:ascii="Times" w:hAnsi="Times" w:cs="Times New Roman"/>
                <w:sz w:val="18"/>
                <w:szCs w:val="18"/>
                <w:rPrChange w:id="11393" w:author="Adriana  Casas" w:date="2015-07-08T15:43:00Z">
                  <w:rPr>
                    <w:rFonts w:cs="Times New Roman"/>
                    <w:sz w:val="18"/>
                    <w:szCs w:val="18"/>
                  </w:rPr>
                </w:rPrChange>
              </w:rPr>
              <w:pPrChange w:id="11394" w:author="Adriana  Casas" w:date="2015-07-08T15:43:00Z">
                <w:pPr>
                  <w:pStyle w:val="Prrafodelista"/>
                  <w:numPr>
                    <w:numId w:val="46"/>
                  </w:numPr>
                  <w:ind w:left="1440" w:hanging="360"/>
                </w:pPr>
              </w:pPrChange>
            </w:pPr>
            <w:r w:rsidRPr="00DD6B12">
              <w:rPr>
                <w:rFonts w:ascii="Times" w:hAnsi="Times" w:cs="Times New Roman"/>
                <w:sz w:val="18"/>
                <w:szCs w:val="18"/>
                <w:rPrChange w:id="11395" w:author="Adriana  Casas" w:date="2015-07-08T15:43:00Z">
                  <w:rPr>
                    <w:rFonts w:cs="Times New Roman"/>
                    <w:sz w:val="18"/>
                    <w:szCs w:val="18"/>
                  </w:rPr>
                </w:rPrChange>
              </w:rPr>
              <w:t>…e</w:t>
            </w:r>
            <w:r w:rsidR="0079701D" w:rsidRPr="00DD6B12">
              <w:rPr>
                <w:rFonts w:ascii="Times" w:hAnsi="Times" w:cs="Times New Roman"/>
                <w:sz w:val="18"/>
                <w:szCs w:val="18"/>
                <w:rPrChange w:id="11396" w:author="Adriana  Casas" w:date="2015-07-08T15:43:00Z">
                  <w:rPr>
                    <w:rFonts w:cs="Times New Roman"/>
                    <w:sz w:val="18"/>
                    <w:szCs w:val="18"/>
                  </w:rPr>
                </w:rPrChange>
              </w:rPr>
              <w:t>l árbol laboral.</w:t>
            </w:r>
          </w:p>
          <w:p w14:paraId="27977BDC" w14:textId="77777777" w:rsidR="0079701D" w:rsidRPr="00DD6B12" w:rsidRDefault="004F0B3E" w:rsidP="00DD6B12">
            <w:pPr>
              <w:pStyle w:val="Prrafodelista"/>
              <w:numPr>
                <w:ilvl w:val="0"/>
                <w:numId w:val="46"/>
              </w:numPr>
              <w:spacing w:line="240" w:lineRule="auto"/>
              <w:rPr>
                <w:rFonts w:ascii="Times" w:hAnsi="Times" w:cs="Times New Roman"/>
                <w:sz w:val="18"/>
                <w:szCs w:val="18"/>
                <w:rPrChange w:id="11397" w:author="Adriana  Casas" w:date="2015-07-08T15:43:00Z">
                  <w:rPr>
                    <w:rFonts w:cs="Times New Roman"/>
                    <w:sz w:val="18"/>
                    <w:szCs w:val="18"/>
                  </w:rPr>
                </w:rPrChange>
              </w:rPr>
              <w:pPrChange w:id="11398" w:author="Adriana  Casas" w:date="2015-07-08T15:43:00Z">
                <w:pPr>
                  <w:pStyle w:val="Prrafodelista"/>
                  <w:numPr>
                    <w:numId w:val="46"/>
                  </w:numPr>
                  <w:ind w:left="1440" w:hanging="360"/>
                </w:pPr>
              </w:pPrChange>
            </w:pPr>
            <w:r w:rsidRPr="00DD6B12">
              <w:rPr>
                <w:rFonts w:ascii="Times" w:hAnsi="Times" w:cs="Times New Roman"/>
                <w:sz w:val="18"/>
                <w:szCs w:val="18"/>
                <w:rPrChange w:id="11399" w:author="Adriana  Casas" w:date="2015-07-08T15:43:00Z">
                  <w:rPr>
                    <w:rFonts w:cs="Times New Roman"/>
                    <w:sz w:val="18"/>
                    <w:szCs w:val="18"/>
                  </w:rPr>
                </w:rPrChange>
              </w:rPr>
              <w:t>…e</w:t>
            </w:r>
            <w:r w:rsidR="0079701D" w:rsidRPr="00DD6B12">
              <w:rPr>
                <w:rFonts w:ascii="Times" w:hAnsi="Times" w:cs="Times New Roman"/>
                <w:sz w:val="18"/>
                <w:szCs w:val="18"/>
                <w:rPrChange w:id="11400" w:author="Adriana  Casas" w:date="2015-07-08T15:43:00Z">
                  <w:rPr>
                    <w:rFonts w:cs="Times New Roman"/>
                    <w:sz w:val="18"/>
                    <w:szCs w:val="18"/>
                  </w:rPr>
                </w:rPrChange>
              </w:rPr>
              <w:t>l organigrama</w:t>
            </w:r>
          </w:p>
          <w:p w14:paraId="79777CC9" w14:textId="77777777" w:rsidR="0079701D" w:rsidRPr="00DD6B12" w:rsidRDefault="004F0B3E" w:rsidP="00DD6B12">
            <w:pPr>
              <w:pStyle w:val="Prrafodelista"/>
              <w:numPr>
                <w:ilvl w:val="0"/>
                <w:numId w:val="46"/>
              </w:numPr>
              <w:spacing w:line="240" w:lineRule="auto"/>
              <w:rPr>
                <w:rFonts w:ascii="Times" w:hAnsi="Times" w:cs="Times New Roman"/>
                <w:sz w:val="18"/>
                <w:szCs w:val="18"/>
                <w:rPrChange w:id="11401" w:author="Adriana  Casas" w:date="2015-07-08T15:43:00Z">
                  <w:rPr>
                    <w:rFonts w:cs="Times New Roman"/>
                    <w:sz w:val="18"/>
                    <w:szCs w:val="18"/>
                  </w:rPr>
                </w:rPrChange>
              </w:rPr>
              <w:pPrChange w:id="11402" w:author="Adriana  Casas" w:date="2015-07-08T15:43:00Z">
                <w:pPr>
                  <w:pStyle w:val="Prrafodelista"/>
                  <w:numPr>
                    <w:numId w:val="46"/>
                  </w:numPr>
                  <w:ind w:left="1440" w:hanging="360"/>
                </w:pPr>
              </w:pPrChange>
            </w:pPr>
            <w:r w:rsidRPr="00DD6B12">
              <w:rPr>
                <w:rFonts w:ascii="Times" w:hAnsi="Times" w:cs="Times New Roman"/>
                <w:sz w:val="18"/>
                <w:szCs w:val="18"/>
                <w:rPrChange w:id="11403" w:author="Adriana  Casas" w:date="2015-07-08T15:43:00Z">
                  <w:rPr>
                    <w:rFonts w:cs="Times New Roman"/>
                    <w:sz w:val="18"/>
                    <w:szCs w:val="18"/>
                  </w:rPr>
                </w:rPrChange>
              </w:rPr>
              <w:t>…l</w:t>
            </w:r>
            <w:r w:rsidR="0079701D" w:rsidRPr="00DD6B12">
              <w:rPr>
                <w:rFonts w:ascii="Times" w:hAnsi="Times" w:cs="Times New Roman"/>
                <w:sz w:val="18"/>
                <w:szCs w:val="18"/>
                <w:rPrChange w:id="11404" w:author="Adriana  Casas" w:date="2015-07-08T15:43:00Z">
                  <w:rPr>
                    <w:rFonts w:cs="Times New Roman"/>
                    <w:sz w:val="18"/>
                    <w:szCs w:val="18"/>
                  </w:rPr>
                </w:rPrChange>
              </w:rPr>
              <w:t>a plantilla</w:t>
            </w:r>
          </w:p>
          <w:p w14:paraId="77FB315D" w14:textId="77777777" w:rsidR="0079701D" w:rsidRPr="00DD6B12" w:rsidRDefault="0079701D" w:rsidP="00DD6B12">
            <w:pPr>
              <w:pStyle w:val="Prrafodelista"/>
              <w:numPr>
                <w:ilvl w:val="0"/>
                <w:numId w:val="41"/>
              </w:numPr>
              <w:spacing w:line="240" w:lineRule="auto"/>
              <w:rPr>
                <w:rFonts w:ascii="Times" w:hAnsi="Times" w:cs="Times New Roman"/>
                <w:sz w:val="18"/>
                <w:szCs w:val="18"/>
                <w:rPrChange w:id="11405" w:author="Adriana  Casas" w:date="2015-07-08T15:43:00Z">
                  <w:rPr>
                    <w:rFonts w:cs="Times New Roman"/>
                    <w:sz w:val="18"/>
                    <w:szCs w:val="18"/>
                  </w:rPr>
                </w:rPrChange>
              </w:rPr>
              <w:pPrChange w:id="11406" w:author="Adriana  Casas" w:date="2015-07-08T15:43:00Z">
                <w:pPr>
                  <w:pStyle w:val="Prrafodelista"/>
                  <w:numPr>
                    <w:numId w:val="41"/>
                  </w:numPr>
                  <w:ind w:hanging="360"/>
                </w:pPr>
              </w:pPrChange>
            </w:pPr>
            <w:r w:rsidRPr="00DD6B12">
              <w:rPr>
                <w:rFonts w:ascii="Times" w:hAnsi="Times" w:cs="Times New Roman"/>
                <w:sz w:val="18"/>
                <w:szCs w:val="18"/>
                <w:rPrChange w:id="11407" w:author="Adriana  Casas" w:date="2015-07-08T15:43:00Z">
                  <w:rPr>
                    <w:rFonts w:cs="Times New Roman"/>
                    <w:sz w:val="18"/>
                    <w:szCs w:val="18"/>
                  </w:rPr>
                </w:rPrChange>
              </w:rPr>
              <w:t>Una mujer que se decide a utilizar su talento para abrir un negocio puede definirse como una persona…</w:t>
            </w:r>
          </w:p>
          <w:p w14:paraId="7AA1B0D9" w14:textId="77777777" w:rsidR="0079701D" w:rsidRPr="00DD6B12" w:rsidRDefault="004F0B3E" w:rsidP="00DD6B12">
            <w:pPr>
              <w:pStyle w:val="Prrafodelista"/>
              <w:numPr>
                <w:ilvl w:val="0"/>
                <w:numId w:val="47"/>
              </w:numPr>
              <w:spacing w:line="240" w:lineRule="auto"/>
              <w:rPr>
                <w:rFonts w:ascii="Times" w:hAnsi="Times" w:cs="Times New Roman"/>
                <w:sz w:val="18"/>
                <w:szCs w:val="18"/>
                <w:rPrChange w:id="11408" w:author="Adriana  Casas" w:date="2015-07-08T15:43:00Z">
                  <w:rPr>
                    <w:rFonts w:cs="Times New Roman"/>
                    <w:sz w:val="18"/>
                    <w:szCs w:val="18"/>
                  </w:rPr>
                </w:rPrChange>
              </w:rPr>
              <w:pPrChange w:id="11409" w:author="Adriana  Casas" w:date="2015-07-08T15:43:00Z">
                <w:pPr>
                  <w:pStyle w:val="Prrafodelista"/>
                  <w:numPr>
                    <w:numId w:val="47"/>
                  </w:numPr>
                  <w:ind w:left="1440" w:hanging="360"/>
                </w:pPr>
              </w:pPrChange>
            </w:pPr>
            <w:r w:rsidRPr="00DD6B12">
              <w:rPr>
                <w:rFonts w:ascii="Times" w:hAnsi="Times" w:cs="Times New Roman"/>
                <w:sz w:val="18"/>
                <w:szCs w:val="18"/>
                <w:rPrChange w:id="11410" w:author="Adriana  Casas" w:date="2015-07-08T15:43:00Z">
                  <w:rPr>
                    <w:rFonts w:cs="Times New Roman"/>
                    <w:sz w:val="18"/>
                    <w:szCs w:val="18"/>
                  </w:rPr>
                </w:rPrChange>
              </w:rPr>
              <w:t>…</w:t>
            </w:r>
            <w:r w:rsidR="00663BA8" w:rsidRPr="00DD6B12">
              <w:rPr>
                <w:rFonts w:ascii="Times" w:hAnsi="Times" w:cs="Times New Roman"/>
                <w:sz w:val="18"/>
                <w:szCs w:val="18"/>
                <w:rPrChange w:id="11411" w:author="Adriana  Casas" w:date="2015-07-08T15:43:00Z">
                  <w:rPr>
                    <w:rFonts w:cs="Times New Roman"/>
                    <w:sz w:val="18"/>
                    <w:szCs w:val="18"/>
                  </w:rPr>
                </w:rPrChange>
              </w:rPr>
              <w:t>e</w:t>
            </w:r>
            <w:r w:rsidR="0079701D" w:rsidRPr="00DD6B12">
              <w:rPr>
                <w:rFonts w:ascii="Times" w:hAnsi="Times" w:cs="Times New Roman"/>
                <w:sz w:val="18"/>
                <w:szCs w:val="18"/>
                <w:rPrChange w:id="11412" w:author="Adriana  Casas" w:date="2015-07-08T15:43:00Z">
                  <w:rPr>
                    <w:rFonts w:cs="Times New Roman"/>
                    <w:sz w:val="18"/>
                    <w:szCs w:val="18"/>
                  </w:rPr>
                </w:rPrChange>
              </w:rPr>
              <w:t>mprendedora</w:t>
            </w:r>
          </w:p>
          <w:p w14:paraId="280A5C9C" w14:textId="77777777" w:rsidR="0079701D" w:rsidRPr="00DD6B12" w:rsidRDefault="004F0B3E" w:rsidP="00DD6B12">
            <w:pPr>
              <w:pStyle w:val="Prrafodelista"/>
              <w:numPr>
                <w:ilvl w:val="0"/>
                <w:numId w:val="47"/>
              </w:numPr>
              <w:spacing w:line="240" w:lineRule="auto"/>
              <w:rPr>
                <w:rFonts w:ascii="Times" w:hAnsi="Times" w:cs="Times New Roman"/>
                <w:sz w:val="18"/>
                <w:szCs w:val="18"/>
                <w:rPrChange w:id="11413" w:author="Adriana  Casas" w:date="2015-07-08T15:43:00Z">
                  <w:rPr>
                    <w:rFonts w:cs="Times New Roman"/>
                    <w:sz w:val="18"/>
                    <w:szCs w:val="18"/>
                  </w:rPr>
                </w:rPrChange>
              </w:rPr>
              <w:pPrChange w:id="11414" w:author="Adriana  Casas" w:date="2015-07-08T15:43:00Z">
                <w:pPr>
                  <w:pStyle w:val="Prrafodelista"/>
                  <w:numPr>
                    <w:numId w:val="47"/>
                  </w:numPr>
                  <w:ind w:left="1440" w:hanging="360"/>
                </w:pPr>
              </w:pPrChange>
            </w:pPr>
            <w:r w:rsidRPr="00DD6B12">
              <w:rPr>
                <w:rFonts w:ascii="Times" w:hAnsi="Times" w:cs="Times New Roman"/>
                <w:sz w:val="18"/>
                <w:szCs w:val="18"/>
                <w:rPrChange w:id="11415" w:author="Adriana  Casas" w:date="2015-07-08T15:43:00Z">
                  <w:rPr>
                    <w:rFonts w:cs="Times New Roman"/>
                    <w:sz w:val="18"/>
                    <w:szCs w:val="18"/>
                  </w:rPr>
                </w:rPrChange>
              </w:rPr>
              <w:t>…d</w:t>
            </w:r>
            <w:r w:rsidR="0079701D" w:rsidRPr="00DD6B12">
              <w:rPr>
                <w:rFonts w:ascii="Times" w:hAnsi="Times" w:cs="Times New Roman"/>
                <w:sz w:val="18"/>
                <w:szCs w:val="18"/>
                <w:rPrChange w:id="11416" w:author="Adriana  Casas" w:date="2015-07-08T15:43:00Z">
                  <w:rPr>
                    <w:rFonts w:cs="Times New Roman"/>
                    <w:sz w:val="18"/>
                    <w:szCs w:val="18"/>
                  </w:rPr>
                </w:rPrChange>
              </w:rPr>
              <w:t>esocupada</w:t>
            </w:r>
          </w:p>
          <w:p w14:paraId="308F962E" w14:textId="77777777" w:rsidR="0079701D" w:rsidRPr="00DD6B12" w:rsidRDefault="004F0B3E" w:rsidP="00DD6B12">
            <w:pPr>
              <w:pStyle w:val="Prrafodelista"/>
              <w:numPr>
                <w:ilvl w:val="0"/>
                <w:numId w:val="47"/>
              </w:numPr>
              <w:spacing w:line="240" w:lineRule="auto"/>
              <w:rPr>
                <w:rFonts w:ascii="Times" w:hAnsi="Times" w:cs="Times New Roman"/>
                <w:sz w:val="18"/>
                <w:szCs w:val="18"/>
                <w:rPrChange w:id="11417" w:author="Adriana  Casas" w:date="2015-07-08T15:43:00Z">
                  <w:rPr>
                    <w:rFonts w:cs="Times New Roman"/>
                    <w:sz w:val="18"/>
                    <w:szCs w:val="18"/>
                  </w:rPr>
                </w:rPrChange>
              </w:rPr>
              <w:pPrChange w:id="11418" w:author="Adriana  Casas" w:date="2015-07-08T15:43:00Z">
                <w:pPr>
                  <w:pStyle w:val="Prrafodelista"/>
                  <w:numPr>
                    <w:numId w:val="47"/>
                  </w:numPr>
                  <w:ind w:left="1440" w:hanging="360"/>
                </w:pPr>
              </w:pPrChange>
            </w:pPr>
            <w:r w:rsidRPr="00DD6B12">
              <w:rPr>
                <w:rFonts w:ascii="Times" w:hAnsi="Times" w:cs="Times New Roman"/>
                <w:sz w:val="18"/>
                <w:szCs w:val="18"/>
                <w:rPrChange w:id="11419" w:author="Adriana  Casas" w:date="2015-07-08T15:43:00Z">
                  <w:rPr>
                    <w:rFonts w:cs="Times New Roman"/>
                    <w:sz w:val="18"/>
                    <w:szCs w:val="18"/>
                  </w:rPr>
                </w:rPrChange>
              </w:rPr>
              <w:t>…a</w:t>
            </w:r>
            <w:r w:rsidR="0079701D" w:rsidRPr="00DD6B12">
              <w:rPr>
                <w:rFonts w:ascii="Times" w:hAnsi="Times" w:cs="Times New Roman"/>
                <w:sz w:val="18"/>
                <w:szCs w:val="18"/>
                <w:rPrChange w:id="11420" w:author="Adriana  Casas" w:date="2015-07-08T15:43:00Z">
                  <w:rPr>
                    <w:rFonts w:cs="Times New Roman"/>
                    <w:sz w:val="18"/>
                    <w:szCs w:val="18"/>
                  </w:rPr>
                </w:rPrChange>
              </w:rPr>
              <w:t>ctiva.</w:t>
            </w:r>
          </w:p>
          <w:p w14:paraId="0F811D75" w14:textId="77777777" w:rsidR="0079701D" w:rsidRPr="00DD6B12" w:rsidRDefault="003A205C" w:rsidP="00DD6B12">
            <w:pPr>
              <w:pStyle w:val="Prrafodelista"/>
              <w:numPr>
                <w:ilvl w:val="0"/>
                <w:numId w:val="41"/>
              </w:numPr>
              <w:spacing w:line="240" w:lineRule="auto"/>
              <w:rPr>
                <w:rFonts w:ascii="Times" w:hAnsi="Times" w:cs="Times New Roman"/>
                <w:sz w:val="18"/>
                <w:szCs w:val="18"/>
                <w:rPrChange w:id="11421" w:author="Adriana  Casas" w:date="2015-07-08T15:43:00Z">
                  <w:rPr>
                    <w:rFonts w:cs="Times New Roman"/>
                    <w:sz w:val="18"/>
                    <w:szCs w:val="18"/>
                  </w:rPr>
                </w:rPrChange>
              </w:rPr>
              <w:pPrChange w:id="11422" w:author="Adriana  Casas" w:date="2015-07-08T15:43:00Z">
                <w:pPr>
                  <w:pStyle w:val="Prrafodelista"/>
                  <w:numPr>
                    <w:numId w:val="41"/>
                  </w:numPr>
                  <w:ind w:hanging="360"/>
                </w:pPr>
              </w:pPrChange>
            </w:pPr>
            <w:r w:rsidRPr="00DD6B12">
              <w:rPr>
                <w:rFonts w:ascii="Times" w:hAnsi="Times" w:cs="Times New Roman"/>
                <w:sz w:val="18"/>
                <w:szCs w:val="18"/>
                <w:rPrChange w:id="11423" w:author="Adriana  Casas" w:date="2015-07-08T15:43:00Z">
                  <w:rPr>
                    <w:rFonts w:cs="Times New Roman"/>
                    <w:sz w:val="18"/>
                    <w:szCs w:val="18"/>
                  </w:rPr>
                </w:rPrChange>
              </w:rPr>
              <w:t>Una empresa mediana tiene…</w:t>
            </w:r>
          </w:p>
          <w:p w14:paraId="6753D490" w14:textId="77777777" w:rsidR="003A205C" w:rsidRPr="00DD6B12" w:rsidRDefault="004F0B3E" w:rsidP="00DD6B12">
            <w:pPr>
              <w:pStyle w:val="Prrafodelista"/>
              <w:numPr>
                <w:ilvl w:val="0"/>
                <w:numId w:val="48"/>
              </w:numPr>
              <w:spacing w:line="240" w:lineRule="auto"/>
              <w:rPr>
                <w:rFonts w:ascii="Times" w:hAnsi="Times" w:cs="Times New Roman"/>
                <w:sz w:val="18"/>
                <w:szCs w:val="18"/>
                <w:rPrChange w:id="11424" w:author="Adriana  Casas" w:date="2015-07-08T15:43:00Z">
                  <w:rPr>
                    <w:rFonts w:cs="Times New Roman"/>
                    <w:sz w:val="18"/>
                    <w:szCs w:val="18"/>
                  </w:rPr>
                </w:rPrChange>
              </w:rPr>
              <w:pPrChange w:id="11425" w:author="Adriana  Casas" w:date="2015-07-08T15:43:00Z">
                <w:pPr>
                  <w:pStyle w:val="Prrafodelista"/>
                  <w:numPr>
                    <w:numId w:val="48"/>
                  </w:numPr>
                  <w:ind w:left="1440" w:hanging="360"/>
                </w:pPr>
              </w:pPrChange>
            </w:pPr>
            <w:r w:rsidRPr="00DD6B12">
              <w:rPr>
                <w:rFonts w:ascii="Times" w:hAnsi="Times" w:cs="Times New Roman"/>
                <w:sz w:val="18"/>
                <w:szCs w:val="18"/>
                <w:rPrChange w:id="11426" w:author="Adriana  Casas" w:date="2015-07-08T15:43:00Z">
                  <w:rPr>
                    <w:rFonts w:cs="Times New Roman"/>
                    <w:sz w:val="18"/>
                    <w:szCs w:val="18"/>
                  </w:rPr>
                </w:rPrChange>
              </w:rPr>
              <w:t>…m</w:t>
            </w:r>
            <w:r w:rsidR="003A205C" w:rsidRPr="00DD6B12">
              <w:rPr>
                <w:rFonts w:ascii="Times" w:hAnsi="Times" w:cs="Times New Roman"/>
                <w:sz w:val="18"/>
                <w:szCs w:val="18"/>
                <w:rPrChange w:id="11427" w:author="Adriana  Casas" w:date="2015-07-08T15:43:00Z">
                  <w:rPr>
                    <w:rFonts w:cs="Times New Roman"/>
                    <w:sz w:val="18"/>
                    <w:szCs w:val="18"/>
                  </w:rPr>
                </w:rPrChange>
              </w:rPr>
              <w:t>ás de 250 trabajadores.</w:t>
            </w:r>
          </w:p>
          <w:p w14:paraId="160E87F5" w14:textId="77777777" w:rsidR="003A205C" w:rsidRPr="00DD6B12" w:rsidRDefault="004F0B3E" w:rsidP="00DD6B12">
            <w:pPr>
              <w:pStyle w:val="Prrafodelista"/>
              <w:numPr>
                <w:ilvl w:val="0"/>
                <w:numId w:val="48"/>
              </w:numPr>
              <w:spacing w:line="240" w:lineRule="auto"/>
              <w:rPr>
                <w:rFonts w:ascii="Times" w:hAnsi="Times" w:cs="Times New Roman"/>
                <w:sz w:val="18"/>
                <w:szCs w:val="18"/>
                <w:rPrChange w:id="11428" w:author="Adriana  Casas" w:date="2015-07-08T15:43:00Z">
                  <w:rPr>
                    <w:rFonts w:cs="Times New Roman"/>
                    <w:sz w:val="18"/>
                    <w:szCs w:val="18"/>
                  </w:rPr>
                </w:rPrChange>
              </w:rPr>
              <w:pPrChange w:id="11429" w:author="Adriana  Casas" w:date="2015-07-08T15:43:00Z">
                <w:pPr>
                  <w:pStyle w:val="Prrafodelista"/>
                  <w:numPr>
                    <w:numId w:val="48"/>
                  </w:numPr>
                  <w:ind w:left="1440" w:hanging="360"/>
                </w:pPr>
              </w:pPrChange>
            </w:pPr>
            <w:r w:rsidRPr="00DD6B12">
              <w:rPr>
                <w:rFonts w:ascii="Times" w:hAnsi="Times" w:cs="Times New Roman"/>
                <w:sz w:val="18"/>
                <w:szCs w:val="18"/>
                <w:rPrChange w:id="11430" w:author="Adriana  Casas" w:date="2015-07-08T15:43:00Z">
                  <w:rPr>
                    <w:rFonts w:cs="Times New Roman"/>
                    <w:sz w:val="18"/>
                    <w:szCs w:val="18"/>
                  </w:rPr>
                </w:rPrChange>
              </w:rPr>
              <w:t>…m</w:t>
            </w:r>
            <w:r w:rsidR="003A205C" w:rsidRPr="00DD6B12">
              <w:rPr>
                <w:rFonts w:ascii="Times" w:hAnsi="Times" w:cs="Times New Roman"/>
                <w:sz w:val="18"/>
                <w:szCs w:val="18"/>
                <w:rPrChange w:id="11431" w:author="Adriana  Casas" w:date="2015-07-08T15:43:00Z">
                  <w:rPr>
                    <w:rFonts w:cs="Times New Roman"/>
                    <w:sz w:val="18"/>
                    <w:szCs w:val="18"/>
                  </w:rPr>
                </w:rPrChange>
              </w:rPr>
              <w:t>enos de 50 trabajadores.</w:t>
            </w:r>
          </w:p>
          <w:p w14:paraId="46828E35" w14:textId="77777777" w:rsidR="003A205C" w:rsidRPr="00DD6B12" w:rsidRDefault="004F0B3E" w:rsidP="00DD6B12">
            <w:pPr>
              <w:pStyle w:val="Prrafodelista"/>
              <w:numPr>
                <w:ilvl w:val="0"/>
                <w:numId w:val="48"/>
              </w:numPr>
              <w:spacing w:line="240" w:lineRule="auto"/>
              <w:rPr>
                <w:rFonts w:ascii="Times" w:hAnsi="Times" w:cs="Times New Roman"/>
                <w:sz w:val="18"/>
                <w:szCs w:val="18"/>
                <w:rPrChange w:id="11432" w:author="Adriana  Casas" w:date="2015-07-08T15:43:00Z">
                  <w:rPr>
                    <w:rFonts w:cs="Times New Roman"/>
                    <w:sz w:val="18"/>
                    <w:szCs w:val="18"/>
                  </w:rPr>
                </w:rPrChange>
              </w:rPr>
              <w:pPrChange w:id="11433" w:author="Adriana  Casas" w:date="2015-07-08T15:43:00Z">
                <w:pPr>
                  <w:pStyle w:val="Prrafodelista"/>
                  <w:numPr>
                    <w:numId w:val="48"/>
                  </w:numPr>
                  <w:ind w:left="1440" w:hanging="360"/>
                </w:pPr>
              </w:pPrChange>
            </w:pPr>
            <w:r w:rsidRPr="00DD6B12">
              <w:rPr>
                <w:rFonts w:ascii="Times" w:hAnsi="Times" w:cs="Times New Roman"/>
                <w:sz w:val="18"/>
                <w:szCs w:val="18"/>
                <w:rPrChange w:id="11434" w:author="Adriana  Casas" w:date="2015-07-08T15:43:00Z">
                  <w:rPr>
                    <w:rFonts w:cs="Times New Roman"/>
                    <w:sz w:val="18"/>
                    <w:szCs w:val="18"/>
                  </w:rPr>
                </w:rPrChange>
              </w:rPr>
              <w:t>…e</w:t>
            </w:r>
            <w:r w:rsidR="003A205C" w:rsidRPr="00DD6B12">
              <w:rPr>
                <w:rFonts w:ascii="Times" w:hAnsi="Times" w:cs="Times New Roman"/>
                <w:sz w:val="18"/>
                <w:szCs w:val="18"/>
                <w:rPrChange w:id="11435" w:author="Adriana  Casas" w:date="2015-07-08T15:43:00Z">
                  <w:rPr>
                    <w:rFonts w:cs="Times New Roman"/>
                    <w:sz w:val="18"/>
                    <w:szCs w:val="18"/>
                  </w:rPr>
                </w:rPrChange>
              </w:rPr>
              <w:t>ntre 50 y 250 trabajadores.</w:t>
            </w:r>
          </w:p>
          <w:p w14:paraId="199656AE" w14:textId="77777777" w:rsidR="003A205C" w:rsidRPr="00DD6B12" w:rsidRDefault="003A205C" w:rsidP="00DD6B12">
            <w:pPr>
              <w:pStyle w:val="Prrafodelista"/>
              <w:numPr>
                <w:ilvl w:val="0"/>
                <w:numId w:val="41"/>
              </w:numPr>
              <w:spacing w:line="240" w:lineRule="auto"/>
              <w:rPr>
                <w:rFonts w:ascii="Times" w:hAnsi="Times" w:cs="Times New Roman"/>
                <w:sz w:val="18"/>
                <w:szCs w:val="18"/>
                <w:rPrChange w:id="11436" w:author="Adriana  Casas" w:date="2015-07-08T15:43:00Z">
                  <w:rPr>
                    <w:rFonts w:cs="Times New Roman"/>
                    <w:sz w:val="18"/>
                    <w:szCs w:val="18"/>
                  </w:rPr>
                </w:rPrChange>
              </w:rPr>
              <w:pPrChange w:id="11437" w:author="Adriana  Casas" w:date="2015-07-08T15:43:00Z">
                <w:pPr>
                  <w:pStyle w:val="Prrafodelista"/>
                  <w:numPr>
                    <w:numId w:val="41"/>
                  </w:numPr>
                  <w:ind w:hanging="360"/>
                </w:pPr>
              </w:pPrChange>
            </w:pPr>
            <w:r w:rsidRPr="00DD6B12">
              <w:rPr>
                <w:rFonts w:ascii="Times" w:hAnsi="Times" w:cs="Times New Roman"/>
                <w:sz w:val="18"/>
                <w:szCs w:val="18"/>
                <w:rPrChange w:id="11438" w:author="Adriana  Casas" w:date="2015-07-08T15:43:00Z">
                  <w:rPr>
                    <w:rFonts w:cs="Times New Roman"/>
                    <w:sz w:val="18"/>
                    <w:szCs w:val="18"/>
                  </w:rPr>
                </w:rPrChange>
              </w:rPr>
              <w:t>Una persona que acaba de jubilarse pertenece al grupo de población…</w:t>
            </w:r>
          </w:p>
          <w:p w14:paraId="3788195E" w14:textId="77777777" w:rsidR="003A205C" w:rsidRPr="00DD6B12" w:rsidRDefault="004F0B3E" w:rsidP="00DD6B12">
            <w:pPr>
              <w:pStyle w:val="Prrafodelista"/>
              <w:numPr>
                <w:ilvl w:val="0"/>
                <w:numId w:val="49"/>
              </w:numPr>
              <w:spacing w:line="240" w:lineRule="auto"/>
              <w:rPr>
                <w:rFonts w:ascii="Times" w:hAnsi="Times" w:cs="Times New Roman"/>
                <w:sz w:val="18"/>
                <w:szCs w:val="18"/>
                <w:rPrChange w:id="11439" w:author="Adriana  Casas" w:date="2015-07-08T15:43:00Z">
                  <w:rPr>
                    <w:rFonts w:cs="Times New Roman"/>
                    <w:sz w:val="18"/>
                    <w:szCs w:val="18"/>
                  </w:rPr>
                </w:rPrChange>
              </w:rPr>
              <w:pPrChange w:id="11440" w:author="Adriana  Casas" w:date="2015-07-08T15:43:00Z">
                <w:pPr>
                  <w:pStyle w:val="Prrafodelista"/>
                  <w:numPr>
                    <w:numId w:val="49"/>
                  </w:numPr>
                  <w:ind w:left="1440" w:hanging="360"/>
                </w:pPr>
              </w:pPrChange>
            </w:pPr>
            <w:r w:rsidRPr="00DD6B12">
              <w:rPr>
                <w:rFonts w:ascii="Times" w:hAnsi="Times" w:cs="Times New Roman"/>
                <w:sz w:val="18"/>
                <w:szCs w:val="18"/>
                <w:rPrChange w:id="11441" w:author="Adriana  Casas" w:date="2015-07-08T15:43:00Z">
                  <w:rPr>
                    <w:rFonts w:cs="Times New Roman"/>
                    <w:sz w:val="18"/>
                    <w:szCs w:val="18"/>
                  </w:rPr>
                </w:rPrChange>
              </w:rPr>
              <w:t>…d</w:t>
            </w:r>
            <w:r w:rsidR="003A205C" w:rsidRPr="00DD6B12">
              <w:rPr>
                <w:rFonts w:ascii="Times" w:hAnsi="Times" w:cs="Times New Roman"/>
                <w:sz w:val="18"/>
                <w:szCs w:val="18"/>
                <w:rPrChange w:id="11442" w:author="Adriana  Casas" w:date="2015-07-08T15:43:00Z">
                  <w:rPr>
                    <w:rFonts w:cs="Times New Roman"/>
                    <w:sz w:val="18"/>
                    <w:szCs w:val="18"/>
                  </w:rPr>
                </w:rPrChange>
              </w:rPr>
              <w:t>esocupada.</w:t>
            </w:r>
          </w:p>
          <w:p w14:paraId="7B4201E9" w14:textId="77777777" w:rsidR="003A205C" w:rsidRPr="00DD6B12" w:rsidRDefault="004F0B3E" w:rsidP="00DD6B12">
            <w:pPr>
              <w:pStyle w:val="Prrafodelista"/>
              <w:numPr>
                <w:ilvl w:val="0"/>
                <w:numId w:val="49"/>
              </w:numPr>
              <w:spacing w:line="240" w:lineRule="auto"/>
              <w:rPr>
                <w:rFonts w:ascii="Times" w:hAnsi="Times" w:cs="Times New Roman"/>
                <w:sz w:val="18"/>
                <w:szCs w:val="18"/>
                <w:rPrChange w:id="11443" w:author="Adriana  Casas" w:date="2015-07-08T15:43:00Z">
                  <w:rPr>
                    <w:rFonts w:cs="Times New Roman"/>
                    <w:sz w:val="18"/>
                    <w:szCs w:val="18"/>
                  </w:rPr>
                </w:rPrChange>
              </w:rPr>
              <w:pPrChange w:id="11444" w:author="Adriana  Casas" w:date="2015-07-08T15:43:00Z">
                <w:pPr>
                  <w:pStyle w:val="Prrafodelista"/>
                  <w:numPr>
                    <w:numId w:val="49"/>
                  </w:numPr>
                  <w:ind w:left="1440" w:hanging="360"/>
                </w:pPr>
              </w:pPrChange>
            </w:pPr>
            <w:r w:rsidRPr="00DD6B12">
              <w:rPr>
                <w:rFonts w:ascii="Times" w:hAnsi="Times" w:cs="Times New Roman"/>
                <w:sz w:val="18"/>
                <w:szCs w:val="18"/>
                <w:rPrChange w:id="11445" w:author="Adriana  Casas" w:date="2015-07-08T15:43:00Z">
                  <w:rPr>
                    <w:rFonts w:cs="Times New Roman"/>
                    <w:sz w:val="18"/>
                    <w:szCs w:val="18"/>
                  </w:rPr>
                </w:rPrChange>
              </w:rPr>
              <w:t>…a</w:t>
            </w:r>
            <w:r w:rsidR="003A205C" w:rsidRPr="00DD6B12">
              <w:rPr>
                <w:rFonts w:ascii="Times" w:hAnsi="Times" w:cs="Times New Roman"/>
                <w:sz w:val="18"/>
                <w:szCs w:val="18"/>
                <w:rPrChange w:id="11446" w:author="Adriana  Casas" w:date="2015-07-08T15:43:00Z">
                  <w:rPr>
                    <w:rFonts w:cs="Times New Roman"/>
                    <w:sz w:val="18"/>
                    <w:szCs w:val="18"/>
                  </w:rPr>
                </w:rPrChange>
              </w:rPr>
              <w:t>ctiva</w:t>
            </w:r>
          </w:p>
          <w:p w14:paraId="2E5054E3" w14:textId="77777777" w:rsidR="003A205C" w:rsidRPr="00DD6B12" w:rsidRDefault="004F0B3E" w:rsidP="00DD6B12">
            <w:pPr>
              <w:pStyle w:val="Prrafodelista"/>
              <w:numPr>
                <w:ilvl w:val="0"/>
                <w:numId w:val="49"/>
              </w:numPr>
              <w:spacing w:line="240" w:lineRule="auto"/>
              <w:rPr>
                <w:rFonts w:ascii="Times" w:hAnsi="Times" w:cs="Times New Roman"/>
                <w:sz w:val="18"/>
                <w:szCs w:val="18"/>
                <w:rPrChange w:id="11447" w:author="Adriana  Casas" w:date="2015-07-08T15:43:00Z">
                  <w:rPr>
                    <w:rFonts w:cs="Times New Roman"/>
                    <w:sz w:val="18"/>
                    <w:szCs w:val="18"/>
                  </w:rPr>
                </w:rPrChange>
              </w:rPr>
              <w:pPrChange w:id="11448" w:author="Adriana  Casas" w:date="2015-07-08T15:43:00Z">
                <w:pPr>
                  <w:pStyle w:val="Prrafodelista"/>
                  <w:numPr>
                    <w:numId w:val="49"/>
                  </w:numPr>
                  <w:ind w:left="1440" w:hanging="360"/>
                </w:pPr>
              </w:pPrChange>
            </w:pPr>
            <w:r w:rsidRPr="00DD6B12">
              <w:rPr>
                <w:rFonts w:ascii="Times" w:hAnsi="Times" w:cs="Times New Roman"/>
                <w:sz w:val="18"/>
                <w:szCs w:val="18"/>
                <w:rPrChange w:id="11449" w:author="Adriana  Casas" w:date="2015-07-08T15:43:00Z">
                  <w:rPr>
                    <w:rFonts w:cs="Times New Roman"/>
                    <w:sz w:val="18"/>
                    <w:szCs w:val="18"/>
                  </w:rPr>
                </w:rPrChange>
              </w:rPr>
              <w:t>…i</w:t>
            </w:r>
            <w:r w:rsidR="003A205C" w:rsidRPr="00DD6B12">
              <w:rPr>
                <w:rFonts w:ascii="Times" w:hAnsi="Times" w:cs="Times New Roman"/>
                <w:sz w:val="18"/>
                <w:szCs w:val="18"/>
                <w:rPrChange w:id="11450" w:author="Adriana  Casas" w:date="2015-07-08T15:43:00Z">
                  <w:rPr>
                    <w:rFonts w:cs="Times New Roman"/>
                    <w:sz w:val="18"/>
                    <w:szCs w:val="18"/>
                  </w:rPr>
                </w:rPrChange>
              </w:rPr>
              <w:t xml:space="preserve">nactiva </w:t>
            </w:r>
          </w:p>
          <w:p w14:paraId="5AD54B13" w14:textId="77777777" w:rsidR="003A205C" w:rsidRPr="00DD6B12" w:rsidRDefault="003A205C" w:rsidP="00DD6B12">
            <w:pPr>
              <w:pStyle w:val="Prrafodelista"/>
              <w:numPr>
                <w:ilvl w:val="0"/>
                <w:numId w:val="41"/>
              </w:numPr>
              <w:spacing w:line="240" w:lineRule="auto"/>
              <w:rPr>
                <w:rFonts w:ascii="Times" w:hAnsi="Times" w:cs="Times New Roman"/>
                <w:sz w:val="18"/>
                <w:szCs w:val="18"/>
                <w:rPrChange w:id="11451" w:author="Adriana  Casas" w:date="2015-07-08T15:43:00Z">
                  <w:rPr>
                    <w:rFonts w:cs="Times New Roman"/>
                    <w:sz w:val="18"/>
                    <w:szCs w:val="18"/>
                  </w:rPr>
                </w:rPrChange>
              </w:rPr>
              <w:pPrChange w:id="11452" w:author="Adriana  Casas" w:date="2015-07-08T15:43:00Z">
                <w:pPr>
                  <w:pStyle w:val="Prrafodelista"/>
                  <w:numPr>
                    <w:numId w:val="41"/>
                  </w:numPr>
                  <w:ind w:hanging="360"/>
                </w:pPr>
              </w:pPrChange>
            </w:pPr>
            <w:r w:rsidRPr="00DD6B12">
              <w:rPr>
                <w:rFonts w:ascii="Times" w:hAnsi="Times" w:cs="Times New Roman"/>
                <w:sz w:val="18"/>
                <w:szCs w:val="18"/>
                <w:rPrChange w:id="11453" w:author="Adriana  Casas" w:date="2015-07-08T15:43:00Z">
                  <w:rPr>
                    <w:rFonts w:cs="Times New Roman"/>
                    <w:sz w:val="18"/>
                    <w:szCs w:val="18"/>
                  </w:rPr>
                </w:rPrChange>
              </w:rPr>
              <w:t>Una de las principales funciones de los</w:t>
            </w:r>
            <w:r w:rsidR="004F0B3E" w:rsidRPr="00DD6B12">
              <w:rPr>
                <w:rFonts w:ascii="Times" w:hAnsi="Times" w:cs="Times New Roman"/>
                <w:sz w:val="18"/>
                <w:szCs w:val="18"/>
                <w:rPrChange w:id="11454" w:author="Adriana  Casas" w:date="2015-07-08T15:43:00Z">
                  <w:rPr>
                    <w:rFonts w:cs="Times New Roman"/>
                    <w:sz w:val="18"/>
                    <w:szCs w:val="18"/>
                  </w:rPr>
                </w:rPrChange>
              </w:rPr>
              <w:t xml:space="preserve"> bancos es la de …</w:t>
            </w:r>
          </w:p>
          <w:p w14:paraId="43AE0419" w14:textId="77777777" w:rsidR="004F0B3E" w:rsidRPr="00DD6B12" w:rsidRDefault="004F0B3E" w:rsidP="00DD6B12">
            <w:pPr>
              <w:pStyle w:val="Prrafodelista"/>
              <w:numPr>
                <w:ilvl w:val="0"/>
                <w:numId w:val="50"/>
              </w:numPr>
              <w:spacing w:line="240" w:lineRule="auto"/>
              <w:rPr>
                <w:rFonts w:ascii="Times" w:hAnsi="Times" w:cs="Times New Roman"/>
                <w:sz w:val="18"/>
                <w:szCs w:val="18"/>
                <w:rPrChange w:id="11455" w:author="Adriana  Casas" w:date="2015-07-08T15:43:00Z">
                  <w:rPr>
                    <w:rFonts w:cs="Times New Roman"/>
                    <w:sz w:val="18"/>
                    <w:szCs w:val="18"/>
                  </w:rPr>
                </w:rPrChange>
              </w:rPr>
              <w:pPrChange w:id="11456" w:author="Adriana  Casas" w:date="2015-07-08T15:43:00Z">
                <w:pPr>
                  <w:pStyle w:val="Prrafodelista"/>
                  <w:numPr>
                    <w:numId w:val="50"/>
                  </w:numPr>
                  <w:ind w:left="1440" w:hanging="360"/>
                </w:pPr>
              </w:pPrChange>
            </w:pPr>
            <w:r w:rsidRPr="00DD6B12">
              <w:rPr>
                <w:rFonts w:ascii="Times" w:hAnsi="Times" w:cs="Times New Roman"/>
                <w:sz w:val="18"/>
                <w:szCs w:val="18"/>
                <w:rPrChange w:id="11457" w:author="Adriana  Casas" w:date="2015-07-08T15:43:00Z">
                  <w:rPr>
                    <w:rFonts w:cs="Times New Roman"/>
                    <w:sz w:val="18"/>
                    <w:szCs w:val="18"/>
                  </w:rPr>
                </w:rPrChange>
              </w:rPr>
              <w:t>…promover la construcción de viviendas.</w:t>
            </w:r>
          </w:p>
          <w:p w14:paraId="05E01804" w14:textId="77777777" w:rsidR="004F0B3E" w:rsidRPr="00DD6B12" w:rsidRDefault="004F0B3E" w:rsidP="00DD6B12">
            <w:pPr>
              <w:pStyle w:val="Prrafodelista"/>
              <w:numPr>
                <w:ilvl w:val="0"/>
                <w:numId w:val="50"/>
              </w:numPr>
              <w:spacing w:line="240" w:lineRule="auto"/>
              <w:rPr>
                <w:rFonts w:ascii="Times" w:hAnsi="Times" w:cs="Times New Roman"/>
                <w:sz w:val="18"/>
                <w:szCs w:val="18"/>
                <w:rPrChange w:id="11458" w:author="Adriana  Casas" w:date="2015-07-08T15:43:00Z">
                  <w:rPr>
                    <w:rFonts w:cs="Times New Roman"/>
                    <w:sz w:val="18"/>
                    <w:szCs w:val="18"/>
                  </w:rPr>
                </w:rPrChange>
              </w:rPr>
              <w:pPrChange w:id="11459" w:author="Adriana  Casas" w:date="2015-07-08T15:43:00Z">
                <w:pPr>
                  <w:pStyle w:val="Prrafodelista"/>
                  <w:numPr>
                    <w:numId w:val="50"/>
                  </w:numPr>
                  <w:ind w:left="1440" w:hanging="360"/>
                </w:pPr>
              </w:pPrChange>
            </w:pPr>
            <w:r w:rsidRPr="00DD6B12">
              <w:rPr>
                <w:rFonts w:ascii="Times" w:hAnsi="Times" w:cs="Times New Roman"/>
                <w:sz w:val="18"/>
                <w:szCs w:val="18"/>
                <w:rPrChange w:id="11460" w:author="Adriana  Casas" w:date="2015-07-08T15:43:00Z">
                  <w:rPr>
                    <w:rFonts w:cs="Times New Roman"/>
                    <w:sz w:val="18"/>
                    <w:szCs w:val="18"/>
                  </w:rPr>
                </w:rPrChange>
              </w:rPr>
              <w:t>…atesorar fondos.</w:t>
            </w:r>
          </w:p>
          <w:p w14:paraId="0105F845" w14:textId="77777777" w:rsidR="004F0B3E" w:rsidRPr="00DD6B12" w:rsidRDefault="004F0B3E" w:rsidP="00DD6B12">
            <w:pPr>
              <w:pStyle w:val="Prrafodelista"/>
              <w:numPr>
                <w:ilvl w:val="0"/>
                <w:numId w:val="50"/>
              </w:numPr>
              <w:spacing w:line="240" w:lineRule="auto"/>
              <w:rPr>
                <w:rFonts w:ascii="Times" w:hAnsi="Times" w:cs="Times New Roman"/>
                <w:sz w:val="18"/>
                <w:szCs w:val="18"/>
                <w:rPrChange w:id="11461" w:author="Adriana  Casas" w:date="2015-07-08T15:43:00Z">
                  <w:rPr>
                    <w:rFonts w:cs="Times New Roman"/>
                    <w:sz w:val="18"/>
                    <w:szCs w:val="18"/>
                  </w:rPr>
                </w:rPrChange>
              </w:rPr>
              <w:pPrChange w:id="11462" w:author="Adriana  Casas" w:date="2015-07-08T15:43:00Z">
                <w:pPr>
                  <w:pStyle w:val="Prrafodelista"/>
                  <w:numPr>
                    <w:numId w:val="50"/>
                  </w:numPr>
                  <w:ind w:left="1440" w:hanging="360"/>
                </w:pPr>
              </w:pPrChange>
            </w:pPr>
            <w:r w:rsidRPr="00DD6B12">
              <w:rPr>
                <w:rFonts w:ascii="Times" w:hAnsi="Times" w:cs="Times New Roman"/>
                <w:sz w:val="18"/>
                <w:szCs w:val="18"/>
                <w:rPrChange w:id="11463" w:author="Adriana  Casas" w:date="2015-07-08T15:43:00Z">
                  <w:rPr>
                    <w:rFonts w:cs="Times New Roman"/>
                    <w:sz w:val="18"/>
                    <w:szCs w:val="18"/>
                  </w:rPr>
                </w:rPrChange>
              </w:rPr>
              <w:t>…ofrecer financiación a sus clientes.</w:t>
            </w:r>
          </w:p>
          <w:p w14:paraId="5D1225FD" w14:textId="77777777" w:rsidR="004F0B3E" w:rsidRPr="00DD6B12" w:rsidRDefault="004F0B3E" w:rsidP="00DD6B12">
            <w:pPr>
              <w:pStyle w:val="Prrafodelista"/>
              <w:numPr>
                <w:ilvl w:val="0"/>
                <w:numId w:val="41"/>
              </w:numPr>
              <w:spacing w:line="240" w:lineRule="auto"/>
              <w:rPr>
                <w:rFonts w:ascii="Times" w:hAnsi="Times" w:cs="Times New Roman"/>
                <w:sz w:val="18"/>
                <w:szCs w:val="18"/>
                <w:rPrChange w:id="11464" w:author="Adriana  Casas" w:date="2015-07-08T15:43:00Z">
                  <w:rPr>
                    <w:rFonts w:cs="Times New Roman"/>
                    <w:sz w:val="18"/>
                    <w:szCs w:val="18"/>
                  </w:rPr>
                </w:rPrChange>
              </w:rPr>
              <w:pPrChange w:id="11465" w:author="Adriana  Casas" w:date="2015-07-08T15:43:00Z">
                <w:pPr>
                  <w:pStyle w:val="Prrafodelista"/>
                  <w:numPr>
                    <w:numId w:val="41"/>
                  </w:numPr>
                  <w:ind w:hanging="360"/>
                </w:pPr>
              </w:pPrChange>
            </w:pPr>
            <w:r w:rsidRPr="00DD6B12">
              <w:rPr>
                <w:rFonts w:ascii="Times" w:hAnsi="Times" w:cs="Times New Roman"/>
                <w:sz w:val="18"/>
                <w:szCs w:val="18"/>
                <w:rPrChange w:id="11466" w:author="Adriana  Casas" w:date="2015-07-08T15:43:00Z">
                  <w:rPr>
                    <w:rFonts w:cs="Times New Roman"/>
                    <w:sz w:val="18"/>
                    <w:szCs w:val="18"/>
                  </w:rPr>
                </w:rPrChange>
              </w:rPr>
              <w:t>La globalización es un fenómeno…</w:t>
            </w:r>
          </w:p>
          <w:p w14:paraId="1C483A39" w14:textId="77777777" w:rsidR="004F0B3E" w:rsidRPr="00DD6B12" w:rsidRDefault="004F0B3E" w:rsidP="00DD6B12">
            <w:pPr>
              <w:pStyle w:val="Prrafodelista"/>
              <w:numPr>
                <w:ilvl w:val="0"/>
                <w:numId w:val="51"/>
              </w:numPr>
              <w:spacing w:line="240" w:lineRule="auto"/>
              <w:rPr>
                <w:rFonts w:ascii="Times" w:hAnsi="Times" w:cs="Times New Roman"/>
                <w:sz w:val="18"/>
                <w:szCs w:val="18"/>
                <w:rPrChange w:id="11467" w:author="Adriana  Casas" w:date="2015-07-08T15:43:00Z">
                  <w:rPr>
                    <w:rFonts w:cs="Times New Roman"/>
                    <w:sz w:val="18"/>
                    <w:szCs w:val="18"/>
                  </w:rPr>
                </w:rPrChange>
              </w:rPr>
              <w:pPrChange w:id="11468" w:author="Adriana  Casas" w:date="2015-07-08T15:43:00Z">
                <w:pPr>
                  <w:pStyle w:val="Prrafodelista"/>
                  <w:numPr>
                    <w:numId w:val="51"/>
                  </w:numPr>
                  <w:ind w:left="1440" w:hanging="360"/>
                </w:pPr>
              </w:pPrChange>
            </w:pPr>
            <w:r w:rsidRPr="00DD6B12">
              <w:rPr>
                <w:rFonts w:ascii="Times" w:hAnsi="Times" w:cs="Times New Roman"/>
                <w:sz w:val="18"/>
                <w:szCs w:val="18"/>
                <w:rPrChange w:id="11469" w:author="Adriana  Casas" w:date="2015-07-08T15:43:00Z">
                  <w:rPr>
                    <w:rFonts w:cs="Times New Roman"/>
                    <w:sz w:val="18"/>
                    <w:szCs w:val="18"/>
                  </w:rPr>
                </w:rPrChange>
              </w:rPr>
              <w:t>…propio de los países desarrollados.</w:t>
            </w:r>
          </w:p>
          <w:p w14:paraId="19EE5D73" w14:textId="77777777" w:rsidR="004F0B3E" w:rsidRPr="00DD6B12" w:rsidRDefault="004F0B3E" w:rsidP="00DD6B12">
            <w:pPr>
              <w:pStyle w:val="Prrafodelista"/>
              <w:numPr>
                <w:ilvl w:val="0"/>
                <w:numId w:val="51"/>
              </w:numPr>
              <w:spacing w:line="240" w:lineRule="auto"/>
              <w:rPr>
                <w:rFonts w:ascii="Times" w:hAnsi="Times" w:cs="Times New Roman"/>
                <w:sz w:val="18"/>
                <w:szCs w:val="18"/>
                <w:rPrChange w:id="11470" w:author="Adriana  Casas" w:date="2015-07-08T15:43:00Z">
                  <w:rPr>
                    <w:rFonts w:cs="Times New Roman"/>
                    <w:sz w:val="18"/>
                    <w:szCs w:val="18"/>
                  </w:rPr>
                </w:rPrChange>
              </w:rPr>
              <w:pPrChange w:id="11471" w:author="Adriana  Casas" w:date="2015-07-08T15:43:00Z">
                <w:pPr>
                  <w:pStyle w:val="Prrafodelista"/>
                  <w:numPr>
                    <w:numId w:val="51"/>
                  </w:numPr>
                  <w:ind w:left="1440" w:hanging="360"/>
                </w:pPr>
              </w:pPrChange>
            </w:pPr>
            <w:r w:rsidRPr="00DD6B12">
              <w:rPr>
                <w:rFonts w:ascii="Times" w:hAnsi="Times" w:cs="Times New Roman"/>
                <w:sz w:val="18"/>
                <w:szCs w:val="18"/>
                <w:rPrChange w:id="11472" w:author="Adriana  Casas" w:date="2015-07-08T15:43:00Z">
                  <w:rPr>
                    <w:rFonts w:cs="Times New Roman"/>
                    <w:sz w:val="18"/>
                    <w:szCs w:val="18"/>
                  </w:rPr>
                </w:rPrChange>
              </w:rPr>
              <w:t>…mundial</w:t>
            </w:r>
          </w:p>
          <w:p w14:paraId="6883B5DA" w14:textId="77777777" w:rsidR="004F0B3E" w:rsidRPr="00DD6B12" w:rsidRDefault="004F0B3E" w:rsidP="00DD6B12">
            <w:pPr>
              <w:pStyle w:val="Prrafodelista"/>
              <w:numPr>
                <w:ilvl w:val="0"/>
                <w:numId w:val="51"/>
              </w:numPr>
              <w:spacing w:line="240" w:lineRule="auto"/>
              <w:rPr>
                <w:rFonts w:ascii="Times" w:hAnsi="Times" w:cs="Times New Roman"/>
                <w:sz w:val="18"/>
                <w:szCs w:val="18"/>
                <w:rPrChange w:id="11473" w:author="Adriana  Casas" w:date="2015-07-08T15:43:00Z">
                  <w:rPr>
                    <w:rFonts w:cs="Times New Roman"/>
                    <w:sz w:val="18"/>
                    <w:szCs w:val="18"/>
                  </w:rPr>
                </w:rPrChange>
              </w:rPr>
              <w:pPrChange w:id="11474" w:author="Adriana  Casas" w:date="2015-07-08T15:43:00Z">
                <w:pPr>
                  <w:pStyle w:val="Prrafodelista"/>
                  <w:numPr>
                    <w:numId w:val="51"/>
                  </w:numPr>
                  <w:ind w:left="1440" w:hanging="360"/>
                </w:pPr>
              </w:pPrChange>
            </w:pPr>
            <w:r w:rsidRPr="00DD6B12">
              <w:rPr>
                <w:rFonts w:ascii="Times" w:hAnsi="Times" w:cs="Times New Roman"/>
                <w:sz w:val="18"/>
                <w:szCs w:val="18"/>
                <w:rPrChange w:id="11475" w:author="Adriana  Casas" w:date="2015-07-08T15:43:00Z">
                  <w:rPr>
                    <w:rFonts w:cs="Times New Roman"/>
                    <w:sz w:val="18"/>
                    <w:szCs w:val="18"/>
                  </w:rPr>
                </w:rPrChange>
              </w:rPr>
              <w:t xml:space="preserve">…europeo </w:t>
            </w:r>
          </w:p>
          <w:p w14:paraId="1FE46B6D" w14:textId="77777777" w:rsidR="004F0B3E" w:rsidRPr="00DD6B12" w:rsidRDefault="004F0B3E" w:rsidP="00DD6B12">
            <w:pPr>
              <w:pStyle w:val="Prrafodelista"/>
              <w:spacing w:line="240" w:lineRule="auto"/>
              <w:rPr>
                <w:rFonts w:ascii="Times" w:hAnsi="Times" w:cs="Times New Roman"/>
                <w:sz w:val="18"/>
                <w:szCs w:val="18"/>
                <w:rPrChange w:id="11476" w:author="Adriana  Casas" w:date="2015-07-08T15:43:00Z">
                  <w:rPr>
                    <w:rFonts w:cs="Times New Roman"/>
                    <w:sz w:val="18"/>
                    <w:szCs w:val="18"/>
                  </w:rPr>
                </w:rPrChange>
              </w:rPr>
              <w:pPrChange w:id="11477" w:author="Adriana  Casas" w:date="2015-07-08T15:43:00Z">
                <w:pPr>
                  <w:pStyle w:val="Prrafodelista"/>
                </w:pPr>
              </w:pPrChange>
            </w:pPr>
          </w:p>
          <w:p w14:paraId="18F9F869" w14:textId="77777777" w:rsidR="0079701D" w:rsidRPr="00DD6B12" w:rsidRDefault="0079701D" w:rsidP="00DD6B12">
            <w:pPr>
              <w:pStyle w:val="Prrafodelista"/>
              <w:spacing w:line="240" w:lineRule="auto"/>
              <w:rPr>
                <w:rFonts w:ascii="Times" w:hAnsi="Times" w:cs="Times New Roman"/>
                <w:sz w:val="18"/>
                <w:szCs w:val="18"/>
                <w:rPrChange w:id="11478" w:author="Adriana  Casas" w:date="2015-07-08T15:43:00Z">
                  <w:rPr>
                    <w:rFonts w:cs="Times New Roman"/>
                    <w:sz w:val="18"/>
                    <w:szCs w:val="18"/>
                  </w:rPr>
                </w:rPrChange>
              </w:rPr>
              <w:pPrChange w:id="11479" w:author="Adriana  Casas" w:date="2015-07-08T15:43:00Z">
                <w:pPr>
                  <w:pStyle w:val="Prrafodelista"/>
                </w:pPr>
              </w:pPrChange>
            </w:pPr>
          </w:p>
        </w:tc>
      </w:tr>
    </w:tbl>
    <w:p w14:paraId="5F84F6F4" w14:textId="77777777" w:rsidR="000B73EC" w:rsidRPr="00DD6B12" w:rsidRDefault="000B73EC" w:rsidP="00DD6B12">
      <w:pPr>
        <w:spacing w:before="100" w:beforeAutospacing="1" w:after="100" w:afterAutospacing="1" w:line="240" w:lineRule="auto"/>
        <w:rPr>
          <w:rFonts w:ascii="Times" w:eastAsia="Times New Roman" w:hAnsi="Times"/>
          <w:rPrChange w:id="11480" w:author="Adriana  Casas" w:date="2015-07-08T15:43:00Z">
            <w:rPr>
              <w:rFonts w:eastAsia="Times New Roman"/>
            </w:rPr>
          </w:rPrChange>
        </w:rPr>
        <w:pPrChange w:id="11481" w:author="Adriana  Casas" w:date="2015-07-08T15:43:00Z">
          <w:pPr>
            <w:spacing w:before="100" w:beforeAutospacing="1" w:after="100" w:afterAutospacing="1"/>
          </w:pPr>
        </w:pPrChange>
      </w:pPr>
    </w:p>
    <w:p w14:paraId="0B02E82E" w14:textId="77777777" w:rsidR="00CA24F9" w:rsidRPr="00DD6B12" w:rsidRDefault="00CA24F9" w:rsidP="00DD6B12">
      <w:pPr>
        <w:spacing w:before="100" w:beforeAutospacing="1" w:after="100" w:afterAutospacing="1" w:line="240" w:lineRule="auto"/>
        <w:rPr>
          <w:rFonts w:ascii="Times" w:eastAsia="Times New Roman" w:hAnsi="Times"/>
          <w:rPrChange w:id="11482" w:author="Adriana  Casas" w:date="2015-07-08T15:43:00Z">
            <w:rPr>
              <w:rFonts w:eastAsia="Times New Roman"/>
            </w:rPr>
          </w:rPrChange>
        </w:rPr>
        <w:pPrChange w:id="11483" w:author="Adriana  Casas" w:date="2015-07-08T15:43:00Z">
          <w:pPr>
            <w:spacing w:before="100" w:beforeAutospacing="1" w:after="100" w:afterAutospacing="1"/>
          </w:pPr>
        </w:pPrChange>
      </w:pPr>
    </w:p>
    <w:p w14:paraId="0991D1A7" w14:textId="77777777" w:rsidR="0039301D" w:rsidRPr="00DD6B12" w:rsidRDefault="0039301D" w:rsidP="00DD6B12">
      <w:pPr>
        <w:spacing w:line="240" w:lineRule="auto"/>
        <w:rPr>
          <w:rFonts w:ascii="Times" w:hAnsi="Times"/>
          <w:rPrChange w:id="11484" w:author="Adriana  Casas" w:date="2015-07-08T15:43:00Z">
            <w:rPr/>
          </w:rPrChange>
        </w:rPr>
        <w:pPrChange w:id="11485" w:author="Adriana  Casas" w:date="2015-07-08T15:43:00Z">
          <w:pPr/>
        </w:pPrChange>
      </w:pPr>
    </w:p>
    <w:p w14:paraId="3A24BC33" w14:textId="77777777" w:rsidR="0039301D" w:rsidRPr="00DD6B12" w:rsidRDefault="0039301D" w:rsidP="00DD6B12">
      <w:pPr>
        <w:spacing w:line="240" w:lineRule="auto"/>
        <w:rPr>
          <w:rFonts w:ascii="Times" w:hAnsi="Times"/>
          <w:rPrChange w:id="11486" w:author="Adriana  Casas" w:date="2015-07-08T15:43:00Z">
            <w:rPr/>
          </w:rPrChange>
        </w:rPr>
        <w:pPrChange w:id="11487" w:author="Adriana  Casas" w:date="2015-07-08T15:43:00Z">
          <w:pPr/>
        </w:pPrChange>
      </w:pPr>
    </w:p>
    <w:tbl>
      <w:tblPr>
        <w:tblStyle w:val="Tablaconcuadrcula"/>
        <w:tblW w:w="0" w:type="auto"/>
        <w:tblLayout w:type="fixed"/>
        <w:tblLook w:val="04A0" w:firstRow="1" w:lastRow="0" w:firstColumn="1" w:lastColumn="0" w:noHBand="0" w:noVBand="1"/>
      </w:tblPr>
      <w:tblGrid>
        <w:gridCol w:w="897"/>
        <w:gridCol w:w="1621"/>
        <w:gridCol w:w="6536"/>
      </w:tblGrid>
      <w:tr w:rsidR="00CA1164" w:rsidRPr="00DD6B12" w14:paraId="39BC704D" w14:textId="77777777" w:rsidTr="00337B73">
        <w:tc>
          <w:tcPr>
            <w:tcW w:w="897" w:type="dxa"/>
          </w:tcPr>
          <w:p w14:paraId="2E54C3C6" w14:textId="77777777" w:rsidR="00CA1164" w:rsidRPr="00DD6B12" w:rsidRDefault="00CA1164" w:rsidP="00DD6B12">
            <w:pPr>
              <w:spacing w:line="240" w:lineRule="auto"/>
              <w:rPr>
                <w:rFonts w:ascii="Times" w:hAnsi="Times" w:cs="Times New Roman"/>
                <w:b/>
                <w:lang w:val="es-CO"/>
                <w:rPrChange w:id="11488" w:author="Adriana  Casas" w:date="2015-07-08T15:43:00Z">
                  <w:rPr>
                    <w:rFonts w:ascii="Times New Roman" w:hAnsi="Times New Roman" w:cs="Times New Roman"/>
                    <w:b/>
                    <w:lang w:val="es-CO"/>
                  </w:rPr>
                </w:rPrChange>
              </w:rPr>
              <w:pPrChange w:id="11489" w:author="Adriana  Casas" w:date="2015-07-08T15:43:00Z">
                <w:pPr/>
              </w:pPrChange>
            </w:pPr>
          </w:p>
        </w:tc>
        <w:tc>
          <w:tcPr>
            <w:tcW w:w="8157" w:type="dxa"/>
            <w:gridSpan w:val="2"/>
          </w:tcPr>
          <w:p w14:paraId="04E75534" w14:textId="77777777" w:rsidR="00CA1164" w:rsidRPr="00DD6B12" w:rsidRDefault="00CA1164" w:rsidP="00DD6B12">
            <w:pPr>
              <w:spacing w:line="240" w:lineRule="auto"/>
              <w:rPr>
                <w:rFonts w:ascii="Times" w:hAnsi="Times" w:cs="Times New Roman"/>
                <w:b/>
                <w:rPrChange w:id="11490" w:author="Adriana  Casas" w:date="2015-07-08T15:43:00Z">
                  <w:rPr>
                    <w:rFonts w:ascii="Times New Roman" w:hAnsi="Times New Roman" w:cs="Times New Roman"/>
                    <w:b/>
                  </w:rPr>
                </w:rPrChange>
              </w:rPr>
              <w:pPrChange w:id="11491" w:author="Adriana  Casas" w:date="2015-07-08T15:43:00Z">
                <w:pPr/>
              </w:pPrChange>
            </w:pPr>
            <w:r w:rsidRPr="00DD6B12">
              <w:rPr>
                <w:rFonts w:ascii="Times" w:hAnsi="Times" w:cs="Times New Roman"/>
                <w:rPrChange w:id="11492" w:author="Adriana  Casas" w:date="2015-07-08T15:43:00Z">
                  <w:rPr>
                    <w:rFonts w:ascii="Times New Roman" w:hAnsi="Times New Roman" w:cs="Times New Roman"/>
                  </w:rPr>
                </w:rPrChange>
              </w:rPr>
              <w:t xml:space="preserve">                                    </w:t>
            </w:r>
            <w:r w:rsidRPr="00DD6B12">
              <w:rPr>
                <w:rFonts w:ascii="Times" w:hAnsi="Times" w:cs="Times New Roman"/>
                <w:b/>
                <w:rPrChange w:id="11493" w:author="Adriana  Casas" w:date="2015-07-08T15:43:00Z">
                  <w:rPr>
                    <w:rFonts w:ascii="Times New Roman" w:hAnsi="Times New Roman" w:cs="Times New Roman"/>
                    <w:b/>
                  </w:rPr>
                </w:rPrChange>
              </w:rPr>
              <w:t>Webs de referencia</w:t>
            </w:r>
          </w:p>
        </w:tc>
      </w:tr>
      <w:tr w:rsidR="00CA1164" w:rsidRPr="00DD6B12" w14:paraId="0D355644" w14:textId="77777777" w:rsidTr="00337B73">
        <w:tc>
          <w:tcPr>
            <w:tcW w:w="897" w:type="dxa"/>
          </w:tcPr>
          <w:p w14:paraId="0D2D0D99" w14:textId="77777777" w:rsidR="00CA1164" w:rsidRPr="00DD6B12" w:rsidRDefault="00CA1164" w:rsidP="00DD6B12">
            <w:pPr>
              <w:spacing w:line="240" w:lineRule="auto"/>
              <w:rPr>
                <w:rFonts w:ascii="Times" w:hAnsi="Times" w:cs="Times New Roman"/>
                <w:b/>
                <w:rPrChange w:id="11494" w:author="Adriana  Casas" w:date="2015-07-08T15:43:00Z">
                  <w:rPr>
                    <w:rFonts w:ascii="Times New Roman" w:hAnsi="Times New Roman" w:cs="Times New Roman"/>
                    <w:b/>
                  </w:rPr>
                </w:rPrChange>
              </w:rPr>
              <w:pPrChange w:id="11495" w:author="Adriana  Casas" w:date="2015-07-08T15:43:00Z">
                <w:pPr/>
              </w:pPrChange>
            </w:pPr>
            <w:r w:rsidRPr="00DD6B12">
              <w:rPr>
                <w:rFonts w:ascii="Times" w:hAnsi="Times" w:cs="Times New Roman"/>
                <w:b/>
                <w:rPrChange w:id="11496" w:author="Adriana  Casas" w:date="2015-07-08T15:43:00Z">
                  <w:rPr>
                    <w:rFonts w:ascii="Times New Roman" w:hAnsi="Times New Roman" w:cs="Times New Roman"/>
                    <w:b/>
                  </w:rPr>
                </w:rPrChange>
              </w:rPr>
              <w:t>Código</w:t>
            </w:r>
          </w:p>
        </w:tc>
        <w:tc>
          <w:tcPr>
            <w:tcW w:w="8157" w:type="dxa"/>
            <w:gridSpan w:val="2"/>
          </w:tcPr>
          <w:p w14:paraId="146F4EF9" w14:textId="77777777" w:rsidR="00CA1164" w:rsidRPr="00DD6B12" w:rsidRDefault="00CA1164" w:rsidP="00DD6B12">
            <w:pPr>
              <w:spacing w:line="240" w:lineRule="auto"/>
              <w:rPr>
                <w:rFonts w:ascii="Times" w:hAnsi="Times" w:cs="Times New Roman"/>
                <w:b/>
                <w:rPrChange w:id="11497" w:author="Adriana  Casas" w:date="2015-07-08T15:43:00Z">
                  <w:rPr>
                    <w:rFonts w:ascii="Times New Roman" w:hAnsi="Times New Roman" w:cs="Times New Roman"/>
                    <w:b/>
                  </w:rPr>
                </w:rPrChange>
              </w:rPr>
              <w:pPrChange w:id="11498" w:author="Adriana  Casas" w:date="2015-07-08T15:43:00Z">
                <w:pPr/>
              </w:pPrChange>
            </w:pPr>
            <w:r w:rsidRPr="00DD6B12">
              <w:rPr>
                <w:rFonts w:ascii="Times" w:hAnsi="Times" w:cs="Times New Roman"/>
                <w:rPrChange w:id="11499" w:author="Adriana  Casas" w:date="2015-07-08T15:43:00Z">
                  <w:rPr>
                    <w:rFonts w:ascii="Times New Roman" w:hAnsi="Times New Roman" w:cs="Times New Roman"/>
                  </w:rPr>
                </w:rPrChange>
              </w:rPr>
              <w:t>CS_10_01_CO REC 410</w:t>
            </w:r>
          </w:p>
        </w:tc>
      </w:tr>
      <w:tr w:rsidR="00337B73" w:rsidRPr="00DD6B12" w14:paraId="38A8AABD" w14:textId="77777777" w:rsidTr="00337B73">
        <w:tc>
          <w:tcPr>
            <w:tcW w:w="897" w:type="dxa"/>
          </w:tcPr>
          <w:p w14:paraId="523B1DD5" w14:textId="77777777" w:rsidR="00CA1164" w:rsidRPr="00DD6B12" w:rsidRDefault="00CA1164" w:rsidP="00DD6B12">
            <w:pPr>
              <w:spacing w:line="240" w:lineRule="auto"/>
              <w:rPr>
                <w:rFonts w:ascii="Times" w:hAnsi="Times" w:cs="Times New Roman"/>
                <w:rPrChange w:id="11500" w:author="Adriana  Casas" w:date="2015-07-08T15:43:00Z">
                  <w:rPr>
                    <w:rFonts w:ascii="Times New Roman" w:hAnsi="Times New Roman" w:cs="Times New Roman"/>
                  </w:rPr>
                </w:rPrChange>
              </w:rPr>
              <w:pPrChange w:id="11501" w:author="Adriana  Casas" w:date="2015-07-08T15:43:00Z">
                <w:pPr/>
              </w:pPrChange>
            </w:pPr>
            <w:r w:rsidRPr="00DD6B12">
              <w:rPr>
                <w:rFonts w:ascii="Times" w:hAnsi="Times" w:cs="Times New Roman"/>
                <w:b/>
                <w:rPrChange w:id="11502" w:author="Adriana  Casas" w:date="2015-07-08T15:43:00Z">
                  <w:rPr>
                    <w:rFonts w:ascii="Times New Roman" w:hAnsi="Times New Roman" w:cs="Times New Roman"/>
                    <w:b/>
                  </w:rPr>
                </w:rPrChange>
              </w:rPr>
              <w:t>Web 01</w:t>
            </w:r>
          </w:p>
        </w:tc>
        <w:tc>
          <w:tcPr>
            <w:tcW w:w="1621" w:type="dxa"/>
          </w:tcPr>
          <w:p w14:paraId="40F457E2" w14:textId="77777777" w:rsidR="00CA1164" w:rsidRPr="00DD6B12" w:rsidRDefault="00CA1164" w:rsidP="00DD6B12">
            <w:pPr>
              <w:spacing w:line="240" w:lineRule="auto"/>
              <w:rPr>
                <w:rFonts w:ascii="Times" w:hAnsi="Times" w:cs="Times New Roman"/>
                <w:rPrChange w:id="11503" w:author="Adriana  Casas" w:date="2015-07-08T15:43:00Z">
                  <w:rPr>
                    <w:rFonts w:ascii="Times New Roman" w:hAnsi="Times New Roman" w:cs="Times New Roman"/>
                  </w:rPr>
                </w:rPrChange>
              </w:rPr>
              <w:pPrChange w:id="11504" w:author="Adriana  Casas" w:date="2015-07-08T15:43:00Z">
                <w:pPr/>
              </w:pPrChange>
            </w:pPr>
            <w:r w:rsidRPr="00DD6B12">
              <w:rPr>
                <w:rFonts w:ascii="Times" w:hAnsi="Times" w:cs="Times New Roman"/>
                <w:rPrChange w:id="11505" w:author="Adriana  Casas" w:date="2015-07-08T15:43:00Z">
                  <w:rPr>
                    <w:rFonts w:ascii="Times New Roman" w:hAnsi="Times New Roman" w:cs="Times New Roman"/>
                  </w:rPr>
                </w:rPrChange>
              </w:rPr>
              <w:t>La economía</w:t>
            </w:r>
          </w:p>
        </w:tc>
        <w:tc>
          <w:tcPr>
            <w:tcW w:w="6536" w:type="dxa"/>
          </w:tcPr>
          <w:p w14:paraId="78DC5B54" w14:textId="77777777" w:rsidR="00CA1164" w:rsidRPr="00DD6B12" w:rsidRDefault="00CA1164" w:rsidP="00DD6B12">
            <w:pPr>
              <w:spacing w:line="240" w:lineRule="auto"/>
              <w:jc w:val="left"/>
              <w:rPr>
                <w:rFonts w:ascii="Times" w:hAnsi="Times" w:cs="Times New Roman"/>
                <w:i/>
                <w:rPrChange w:id="11506" w:author="Adriana  Casas" w:date="2015-07-08T15:43:00Z">
                  <w:rPr>
                    <w:rFonts w:ascii="Times New Roman" w:hAnsi="Times New Roman" w:cs="Times New Roman"/>
                    <w:i/>
                  </w:rPr>
                </w:rPrChange>
              </w:rPr>
              <w:pPrChange w:id="11507" w:author="Adriana  Casas" w:date="2015-07-08T15:43:00Z">
                <w:pPr>
                  <w:jc w:val="left"/>
                </w:pPr>
              </w:pPrChange>
            </w:pPr>
            <w:r w:rsidRPr="00DD6B12">
              <w:rPr>
                <w:rFonts w:ascii="Times" w:hAnsi="Times" w:cs="Times New Roman"/>
                <w:i/>
                <w:rPrChange w:id="11508" w:author="Adriana  Casas" w:date="2015-07-08T15:43:00Z">
                  <w:rPr>
                    <w:rFonts w:ascii="Times New Roman" w:hAnsi="Times New Roman" w:cs="Times New Roman"/>
                    <w:i/>
                  </w:rPr>
                </w:rPrChange>
              </w:rPr>
              <w:t>http://www.degerencia.com/tema/economia</w:t>
            </w:r>
          </w:p>
        </w:tc>
      </w:tr>
      <w:tr w:rsidR="00337B73" w:rsidRPr="00DD6B12" w14:paraId="5261A01E" w14:textId="77777777" w:rsidTr="00337B73">
        <w:tc>
          <w:tcPr>
            <w:tcW w:w="897" w:type="dxa"/>
          </w:tcPr>
          <w:p w14:paraId="39AAED00" w14:textId="77777777" w:rsidR="00CA1164" w:rsidRPr="00DD6B12" w:rsidRDefault="00CA1164" w:rsidP="00DD6B12">
            <w:pPr>
              <w:spacing w:line="240" w:lineRule="auto"/>
              <w:rPr>
                <w:rFonts w:ascii="Times" w:hAnsi="Times" w:cs="Times New Roman"/>
                <w:rPrChange w:id="11509" w:author="Adriana  Casas" w:date="2015-07-08T15:43:00Z">
                  <w:rPr>
                    <w:rFonts w:ascii="Times New Roman" w:hAnsi="Times New Roman" w:cs="Times New Roman"/>
                  </w:rPr>
                </w:rPrChange>
              </w:rPr>
              <w:pPrChange w:id="11510" w:author="Adriana  Casas" w:date="2015-07-08T15:43:00Z">
                <w:pPr/>
              </w:pPrChange>
            </w:pPr>
            <w:r w:rsidRPr="00DD6B12">
              <w:rPr>
                <w:rFonts w:ascii="Times" w:hAnsi="Times" w:cs="Times New Roman"/>
                <w:b/>
                <w:rPrChange w:id="11511" w:author="Adriana  Casas" w:date="2015-07-08T15:43:00Z">
                  <w:rPr>
                    <w:rFonts w:ascii="Times New Roman" w:hAnsi="Times New Roman" w:cs="Times New Roman"/>
                    <w:b/>
                  </w:rPr>
                </w:rPrChange>
              </w:rPr>
              <w:t>Web 02</w:t>
            </w:r>
          </w:p>
        </w:tc>
        <w:tc>
          <w:tcPr>
            <w:tcW w:w="1621" w:type="dxa"/>
          </w:tcPr>
          <w:p w14:paraId="6D52F8C2" w14:textId="77777777" w:rsidR="00CA1164" w:rsidRPr="00DD6B12" w:rsidRDefault="00CA1164" w:rsidP="00DD6B12">
            <w:pPr>
              <w:spacing w:line="240" w:lineRule="auto"/>
              <w:jc w:val="center"/>
              <w:rPr>
                <w:rFonts w:ascii="Times" w:hAnsi="Times" w:cs="Times New Roman"/>
                <w:rPrChange w:id="11512" w:author="Adriana  Casas" w:date="2015-07-08T15:43:00Z">
                  <w:rPr>
                    <w:rFonts w:ascii="Times New Roman" w:hAnsi="Times New Roman" w:cs="Times New Roman"/>
                  </w:rPr>
                </w:rPrChange>
              </w:rPr>
              <w:pPrChange w:id="11513" w:author="Adriana  Casas" w:date="2015-07-08T15:43:00Z">
                <w:pPr>
                  <w:jc w:val="center"/>
                </w:pPr>
              </w:pPrChange>
            </w:pPr>
            <w:r w:rsidRPr="00DD6B12">
              <w:rPr>
                <w:rFonts w:ascii="Times" w:hAnsi="Times" w:cs="Times New Roman"/>
                <w:rPrChange w:id="11514" w:author="Adriana  Casas" w:date="2015-07-08T15:43:00Z">
                  <w:rPr>
                    <w:rFonts w:ascii="Times New Roman" w:hAnsi="Times New Roman" w:cs="Times New Roman"/>
                  </w:rPr>
                </w:rPrChange>
              </w:rPr>
              <w:t>Los sectores de la economía</w:t>
            </w:r>
          </w:p>
        </w:tc>
        <w:tc>
          <w:tcPr>
            <w:tcW w:w="6536" w:type="dxa"/>
          </w:tcPr>
          <w:p w14:paraId="231E0990" w14:textId="77777777" w:rsidR="00CA1164" w:rsidRPr="00DD6B12" w:rsidRDefault="00696478" w:rsidP="00DD6B12">
            <w:pPr>
              <w:spacing w:line="240" w:lineRule="auto"/>
              <w:jc w:val="left"/>
              <w:rPr>
                <w:rFonts w:ascii="Times" w:hAnsi="Times" w:cs="Times New Roman"/>
                <w:i/>
                <w:rPrChange w:id="11515" w:author="Adriana  Casas" w:date="2015-07-08T15:43:00Z">
                  <w:rPr>
                    <w:rFonts w:ascii="Times New Roman" w:hAnsi="Times New Roman" w:cs="Times New Roman"/>
                    <w:i/>
                  </w:rPr>
                </w:rPrChange>
              </w:rPr>
              <w:pPrChange w:id="11516" w:author="Adriana  Casas" w:date="2015-07-08T15:43:00Z">
                <w:pPr>
                  <w:jc w:val="left"/>
                </w:pPr>
              </w:pPrChange>
            </w:pPr>
            <w:r w:rsidRPr="00DD6B12">
              <w:rPr>
                <w:rFonts w:ascii="Times" w:hAnsi="Times" w:cs="Times New Roman"/>
                <w:i/>
                <w:rPrChange w:id="11517" w:author="Adriana  Casas" w:date="2015-07-08T15:43:00Z">
                  <w:rPr>
                    <w:rFonts w:ascii="Times New Roman" w:hAnsi="Times New Roman" w:cs="Times New Roman"/>
                    <w:i/>
                  </w:rPr>
                </w:rPrChange>
              </w:rPr>
              <w:t>https://sites.google.com/site/economia20parabachillerato/temario/tema-2-los-agentes-y-los-sistemas-economicos/3-los-sectores-economicos</w:t>
            </w:r>
          </w:p>
        </w:tc>
      </w:tr>
      <w:tr w:rsidR="00337B73" w:rsidRPr="00DD6B12" w14:paraId="3DF692D0" w14:textId="77777777" w:rsidTr="00337B73">
        <w:tc>
          <w:tcPr>
            <w:tcW w:w="897" w:type="dxa"/>
          </w:tcPr>
          <w:p w14:paraId="064891B1" w14:textId="77777777" w:rsidR="00CA1164" w:rsidRPr="00DD6B12" w:rsidRDefault="00CA1164" w:rsidP="00DD6B12">
            <w:pPr>
              <w:spacing w:line="240" w:lineRule="auto"/>
              <w:rPr>
                <w:rFonts w:ascii="Times" w:hAnsi="Times" w:cs="Times New Roman"/>
                <w:b/>
                <w:rPrChange w:id="11518" w:author="Adriana  Casas" w:date="2015-07-08T15:43:00Z">
                  <w:rPr>
                    <w:rFonts w:ascii="Times New Roman" w:hAnsi="Times New Roman" w:cs="Times New Roman"/>
                    <w:b/>
                  </w:rPr>
                </w:rPrChange>
              </w:rPr>
              <w:pPrChange w:id="11519" w:author="Adriana  Casas" w:date="2015-07-08T15:43:00Z">
                <w:pPr/>
              </w:pPrChange>
            </w:pPr>
            <w:r w:rsidRPr="00DD6B12">
              <w:rPr>
                <w:rFonts w:ascii="Times" w:hAnsi="Times" w:cs="Times New Roman"/>
                <w:b/>
                <w:rPrChange w:id="11520" w:author="Adriana  Casas" w:date="2015-07-08T15:43:00Z">
                  <w:rPr>
                    <w:rFonts w:ascii="Times New Roman" w:hAnsi="Times New Roman" w:cs="Times New Roman"/>
                    <w:b/>
                  </w:rPr>
                </w:rPrChange>
              </w:rPr>
              <w:t>Web 03</w:t>
            </w:r>
          </w:p>
        </w:tc>
        <w:tc>
          <w:tcPr>
            <w:tcW w:w="1621" w:type="dxa"/>
          </w:tcPr>
          <w:p w14:paraId="2909F145" w14:textId="77777777" w:rsidR="00CA1164" w:rsidRPr="00DD6B12" w:rsidRDefault="00CA1164" w:rsidP="00DD6B12">
            <w:pPr>
              <w:spacing w:line="240" w:lineRule="auto"/>
              <w:jc w:val="center"/>
              <w:rPr>
                <w:rFonts w:ascii="Times" w:hAnsi="Times" w:cs="Times New Roman"/>
                <w:rPrChange w:id="11521" w:author="Adriana  Casas" w:date="2015-07-08T15:43:00Z">
                  <w:rPr>
                    <w:rFonts w:ascii="Times New Roman" w:hAnsi="Times New Roman" w:cs="Times New Roman"/>
                  </w:rPr>
                </w:rPrChange>
              </w:rPr>
              <w:pPrChange w:id="11522" w:author="Adriana  Casas" w:date="2015-07-08T15:43:00Z">
                <w:pPr>
                  <w:jc w:val="center"/>
                </w:pPr>
              </w:pPrChange>
            </w:pPr>
            <w:r w:rsidRPr="00DD6B12">
              <w:rPr>
                <w:rFonts w:ascii="Times" w:hAnsi="Times" w:cs="Times New Roman"/>
                <w:rPrChange w:id="11523" w:author="Adriana  Casas" w:date="2015-07-08T15:43:00Z">
                  <w:rPr>
                    <w:rFonts w:ascii="Times New Roman" w:hAnsi="Times New Roman" w:cs="Times New Roman"/>
                  </w:rPr>
                </w:rPrChange>
              </w:rPr>
              <w:t>La Globalización</w:t>
            </w:r>
          </w:p>
        </w:tc>
        <w:tc>
          <w:tcPr>
            <w:tcW w:w="6536" w:type="dxa"/>
          </w:tcPr>
          <w:p w14:paraId="7D799FDB" w14:textId="77777777" w:rsidR="00CA1164" w:rsidRPr="00DD6B12" w:rsidRDefault="00696478" w:rsidP="00DD6B12">
            <w:pPr>
              <w:spacing w:line="240" w:lineRule="auto"/>
              <w:jc w:val="left"/>
              <w:rPr>
                <w:rFonts w:ascii="Times" w:hAnsi="Times" w:cs="Times New Roman"/>
                <w:i/>
                <w:rPrChange w:id="11524" w:author="Adriana  Casas" w:date="2015-07-08T15:43:00Z">
                  <w:rPr>
                    <w:rFonts w:ascii="Times New Roman" w:hAnsi="Times New Roman" w:cs="Times New Roman"/>
                    <w:i/>
                  </w:rPr>
                </w:rPrChange>
              </w:rPr>
              <w:pPrChange w:id="11525" w:author="Adriana  Casas" w:date="2015-07-08T15:43:00Z">
                <w:pPr>
                  <w:jc w:val="left"/>
                </w:pPr>
              </w:pPrChange>
            </w:pPr>
            <w:r w:rsidRPr="00DD6B12">
              <w:rPr>
                <w:rFonts w:ascii="Times" w:hAnsi="Times" w:cs="Times New Roman"/>
                <w:i/>
                <w:rPrChange w:id="11526" w:author="Adriana  Casas" w:date="2015-07-08T15:43:00Z">
                  <w:rPr>
                    <w:rFonts w:ascii="Times New Roman" w:hAnsi="Times New Roman" w:cs="Times New Roman"/>
                    <w:i/>
                  </w:rPr>
                </w:rPrChange>
              </w:rPr>
              <w:t>http://www.cepal.org/es/publicaciones/2724-globalizacion-y-desarrollo</w:t>
            </w:r>
          </w:p>
        </w:tc>
      </w:tr>
    </w:tbl>
    <w:p w14:paraId="376B11F3" w14:textId="77777777" w:rsidR="00CA1164" w:rsidRPr="00DD6B12" w:rsidRDefault="00CA1164" w:rsidP="00DD6B12">
      <w:pPr>
        <w:spacing w:line="240" w:lineRule="auto"/>
        <w:rPr>
          <w:rFonts w:ascii="Times" w:hAnsi="Times" w:cs="Times New Roman"/>
          <w:rPrChange w:id="11527" w:author="Adriana  Casas" w:date="2015-07-08T15:43:00Z">
            <w:rPr>
              <w:rFonts w:ascii="Times New Roman" w:hAnsi="Times New Roman" w:cs="Times New Roman"/>
            </w:rPr>
          </w:rPrChange>
        </w:rPr>
        <w:pPrChange w:id="11528" w:author="Adriana  Casas" w:date="2015-07-08T15:43:00Z">
          <w:pPr/>
        </w:pPrChange>
      </w:pPr>
    </w:p>
    <w:p w14:paraId="219C6FB2" w14:textId="77777777" w:rsidR="00CA1164" w:rsidRPr="00DD6B12" w:rsidRDefault="00CA1164" w:rsidP="00DD6B12">
      <w:pPr>
        <w:spacing w:line="240" w:lineRule="auto"/>
        <w:rPr>
          <w:rFonts w:ascii="Times" w:hAnsi="Times" w:cs="Times New Roman"/>
          <w:rPrChange w:id="11529" w:author="Adriana  Casas" w:date="2015-07-08T15:43:00Z">
            <w:rPr>
              <w:rFonts w:ascii="Times New Roman" w:hAnsi="Times New Roman" w:cs="Times New Roman"/>
            </w:rPr>
          </w:rPrChange>
        </w:rPr>
        <w:pPrChange w:id="11530" w:author="Adriana  Casas" w:date="2015-07-08T15:43:00Z">
          <w:pPr/>
        </w:pPrChange>
      </w:pPr>
    </w:p>
    <w:p w14:paraId="0975C008" w14:textId="77777777" w:rsidR="00CA1164" w:rsidRPr="00DD6B12" w:rsidRDefault="00CA1164" w:rsidP="00DD6B12">
      <w:pPr>
        <w:shd w:val="clear" w:color="auto" w:fill="FFFFFF"/>
        <w:spacing w:line="240" w:lineRule="auto"/>
        <w:rPr>
          <w:rFonts w:ascii="Times" w:eastAsia="Times New Roman" w:hAnsi="Times" w:cs="Times New Roman"/>
          <w:color w:val="333333"/>
          <w:rPrChange w:id="11531" w:author="Adriana  Casas" w:date="2015-07-08T15:43:00Z">
            <w:rPr>
              <w:rFonts w:ascii="Times New Roman" w:eastAsia="Times New Roman" w:hAnsi="Times New Roman" w:cs="Times New Roman"/>
              <w:color w:val="333333"/>
            </w:rPr>
          </w:rPrChange>
        </w:rPr>
        <w:pPrChange w:id="11532" w:author="Adriana  Casas" w:date="2015-07-08T15:43:00Z">
          <w:pPr>
            <w:shd w:val="clear" w:color="auto" w:fill="FFFFFF"/>
            <w:spacing w:line="345" w:lineRule="atLeast"/>
          </w:pPr>
        </w:pPrChange>
      </w:pPr>
    </w:p>
    <w:p w14:paraId="0554A783" w14:textId="77777777" w:rsidR="006C738E" w:rsidRPr="00DD6B12" w:rsidRDefault="006C738E" w:rsidP="00DD6B12">
      <w:pPr>
        <w:spacing w:before="100" w:beforeAutospacing="1" w:after="100" w:afterAutospacing="1" w:line="240" w:lineRule="auto"/>
        <w:rPr>
          <w:rFonts w:ascii="Times" w:eastAsia="Times New Roman" w:hAnsi="Times"/>
          <w:b/>
          <w:color w:val="FF0000"/>
          <w:rPrChange w:id="11533" w:author="Adriana  Casas" w:date="2015-07-08T15:43:00Z">
            <w:rPr>
              <w:rFonts w:eastAsia="Times New Roman"/>
              <w:b/>
              <w:color w:val="FF0000"/>
            </w:rPr>
          </w:rPrChange>
        </w:rPr>
        <w:pPrChange w:id="11534" w:author="Adriana  Casas" w:date="2015-07-08T15:43:00Z">
          <w:pPr>
            <w:spacing w:before="100" w:beforeAutospacing="1" w:after="100" w:afterAutospacing="1"/>
          </w:pPr>
        </w:pPrChange>
      </w:pPr>
    </w:p>
    <w:p w14:paraId="1BAAED56" w14:textId="77777777" w:rsidR="006C738E" w:rsidRPr="00DD6B12" w:rsidRDefault="006C738E" w:rsidP="00DD6B12">
      <w:pPr>
        <w:spacing w:before="100" w:beforeAutospacing="1" w:after="100" w:afterAutospacing="1" w:line="240" w:lineRule="auto"/>
        <w:rPr>
          <w:rFonts w:ascii="Times" w:eastAsia="Times New Roman" w:hAnsi="Times"/>
          <w:b/>
          <w:color w:val="FF0000"/>
          <w:rPrChange w:id="11535" w:author="Adriana  Casas" w:date="2015-07-08T15:43:00Z">
            <w:rPr>
              <w:rFonts w:eastAsia="Times New Roman"/>
              <w:b/>
              <w:color w:val="FF0000"/>
            </w:rPr>
          </w:rPrChange>
        </w:rPr>
        <w:pPrChange w:id="11536" w:author="Adriana  Casas" w:date="2015-07-08T15:43:00Z">
          <w:pPr>
            <w:spacing w:before="100" w:beforeAutospacing="1" w:after="100" w:afterAutospacing="1"/>
          </w:pPr>
        </w:pPrChange>
      </w:pPr>
    </w:p>
    <w:p w14:paraId="075FBE2F" w14:textId="77777777" w:rsidR="006C738E" w:rsidRPr="00DD6B12" w:rsidRDefault="006C738E" w:rsidP="00DD6B12">
      <w:pPr>
        <w:spacing w:line="240" w:lineRule="auto"/>
        <w:rPr>
          <w:rFonts w:ascii="Times" w:hAnsi="Times"/>
          <w:rPrChange w:id="11537" w:author="Adriana  Casas" w:date="2015-07-08T15:43:00Z">
            <w:rPr/>
          </w:rPrChange>
        </w:rPr>
        <w:pPrChange w:id="11538" w:author="Adriana  Casas" w:date="2015-07-08T15:43:00Z">
          <w:pPr/>
        </w:pPrChange>
      </w:pPr>
    </w:p>
    <w:p w14:paraId="7F0FBE8D" w14:textId="77777777" w:rsidR="00FA3043" w:rsidRPr="00DD6B12" w:rsidRDefault="00FA3043" w:rsidP="00DD6B12">
      <w:pPr>
        <w:spacing w:line="240" w:lineRule="auto"/>
        <w:rPr>
          <w:rFonts w:ascii="Times" w:hAnsi="Times"/>
          <w:rPrChange w:id="11539" w:author="Adriana  Casas" w:date="2015-07-08T15:43:00Z">
            <w:rPr/>
          </w:rPrChange>
        </w:rPr>
        <w:pPrChange w:id="11540" w:author="Adriana  Casas" w:date="2015-07-08T15:43:00Z">
          <w:pPr/>
        </w:pPrChange>
      </w:pPr>
    </w:p>
    <w:sectPr w:rsidR="00FA3043" w:rsidRPr="00DD6B12">
      <w:headerReference w:type="default" r:id="rId70"/>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5" w:author="Adriana  Casas" w:date="2015-07-08T16:11:00Z" w:initials="AC">
    <w:p w14:paraId="36CDFD9E" w14:textId="619DAC38" w:rsidR="0088276B" w:rsidRDefault="0088276B">
      <w:pPr>
        <w:pStyle w:val="Textocomentario"/>
      </w:pPr>
      <w:r>
        <w:rPr>
          <w:rStyle w:val="Refdecomentario"/>
        </w:rPr>
        <w:annotationRef/>
      </w:r>
      <w:r>
        <w:t xml:space="preserve">Yo reemplazaría este Destacado por un recurso profundiza aprovechado, el que me tiene confudida. Ver punto 3 del correo con mis dudas.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9BF562" w14:textId="77777777" w:rsidR="0088276B" w:rsidRDefault="0088276B" w:rsidP="007350DD">
      <w:pPr>
        <w:spacing w:line="240" w:lineRule="auto"/>
      </w:pPr>
      <w:r>
        <w:separator/>
      </w:r>
    </w:p>
  </w:endnote>
  <w:endnote w:type="continuationSeparator" w:id="0">
    <w:p w14:paraId="0E0D5D18" w14:textId="77777777" w:rsidR="0088276B" w:rsidRDefault="0088276B" w:rsidP="007350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Georgia">
    <w:panose1 w:val="02040502050405020303"/>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843B18" w14:textId="77777777" w:rsidR="0088276B" w:rsidRDefault="0088276B" w:rsidP="007350DD">
      <w:pPr>
        <w:spacing w:line="240" w:lineRule="auto"/>
      </w:pPr>
      <w:r>
        <w:separator/>
      </w:r>
    </w:p>
  </w:footnote>
  <w:footnote w:type="continuationSeparator" w:id="0">
    <w:p w14:paraId="7912C07F" w14:textId="77777777" w:rsidR="0088276B" w:rsidRDefault="0088276B" w:rsidP="007350D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242AF" w14:textId="77777777" w:rsidR="0088276B" w:rsidRDefault="0088276B" w:rsidP="007350DD">
    <w:r>
      <w:rPr>
        <w:color w:val="000000"/>
      </w:rPr>
      <w:t>[GUION CS_10_05</w:t>
    </w:r>
    <w:r w:rsidRPr="00ED548F">
      <w:rPr>
        <w:color w:val="000000"/>
      </w:rPr>
      <w:t xml:space="preserve">_CO]  </w:t>
    </w:r>
    <w:r>
      <w:rPr>
        <w:color w:val="000000"/>
      </w:rPr>
      <w:t>Guion 01</w:t>
    </w:r>
    <w:r>
      <w:rPr>
        <w:b/>
        <w:color w:val="000000"/>
      </w:rPr>
      <w:t>La vida económica</w:t>
    </w:r>
  </w:p>
  <w:p w14:paraId="5D250638" w14:textId="77777777" w:rsidR="0088276B" w:rsidRDefault="0088276B">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25040"/>
    <w:multiLevelType w:val="multilevel"/>
    <w:tmpl w:val="E7F0764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
    <w:nsid w:val="076B55F3"/>
    <w:multiLevelType w:val="multilevel"/>
    <w:tmpl w:val="486600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nsid w:val="09954727"/>
    <w:multiLevelType w:val="multilevel"/>
    <w:tmpl w:val="D9B0BFDE"/>
    <w:lvl w:ilvl="0">
      <w:start w:val="1"/>
      <w:numFmt w:val="bullet"/>
      <w:lvlText w:val="❖"/>
      <w:lvlJc w:val="left"/>
      <w:pPr>
        <w:ind w:left="720" w:firstLine="1080"/>
      </w:pPr>
      <w:rPr>
        <w:rFonts w:ascii="Arial" w:eastAsia="Arial" w:hAnsi="Arial" w:cs="Arial"/>
        <w:sz w:val="2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
    <w:nsid w:val="0C943019"/>
    <w:multiLevelType w:val="hybridMultilevel"/>
    <w:tmpl w:val="B9381A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1BA52A5"/>
    <w:multiLevelType w:val="hybridMultilevel"/>
    <w:tmpl w:val="8EA23E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4F82FFB"/>
    <w:multiLevelType w:val="multilevel"/>
    <w:tmpl w:val="C2B8C1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
    <w:nsid w:val="15301000"/>
    <w:multiLevelType w:val="multilevel"/>
    <w:tmpl w:val="23468DA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nsid w:val="16A978F7"/>
    <w:multiLevelType w:val="hybridMultilevel"/>
    <w:tmpl w:val="7D70B78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204A7972"/>
    <w:multiLevelType w:val="multilevel"/>
    <w:tmpl w:val="C04259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
    <w:nsid w:val="212C41A6"/>
    <w:multiLevelType w:val="multilevel"/>
    <w:tmpl w:val="7DF8281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0">
    <w:nsid w:val="226B1A0B"/>
    <w:multiLevelType w:val="multilevel"/>
    <w:tmpl w:val="A6F819B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069"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3A5B22"/>
    <w:multiLevelType w:val="multilevel"/>
    <w:tmpl w:val="E69CA0EE"/>
    <w:lvl w:ilvl="0">
      <w:start w:val="1"/>
      <w:numFmt w:val="bullet"/>
      <w:lvlText w:val="●"/>
      <w:lvlJc w:val="left"/>
      <w:pPr>
        <w:ind w:left="720" w:firstLine="1080"/>
      </w:pPr>
      <w:rPr>
        <w:rFonts w:ascii="Arial" w:eastAsia="Arial" w:hAnsi="Arial" w:cs="Arial"/>
        <w:sz w:val="2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
    <w:nsid w:val="2DDC0327"/>
    <w:multiLevelType w:val="multilevel"/>
    <w:tmpl w:val="34EE0D7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2F7D1829"/>
    <w:multiLevelType w:val="hybridMultilevel"/>
    <w:tmpl w:val="2AF09674"/>
    <w:lvl w:ilvl="0" w:tplc="240A0001">
      <w:start w:val="1"/>
      <w:numFmt w:val="bullet"/>
      <w:lvlText w:val=""/>
      <w:lvlJc w:val="left"/>
      <w:pPr>
        <w:ind w:left="1035" w:hanging="675"/>
      </w:pPr>
      <w:rPr>
        <w:rFonts w:ascii="Symbol" w:hAnsi="Symbo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0864C14"/>
    <w:multiLevelType w:val="hybridMultilevel"/>
    <w:tmpl w:val="A5704E8A"/>
    <w:lvl w:ilvl="0" w:tplc="240A0001">
      <w:start w:val="1"/>
      <w:numFmt w:val="bullet"/>
      <w:lvlText w:val=""/>
      <w:lvlJc w:val="left"/>
      <w:pPr>
        <w:ind w:left="1035" w:hanging="675"/>
      </w:pPr>
      <w:rPr>
        <w:rFonts w:ascii="Symbol" w:hAnsi="Symbo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1461115"/>
    <w:multiLevelType w:val="hybridMultilevel"/>
    <w:tmpl w:val="15327BC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nsid w:val="32AA5371"/>
    <w:multiLevelType w:val="hybridMultilevel"/>
    <w:tmpl w:val="4C2CB6B6"/>
    <w:lvl w:ilvl="0" w:tplc="9462F5B8">
      <w:numFmt w:val="bullet"/>
      <w:lvlText w:val="-"/>
      <w:lvlJc w:val="left"/>
      <w:pPr>
        <w:ind w:left="420" w:hanging="360"/>
      </w:pPr>
      <w:rPr>
        <w:rFonts w:ascii="Times" w:eastAsia="Arial" w:hAnsi="Times" w:cs="Arial"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17">
    <w:nsid w:val="32D00A92"/>
    <w:multiLevelType w:val="multilevel"/>
    <w:tmpl w:val="6ADC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1F2048"/>
    <w:multiLevelType w:val="hybridMultilevel"/>
    <w:tmpl w:val="44E439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7172F52"/>
    <w:multiLevelType w:val="multilevel"/>
    <w:tmpl w:val="3B2C8D9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
    <w:nsid w:val="3B7B2C97"/>
    <w:multiLevelType w:val="multilevel"/>
    <w:tmpl w:val="D332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1F2093"/>
    <w:multiLevelType w:val="hybridMultilevel"/>
    <w:tmpl w:val="DEBC96A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nsid w:val="3C5548F9"/>
    <w:multiLevelType w:val="hybridMultilevel"/>
    <w:tmpl w:val="82A09F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DE70A58"/>
    <w:multiLevelType w:val="hybridMultilevel"/>
    <w:tmpl w:val="FDBE21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E9B0B76"/>
    <w:multiLevelType w:val="hybridMultilevel"/>
    <w:tmpl w:val="DC28965C"/>
    <w:lvl w:ilvl="0" w:tplc="240A0001">
      <w:start w:val="1"/>
      <w:numFmt w:val="bullet"/>
      <w:lvlText w:val=""/>
      <w:lvlJc w:val="left"/>
      <w:pPr>
        <w:ind w:left="769" w:hanging="360"/>
      </w:pPr>
      <w:rPr>
        <w:rFonts w:ascii="Symbol" w:hAnsi="Symbol" w:hint="default"/>
      </w:rPr>
    </w:lvl>
    <w:lvl w:ilvl="1" w:tplc="240A0003" w:tentative="1">
      <w:start w:val="1"/>
      <w:numFmt w:val="bullet"/>
      <w:lvlText w:val="o"/>
      <w:lvlJc w:val="left"/>
      <w:pPr>
        <w:ind w:left="1489" w:hanging="360"/>
      </w:pPr>
      <w:rPr>
        <w:rFonts w:ascii="Courier New" w:hAnsi="Courier New" w:cs="Courier New" w:hint="default"/>
      </w:rPr>
    </w:lvl>
    <w:lvl w:ilvl="2" w:tplc="240A0005" w:tentative="1">
      <w:start w:val="1"/>
      <w:numFmt w:val="bullet"/>
      <w:lvlText w:val=""/>
      <w:lvlJc w:val="left"/>
      <w:pPr>
        <w:ind w:left="2209" w:hanging="360"/>
      </w:pPr>
      <w:rPr>
        <w:rFonts w:ascii="Wingdings" w:hAnsi="Wingdings" w:hint="default"/>
      </w:rPr>
    </w:lvl>
    <w:lvl w:ilvl="3" w:tplc="240A0001" w:tentative="1">
      <w:start w:val="1"/>
      <w:numFmt w:val="bullet"/>
      <w:lvlText w:val=""/>
      <w:lvlJc w:val="left"/>
      <w:pPr>
        <w:ind w:left="2929" w:hanging="360"/>
      </w:pPr>
      <w:rPr>
        <w:rFonts w:ascii="Symbol" w:hAnsi="Symbol" w:hint="default"/>
      </w:rPr>
    </w:lvl>
    <w:lvl w:ilvl="4" w:tplc="240A0003" w:tentative="1">
      <w:start w:val="1"/>
      <w:numFmt w:val="bullet"/>
      <w:lvlText w:val="o"/>
      <w:lvlJc w:val="left"/>
      <w:pPr>
        <w:ind w:left="3649" w:hanging="360"/>
      </w:pPr>
      <w:rPr>
        <w:rFonts w:ascii="Courier New" w:hAnsi="Courier New" w:cs="Courier New" w:hint="default"/>
      </w:rPr>
    </w:lvl>
    <w:lvl w:ilvl="5" w:tplc="240A0005" w:tentative="1">
      <w:start w:val="1"/>
      <w:numFmt w:val="bullet"/>
      <w:lvlText w:val=""/>
      <w:lvlJc w:val="left"/>
      <w:pPr>
        <w:ind w:left="4369" w:hanging="360"/>
      </w:pPr>
      <w:rPr>
        <w:rFonts w:ascii="Wingdings" w:hAnsi="Wingdings" w:hint="default"/>
      </w:rPr>
    </w:lvl>
    <w:lvl w:ilvl="6" w:tplc="240A0001" w:tentative="1">
      <w:start w:val="1"/>
      <w:numFmt w:val="bullet"/>
      <w:lvlText w:val=""/>
      <w:lvlJc w:val="left"/>
      <w:pPr>
        <w:ind w:left="5089" w:hanging="360"/>
      </w:pPr>
      <w:rPr>
        <w:rFonts w:ascii="Symbol" w:hAnsi="Symbol" w:hint="default"/>
      </w:rPr>
    </w:lvl>
    <w:lvl w:ilvl="7" w:tplc="240A0003" w:tentative="1">
      <w:start w:val="1"/>
      <w:numFmt w:val="bullet"/>
      <w:lvlText w:val="o"/>
      <w:lvlJc w:val="left"/>
      <w:pPr>
        <w:ind w:left="5809" w:hanging="360"/>
      </w:pPr>
      <w:rPr>
        <w:rFonts w:ascii="Courier New" w:hAnsi="Courier New" w:cs="Courier New" w:hint="default"/>
      </w:rPr>
    </w:lvl>
    <w:lvl w:ilvl="8" w:tplc="240A0005" w:tentative="1">
      <w:start w:val="1"/>
      <w:numFmt w:val="bullet"/>
      <w:lvlText w:val=""/>
      <w:lvlJc w:val="left"/>
      <w:pPr>
        <w:ind w:left="6529" w:hanging="360"/>
      </w:pPr>
      <w:rPr>
        <w:rFonts w:ascii="Wingdings" w:hAnsi="Wingdings" w:hint="default"/>
      </w:rPr>
    </w:lvl>
  </w:abstractNum>
  <w:abstractNum w:abstractNumId="25">
    <w:nsid w:val="3EAF730B"/>
    <w:multiLevelType w:val="multilevel"/>
    <w:tmpl w:val="90069F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6">
    <w:nsid w:val="3FDC137A"/>
    <w:multiLevelType w:val="hybridMultilevel"/>
    <w:tmpl w:val="CE24B49C"/>
    <w:lvl w:ilvl="0" w:tplc="240A0001">
      <w:start w:val="1"/>
      <w:numFmt w:val="bullet"/>
      <w:lvlText w:val=""/>
      <w:lvlJc w:val="left"/>
      <w:pPr>
        <w:ind w:left="1245" w:hanging="885"/>
      </w:pPr>
      <w:rPr>
        <w:rFonts w:ascii="Symbol" w:hAnsi="Symbo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1510C03"/>
    <w:multiLevelType w:val="hybridMultilevel"/>
    <w:tmpl w:val="06BE28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nsid w:val="462A0972"/>
    <w:multiLevelType w:val="multilevel"/>
    <w:tmpl w:val="37146E8C"/>
    <w:lvl w:ilvl="0">
      <w:start w:val="1"/>
      <w:numFmt w:val="bullet"/>
      <w:lvlText w:val="❖"/>
      <w:lvlJc w:val="left"/>
      <w:pPr>
        <w:ind w:left="720" w:firstLine="1080"/>
      </w:pPr>
      <w:rPr>
        <w:rFonts w:ascii="Arial" w:eastAsia="Arial" w:hAnsi="Arial" w:cs="Arial"/>
        <w:sz w:val="2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9">
    <w:nsid w:val="46310DCC"/>
    <w:multiLevelType w:val="hybridMultilevel"/>
    <w:tmpl w:val="47D2CCC6"/>
    <w:lvl w:ilvl="0" w:tplc="0C0A0001">
      <w:start w:val="1"/>
      <w:numFmt w:val="bullet"/>
      <w:lvlText w:val=""/>
      <w:lvlJc w:val="left"/>
      <w:pPr>
        <w:ind w:left="420" w:hanging="360"/>
      </w:pPr>
      <w:rPr>
        <w:rFonts w:ascii="Symbol" w:hAnsi="Symbol"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0">
    <w:nsid w:val="4B0A0AB8"/>
    <w:multiLevelType w:val="multilevel"/>
    <w:tmpl w:val="B01E01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1">
    <w:nsid w:val="511D0DB5"/>
    <w:multiLevelType w:val="multilevel"/>
    <w:tmpl w:val="2C1455D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2">
    <w:nsid w:val="521D79A4"/>
    <w:multiLevelType w:val="multilevel"/>
    <w:tmpl w:val="A0A68E9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3">
    <w:nsid w:val="54480BAA"/>
    <w:multiLevelType w:val="hybridMultilevel"/>
    <w:tmpl w:val="3FE8386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4">
    <w:nsid w:val="5D97216E"/>
    <w:multiLevelType w:val="hybridMultilevel"/>
    <w:tmpl w:val="7D48C76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nsid w:val="5E11025A"/>
    <w:multiLevelType w:val="multilevel"/>
    <w:tmpl w:val="DFF4570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6">
    <w:nsid w:val="5EEF51C3"/>
    <w:multiLevelType w:val="multilevel"/>
    <w:tmpl w:val="C9BA5B3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7">
    <w:nsid w:val="606E2EBD"/>
    <w:multiLevelType w:val="multilevel"/>
    <w:tmpl w:val="8D64CA8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8">
    <w:nsid w:val="61F40B91"/>
    <w:multiLevelType w:val="hybridMultilevel"/>
    <w:tmpl w:val="F30243BA"/>
    <w:lvl w:ilvl="0" w:tplc="9A44A93C">
      <w:start w:val="1"/>
      <w:numFmt w:val="decimal"/>
      <w:lvlText w:val="%1."/>
      <w:lvlJc w:val="left"/>
      <w:pPr>
        <w:ind w:left="720" w:hanging="360"/>
      </w:pPr>
      <w:rPr>
        <w:rFonts w:hint="default"/>
        <w:color w:val="0000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64073BC2"/>
    <w:multiLevelType w:val="multilevel"/>
    <w:tmpl w:val="6E30B4D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0">
    <w:nsid w:val="66C42869"/>
    <w:multiLevelType w:val="multilevel"/>
    <w:tmpl w:val="FD00AA0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1">
    <w:nsid w:val="66D65C81"/>
    <w:multiLevelType w:val="multilevel"/>
    <w:tmpl w:val="134827C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2">
    <w:nsid w:val="68596DDE"/>
    <w:multiLevelType w:val="hybridMultilevel"/>
    <w:tmpl w:val="64163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6CAB21B1"/>
    <w:multiLevelType w:val="hybridMultilevel"/>
    <w:tmpl w:val="7E0030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CBA6C38"/>
    <w:multiLevelType w:val="hybridMultilevel"/>
    <w:tmpl w:val="E3861AC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nsid w:val="6EE6471D"/>
    <w:multiLevelType w:val="hybridMultilevel"/>
    <w:tmpl w:val="ABE01B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6F252E93"/>
    <w:multiLevelType w:val="hybridMultilevel"/>
    <w:tmpl w:val="E2A0D0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07E6205"/>
    <w:multiLevelType w:val="multilevel"/>
    <w:tmpl w:val="468CD2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8">
    <w:nsid w:val="70827A8E"/>
    <w:multiLevelType w:val="hybridMultilevel"/>
    <w:tmpl w:val="CD6890D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9">
    <w:nsid w:val="711C7F8A"/>
    <w:multiLevelType w:val="hybridMultilevel"/>
    <w:tmpl w:val="46E2CA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0">
    <w:nsid w:val="71E23B98"/>
    <w:multiLevelType w:val="multilevel"/>
    <w:tmpl w:val="F7C282B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1">
    <w:nsid w:val="730C664A"/>
    <w:multiLevelType w:val="multilevel"/>
    <w:tmpl w:val="C40ECD4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2">
    <w:nsid w:val="775837AA"/>
    <w:multiLevelType w:val="hybridMultilevel"/>
    <w:tmpl w:val="85ACA54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3">
    <w:nsid w:val="7CCF7754"/>
    <w:multiLevelType w:val="hybridMultilevel"/>
    <w:tmpl w:val="370A06B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4">
    <w:nsid w:val="7EC941A3"/>
    <w:multiLevelType w:val="hybridMultilevel"/>
    <w:tmpl w:val="EABE42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30"/>
  </w:num>
  <w:num w:numId="3">
    <w:abstractNumId w:val="39"/>
  </w:num>
  <w:num w:numId="4">
    <w:abstractNumId w:val="47"/>
  </w:num>
  <w:num w:numId="5">
    <w:abstractNumId w:val="28"/>
  </w:num>
  <w:num w:numId="6">
    <w:abstractNumId w:val="12"/>
  </w:num>
  <w:num w:numId="7">
    <w:abstractNumId w:val="1"/>
  </w:num>
  <w:num w:numId="8">
    <w:abstractNumId w:val="50"/>
  </w:num>
  <w:num w:numId="9">
    <w:abstractNumId w:val="25"/>
  </w:num>
  <w:num w:numId="10">
    <w:abstractNumId w:val="19"/>
  </w:num>
  <w:num w:numId="11">
    <w:abstractNumId w:val="40"/>
  </w:num>
  <w:num w:numId="12">
    <w:abstractNumId w:val="5"/>
  </w:num>
  <w:num w:numId="13">
    <w:abstractNumId w:val="31"/>
  </w:num>
  <w:num w:numId="14">
    <w:abstractNumId w:val="9"/>
  </w:num>
  <w:num w:numId="15">
    <w:abstractNumId w:val="6"/>
  </w:num>
  <w:num w:numId="16">
    <w:abstractNumId w:val="37"/>
  </w:num>
  <w:num w:numId="17">
    <w:abstractNumId w:val="2"/>
  </w:num>
  <w:num w:numId="18">
    <w:abstractNumId w:val="11"/>
  </w:num>
  <w:num w:numId="19">
    <w:abstractNumId w:val="8"/>
  </w:num>
  <w:num w:numId="20">
    <w:abstractNumId w:val="36"/>
  </w:num>
  <w:num w:numId="21">
    <w:abstractNumId w:val="32"/>
  </w:num>
  <w:num w:numId="22">
    <w:abstractNumId w:val="51"/>
  </w:num>
  <w:num w:numId="23">
    <w:abstractNumId w:val="35"/>
  </w:num>
  <w:num w:numId="24">
    <w:abstractNumId w:val="41"/>
  </w:num>
  <w:num w:numId="25">
    <w:abstractNumId w:val="20"/>
  </w:num>
  <w:num w:numId="26">
    <w:abstractNumId w:val="10"/>
  </w:num>
  <w:num w:numId="27">
    <w:abstractNumId w:val="7"/>
  </w:num>
  <w:num w:numId="28">
    <w:abstractNumId w:val="24"/>
  </w:num>
  <w:num w:numId="29">
    <w:abstractNumId w:val="38"/>
  </w:num>
  <w:num w:numId="30">
    <w:abstractNumId w:val="22"/>
  </w:num>
  <w:num w:numId="31">
    <w:abstractNumId w:val="46"/>
  </w:num>
  <w:num w:numId="32">
    <w:abstractNumId w:val="13"/>
  </w:num>
  <w:num w:numId="33">
    <w:abstractNumId w:val="42"/>
  </w:num>
  <w:num w:numId="34">
    <w:abstractNumId w:val="26"/>
  </w:num>
  <w:num w:numId="35">
    <w:abstractNumId w:val="23"/>
  </w:num>
  <w:num w:numId="36">
    <w:abstractNumId w:val="4"/>
  </w:num>
  <w:num w:numId="37">
    <w:abstractNumId w:val="43"/>
  </w:num>
  <w:num w:numId="38">
    <w:abstractNumId w:val="14"/>
  </w:num>
  <w:num w:numId="39">
    <w:abstractNumId w:val="3"/>
  </w:num>
  <w:num w:numId="40">
    <w:abstractNumId w:val="18"/>
  </w:num>
  <w:num w:numId="41">
    <w:abstractNumId w:val="54"/>
  </w:num>
  <w:num w:numId="42">
    <w:abstractNumId w:val="49"/>
  </w:num>
  <w:num w:numId="43">
    <w:abstractNumId w:val="27"/>
  </w:num>
  <w:num w:numId="44">
    <w:abstractNumId w:val="44"/>
  </w:num>
  <w:num w:numId="45">
    <w:abstractNumId w:val="15"/>
  </w:num>
  <w:num w:numId="46">
    <w:abstractNumId w:val="48"/>
  </w:num>
  <w:num w:numId="47">
    <w:abstractNumId w:val="33"/>
  </w:num>
  <w:num w:numId="48">
    <w:abstractNumId w:val="53"/>
  </w:num>
  <w:num w:numId="49">
    <w:abstractNumId w:val="21"/>
  </w:num>
  <w:num w:numId="50">
    <w:abstractNumId w:val="52"/>
  </w:num>
  <w:num w:numId="51">
    <w:abstractNumId w:val="34"/>
  </w:num>
  <w:num w:numId="52">
    <w:abstractNumId w:val="45"/>
  </w:num>
  <w:num w:numId="53">
    <w:abstractNumId w:val="17"/>
  </w:num>
  <w:num w:numId="54">
    <w:abstractNumId w:val="16"/>
  </w:num>
  <w:num w:numId="55">
    <w:abstractNumId w:val="2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revisionView w:insDel="0" w:formatting="0"/>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738E"/>
    <w:rsid w:val="0004103E"/>
    <w:rsid w:val="000434EB"/>
    <w:rsid w:val="0005317F"/>
    <w:rsid w:val="00056030"/>
    <w:rsid w:val="000620AB"/>
    <w:rsid w:val="00063AD8"/>
    <w:rsid w:val="00080C5D"/>
    <w:rsid w:val="000B73EC"/>
    <w:rsid w:val="000E5F55"/>
    <w:rsid w:val="000F2336"/>
    <w:rsid w:val="000F4881"/>
    <w:rsid w:val="00114F10"/>
    <w:rsid w:val="00124144"/>
    <w:rsid w:val="00145370"/>
    <w:rsid w:val="0015070A"/>
    <w:rsid w:val="00160720"/>
    <w:rsid w:val="00170A7C"/>
    <w:rsid w:val="00177A54"/>
    <w:rsid w:val="00182403"/>
    <w:rsid w:val="00185FB4"/>
    <w:rsid w:val="00186BBF"/>
    <w:rsid w:val="001A49B1"/>
    <w:rsid w:val="001B0AE6"/>
    <w:rsid w:val="001B6F1F"/>
    <w:rsid w:val="001B7533"/>
    <w:rsid w:val="001C2E97"/>
    <w:rsid w:val="001D175F"/>
    <w:rsid w:val="001D7805"/>
    <w:rsid w:val="001E02A5"/>
    <w:rsid w:val="001F3DAA"/>
    <w:rsid w:val="00213250"/>
    <w:rsid w:val="00213339"/>
    <w:rsid w:val="00216A09"/>
    <w:rsid w:val="00273457"/>
    <w:rsid w:val="002779F3"/>
    <w:rsid w:val="002A7037"/>
    <w:rsid w:val="002B7D0E"/>
    <w:rsid w:val="002C0A86"/>
    <w:rsid w:val="002C2431"/>
    <w:rsid w:val="002C32BE"/>
    <w:rsid w:val="002F62B8"/>
    <w:rsid w:val="00304DF9"/>
    <w:rsid w:val="00314B23"/>
    <w:rsid w:val="003162C2"/>
    <w:rsid w:val="003212CB"/>
    <w:rsid w:val="00324C6C"/>
    <w:rsid w:val="003261CB"/>
    <w:rsid w:val="00337B73"/>
    <w:rsid w:val="003519F3"/>
    <w:rsid w:val="00357534"/>
    <w:rsid w:val="00366041"/>
    <w:rsid w:val="00387EC8"/>
    <w:rsid w:val="00391BFD"/>
    <w:rsid w:val="0039301D"/>
    <w:rsid w:val="00395FEA"/>
    <w:rsid w:val="003A205C"/>
    <w:rsid w:val="003B696C"/>
    <w:rsid w:val="003C5E08"/>
    <w:rsid w:val="003C7E26"/>
    <w:rsid w:val="003C7F41"/>
    <w:rsid w:val="003D22FC"/>
    <w:rsid w:val="003D485F"/>
    <w:rsid w:val="003E1516"/>
    <w:rsid w:val="003E72E5"/>
    <w:rsid w:val="003E741B"/>
    <w:rsid w:val="003F313D"/>
    <w:rsid w:val="003F35AA"/>
    <w:rsid w:val="00423D89"/>
    <w:rsid w:val="0043403E"/>
    <w:rsid w:val="00436DC5"/>
    <w:rsid w:val="00452F4F"/>
    <w:rsid w:val="00453131"/>
    <w:rsid w:val="004533F9"/>
    <w:rsid w:val="00457CC3"/>
    <w:rsid w:val="00484C36"/>
    <w:rsid w:val="004A191E"/>
    <w:rsid w:val="004A4A24"/>
    <w:rsid w:val="004A769E"/>
    <w:rsid w:val="004B06A0"/>
    <w:rsid w:val="004B48BE"/>
    <w:rsid w:val="004E34C7"/>
    <w:rsid w:val="004E586E"/>
    <w:rsid w:val="004F0B3E"/>
    <w:rsid w:val="004F495D"/>
    <w:rsid w:val="004F6FFE"/>
    <w:rsid w:val="0051291C"/>
    <w:rsid w:val="0052298B"/>
    <w:rsid w:val="005229A6"/>
    <w:rsid w:val="00525931"/>
    <w:rsid w:val="005276FB"/>
    <w:rsid w:val="00530D75"/>
    <w:rsid w:val="00545DFF"/>
    <w:rsid w:val="0056272D"/>
    <w:rsid w:val="00565B95"/>
    <w:rsid w:val="00565F3E"/>
    <w:rsid w:val="00571573"/>
    <w:rsid w:val="00592B4D"/>
    <w:rsid w:val="00594196"/>
    <w:rsid w:val="00595D21"/>
    <w:rsid w:val="005A6711"/>
    <w:rsid w:val="005B1D67"/>
    <w:rsid w:val="005B4260"/>
    <w:rsid w:val="005B7220"/>
    <w:rsid w:val="005E4303"/>
    <w:rsid w:val="005E4D42"/>
    <w:rsid w:val="005F06B3"/>
    <w:rsid w:val="006016BF"/>
    <w:rsid w:val="006065EF"/>
    <w:rsid w:val="006067A4"/>
    <w:rsid w:val="00607CAD"/>
    <w:rsid w:val="00624EAA"/>
    <w:rsid w:val="0064767E"/>
    <w:rsid w:val="00652A7A"/>
    <w:rsid w:val="006603BC"/>
    <w:rsid w:val="00663BA8"/>
    <w:rsid w:val="00684463"/>
    <w:rsid w:val="00687269"/>
    <w:rsid w:val="006937A2"/>
    <w:rsid w:val="00696478"/>
    <w:rsid w:val="006A6972"/>
    <w:rsid w:val="006B34EE"/>
    <w:rsid w:val="006B3C22"/>
    <w:rsid w:val="006B3EFC"/>
    <w:rsid w:val="006C5DB6"/>
    <w:rsid w:val="006C738E"/>
    <w:rsid w:val="006E29D3"/>
    <w:rsid w:val="0070210C"/>
    <w:rsid w:val="007350DD"/>
    <w:rsid w:val="00744F7E"/>
    <w:rsid w:val="0074543B"/>
    <w:rsid w:val="00755669"/>
    <w:rsid w:val="00757D74"/>
    <w:rsid w:val="00761DBF"/>
    <w:rsid w:val="00781EB0"/>
    <w:rsid w:val="0079701D"/>
    <w:rsid w:val="007B38E3"/>
    <w:rsid w:val="007C488B"/>
    <w:rsid w:val="007E3BCA"/>
    <w:rsid w:val="007E527D"/>
    <w:rsid w:val="008201E3"/>
    <w:rsid w:val="008506BA"/>
    <w:rsid w:val="00861AD4"/>
    <w:rsid w:val="00864EFF"/>
    <w:rsid w:val="008770E8"/>
    <w:rsid w:val="0088062D"/>
    <w:rsid w:val="0088276B"/>
    <w:rsid w:val="00885137"/>
    <w:rsid w:val="008923EB"/>
    <w:rsid w:val="00893F85"/>
    <w:rsid w:val="00895853"/>
    <w:rsid w:val="008961AE"/>
    <w:rsid w:val="00897763"/>
    <w:rsid w:val="008A113D"/>
    <w:rsid w:val="008A73B5"/>
    <w:rsid w:val="008B0ECB"/>
    <w:rsid w:val="008B22DD"/>
    <w:rsid w:val="008C3DD3"/>
    <w:rsid w:val="008D49A1"/>
    <w:rsid w:val="008D5AE5"/>
    <w:rsid w:val="008F1F55"/>
    <w:rsid w:val="0090248E"/>
    <w:rsid w:val="0091408A"/>
    <w:rsid w:val="00916387"/>
    <w:rsid w:val="00931CFC"/>
    <w:rsid w:val="00941F08"/>
    <w:rsid w:val="00957B45"/>
    <w:rsid w:val="00960F75"/>
    <w:rsid w:val="00962D3B"/>
    <w:rsid w:val="00970FC0"/>
    <w:rsid w:val="00973F64"/>
    <w:rsid w:val="009822B0"/>
    <w:rsid w:val="00982AB7"/>
    <w:rsid w:val="00985EC8"/>
    <w:rsid w:val="009867E8"/>
    <w:rsid w:val="0099020B"/>
    <w:rsid w:val="009A5FCC"/>
    <w:rsid w:val="009B1EC6"/>
    <w:rsid w:val="009C40BF"/>
    <w:rsid w:val="009D3AFD"/>
    <w:rsid w:val="009E0D0F"/>
    <w:rsid w:val="009F132D"/>
    <w:rsid w:val="00A12AF7"/>
    <w:rsid w:val="00A203BB"/>
    <w:rsid w:val="00A20BDB"/>
    <w:rsid w:val="00A23DEB"/>
    <w:rsid w:val="00A245F4"/>
    <w:rsid w:val="00A44D1B"/>
    <w:rsid w:val="00A64638"/>
    <w:rsid w:val="00A708C6"/>
    <w:rsid w:val="00A74E13"/>
    <w:rsid w:val="00A93D4B"/>
    <w:rsid w:val="00A95AD4"/>
    <w:rsid w:val="00AA2ED0"/>
    <w:rsid w:val="00AA4C0D"/>
    <w:rsid w:val="00AA6618"/>
    <w:rsid w:val="00AB3ADC"/>
    <w:rsid w:val="00AC09EF"/>
    <w:rsid w:val="00AC3893"/>
    <w:rsid w:val="00AC434B"/>
    <w:rsid w:val="00AD230B"/>
    <w:rsid w:val="00AF4184"/>
    <w:rsid w:val="00B15CED"/>
    <w:rsid w:val="00B36B7F"/>
    <w:rsid w:val="00B50C05"/>
    <w:rsid w:val="00B55B83"/>
    <w:rsid w:val="00B67FD6"/>
    <w:rsid w:val="00B75149"/>
    <w:rsid w:val="00B761C5"/>
    <w:rsid w:val="00B83844"/>
    <w:rsid w:val="00BA17E3"/>
    <w:rsid w:val="00BC5FA9"/>
    <w:rsid w:val="00BD1402"/>
    <w:rsid w:val="00BD3437"/>
    <w:rsid w:val="00BD3660"/>
    <w:rsid w:val="00BE6FCA"/>
    <w:rsid w:val="00BF18E9"/>
    <w:rsid w:val="00BF5E0D"/>
    <w:rsid w:val="00C00F5E"/>
    <w:rsid w:val="00C25B05"/>
    <w:rsid w:val="00C31518"/>
    <w:rsid w:val="00C42F85"/>
    <w:rsid w:val="00C45B38"/>
    <w:rsid w:val="00C61A00"/>
    <w:rsid w:val="00C64FA5"/>
    <w:rsid w:val="00C8187C"/>
    <w:rsid w:val="00C8263E"/>
    <w:rsid w:val="00C91872"/>
    <w:rsid w:val="00C96032"/>
    <w:rsid w:val="00CA1164"/>
    <w:rsid w:val="00CA24F9"/>
    <w:rsid w:val="00CD7CC4"/>
    <w:rsid w:val="00CF4C4C"/>
    <w:rsid w:val="00D2437C"/>
    <w:rsid w:val="00D311F9"/>
    <w:rsid w:val="00D50CE9"/>
    <w:rsid w:val="00D74F65"/>
    <w:rsid w:val="00DA5954"/>
    <w:rsid w:val="00DB43F7"/>
    <w:rsid w:val="00DB71AE"/>
    <w:rsid w:val="00DB7F96"/>
    <w:rsid w:val="00DD2F07"/>
    <w:rsid w:val="00DD6B12"/>
    <w:rsid w:val="00DE5F82"/>
    <w:rsid w:val="00DF76ED"/>
    <w:rsid w:val="00E03689"/>
    <w:rsid w:val="00E04CBD"/>
    <w:rsid w:val="00E058D9"/>
    <w:rsid w:val="00E0765B"/>
    <w:rsid w:val="00E11686"/>
    <w:rsid w:val="00E23F08"/>
    <w:rsid w:val="00E35EF7"/>
    <w:rsid w:val="00E43422"/>
    <w:rsid w:val="00E451BD"/>
    <w:rsid w:val="00E472C0"/>
    <w:rsid w:val="00E50C5F"/>
    <w:rsid w:val="00E518AC"/>
    <w:rsid w:val="00E603B8"/>
    <w:rsid w:val="00E62EA0"/>
    <w:rsid w:val="00E66852"/>
    <w:rsid w:val="00E81307"/>
    <w:rsid w:val="00E83A15"/>
    <w:rsid w:val="00E92E8A"/>
    <w:rsid w:val="00E958C0"/>
    <w:rsid w:val="00EA54FC"/>
    <w:rsid w:val="00EB23F4"/>
    <w:rsid w:val="00EC2D73"/>
    <w:rsid w:val="00ED548F"/>
    <w:rsid w:val="00EE5B4B"/>
    <w:rsid w:val="00F12CAE"/>
    <w:rsid w:val="00F40493"/>
    <w:rsid w:val="00F41E25"/>
    <w:rsid w:val="00F428EC"/>
    <w:rsid w:val="00F45C1F"/>
    <w:rsid w:val="00F55EFB"/>
    <w:rsid w:val="00F579AE"/>
    <w:rsid w:val="00F57E41"/>
    <w:rsid w:val="00F63FA0"/>
    <w:rsid w:val="00F926F2"/>
    <w:rsid w:val="00F92886"/>
    <w:rsid w:val="00F96430"/>
    <w:rsid w:val="00FA1C94"/>
    <w:rsid w:val="00FA3043"/>
    <w:rsid w:val="00FB2839"/>
    <w:rsid w:val="00FD1F36"/>
    <w:rsid w:val="00FF680F"/>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9EC0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A1C94"/>
    <w:pPr>
      <w:spacing w:after="0" w:line="360" w:lineRule="auto"/>
      <w:jc w:val="both"/>
    </w:pPr>
    <w:rPr>
      <w:rFonts w:ascii="Arial" w:eastAsia="Arial" w:hAnsi="Arial" w:cs="Arial"/>
      <w:sz w:val="24"/>
      <w:szCs w:val="24"/>
      <w:highlight w:val="white"/>
      <w:lang w:eastAsia="es-CO"/>
    </w:rPr>
  </w:style>
  <w:style w:type="paragraph" w:styleId="Ttulo1">
    <w:name w:val="heading 1"/>
    <w:basedOn w:val="Normal"/>
    <w:next w:val="Normal"/>
    <w:link w:val="Ttulo1Car"/>
    <w:rsid w:val="006C738E"/>
    <w:pPr>
      <w:keepNext/>
      <w:keepLines/>
      <w:spacing w:before="480" w:after="120"/>
      <w:outlineLvl w:val="0"/>
    </w:pPr>
    <w:rPr>
      <w:b/>
      <w:color w:val="000000"/>
      <w:sz w:val="48"/>
    </w:rPr>
  </w:style>
  <w:style w:type="paragraph" w:styleId="Ttulo2">
    <w:name w:val="heading 2"/>
    <w:basedOn w:val="Normal"/>
    <w:next w:val="Normal"/>
    <w:link w:val="Ttulo2Car"/>
    <w:rsid w:val="006C738E"/>
    <w:pPr>
      <w:keepNext/>
      <w:keepLines/>
      <w:spacing w:before="100" w:after="100" w:line="240" w:lineRule="auto"/>
      <w:outlineLvl w:val="1"/>
    </w:pPr>
    <w:rPr>
      <w:rFonts w:ascii="Times New Roman" w:eastAsia="Times New Roman" w:hAnsi="Times New Roman" w:cs="Times New Roman"/>
      <w:b/>
      <w:color w:val="000000"/>
      <w:sz w:val="36"/>
    </w:rPr>
  </w:style>
  <w:style w:type="paragraph" w:styleId="Ttulo3">
    <w:name w:val="heading 3"/>
    <w:basedOn w:val="Normal"/>
    <w:next w:val="Normal"/>
    <w:link w:val="Ttulo3Car"/>
    <w:rsid w:val="006C738E"/>
    <w:pPr>
      <w:keepNext/>
      <w:keepLines/>
      <w:spacing w:before="280" w:after="80"/>
      <w:outlineLvl w:val="2"/>
    </w:pPr>
    <w:rPr>
      <w:b/>
      <w:color w:val="000000"/>
      <w:sz w:val="28"/>
    </w:rPr>
  </w:style>
  <w:style w:type="paragraph" w:styleId="Ttulo4">
    <w:name w:val="heading 4"/>
    <w:basedOn w:val="Normal"/>
    <w:next w:val="Normal"/>
    <w:link w:val="Ttulo4Car"/>
    <w:rsid w:val="006C738E"/>
    <w:pPr>
      <w:keepNext/>
      <w:keepLines/>
      <w:spacing w:before="40" w:line="276" w:lineRule="auto"/>
      <w:outlineLvl w:val="3"/>
    </w:pPr>
    <w:rPr>
      <w:rFonts w:ascii="Cambria" w:eastAsia="Cambria" w:hAnsi="Cambria" w:cs="Cambria"/>
      <w:i/>
      <w:color w:val="366091"/>
      <w:sz w:val="22"/>
    </w:rPr>
  </w:style>
  <w:style w:type="paragraph" w:styleId="Ttulo5">
    <w:name w:val="heading 5"/>
    <w:basedOn w:val="Normal"/>
    <w:next w:val="Normal"/>
    <w:link w:val="Ttulo5Car"/>
    <w:rsid w:val="006C738E"/>
    <w:pPr>
      <w:keepNext/>
      <w:keepLines/>
      <w:spacing w:before="220" w:after="40"/>
      <w:outlineLvl w:val="4"/>
    </w:pPr>
    <w:rPr>
      <w:b/>
      <w:color w:val="000000"/>
      <w:sz w:val="22"/>
    </w:rPr>
  </w:style>
  <w:style w:type="paragraph" w:styleId="Ttulo6">
    <w:name w:val="heading 6"/>
    <w:basedOn w:val="Normal"/>
    <w:next w:val="Normal"/>
    <w:link w:val="Ttulo6Car"/>
    <w:rsid w:val="006C738E"/>
    <w:pPr>
      <w:keepNext/>
      <w:keepLines/>
      <w:spacing w:before="200" w:after="40"/>
      <w:outlineLvl w:val="5"/>
    </w:pPr>
    <w:rPr>
      <w:b/>
      <w:color w:val="000000"/>
      <w:sz w:val="20"/>
    </w:rPr>
  </w:style>
  <w:style w:type="paragraph" w:styleId="Ttulo7">
    <w:name w:val="heading 7"/>
    <w:basedOn w:val="Normal"/>
    <w:next w:val="Normal"/>
    <w:link w:val="Ttulo7Car"/>
    <w:uiPriority w:val="9"/>
    <w:unhideWhenUsed/>
    <w:qFormat/>
    <w:rsid w:val="00897763"/>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6C738E"/>
    <w:rPr>
      <w:rFonts w:ascii="Arial" w:eastAsia="Arial" w:hAnsi="Arial" w:cs="Arial"/>
      <w:b/>
      <w:color w:val="000000"/>
      <w:sz w:val="48"/>
      <w:szCs w:val="24"/>
      <w:highlight w:val="white"/>
      <w:lang w:eastAsia="es-CO"/>
    </w:rPr>
  </w:style>
  <w:style w:type="character" w:customStyle="1" w:styleId="Ttulo2Car">
    <w:name w:val="Título 2 Car"/>
    <w:basedOn w:val="Fuentedeprrafopredeter"/>
    <w:link w:val="Ttulo2"/>
    <w:rsid w:val="006C738E"/>
    <w:rPr>
      <w:rFonts w:ascii="Times New Roman" w:eastAsia="Times New Roman" w:hAnsi="Times New Roman" w:cs="Times New Roman"/>
      <w:b/>
      <w:color w:val="000000"/>
      <w:sz w:val="36"/>
      <w:szCs w:val="24"/>
      <w:highlight w:val="white"/>
      <w:lang w:eastAsia="es-CO"/>
    </w:rPr>
  </w:style>
  <w:style w:type="character" w:customStyle="1" w:styleId="Ttulo3Car">
    <w:name w:val="Título 3 Car"/>
    <w:basedOn w:val="Fuentedeprrafopredeter"/>
    <w:link w:val="Ttulo3"/>
    <w:rsid w:val="006C738E"/>
    <w:rPr>
      <w:rFonts w:ascii="Arial" w:eastAsia="Arial" w:hAnsi="Arial" w:cs="Arial"/>
      <w:b/>
      <w:color w:val="000000"/>
      <w:sz w:val="28"/>
      <w:szCs w:val="24"/>
      <w:highlight w:val="white"/>
      <w:lang w:eastAsia="es-CO"/>
    </w:rPr>
  </w:style>
  <w:style w:type="character" w:customStyle="1" w:styleId="Ttulo4Car">
    <w:name w:val="Título 4 Car"/>
    <w:basedOn w:val="Fuentedeprrafopredeter"/>
    <w:link w:val="Ttulo4"/>
    <w:rsid w:val="006C738E"/>
    <w:rPr>
      <w:rFonts w:ascii="Cambria" w:eastAsia="Cambria" w:hAnsi="Cambria" w:cs="Cambria"/>
      <w:i/>
      <w:color w:val="366091"/>
      <w:szCs w:val="24"/>
      <w:highlight w:val="white"/>
      <w:lang w:eastAsia="es-CO"/>
    </w:rPr>
  </w:style>
  <w:style w:type="character" w:customStyle="1" w:styleId="Ttulo5Car">
    <w:name w:val="Título 5 Car"/>
    <w:basedOn w:val="Fuentedeprrafopredeter"/>
    <w:link w:val="Ttulo5"/>
    <w:rsid w:val="006C738E"/>
    <w:rPr>
      <w:rFonts w:ascii="Arial" w:eastAsia="Arial" w:hAnsi="Arial" w:cs="Arial"/>
      <w:b/>
      <w:color w:val="000000"/>
      <w:szCs w:val="24"/>
      <w:highlight w:val="white"/>
      <w:lang w:eastAsia="es-CO"/>
    </w:rPr>
  </w:style>
  <w:style w:type="character" w:customStyle="1" w:styleId="Ttulo6Car">
    <w:name w:val="Título 6 Car"/>
    <w:basedOn w:val="Fuentedeprrafopredeter"/>
    <w:link w:val="Ttulo6"/>
    <w:rsid w:val="006C738E"/>
    <w:rPr>
      <w:rFonts w:ascii="Arial" w:eastAsia="Arial" w:hAnsi="Arial" w:cs="Arial"/>
      <w:b/>
      <w:color w:val="000000"/>
      <w:sz w:val="20"/>
      <w:szCs w:val="24"/>
      <w:highlight w:val="white"/>
      <w:lang w:eastAsia="es-CO"/>
    </w:rPr>
  </w:style>
  <w:style w:type="table" w:customStyle="1" w:styleId="TableNormal">
    <w:name w:val="Table Normal"/>
    <w:rsid w:val="006C738E"/>
    <w:pPr>
      <w:spacing w:after="0" w:line="360" w:lineRule="auto"/>
      <w:jc w:val="both"/>
    </w:pPr>
    <w:rPr>
      <w:rFonts w:ascii="Arial" w:eastAsia="Arial" w:hAnsi="Arial" w:cs="Arial"/>
      <w:color w:val="00B050"/>
      <w:sz w:val="24"/>
      <w:szCs w:val="24"/>
      <w:highlight w:val="white"/>
      <w:lang w:eastAsia="es-CO"/>
    </w:rPr>
    <w:tblPr>
      <w:tblCellMar>
        <w:top w:w="0" w:type="dxa"/>
        <w:left w:w="0" w:type="dxa"/>
        <w:bottom w:w="0" w:type="dxa"/>
        <w:right w:w="0" w:type="dxa"/>
      </w:tblCellMar>
    </w:tblPr>
  </w:style>
  <w:style w:type="paragraph" w:styleId="Ttulo">
    <w:name w:val="Title"/>
    <w:basedOn w:val="Normal"/>
    <w:next w:val="Normal"/>
    <w:link w:val="TtuloCar"/>
    <w:rsid w:val="006C738E"/>
    <w:pPr>
      <w:keepNext/>
      <w:keepLines/>
      <w:spacing w:before="480" w:after="120"/>
    </w:pPr>
    <w:rPr>
      <w:b/>
      <w:color w:val="000000"/>
      <w:sz w:val="72"/>
    </w:rPr>
  </w:style>
  <w:style w:type="character" w:customStyle="1" w:styleId="TtuloCar">
    <w:name w:val="Título Car"/>
    <w:basedOn w:val="Fuentedeprrafopredeter"/>
    <w:link w:val="Ttulo"/>
    <w:rsid w:val="006C738E"/>
    <w:rPr>
      <w:rFonts w:ascii="Arial" w:eastAsia="Arial" w:hAnsi="Arial" w:cs="Arial"/>
      <w:b/>
      <w:color w:val="000000"/>
      <w:sz w:val="72"/>
      <w:szCs w:val="24"/>
      <w:highlight w:val="white"/>
      <w:lang w:eastAsia="es-CO"/>
    </w:rPr>
  </w:style>
  <w:style w:type="paragraph" w:styleId="Subttulo">
    <w:name w:val="Subtitle"/>
    <w:basedOn w:val="Normal"/>
    <w:next w:val="Normal"/>
    <w:link w:val="SubttuloCar"/>
    <w:rsid w:val="006C738E"/>
    <w:pPr>
      <w:keepNext/>
      <w:keepLines/>
      <w:spacing w:before="360" w:after="80"/>
    </w:pPr>
    <w:rPr>
      <w:rFonts w:ascii="Georgia" w:eastAsia="Georgia" w:hAnsi="Georgia" w:cs="Georgia"/>
      <w:i/>
      <w:color w:val="666666"/>
      <w:sz w:val="48"/>
    </w:rPr>
  </w:style>
  <w:style w:type="character" w:customStyle="1" w:styleId="SubttuloCar">
    <w:name w:val="Subtítulo Car"/>
    <w:basedOn w:val="Fuentedeprrafopredeter"/>
    <w:link w:val="Subttulo"/>
    <w:rsid w:val="006C738E"/>
    <w:rPr>
      <w:rFonts w:ascii="Georgia" w:eastAsia="Georgia" w:hAnsi="Georgia" w:cs="Georgia"/>
      <w:i/>
      <w:color w:val="666666"/>
      <w:sz w:val="48"/>
      <w:szCs w:val="24"/>
      <w:highlight w:val="white"/>
      <w:lang w:eastAsia="es-CO"/>
    </w:rPr>
  </w:style>
  <w:style w:type="table" w:customStyle="1" w:styleId="104">
    <w:name w:val="10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03">
    <w:name w:val="10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02">
    <w:name w:val="102"/>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01">
    <w:name w:val="101"/>
    <w:basedOn w:val="TableNormal"/>
    <w:rsid w:val="006C738E"/>
    <w:tblPr>
      <w:tblStyleRowBandSize w:val="1"/>
      <w:tblStyleColBandSize w:val="1"/>
      <w:tblCellMar>
        <w:top w:w="0" w:type="dxa"/>
        <w:left w:w="0" w:type="dxa"/>
        <w:bottom w:w="0" w:type="dxa"/>
        <w:right w:w="0" w:type="dxa"/>
      </w:tblCellMar>
    </w:tblPr>
  </w:style>
  <w:style w:type="table" w:customStyle="1" w:styleId="100">
    <w:name w:val="10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9">
    <w:name w:val="99"/>
    <w:basedOn w:val="TableNormal"/>
    <w:rsid w:val="006C738E"/>
    <w:tblPr>
      <w:tblStyleRowBandSize w:val="1"/>
      <w:tblStyleColBandSize w:val="1"/>
      <w:tblCellMar>
        <w:top w:w="0" w:type="dxa"/>
        <w:left w:w="0" w:type="dxa"/>
        <w:bottom w:w="0" w:type="dxa"/>
        <w:right w:w="0" w:type="dxa"/>
      </w:tblCellMar>
    </w:tblPr>
  </w:style>
  <w:style w:type="table" w:customStyle="1" w:styleId="98">
    <w:name w:val="9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7">
    <w:name w:val="97"/>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6">
    <w:name w:val="9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5">
    <w:name w:val="95"/>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4">
    <w:name w:val="94"/>
    <w:basedOn w:val="TableNormal"/>
    <w:rsid w:val="006C738E"/>
    <w:tblPr>
      <w:tblStyleRowBandSize w:val="1"/>
      <w:tblStyleColBandSize w:val="1"/>
      <w:tblCellMar>
        <w:top w:w="0" w:type="dxa"/>
        <w:left w:w="0" w:type="dxa"/>
        <w:bottom w:w="0" w:type="dxa"/>
        <w:right w:w="0" w:type="dxa"/>
      </w:tblCellMar>
    </w:tblPr>
  </w:style>
  <w:style w:type="table" w:customStyle="1" w:styleId="93">
    <w:name w:val="9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2">
    <w:name w:val="92"/>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1">
    <w:name w:val="91"/>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0">
    <w:name w:val="9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9">
    <w:name w:val="89"/>
    <w:basedOn w:val="TableNormal"/>
    <w:rsid w:val="006C738E"/>
    <w:tblPr>
      <w:tblStyleRowBandSize w:val="1"/>
      <w:tblStyleColBandSize w:val="1"/>
      <w:tblCellMar>
        <w:top w:w="0" w:type="dxa"/>
        <w:left w:w="0" w:type="dxa"/>
        <w:bottom w:w="0" w:type="dxa"/>
        <w:right w:w="0" w:type="dxa"/>
      </w:tblCellMar>
    </w:tblPr>
  </w:style>
  <w:style w:type="table" w:customStyle="1" w:styleId="88">
    <w:name w:val="8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7">
    <w:name w:val="87"/>
    <w:basedOn w:val="TableNormal"/>
    <w:rsid w:val="006C738E"/>
    <w:tblPr>
      <w:tblStyleRowBandSize w:val="1"/>
      <w:tblStyleColBandSize w:val="1"/>
      <w:tblCellMar>
        <w:top w:w="0" w:type="dxa"/>
        <w:left w:w="0" w:type="dxa"/>
        <w:bottom w:w="0" w:type="dxa"/>
        <w:right w:w="0" w:type="dxa"/>
      </w:tblCellMar>
    </w:tblPr>
  </w:style>
  <w:style w:type="table" w:customStyle="1" w:styleId="86">
    <w:name w:val="8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5">
    <w:name w:val="85"/>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4">
    <w:name w:val="8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3">
    <w:name w:val="8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2">
    <w:name w:val="82"/>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1">
    <w:name w:val="81"/>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0">
    <w:name w:val="80"/>
    <w:basedOn w:val="TableNormal"/>
    <w:rsid w:val="006C738E"/>
    <w:tblPr>
      <w:tblStyleRowBandSize w:val="1"/>
      <w:tblStyleColBandSize w:val="1"/>
      <w:tblCellMar>
        <w:top w:w="0" w:type="dxa"/>
        <w:left w:w="0" w:type="dxa"/>
        <w:bottom w:w="0" w:type="dxa"/>
        <w:right w:w="0" w:type="dxa"/>
      </w:tblCellMar>
    </w:tblPr>
  </w:style>
  <w:style w:type="table" w:customStyle="1" w:styleId="79">
    <w:name w:val="79"/>
    <w:basedOn w:val="TableNormal"/>
    <w:rsid w:val="006C738E"/>
    <w:tblPr>
      <w:tblStyleRowBandSize w:val="1"/>
      <w:tblStyleColBandSize w:val="1"/>
      <w:tblCellMar>
        <w:top w:w="0" w:type="dxa"/>
        <w:left w:w="0" w:type="dxa"/>
        <w:bottom w:w="0" w:type="dxa"/>
        <w:right w:w="0" w:type="dxa"/>
      </w:tblCellMar>
    </w:tblPr>
  </w:style>
  <w:style w:type="table" w:customStyle="1" w:styleId="78">
    <w:name w:val="7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7">
    <w:name w:val="77"/>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6">
    <w:name w:val="7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5">
    <w:name w:val="75"/>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4">
    <w:name w:val="7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3">
    <w:name w:val="7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2">
    <w:name w:val="72"/>
    <w:basedOn w:val="TableNormal"/>
    <w:rsid w:val="006C738E"/>
    <w:tblPr>
      <w:tblStyleRowBandSize w:val="1"/>
      <w:tblStyleColBandSize w:val="1"/>
      <w:tblCellMar>
        <w:top w:w="0" w:type="dxa"/>
        <w:left w:w="115" w:type="dxa"/>
        <w:bottom w:w="0" w:type="dxa"/>
        <w:right w:w="115" w:type="dxa"/>
      </w:tblCellMar>
    </w:tblPr>
  </w:style>
  <w:style w:type="table" w:customStyle="1" w:styleId="71">
    <w:name w:val="71"/>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0">
    <w:name w:val="70"/>
    <w:basedOn w:val="TableNormal"/>
    <w:rsid w:val="006C738E"/>
    <w:tblPr>
      <w:tblStyleRowBandSize w:val="1"/>
      <w:tblStyleColBandSize w:val="1"/>
      <w:tblCellMar>
        <w:top w:w="0" w:type="dxa"/>
        <w:left w:w="115" w:type="dxa"/>
        <w:bottom w:w="0" w:type="dxa"/>
        <w:right w:w="115" w:type="dxa"/>
      </w:tblCellMar>
    </w:tblPr>
  </w:style>
  <w:style w:type="table" w:customStyle="1" w:styleId="69">
    <w:name w:val="69"/>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8">
    <w:name w:val="68"/>
    <w:basedOn w:val="TableNormal"/>
    <w:rsid w:val="006C738E"/>
    <w:tblPr>
      <w:tblStyleRowBandSize w:val="1"/>
      <w:tblStyleColBandSize w:val="1"/>
      <w:tblCellMar>
        <w:top w:w="0" w:type="dxa"/>
        <w:left w:w="115" w:type="dxa"/>
        <w:bottom w:w="0" w:type="dxa"/>
        <w:right w:w="115" w:type="dxa"/>
      </w:tblCellMar>
    </w:tblPr>
  </w:style>
  <w:style w:type="table" w:customStyle="1" w:styleId="67">
    <w:name w:val="67"/>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6">
    <w:name w:val="6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5">
    <w:name w:val="65"/>
    <w:basedOn w:val="TableNormal"/>
    <w:rsid w:val="006C738E"/>
    <w:tblPr>
      <w:tblStyleRowBandSize w:val="1"/>
      <w:tblStyleColBandSize w:val="1"/>
      <w:tblCellMar>
        <w:top w:w="0" w:type="dxa"/>
        <w:left w:w="0" w:type="dxa"/>
        <w:bottom w:w="0" w:type="dxa"/>
        <w:right w:w="0" w:type="dxa"/>
      </w:tblCellMar>
    </w:tblPr>
  </w:style>
  <w:style w:type="table" w:customStyle="1" w:styleId="64">
    <w:name w:val="6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3">
    <w:name w:val="6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2">
    <w:name w:val="62"/>
    <w:basedOn w:val="TableNormal"/>
    <w:rsid w:val="006C738E"/>
    <w:tblPr>
      <w:tblStyleRowBandSize w:val="1"/>
      <w:tblStyleColBandSize w:val="1"/>
      <w:tblCellMar>
        <w:top w:w="0" w:type="dxa"/>
        <w:left w:w="0" w:type="dxa"/>
        <w:bottom w:w="0" w:type="dxa"/>
        <w:right w:w="0" w:type="dxa"/>
      </w:tblCellMar>
    </w:tblPr>
  </w:style>
  <w:style w:type="table" w:customStyle="1" w:styleId="61">
    <w:name w:val="6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60">
    <w:name w:val="60"/>
    <w:basedOn w:val="TableNormal"/>
    <w:rsid w:val="006C738E"/>
    <w:tblPr>
      <w:tblStyleRowBandSize w:val="1"/>
      <w:tblStyleColBandSize w:val="1"/>
      <w:tblCellMar>
        <w:top w:w="0" w:type="dxa"/>
        <w:left w:w="0" w:type="dxa"/>
        <w:bottom w:w="0" w:type="dxa"/>
        <w:right w:w="0" w:type="dxa"/>
      </w:tblCellMar>
    </w:tblPr>
  </w:style>
  <w:style w:type="table" w:customStyle="1" w:styleId="59">
    <w:name w:val="59"/>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58">
    <w:name w:val="58"/>
    <w:basedOn w:val="TableNormal"/>
    <w:rsid w:val="006C738E"/>
    <w:tblPr>
      <w:tblStyleRowBandSize w:val="1"/>
      <w:tblStyleColBandSize w:val="1"/>
      <w:tblCellMar>
        <w:top w:w="0" w:type="dxa"/>
        <w:left w:w="0" w:type="dxa"/>
        <w:bottom w:w="0" w:type="dxa"/>
        <w:right w:w="0" w:type="dxa"/>
      </w:tblCellMar>
    </w:tblPr>
  </w:style>
  <w:style w:type="table" w:customStyle="1" w:styleId="57">
    <w:name w:val="57"/>
    <w:basedOn w:val="TableNormal"/>
    <w:rsid w:val="006C738E"/>
    <w:tblPr>
      <w:tblStyleRowBandSize w:val="1"/>
      <w:tblStyleColBandSize w:val="1"/>
      <w:tblCellMar>
        <w:top w:w="0" w:type="dxa"/>
        <w:left w:w="0" w:type="dxa"/>
        <w:bottom w:w="0" w:type="dxa"/>
        <w:right w:w="0" w:type="dxa"/>
      </w:tblCellMar>
    </w:tblPr>
  </w:style>
  <w:style w:type="table" w:customStyle="1" w:styleId="56">
    <w:name w:val="5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55">
    <w:name w:val="55"/>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54">
    <w:name w:val="5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53">
    <w:name w:val="5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52">
    <w:name w:val="5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51">
    <w:name w:val="5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50">
    <w:name w:val="50"/>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9">
    <w:name w:val="49"/>
    <w:basedOn w:val="TableNormal"/>
    <w:rsid w:val="006C738E"/>
    <w:tblPr>
      <w:tblStyleRowBandSize w:val="1"/>
      <w:tblStyleColBandSize w:val="1"/>
      <w:tblCellMar>
        <w:top w:w="0" w:type="dxa"/>
        <w:left w:w="115" w:type="dxa"/>
        <w:bottom w:w="0" w:type="dxa"/>
        <w:right w:w="115" w:type="dxa"/>
      </w:tblCellMar>
    </w:tblPr>
  </w:style>
  <w:style w:type="table" w:customStyle="1" w:styleId="48">
    <w:name w:val="4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47">
    <w:name w:val="47"/>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6">
    <w:name w:val="46"/>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5">
    <w:name w:val="45"/>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4">
    <w:name w:val="44"/>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3">
    <w:name w:val="4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2">
    <w:name w:val="4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1">
    <w:name w:val="4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0">
    <w:name w:val="40"/>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9">
    <w:name w:val="39"/>
    <w:basedOn w:val="TableNormal"/>
    <w:rsid w:val="006C738E"/>
    <w:tblPr>
      <w:tblStyleRowBandSize w:val="1"/>
      <w:tblStyleColBandSize w:val="1"/>
      <w:tblCellMar>
        <w:top w:w="0" w:type="dxa"/>
        <w:left w:w="0" w:type="dxa"/>
        <w:bottom w:w="0" w:type="dxa"/>
        <w:right w:w="0" w:type="dxa"/>
      </w:tblCellMar>
    </w:tblPr>
  </w:style>
  <w:style w:type="table" w:customStyle="1" w:styleId="38">
    <w:name w:val="3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37">
    <w:name w:val="37"/>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6">
    <w:name w:val="36"/>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5">
    <w:name w:val="35"/>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4">
    <w:name w:val="34"/>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3">
    <w:name w:val="3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2">
    <w:name w:val="3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1">
    <w:name w:val="3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0">
    <w:name w:val="3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29">
    <w:name w:val="29"/>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8">
    <w:name w:val="28"/>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7">
    <w:name w:val="27"/>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6">
    <w:name w:val="26"/>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5">
    <w:name w:val="25"/>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4">
    <w:name w:val="24"/>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3">
    <w:name w:val="2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2">
    <w:name w:val="2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1">
    <w:name w:val="21"/>
    <w:basedOn w:val="TableNormal"/>
    <w:rsid w:val="006C738E"/>
    <w:tblPr>
      <w:tblStyleRowBandSize w:val="1"/>
      <w:tblStyleColBandSize w:val="1"/>
      <w:tblCellMar>
        <w:top w:w="0" w:type="dxa"/>
        <w:left w:w="0" w:type="dxa"/>
        <w:bottom w:w="0" w:type="dxa"/>
        <w:right w:w="0" w:type="dxa"/>
      </w:tblCellMar>
    </w:tblPr>
  </w:style>
  <w:style w:type="table" w:customStyle="1" w:styleId="20">
    <w:name w:val="2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9">
    <w:name w:val="19"/>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8">
    <w:name w:val="18"/>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7">
    <w:name w:val="17"/>
    <w:basedOn w:val="TableNormal"/>
    <w:rsid w:val="006C738E"/>
    <w:tblPr>
      <w:tblStyleRowBandSize w:val="1"/>
      <w:tblStyleColBandSize w:val="1"/>
      <w:tblCellMar>
        <w:top w:w="0" w:type="dxa"/>
        <w:left w:w="0" w:type="dxa"/>
        <w:bottom w:w="0" w:type="dxa"/>
        <w:right w:w="0" w:type="dxa"/>
      </w:tblCellMar>
    </w:tblPr>
  </w:style>
  <w:style w:type="table" w:customStyle="1" w:styleId="16">
    <w:name w:val="16"/>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5">
    <w:name w:val="15"/>
    <w:basedOn w:val="TableNormal"/>
    <w:rsid w:val="006C738E"/>
    <w:tblPr>
      <w:tblStyleRowBandSize w:val="1"/>
      <w:tblStyleColBandSize w:val="1"/>
      <w:tblCellMar>
        <w:top w:w="0" w:type="dxa"/>
        <w:left w:w="0" w:type="dxa"/>
        <w:bottom w:w="0" w:type="dxa"/>
        <w:right w:w="0" w:type="dxa"/>
      </w:tblCellMar>
    </w:tblPr>
  </w:style>
  <w:style w:type="table" w:customStyle="1" w:styleId="14">
    <w:name w:val="1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3">
    <w:name w:val="13"/>
    <w:basedOn w:val="TableNormal"/>
    <w:rsid w:val="006C738E"/>
    <w:tblPr>
      <w:tblStyleRowBandSize w:val="1"/>
      <w:tblStyleColBandSize w:val="1"/>
      <w:tblCellMar>
        <w:top w:w="0" w:type="dxa"/>
        <w:left w:w="0" w:type="dxa"/>
        <w:bottom w:w="0" w:type="dxa"/>
        <w:right w:w="0" w:type="dxa"/>
      </w:tblCellMar>
    </w:tblPr>
  </w:style>
  <w:style w:type="table" w:customStyle="1" w:styleId="12">
    <w:name w:val="1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1">
    <w:name w:val="1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0">
    <w:name w:val="1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
    <w:name w:val="9"/>
    <w:basedOn w:val="TableNormal"/>
    <w:rsid w:val="006C738E"/>
    <w:tblPr>
      <w:tblStyleRowBandSize w:val="1"/>
      <w:tblStyleColBandSize w:val="1"/>
      <w:tblCellMar>
        <w:top w:w="0" w:type="dxa"/>
        <w:left w:w="115" w:type="dxa"/>
        <w:bottom w:w="0" w:type="dxa"/>
        <w:right w:w="115" w:type="dxa"/>
      </w:tblCellMar>
    </w:tblPr>
  </w:style>
  <w:style w:type="table" w:customStyle="1" w:styleId="8">
    <w:name w:val="8"/>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7">
    <w:name w:val="7"/>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6">
    <w:name w:val="6"/>
    <w:basedOn w:val="TableNormal"/>
    <w:rsid w:val="006C738E"/>
    <w:tblPr>
      <w:tblStyleRowBandSize w:val="1"/>
      <w:tblStyleColBandSize w:val="1"/>
      <w:tblCellMar>
        <w:top w:w="0" w:type="dxa"/>
        <w:left w:w="0" w:type="dxa"/>
        <w:bottom w:w="0" w:type="dxa"/>
        <w:right w:w="0" w:type="dxa"/>
      </w:tblCellMar>
    </w:tblPr>
  </w:style>
  <w:style w:type="table" w:customStyle="1" w:styleId="5">
    <w:name w:val="5"/>
    <w:basedOn w:val="TableNormal"/>
    <w:rsid w:val="006C738E"/>
    <w:tblPr>
      <w:tblStyleRowBandSize w:val="1"/>
      <w:tblStyleColBandSize w:val="1"/>
      <w:tblCellMar>
        <w:top w:w="0" w:type="dxa"/>
        <w:left w:w="0" w:type="dxa"/>
        <w:bottom w:w="0" w:type="dxa"/>
        <w:right w:w="0" w:type="dxa"/>
      </w:tblCellMar>
    </w:tblPr>
  </w:style>
  <w:style w:type="table" w:customStyle="1" w:styleId="4">
    <w:name w:val="4"/>
    <w:basedOn w:val="TableNormal"/>
    <w:rsid w:val="006C738E"/>
    <w:tblPr>
      <w:tblStyleRowBandSize w:val="1"/>
      <w:tblStyleColBandSize w:val="1"/>
      <w:tblCellMar>
        <w:top w:w="0" w:type="dxa"/>
        <w:left w:w="115" w:type="dxa"/>
        <w:bottom w:w="0" w:type="dxa"/>
        <w:right w:w="115" w:type="dxa"/>
      </w:tblCellMar>
    </w:tblPr>
  </w:style>
  <w:style w:type="table" w:customStyle="1" w:styleId="3">
    <w:name w:val="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
    <w:name w:val="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
    <w:name w:val="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paragraph" w:styleId="Textodeglobo">
    <w:name w:val="Balloon Text"/>
    <w:basedOn w:val="Normal"/>
    <w:link w:val="TextodegloboCar"/>
    <w:uiPriority w:val="99"/>
    <w:semiHidden/>
    <w:unhideWhenUsed/>
    <w:rsid w:val="006C738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C738E"/>
    <w:rPr>
      <w:rFonts w:ascii="Tahoma" w:eastAsia="Arial" w:hAnsi="Tahoma" w:cs="Tahoma"/>
      <w:sz w:val="16"/>
      <w:szCs w:val="16"/>
      <w:highlight w:val="white"/>
      <w:lang w:eastAsia="es-CO"/>
    </w:rPr>
  </w:style>
  <w:style w:type="paragraph" w:styleId="Prrafodelista">
    <w:name w:val="List Paragraph"/>
    <w:basedOn w:val="Normal"/>
    <w:uiPriority w:val="34"/>
    <w:qFormat/>
    <w:rsid w:val="006C738E"/>
    <w:pPr>
      <w:spacing w:after="200" w:line="276" w:lineRule="auto"/>
      <w:ind w:left="720"/>
      <w:contextualSpacing/>
      <w:jc w:val="left"/>
    </w:pPr>
    <w:rPr>
      <w:rFonts w:asciiTheme="minorHAnsi" w:eastAsiaTheme="minorHAnsi" w:hAnsiTheme="minorHAnsi" w:cstheme="minorBidi"/>
      <w:sz w:val="22"/>
      <w:szCs w:val="22"/>
      <w:highlight w:val="none"/>
      <w:lang w:eastAsia="en-US"/>
    </w:rPr>
  </w:style>
  <w:style w:type="paragraph" w:customStyle="1" w:styleId="tab11">
    <w:name w:val="tab11"/>
    <w:basedOn w:val="Normal"/>
    <w:rsid w:val="006C738E"/>
    <w:pPr>
      <w:spacing w:before="150" w:after="150" w:line="270" w:lineRule="atLeast"/>
      <w:jc w:val="left"/>
    </w:pPr>
    <w:rPr>
      <w:rFonts w:eastAsia="Times New Roman"/>
      <w:color w:val="333333"/>
      <w:sz w:val="21"/>
      <w:szCs w:val="21"/>
      <w:highlight w:val="none"/>
    </w:rPr>
  </w:style>
  <w:style w:type="character" w:customStyle="1" w:styleId="negrita1">
    <w:name w:val="negrita1"/>
    <w:basedOn w:val="Fuentedeprrafopredeter"/>
    <w:rsid w:val="006C738E"/>
    <w:rPr>
      <w:b/>
      <w:bCs/>
    </w:rPr>
  </w:style>
  <w:style w:type="paragraph" w:styleId="Sinespaciado">
    <w:name w:val="No Spacing"/>
    <w:uiPriority w:val="1"/>
    <w:qFormat/>
    <w:rsid w:val="006C738E"/>
    <w:pPr>
      <w:spacing w:after="0" w:line="240" w:lineRule="auto"/>
      <w:jc w:val="both"/>
    </w:pPr>
    <w:rPr>
      <w:rFonts w:ascii="Arial" w:eastAsia="Arial" w:hAnsi="Arial" w:cs="Arial"/>
      <w:sz w:val="24"/>
      <w:szCs w:val="24"/>
      <w:highlight w:val="white"/>
      <w:lang w:eastAsia="es-CO"/>
    </w:rPr>
  </w:style>
  <w:style w:type="paragraph" w:customStyle="1" w:styleId="cabecera31">
    <w:name w:val="cabecera31"/>
    <w:basedOn w:val="Normal"/>
    <w:rsid w:val="006C738E"/>
    <w:pPr>
      <w:spacing w:before="300" w:after="150" w:line="270" w:lineRule="atLeast"/>
      <w:jc w:val="left"/>
    </w:pPr>
    <w:rPr>
      <w:rFonts w:ascii="Georgia" w:eastAsia="Times New Roman" w:hAnsi="Georgia"/>
      <w:color w:val="009CDD"/>
      <w:sz w:val="29"/>
      <w:szCs w:val="29"/>
      <w:highlight w:val="none"/>
    </w:rPr>
  </w:style>
  <w:style w:type="paragraph" w:customStyle="1" w:styleId="cabecera21">
    <w:name w:val="cabecera21"/>
    <w:basedOn w:val="Normal"/>
    <w:rsid w:val="006C738E"/>
    <w:pPr>
      <w:spacing w:before="150" w:after="150" w:line="270" w:lineRule="atLeast"/>
      <w:jc w:val="left"/>
    </w:pPr>
    <w:rPr>
      <w:rFonts w:ascii="Georgia" w:eastAsia="Times New Roman" w:hAnsi="Georgia"/>
      <w:color w:val="009CDD"/>
      <w:sz w:val="29"/>
      <w:szCs w:val="29"/>
      <w:highlight w:val="none"/>
    </w:rPr>
  </w:style>
  <w:style w:type="paragraph" w:customStyle="1" w:styleId="tab21">
    <w:name w:val="tab21"/>
    <w:basedOn w:val="Normal"/>
    <w:rsid w:val="006C738E"/>
    <w:pPr>
      <w:spacing w:before="150" w:after="150" w:line="270" w:lineRule="atLeast"/>
      <w:jc w:val="left"/>
    </w:pPr>
    <w:rPr>
      <w:rFonts w:eastAsia="Times New Roman"/>
      <w:color w:val="333333"/>
      <w:sz w:val="21"/>
      <w:szCs w:val="21"/>
      <w:highlight w:val="none"/>
    </w:rPr>
  </w:style>
  <w:style w:type="character" w:styleId="Enfasis">
    <w:name w:val="Emphasis"/>
    <w:basedOn w:val="Fuentedeprrafopredeter"/>
    <w:uiPriority w:val="20"/>
    <w:qFormat/>
    <w:rsid w:val="006C738E"/>
    <w:rPr>
      <w:i/>
      <w:iCs/>
    </w:rPr>
  </w:style>
  <w:style w:type="character" w:styleId="Ttulodelibro">
    <w:name w:val="Book Title"/>
    <w:basedOn w:val="Fuentedeprrafopredeter"/>
    <w:uiPriority w:val="33"/>
    <w:rsid w:val="006C738E"/>
    <w:rPr>
      <w:b/>
      <w:bCs/>
      <w:smallCaps/>
      <w:spacing w:val="5"/>
    </w:rPr>
  </w:style>
  <w:style w:type="character" w:styleId="Textoennegrita">
    <w:name w:val="Strong"/>
    <w:basedOn w:val="Fuentedeprrafopredeter"/>
    <w:uiPriority w:val="22"/>
    <w:qFormat/>
    <w:rsid w:val="001C2E97"/>
    <w:rPr>
      <w:b/>
      <w:bCs/>
    </w:rPr>
  </w:style>
  <w:style w:type="paragraph" w:styleId="NormalWeb">
    <w:name w:val="Normal (Web)"/>
    <w:basedOn w:val="Normal"/>
    <w:uiPriority w:val="99"/>
    <w:semiHidden/>
    <w:unhideWhenUsed/>
    <w:rsid w:val="001C2E97"/>
    <w:pPr>
      <w:spacing w:before="100" w:beforeAutospacing="1" w:after="100" w:afterAutospacing="1" w:line="240" w:lineRule="auto"/>
      <w:jc w:val="left"/>
    </w:pPr>
    <w:rPr>
      <w:rFonts w:ascii="Times New Roman" w:eastAsia="Times New Roman" w:hAnsi="Times New Roman" w:cs="Times New Roman"/>
      <w:highlight w:val="none"/>
    </w:rPr>
  </w:style>
  <w:style w:type="table" w:styleId="Tablaconcuadrcula">
    <w:name w:val="Table Grid"/>
    <w:basedOn w:val="Tablanormal"/>
    <w:rsid w:val="00CA116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7350D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350DD"/>
    <w:rPr>
      <w:rFonts w:ascii="Arial" w:eastAsia="Arial" w:hAnsi="Arial" w:cs="Arial"/>
      <w:sz w:val="24"/>
      <w:szCs w:val="24"/>
      <w:highlight w:val="white"/>
      <w:lang w:eastAsia="es-CO"/>
    </w:rPr>
  </w:style>
  <w:style w:type="paragraph" w:styleId="Piedepgina">
    <w:name w:val="footer"/>
    <w:basedOn w:val="Normal"/>
    <w:link w:val="PiedepginaCar"/>
    <w:uiPriority w:val="99"/>
    <w:unhideWhenUsed/>
    <w:rsid w:val="007350D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350DD"/>
    <w:rPr>
      <w:rFonts w:ascii="Arial" w:eastAsia="Arial" w:hAnsi="Arial" w:cs="Arial"/>
      <w:sz w:val="24"/>
      <w:szCs w:val="24"/>
      <w:highlight w:val="white"/>
      <w:lang w:eastAsia="es-CO"/>
    </w:rPr>
  </w:style>
  <w:style w:type="character" w:styleId="Refdecomentario">
    <w:name w:val="annotation reference"/>
    <w:basedOn w:val="Fuentedeprrafopredeter"/>
    <w:uiPriority w:val="99"/>
    <w:semiHidden/>
    <w:unhideWhenUsed/>
    <w:rsid w:val="00957B45"/>
    <w:rPr>
      <w:sz w:val="16"/>
      <w:szCs w:val="16"/>
    </w:rPr>
  </w:style>
  <w:style w:type="paragraph" w:styleId="Textocomentario">
    <w:name w:val="annotation text"/>
    <w:basedOn w:val="Normal"/>
    <w:link w:val="TextocomentarioCar"/>
    <w:uiPriority w:val="99"/>
    <w:semiHidden/>
    <w:unhideWhenUsed/>
    <w:rsid w:val="00957B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57B45"/>
    <w:rPr>
      <w:rFonts w:ascii="Arial" w:eastAsia="Arial" w:hAnsi="Arial" w:cs="Arial"/>
      <w:sz w:val="20"/>
      <w:szCs w:val="20"/>
      <w:highlight w:val="white"/>
      <w:lang w:eastAsia="es-CO"/>
    </w:rPr>
  </w:style>
  <w:style w:type="paragraph" w:styleId="Asuntodelcomentario">
    <w:name w:val="annotation subject"/>
    <w:basedOn w:val="Textocomentario"/>
    <w:next w:val="Textocomentario"/>
    <w:link w:val="AsuntodelcomentarioCar"/>
    <w:uiPriority w:val="99"/>
    <w:semiHidden/>
    <w:unhideWhenUsed/>
    <w:rsid w:val="00957B45"/>
    <w:rPr>
      <w:b/>
      <w:bCs/>
    </w:rPr>
  </w:style>
  <w:style w:type="character" w:customStyle="1" w:styleId="AsuntodelcomentarioCar">
    <w:name w:val="Asunto del comentario Car"/>
    <w:basedOn w:val="TextocomentarioCar"/>
    <w:link w:val="Asuntodelcomentario"/>
    <w:uiPriority w:val="99"/>
    <w:semiHidden/>
    <w:rsid w:val="00957B45"/>
    <w:rPr>
      <w:rFonts w:ascii="Arial" w:eastAsia="Arial" w:hAnsi="Arial" w:cs="Arial"/>
      <w:b/>
      <w:bCs/>
      <w:sz w:val="20"/>
      <w:szCs w:val="20"/>
      <w:highlight w:val="white"/>
      <w:lang w:eastAsia="es-CO"/>
    </w:rPr>
  </w:style>
  <w:style w:type="character" w:customStyle="1" w:styleId="Ttulo7Car">
    <w:name w:val="Título 7 Car"/>
    <w:basedOn w:val="Fuentedeprrafopredeter"/>
    <w:link w:val="Ttulo7"/>
    <w:uiPriority w:val="9"/>
    <w:rsid w:val="00897763"/>
    <w:rPr>
      <w:rFonts w:asciiTheme="majorHAnsi" w:eastAsiaTheme="majorEastAsia" w:hAnsiTheme="majorHAnsi" w:cstheme="majorBidi"/>
      <w:i/>
      <w:iCs/>
      <w:color w:val="404040" w:themeColor="text1" w:themeTint="BF"/>
      <w:sz w:val="24"/>
      <w:szCs w:val="24"/>
      <w:highlight w:val="white"/>
      <w:lang w:eastAsia="es-CO"/>
    </w:rPr>
  </w:style>
  <w:style w:type="character" w:styleId="Hipervnculo">
    <w:name w:val="Hyperlink"/>
    <w:basedOn w:val="Fuentedeprrafopredeter"/>
    <w:uiPriority w:val="99"/>
    <w:unhideWhenUsed/>
    <w:rsid w:val="005F06B3"/>
    <w:rPr>
      <w:strike w:val="0"/>
      <w:dstrike w:val="0"/>
      <w:color w:val="BB4B0D"/>
      <w:sz w:val="24"/>
      <w:szCs w:val="24"/>
      <w:u w:val="none"/>
      <w:effect w:val="none"/>
      <w:shd w:val="clear" w:color="auto" w:fill="auto"/>
      <w:vertAlign w:val="baseline"/>
    </w:rPr>
  </w:style>
  <w:style w:type="paragraph" w:customStyle="1" w:styleId="u">
    <w:name w:val="u"/>
    <w:basedOn w:val="Normal"/>
    <w:rsid w:val="000620AB"/>
    <w:pPr>
      <w:spacing w:before="100" w:beforeAutospacing="1" w:after="100" w:afterAutospacing="1" w:line="240" w:lineRule="auto"/>
      <w:jc w:val="left"/>
    </w:pPr>
    <w:rPr>
      <w:rFonts w:ascii="Times New Roman" w:eastAsia="Times New Roman" w:hAnsi="Times New Roman" w:cs="Times New Roman"/>
      <w:highlight w:val="none"/>
    </w:rPr>
  </w:style>
  <w:style w:type="character" w:customStyle="1" w:styleId="un">
    <w:name w:val="un"/>
    <w:basedOn w:val="Fuentedeprrafopredeter"/>
    <w:rsid w:val="000620AB"/>
  </w:style>
  <w:style w:type="paragraph" w:styleId="Revisin">
    <w:name w:val="Revision"/>
    <w:hidden/>
    <w:uiPriority w:val="99"/>
    <w:semiHidden/>
    <w:rsid w:val="006E29D3"/>
    <w:pPr>
      <w:spacing w:after="0" w:line="240" w:lineRule="auto"/>
    </w:pPr>
    <w:rPr>
      <w:rFonts w:ascii="Arial" w:eastAsia="Arial" w:hAnsi="Arial" w:cs="Arial"/>
      <w:sz w:val="24"/>
      <w:szCs w:val="24"/>
      <w:highlight w:val="white"/>
      <w:lang w:eastAsia="es-C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A1C94"/>
    <w:pPr>
      <w:spacing w:after="0" w:line="360" w:lineRule="auto"/>
      <w:jc w:val="both"/>
    </w:pPr>
    <w:rPr>
      <w:rFonts w:ascii="Arial" w:eastAsia="Arial" w:hAnsi="Arial" w:cs="Arial"/>
      <w:sz w:val="24"/>
      <w:szCs w:val="24"/>
      <w:highlight w:val="white"/>
      <w:lang w:eastAsia="es-CO"/>
    </w:rPr>
  </w:style>
  <w:style w:type="paragraph" w:styleId="Ttulo1">
    <w:name w:val="heading 1"/>
    <w:basedOn w:val="Normal"/>
    <w:next w:val="Normal"/>
    <w:link w:val="Ttulo1Car"/>
    <w:rsid w:val="006C738E"/>
    <w:pPr>
      <w:keepNext/>
      <w:keepLines/>
      <w:spacing w:before="480" w:after="120"/>
      <w:outlineLvl w:val="0"/>
    </w:pPr>
    <w:rPr>
      <w:b/>
      <w:color w:val="000000"/>
      <w:sz w:val="48"/>
    </w:rPr>
  </w:style>
  <w:style w:type="paragraph" w:styleId="Ttulo2">
    <w:name w:val="heading 2"/>
    <w:basedOn w:val="Normal"/>
    <w:next w:val="Normal"/>
    <w:link w:val="Ttulo2Car"/>
    <w:rsid w:val="006C738E"/>
    <w:pPr>
      <w:keepNext/>
      <w:keepLines/>
      <w:spacing w:before="100" w:after="100" w:line="240" w:lineRule="auto"/>
      <w:outlineLvl w:val="1"/>
    </w:pPr>
    <w:rPr>
      <w:rFonts w:ascii="Times New Roman" w:eastAsia="Times New Roman" w:hAnsi="Times New Roman" w:cs="Times New Roman"/>
      <w:b/>
      <w:color w:val="000000"/>
      <w:sz w:val="36"/>
    </w:rPr>
  </w:style>
  <w:style w:type="paragraph" w:styleId="Ttulo3">
    <w:name w:val="heading 3"/>
    <w:basedOn w:val="Normal"/>
    <w:next w:val="Normal"/>
    <w:link w:val="Ttulo3Car"/>
    <w:rsid w:val="006C738E"/>
    <w:pPr>
      <w:keepNext/>
      <w:keepLines/>
      <w:spacing w:before="280" w:after="80"/>
      <w:outlineLvl w:val="2"/>
    </w:pPr>
    <w:rPr>
      <w:b/>
      <w:color w:val="000000"/>
      <w:sz w:val="28"/>
    </w:rPr>
  </w:style>
  <w:style w:type="paragraph" w:styleId="Ttulo4">
    <w:name w:val="heading 4"/>
    <w:basedOn w:val="Normal"/>
    <w:next w:val="Normal"/>
    <w:link w:val="Ttulo4Car"/>
    <w:rsid w:val="006C738E"/>
    <w:pPr>
      <w:keepNext/>
      <w:keepLines/>
      <w:spacing w:before="40" w:line="276" w:lineRule="auto"/>
      <w:outlineLvl w:val="3"/>
    </w:pPr>
    <w:rPr>
      <w:rFonts w:ascii="Cambria" w:eastAsia="Cambria" w:hAnsi="Cambria" w:cs="Cambria"/>
      <w:i/>
      <w:color w:val="366091"/>
      <w:sz w:val="22"/>
    </w:rPr>
  </w:style>
  <w:style w:type="paragraph" w:styleId="Ttulo5">
    <w:name w:val="heading 5"/>
    <w:basedOn w:val="Normal"/>
    <w:next w:val="Normal"/>
    <w:link w:val="Ttulo5Car"/>
    <w:rsid w:val="006C738E"/>
    <w:pPr>
      <w:keepNext/>
      <w:keepLines/>
      <w:spacing w:before="220" w:after="40"/>
      <w:outlineLvl w:val="4"/>
    </w:pPr>
    <w:rPr>
      <w:b/>
      <w:color w:val="000000"/>
      <w:sz w:val="22"/>
    </w:rPr>
  </w:style>
  <w:style w:type="paragraph" w:styleId="Ttulo6">
    <w:name w:val="heading 6"/>
    <w:basedOn w:val="Normal"/>
    <w:next w:val="Normal"/>
    <w:link w:val="Ttulo6Car"/>
    <w:rsid w:val="006C738E"/>
    <w:pPr>
      <w:keepNext/>
      <w:keepLines/>
      <w:spacing w:before="200" w:after="40"/>
      <w:outlineLvl w:val="5"/>
    </w:pPr>
    <w:rPr>
      <w:b/>
      <w:color w:val="000000"/>
      <w:sz w:val="20"/>
    </w:rPr>
  </w:style>
  <w:style w:type="paragraph" w:styleId="Ttulo7">
    <w:name w:val="heading 7"/>
    <w:basedOn w:val="Normal"/>
    <w:next w:val="Normal"/>
    <w:link w:val="Ttulo7Car"/>
    <w:uiPriority w:val="9"/>
    <w:unhideWhenUsed/>
    <w:qFormat/>
    <w:rsid w:val="00897763"/>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6C738E"/>
    <w:rPr>
      <w:rFonts w:ascii="Arial" w:eastAsia="Arial" w:hAnsi="Arial" w:cs="Arial"/>
      <w:b/>
      <w:color w:val="000000"/>
      <w:sz w:val="48"/>
      <w:szCs w:val="24"/>
      <w:highlight w:val="white"/>
      <w:lang w:eastAsia="es-CO"/>
    </w:rPr>
  </w:style>
  <w:style w:type="character" w:customStyle="1" w:styleId="Ttulo2Car">
    <w:name w:val="Título 2 Car"/>
    <w:basedOn w:val="Fuentedeprrafopredeter"/>
    <w:link w:val="Ttulo2"/>
    <w:rsid w:val="006C738E"/>
    <w:rPr>
      <w:rFonts w:ascii="Times New Roman" w:eastAsia="Times New Roman" w:hAnsi="Times New Roman" w:cs="Times New Roman"/>
      <w:b/>
      <w:color w:val="000000"/>
      <w:sz w:val="36"/>
      <w:szCs w:val="24"/>
      <w:highlight w:val="white"/>
      <w:lang w:eastAsia="es-CO"/>
    </w:rPr>
  </w:style>
  <w:style w:type="character" w:customStyle="1" w:styleId="Ttulo3Car">
    <w:name w:val="Título 3 Car"/>
    <w:basedOn w:val="Fuentedeprrafopredeter"/>
    <w:link w:val="Ttulo3"/>
    <w:rsid w:val="006C738E"/>
    <w:rPr>
      <w:rFonts w:ascii="Arial" w:eastAsia="Arial" w:hAnsi="Arial" w:cs="Arial"/>
      <w:b/>
      <w:color w:val="000000"/>
      <w:sz w:val="28"/>
      <w:szCs w:val="24"/>
      <w:highlight w:val="white"/>
      <w:lang w:eastAsia="es-CO"/>
    </w:rPr>
  </w:style>
  <w:style w:type="character" w:customStyle="1" w:styleId="Ttulo4Car">
    <w:name w:val="Título 4 Car"/>
    <w:basedOn w:val="Fuentedeprrafopredeter"/>
    <w:link w:val="Ttulo4"/>
    <w:rsid w:val="006C738E"/>
    <w:rPr>
      <w:rFonts w:ascii="Cambria" w:eastAsia="Cambria" w:hAnsi="Cambria" w:cs="Cambria"/>
      <w:i/>
      <w:color w:val="366091"/>
      <w:szCs w:val="24"/>
      <w:highlight w:val="white"/>
      <w:lang w:eastAsia="es-CO"/>
    </w:rPr>
  </w:style>
  <w:style w:type="character" w:customStyle="1" w:styleId="Ttulo5Car">
    <w:name w:val="Título 5 Car"/>
    <w:basedOn w:val="Fuentedeprrafopredeter"/>
    <w:link w:val="Ttulo5"/>
    <w:rsid w:val="006C738E"/>
    <w:rPr>
      <w:rFonts w:ascii="Arial" w:eastAsia="Arial" w:hAnsi="Arial" w:cs="Arial"/>
      <w:b/>
      <w:color w:val="000000"/>
      <w:szCs w:val="24"/>
      <w:highlight w:val="white"/>
      <w:lang w:eastAsia="es-CO"/>
    </w:rPr>
  </w:style>
  <w:style w:type="character" w:customStyle="1" w:styleId="Ttulo6Car">
    <w:name w:val="Título 6 Car"/>
    <w:basedOn w:val="Fuentedeprrafopredeter"/>
    <w:link w:val="Ttulo6"/>
    <w:rsid w:val="006C738E"/>
    <w:rPr>
      <w:rFonts w:ascii="Arial" w:eastAsia="Arial" w:hAnsi="Arial" w:cs="Arial"/>
      <w:b/>
      <w:color w:val="000000"/>
      <w:sz w:val="20"/>
      <w:szCs w:val="24"/>
      <w:highlight w:val="white"/>
      <w:lang w:eastAsia="es-CO"/>
    </w:rPr>
  </w:style>
  <w:style w:type="table" w:customStyle="1" w:styleId="TableNormal">
    <w:name w:val="Table Normal"/>
    <w:rsid w:val="006C738E"/>
    <w:pPr>
      <w:spacing w:after="0" w:line="360" w:lineRule="auto"/>
      <w:jc w:val="both"/>
    </w:pPr>
    <w:rPr>
      <w:rFonts w:ascii="Arial" w:eastAsia="Arial" w:hAnsi="Arial" w:cs="Arial"/>
      <w:color w:val="00B050"/>
      <w:sz w:val="24"/>
      <w:szCs w:val="24"/>
      <w:highlight w:val="white"/>
      <w:lang w:eastAsia="es-CO"/>
    </w:rPr>
    <w:tblPr>
      <w:tblCellMar>
        <w:top w:w="0" w:type="dxa"/>
        <w:left w:w="0" w:type="dxa"/>
        <w:bottom w:w="0" w:type="dxa"/>
        <w:right w:w="0" w:type="dxa"/>
      </w:tblCellMar>
    </w:tblPr>
  </w:style>
  <w:style w:type="paragraph" w:styleId="Ttulo">
    <w:name w:val="Title"/>
    <w:basedOn w:val="Normal"/>
    <w:next w:val="Normal"/>
    <w:link w:val="TtuloCar"/>
    <w:rsid w:val="006C738E"/>
    <w:pPr>
      <w:keepNext/>
      <w:keepLines/>
      <w:spacing w:before="480" w:after="120"/>
    </w:pPr>
    <w:rPr>
      <w:b/>
      <w:color w:val="000000"/>
      <w:sz w:val="72"/>
    </w:rPr>
  </w:style>
  <w:style w:type="character" w:customStyle="1" w:styleId="TtuloCar">
    <w:name w:val="Título Car"/>
    <w:basedOn w:val="Fuentedeprrafopredeter"/>
    <w:link w:val="Ttulo"/>
    <w:rsid w:val="006C738E"/>
    <w:rPr>
      <w:rFonts w:ascii="Arial" w:eastAsia="Arial" w:hAnsi="Arial" w:cs="Arial"/>
      <w:b/>
      <w:color w:val="000000"/>
      <w:sz w:val="72"/>
      <w:szCs w:val="24"/>
      <w:highlight w:val="white"/>
      <w:lang w:eastAsia="es-CO"/>
    </w:rPr>
  </w:style>
  <w:style w:type="paragraph" w:styleId="Subttulo">
    <w:name w:val="Subtitle"/>
    <w:basedOn w:val="Normal"/>
    <w:next w:val="Normal"/>
    <w:link w:val="SubttuloCar"/>
    <w:rsid w:val="006C738E"/>
    <w:pPr>
      <w:keepNext/>
      <w:keepLines/>
      <w:spacing w:before="360" w:after="80"/>
    </w:pPr>
    <w:rPr>
      <w:rFonts w:ascii="Georgia" w:eastAsia="Georgia" w:hAnsi="Georgia" w:cs="Georgia"/>
      <w:i/>
      <w:color w:val="666666"/>
      <w:sz w:val="48"/>
    </w:rPr>
  </w:style>
  <w:style w:type="character" w:customStyle="1" w:styleId="SubttuloCar">
    <w:name w:val="Subtítulo Car"/>
    <w:basedOn w:val="Fuentedeprrafopredeter"/>
    <w:link w:val="Subttulo"/>
    <w:rsid w:val="006C738E"/>
    <w:rPr>
      <w:rFonts w:ascii="Georgia" w:eastAsia="Georgia" w:hAnsi="Georgia" w:cs="Georgia"/>
      <w:i/>
      <w:color w:val="666666"/>
      <w:sz w:val="48"/>
      <w:szCs w:val="24"/>
      <w:highlight w:val="white"/>
      <w:lang w:eastAsia="es-CO"/>
    </w:rPr>
  </w:style>
  <w:style w:type="table" w:customStyle="1" w:styleId="104">
    <w:name w:val="10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03">
    <w:name w:val="10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02">
    <w:name w:val="102"/>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01">
    <w:name w:val="101"/>
    <w:basedOn w:val="TableNormal"/>
    <w:rsid w:val="006C738E"/>
    <w:tblPr>
      <w:tblStyleRowBandSize w:val="1"/>
      <w:tblStyleColBandSize w:val="1"/>
      <w:tblCellMar>
        <w:top w:w="0" w:type="dxa"/>
        <w:left w:w="0" w:type="dxa"/>
        <w:bottom w:w="0" w:type="dxa"/>
        <w:right w:w="0" w:type="dxa"/>
      </w:tblCellMar>
    </w:tblPr>
  </w:style>
  <w:style w:type="table" w:customStyle="1" w:styleId="100">
    <w:name w:val="10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9">
    <w:name w:val="99"/>
    <w:basedOn w:val="TableNormal"/>
    <w:rsid w:val="006C738E"/>
    <w:tblPr>
      <w:tblStyleRowBandSize w:val="1"/>
      <w:tblStyleColBandSize w:val="1"/>
      <w:tblCellMar>
        <w:top w:w="0" w:type="dxa"/>
        <w:left w:w="0" w:type="dxa"/>
        <w:bottom w:w="0" w:type="dxa"/>
        <w:right w:w="0" w:type="dxa"/>
      </w:tblCellMar>
    </w:tblPr>
  </w:style>
  <w:style w:type="table" w:customStyle="1" w:styleId="98">
    <w:name w:val="9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7">
    <w:name w:val="97"/>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6">
    <w:name w:val="9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5">
    <w:name w:val="95"/>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4">
    <w:name w:val="94"/>
    <w:basedOn w:val="TableNormal"/>
    <w:rsid w:val="006C738E"/>
    <w:tblPr>
      <w:tblStyleRowBandSize w:val="1"/>
      <w:tblStyleColBandSize w:val="1"/>
      <w:tblCellMar>
        <w:top w:w="0" w:type="dxa"/>
        <w:left w:w="0" w:type="dxa"/>
        <w:bottom w:w="0" w:type="dxa"/>
        <w:right w:w="0" w:type="dxa"/>
      </w:tblCellMar>
    </w:tblPr>
  </w:style>
  <w:style w:type="table" w:customStyle="1" w:styleId="93">
    <w:name w:val="9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2">
    <w:name w:val="92"/>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1">
    <w:name w:val="91"/>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0">
    <w:name w:val="9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9">
    <w:name w:val="89"/>
    <w:basedOn w:val="TableNormal"/>
    <w:rsid w:val="006C738E"/>
    <w:tblPr>
      <w:tblStyleRowBandSize w:val="1"/>
      <w:tblStyleColBandSize w:val="1"/>
      <w:tblCellMar>
        <w:top w:w="0" w:type="dxa"/>
        <w:left w:w="0" w:type="dxa"/>
        <w:bottom w:w="0" w:type="dxa"/>
        <w:right w:w="0" w:type="dxa"/>
      </w:tblCellMar>
    </w:tblPr>
  </w:style>
  <w:style w:type="table" w:customStyle="1" w:styleId="88">
    <w:name w:val="8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7">
    <w:name w:val="87"/>
    <w:basedOn w:val="TableNormal"/>
    <w:rsid w:val="006C738E"/>
    <w:tblPr>
      <w:tblStyleRowBandSize w:val="1"/>
      <w:tblStyleColBandSize w:val="1"/>
      <w:tblCellMar>
        <w:top w:w="0" w:type="dxa"/>
        <w:left w:w="0" w:type="dxa"/>
        <w:bottom w:w="0" w:type="dxa"/>
        <w:right w:w="0" w:type="dxa"/>
      </w:tblCellMar>
    </w:tblPr>
  </w:style>
  <w:style w:type="table" w:customStyle="1" w:styleId="86">
    <w:name w:val="8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5">
    <w:name w:val="85"/>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4">
    <w:name w:val="8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3">
    <w:name w:val="8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2">
    <w:name w:val="82"/>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1">
    <w:name w:val="81"/>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80">
    <w:name w:val="80"/>
    <w:basedOn w:val="TableNormal"/>
    <w:rsid w:val="006C738E"/>
    <w:tblPr>
      <w:tblStyleRowBandSize w:val="1"/>
      <w:tblStyleColBandSize w:val="1"/>
      <w:tblCellMar>
        <w:top w:w="0" w:type="dxa"/>
        <w:left w:w="0" w:type="dxa"/>
        <w:bottom w:w="0" w:type="dxa"/>
        <w:right w:w="0" w:type="dxa"/>
      </w:tblCellMar>
    </w:tblPr>
  </w:style>
  <w:style w:type="table" w:customStyle="1" w:styleId="79">
    <w:name w:val="79"/>
    <w:basedOn w:val="TableNormal"/>
    <w:rsid w:val="006C738E"/>
    <w:tblPr>
      <w:tblStyleRowBandSize w:val="1"/>
      <w:tblStyleColBandSize w:val="1"/>
      <w:tblCellMar>
        <w:top w:w="0" w:type="dxa"/>
        <w:left w:w="0" w:type="dxa"/>
        <w:bottom w:w="0" w:type="dxa"/>
        <w:right w:w="0" w:type="dxa"/>
      </w:tblCellMar>
    </w:tblPr>
  </w:style>
  <w:style w:type="table" w:customStyle="1" w:styleId="78">
    <w:name w:val="7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7">
    <w:name w:val="77"/>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6">
    <w:name w:val="7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5">
    <w:name w:val="75"/>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4">
    <w:name w:val="7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3">
    <w:name w:val="7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2">
    <w:name w:val="72"/>
    <w:basedOn w:val="TableNormal"/>
    <w:rsid w:val="006C738E"/>
    <w:tblPr>
      <w:tblStyleRowBandSize w:val="1"/>
      <w:tblStyleColBandSize w:val="1"/>
      <w:tblCellMar>
        <w:top w:w="0" w:type="dxa"/>
        <w:left w:w="115" w:type="dxa"/>
        <w:bottom w:w="0" w:type="dxa"/>
        <w:right w:w="115" w:type="dxa"/>
      </w:tblCellMar>
    </w:tblPr>
  </w:style>
  <w:style w:type="table" w:customStyle="1" w:styleId="71">
    <w:name w:val="71"/>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70">
    <w:name w:val="70"/>
    <w:basedOn w:val="TableNormal"/>
    <w:rsid w:val="006C738E"/>
    <w:tblPr>
      <w:tblStyleRowBandSize w:val="1"/>
      <w:tblStyleColBandSize w:val="1"/>
      <w:tblCellMar>
        <w:top w:w="0" w:type="dxa"/>
        <w:left w:w="115" w:type="dxa"/>
        <w:bottom w:w="0" w:type="dxa"/>
        <w:right w:w="115" w:type="dxa"/>
      </w:tblCellMar>
    </w:tblPr>
  </w:style>
  <w:style w:type="table" w:customStyle="1" w:styleId="69">
    <w:name w:val="69"/>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8">
    <w:name w:val="68"/>
    <w:basedOn w:val="TableNormal"/>
    <w:rsid w:val="006C738E"/>
    <w:tblPr>
      <w:tblStyleRowBandSize w:val="1"/>
      <w:tblStyleColBandSize w:val="1"/>
      <w:tblCellMar>
        <w:top w:w="0" w:type="dxa"/>
        <w:left w:w="115" w:type="dxa"/>
        <w:bottom w:w="0" w:type="dxa"/>
        <w:right w:w="115" w:type="dxa"/>
      </w:tblCellMar>
    </w:tblPr>
  </w:style>
  <w:style w:type="table" w:customStyle="1" w:styleId="67">
    <w:name w:val="67"/>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6">
    <w:name w:val="6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5">
    <w:name w:val="65"/>
    <w:basedOn w:val="TableNormal"/>
    <w:rsid w:val="006C738E"/>
    <w:tblPr>
      <w:tblStyleRowBandSize w:val="1"/>
      <w:tblStyleColBandSize w:val="1"/>
      <w:tblCellMar>
        <w:top w:w="0" w:type="dxa"/>
        <w:left w:w="0" w:type="dxa"/>
        <w:bottom w:w="0" w:type="dxa"/>
        <w:right w:w="0" w:type="dxa"/>
      </w:tblCellMar>
    </w:tblPr>
  </w:style>
  <w:style w:type="table" w:customStyle="1" w:styleId="64">
    <w:name w:val="6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3">
    <w:name w:val="63"/>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62">
    <w:name w:val="62"/>
    <w:basedOn w:val="TableNormal"/>
    <w:rsid w:val="006C738E"/>
    <w:tblPr>
      <w:tblStyleRowBandSize w:val="1"/>
      <w:tblStyleColBandSize w:val="1"/>
      <w:tblCellMar>
        <w:top w:w="0" w:type="dxa"/>
        <w:left w:w="0" w:type="dxa"/>
        <w:bottom w:w="0" w:type="dxa"/>
        <w:right w:w="0" w:type="dxa"/>
      </w:tblCellMar>
    </w:tblPr>
  </w:style>
  <w:style w:type="table" w:customStyle="1" w:styleId="61">
    <w:name w:val="6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60">
    <w:name w:val="60"/>
    <w:basedOn w:val="TableNormal"/>
    <w:rsid w:val="006C738E"/>
    <w:tblPr>
      <w:tblStyleRowBandSize w:val="1"/>
      <w:tblStyleColBandSize w:val="1"/>
      <w:tblCellMar>
        <w:top w:w="0" w:type="dxa"/>
        <w:left w:w="0" w:type="dxa"/>
        <w:bottom w:w="0" w:type="dxa"/>
        <w:right w:w="0" w:type="dxa"/>
      </w:tblCellMar>
    </w:tblPr>
  </w:style>
  <w:style w:type="table" w:customStyle="1" w:styleId="59">
    <w:name w:val="59"/>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58">
    <w:name w:val="58"/>
    <w:basedOn w:val="TableNormal"/>
    <w:rsid w:val="006C738E"/>
    <w:tblPr>
      <w:tblStyleRowBandSize w:val="1"/>
      <w:tblStyleColBandSize w:val="1"/>
      <w:tblCellMar>
        <w:top w:w="0" w:type="dxa"/>
        <w:left w:w="0" w:type="dxa"/>
        <w:bottom w:w="0" w:type="dxa"/>
        <w:right w:w="0" w:type="dxa"/>
      </w:tblCellMar>
    </w:tblPr>
  </w:style>
  <w:style w:type="table" w:customStyle="1" w:styleId="57">
    <w:name w:val="57"/>
    <w:basedOn w:val="TableNormal"/>
    <w:rsid w:val="006C738E"/>
    <w:tblPr>
      <w:tblStyleRowBandSize w:val="1"/>
      <w:tblStyleColBandSize w:val="1"/>
      <w:tblCellMar>
        <w:top w:w="0" w:type="dxa"/>
        <w:left w:w="0" w:type="dxa"/>
        <w:bottom w:w="0" w:type="dxa"/>
        <w:right w:w="0" w:type="dxa"/>
      </w:tblCellMar>
    </w:tblPr>
  </w:style>
  <w:style w:type="table" w:customStyle="1" w:styleId="56">
    <w:name w:val="56"/>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55">
    <w:name w:val="55"/>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54">
    <w:name w:val="5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53">
    <w:name w:val="5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52">
    <w:name w:val="5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51">
    <w:name w:val="5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50">
    <w:name w:val="50"/>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9">
    <w:name w:val="49"/>
    <w:basedOn w:val="TableNormal"/>
    <w:rsid w:val="006C738E"/>
    <w:tblPr>
      <w:tblStyleRowBandSize w:val="1"/>
      <w:tblStyleColBandSize w:val="1"/>
      <w:tblCellMar>
        <w:top w:w="0" w:type="dxa"/>
        <w:left w:w="115" w:type="dxa"/>
        <w:bottom w:w="0" w:type="dxa"/>
        <w:right w:w="115" w:type="dxa"/>
      </w:tblCellMar>
    </w:tblPr>
  </w:style>
  <w:style w:type="table" w:customStyle="1" w:styleId="48">
    <w:name w:val="4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47">
    <w:name w:val="47"/>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6">
    <w:name w:val="46"/>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5">
    <w:name w:val="45"/>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4">
    <w:name w:val="44"/>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3">
    <w:name w:val="4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2">
    <w:name w:val="4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1">
    <w:name w:val="4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40">
    <w:name w:val="40"/>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9">
    <w:name w:val="39"/>
    <w:basedOn w:val="TableNormal"/>
    <w:rsid w:val="006C738E"/>
    <w:tblPr>
      <w:tblStyleRowBandSize w:val="1"/>
      <w:tblStyleColBandSize w:val="1"/>
      <w:tblCellMar>
        <w:top w:w="0" w:type="dxa"/>
        <w:left w:w="0" w:type="dxa"/>
        <w:bottom w:w="0" w:type="dxa"/>
        <w:right w:w="0" w:type="dxa"/>
      </w:tblCellMar>
    </w:tblPr>
  </w:style>
  <w:style w:type="table" w:customStyle="1" w:styleId="38">
    <w:name w:val="38"/>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37">
    <w:name w:val="37"/>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6">
    <w:name w:val="36"/>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5">
    <w:name w:val="35"/>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4">
    <w:name w:val="34"/>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3">
    <w:name w:val="3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2">
    <w:name w:val="3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1">
    <w:name w:val="3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30">
    <w:name w:val="3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29">
    <w:name w:val="29"/>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8">
    <w:name w:val="28"/>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7">
    <w:name w:val="27"/>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6">
    <w:name w:val="26"/>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5">
    <w:name w:val="25"/>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4">
    <w:name w:val="24"/>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3">
    <w:name w:val="2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2">
    <w:name w:val="2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1">
    <w:name w:val="21"/>
    <w:basedOn w:val="TableNormal"/>
    <w:rsid w:val="006C738E"/>
    <w:tblPr>
      <w:tblStyleRowBandSize w:val="1"/>
      <w:tblStyleColBandSize w:val="1"/>
      <w:tblCellMar>
        <w:top w:w="0" w:type="dxa"/>
        <w:left w:w="0" w:type="dxa"/>
        <w:bottom w:w="0" w:type="dxa"/>
        <w:right w:w="0" w:type="dxa"/>
      </w:tblCellMar>
    </w:tblPr>
  </w:style>
  <w:style w:type="table" w:customStyle="1" w:styleId="20">
    <w:name w:val="2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9">
    <w:name w:val="19"/>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8">
    <w:name w:val="18"/>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7">
    <w:name w:val="17"/>
    <w:basedOn w:val="TableNormal"/>
    <w:rsid w:val="006C738E"/>
    <w:tblPr>
      <w:tblStyleRowBandSize w:val="1"/>
      <w:tblStyleColBandSize w:val="1"/>
      <w:tblCellMar>
        <w:top w:w="0" w:type="dxa"/>
        <w:left w:w="0" w:type="dxa"/>
        <w:bottom w:w="0" w:type="dxa"/>
        <w:right w:w="0" w:type="dxa"/>
      </w:tblCellMar>
    </w:tblPr>
  </w:style>
  <w:style w:type="table" w:customStyle="1" w:styleId="16">
    <w:name w:val="16"/>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5">
    <w:name w:val="15"/>
    <w:basedOn w:val="TableNormal"/>
    <w:rsid w:val="006C738E"/>
    <w:tblPr>
      <w:tblStyleRowBandSize w:val="1"/>
      <w:tblStyleColBandSize w:val="1"/>
      <w:tblCellMar>
        <w:top w:w="0" w:type="dxa"/>
        <w:left w:w="0" w:type="dxa"/>
        <w:bottom w:w="0" w:type="dxa"/>
        <w:right w:w="0" w:type="dxa"/>
      </w:tblCellMar>
    </w:tblPr>
  </w:style>
  <w:style w:type="table" w:customStyle="1" w:styleId="14">
    <w:name w:val="14"/>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13">
    <w:name w:val="13"/>
    <w:basedOn w:val="TableNormal"/>
    <w:rsid w:val="006C738E"/>
    <w:tblPr>
      <w:tblStyleRowBandSize w:val="1"/>
      <w:tblStyleColBandSize w:val="1"/>
      <w:tblCellMar>
        <w:top w:w="0" w:type="dxa"/>
        <w:left w:w="0" w:type="dxa"/>
        <w:bottom w:w="0" w:type="dxa"/>
        <w:right w:w="0" w:type="dxa"/>
      </w:tblCellMar>
    </w:tblPr>
  </w:style>
  <w:style w:type="table" w:customStyle="1" w:styleId="12">
    <w:name w:val="1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1">
    <w:name w:val="1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0">
    <w:name w:val="10"/>
    <w:basedOn w:val="TableNormal"/>
    <w:rsid w:val="006C738E"/>
    <w:pPr>
      <w:contextualSpacing/>
    </w:pPr>
    <w:tblPr>
      <w:tblStyleRowBandSize w:val="1"/>
      <w:tblStyleColBandSize w:val="1"/>
      <w:tblCellMar>
        <w:top w:w="0" w:type="dxa"/>
        <w:left w:w="115" w:type="dxa"/>
        <w:bottom w:w="0" w:type="dxa"/>
        <w:right w:w="115" w:type="dxa"/>
      </w:tblCellMar>
    </w:tblPr>
  </w:style>
  <w:style w:type="table" w:customStyle="1" w:styleId="9">
    <w:name w:val="9"/>
    <w:basedOn w:val="TableNormal"/>
    <w:rsid w:val="006C738E"/>
    <w:tblPr>
      <w:tblStyleRowBandSize w:val="1"/>
      <w:tblStyleColBandSize w:val="1"/>
      <w:tblCellMar>
        <w:top w:w="0" w:type="dxa"/>
        <w:left w:w="115" w:type="dxa"/>
        <w:bottom w:w="0" w:type="dxa"/>
        <w:right w:w="115" w:type="dxa"/>
      </w:tblCellMar>
    </w:tblPr>
  </w:style>
  <w:style w:type="table" w:customStyle="1" w:styleId="8">
    <w:name w:val="8"/>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7">
    <w:name w:val="7"/>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6">
    <w:name w:val="6"/>
    <w:basedOn w:val="TableNormal"/>
    <w:rsid w:val="006C738E"/>
    <w:tblPr>
      <w:tblStyleRowBandSize w:val="1"/>
      <w:tblStyleColBandSize w:val="1"/>
      <w:tblCellMar>
        <w:top w:w="0" w:type="dxa"/>
        <w:left w:w="0" w:type="dxa"/>
        <w:bottom w:w="0" w:type="dxa"/>
        <w:right w:w="0" w:type="dxa"/>
      </w:tblCellMar>
    </w:tblPr>
  </w:style>
  <w:style w:type="table" w:customStyle="1" w:styleId="5">
    <w:name w:val="5"/>
    <w:basedOn w:val="TableNormal"/>
    <w:rsid w:val="006C738E"/>
    <w:tblPr>
      <w:tblStyleRowBandSize w:val="1"/>
      <w:tblStyleColBandSize w:val="1"/>
      <w:tblCellMar>
        <w:top w:w="0" w:type="dxa"/>
        <w:left w:w="0" w:type="dxa"/>
        <w:bottom w:w="0" w:type="dxa"/>
        <w:right w:w="0" w:type="dxa"/>
      </w:tblCellMar>
    </w:tblPr>
  </w:style>
  <w:style w:type="table" w:customStyle="1" w:styleId="4">
    <w:name w:val="4"/>
    <w:basedOn w:val="TableNormal"/>
    <w:rsid w:val="006C738E"/>
    <w:tblPr>
      <w:tblStyleRowBandSize w:val="1"/>
      <w:tblStyleColBandSize w:val="1"/>
      <w:tblCellMar>
        <w:top w:w="0" w:type="dxa"/>
        <w:left w:w="115" w:type="dxa"/>
        <w:bottom w:w="0" w:type="dxa"/>
        <w:right w:w="115" w:type="dxa"/>
      </w:tblCellMar>
    </w:tblPr>
  </w:style>
  <w:style w:type="table" w:customStyle="1" w:styleId="3">
    <w:name w:val="3"/>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2">
    <w:name w:val="2"/>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table" w:customStyle="1" w:styleId="1">
    <w:name w:val="1"/>
    <w:basedOn w:val="TableNormal"/>
    <w:rsid w:val="006C738E"/>
    <w:pPr>
      <w:spacing w:line="240" w:lineRule="auto"/>
    </w:pPr>
    <w:tblPr>
      <w:tblStyleRowBandSize w:val="1"/>
      <w:tblStyleColBandSize w:val="1"/>
      <w:tblCellMar>
        <w:top w:w="0" w:type="dxa"/>
        <w:left w:w="115" w:type="dxa"/>
        <w:bottom w:w="0" w:type="dxa"/>
        <w:right w:w="115" w:type="dxa"/>
      </w:tblCellMar>
    </w:tblPr>
  </w:style>
  <w:style w:type="paragraph" w:styleId="Textodeglobo">
    <w:name w:val="Balloon Text"/>
    <w:basedOn w:val="Normal"/>
    <w:link w:val="TextodegloboCar"/>
    <w:uiPriority w:val="99"/>
    <w:semiHidden/>
    <w:unhideWhenUsed/>
    <w:rsid w:val="006C738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C738E"/>
    <w:rPr>
      <w:rFonts w:ascii="Tahoma" w:eastAsia="Arial" w:hAnsi="Tahoma" w:cs="Tahoma"/>
      <w:sz w:val="16"/>
      <w:szCs w:val="16"/>
      <w:highlight w:val="white"/>
      <w:lang w:eastAsia="es-CO"/>
    </w:rPr>
  </w:style>
  <w:style w:type="paragraph" w:styleId="Prrafodelista">
    <w:name w:val="List Paragraph"/>
    <w:basedOn w:val="Normal"/>
    <w:uiPriority w:val="34"/>
    <w:qFormat/>
    <w:rsid w:val="006C738E"/>
    <w:pPr>
      <w:spacing w:after="200" w:line="276" w:lineRule="auto"/>
      <w:ind w:left="720"/>
      <w:contextualSpacing/>
      <w:jc w:val="left"/>
    </w:pPr>
    <w:rPr>
      <w:rFonts w:asciiTheme="minorHAnsi" w:eastAsiaTheme="minorHAnsi" w:hAnsiTheme="minorHAnsi" w:cstheme="minorBidi"/>
      <w:sz w:val="22"/>
      <w:szCs w:val="22"/>
      <w:highlight w:val="none"/>
      <w:lang w:eastAsia="en-US"/>
    </w:rPr>
  </w:style>
  <w:style w:type="paragraph" w:customStyle="1" w:styleId="tab11">
    <w:name w:val="tab11"/>
    <w:basedOn w:val="Normal"/>
    <w:rsid w:val="006C738E"/>
    <w:pPr>
      <w:spacing w:before="150" w:after="150" w:line="270" w:lineRule="atLeast"/>
      <w:jc w:val="left"/>
    </w:pPr>
    <w:rPr>
      <w:rFonts w:eastAsia="Times New Roman"/>
      <w:color w:val="333333"/>
      <w:sz w:val="21"/>
      <w:szCs w:val="21"/>
      <w:highlight w:val="none"/>
    </w:rPr>
  </w:style>
  <w:style w:type="character" w:customStyle="1" w:styleId="negrita1">
    <w:name w:val="negrita1"/>
    <w:basedOn w:val="Fuentedeprrafopredeter"/>
    <w:rsid w:val="006C738E"/>
    <w:rPr>
      <w:b/>
      <w:bCs/>
    </w:rPr>
  </w:style>
  <w:style w:type="paragraph" w:styleId="Sinespaciado">
    <w:name w:val="No Spacing"/>
    <w:uiPriority w:val="1"/>
    <w:qFormat/>
    <w:rsid w:val="006C738E"/>
    <w:pPr>
      <w:spacing w:after="0" w:line="240" w:lineRule="auto"/>
      <w:jc w:val="both"/>
    </w:pPr>
    <w:rPr>
      <w:rFonts w:ascii="Arial" w:eastAsia="Arial" w:hAnsi="Arial" w:cs="Arial"/>
      <w:sz w:val="24"/>
      <w:szCs w:val="24"/>
      <w:highlight w:val="white"/>
      <w:lang w:eastAsia="es-CO"/>
    </w:rPr>
  </w:style>
  <w:style w:type="paragraph" w:customStyle="1" w:styleId="cabecera31">
    <w:name w:val="cabecera31"/>
    <w:basedOn w:val="Normal"/>
    <w:rsid w:val="006C738E"/>
    <w:pPr>
      <w:spacing w:before="300" w:after="150" w:line="270" w:lineRule="atLeast"/>
      <w:jc w:val="left"/>
    </w:pPr>
    <w:rPr>
      <w:rFonts w:ascii="Georgia" w:eastAsia="Times New Roman" w:hAnsi="Georgia"/>
      <w:color w:val="009CDD"/>
      <w:sz w:val="29"/>
      <w:szCs w:val="29"/>
      <w:highlight w:val="none"/>
    </w:rPr>
  </w:style>
  <w:style w:type="paragraph" w:customStyle="1" w:styleId="cabecera21">
    <w:name w:val="cabecera21"/>
    <w:basedOn w:val="Normal"/>
    <w:rsid w:val="006C738E"/>
    <w:pPr>
      <w:spacing w:before="150" w:after="150" w:line="270" w:lineRule="atLeast"/>
      <w:jc w:val="left"/>
    </w:pPr>
    <w:rPr>
      <w:rFonts w:ascii="Georgia" w:eastAsia="Times New Roman" w:hAnsi="Georgia"/>
      <w:color w:val="009CDD"/>
      <w:sz w:val="29"/>
      <w:szCs w:val="29"/>
      <w:highlight w:val="none"/>
    </w:rPr>
  </w:style>
  <w:style w:type="paragraph" w:customStyle="1" w:styleId="tab21">
    <w:name w:val="tab21"/>
    <w:basedOn w:val="Normal"/>
    <w:rsid w:val="006C738E"/>
    <w:pPr>
      <w:spacing w:before="150" w:after="150" w:line="270" w:lineRule="atLeast"/>
      <w:jc w:val="left"/>
    </w:pPr>
    <w:rPr>
      <w:rFonts w:eastAsia="Times New Roman"/>
      <w:color w:val="333333"/>
      <w:sz w:val="21"/>
      <w:szCs w:val="21"/>
      <w:highlight w:val="none"/>
    </w:rPr>
  </w:style>
  <w:style w:type="character" w:styleId="Enfasis">
    <w:name w:val="Emphasis"/>
    <w:basedOn w:val="Fuentedeprrafopredeter"/>
    <w:uiPriority w:val="20"/>
    <w:qFormat/>
    <w:rsid w:val="006C738E"/>
    <w:rPr>
      <w:i/>
      <w:iCs/>
    </w:rPr>
  </w:style>
  <w:style w:type="character" w:styleId="Ttulodelibro">
    <w:name w:val="Book Title"/>
    <w:basedOn w:val="Fuentedeprrafopredeter"/>
    <w:uiPriority w:val="33"/>
    <w:rsid w:val="006C738E"/>
    <w:rPr>
      <w:b/>
      <w:bCs/>
      <w:smallCaps/>
      <w:spacing w:val="5"/>
    </w:rPr>
  </w:style>
  <w:style w:type="character" w:styleId="Textoennegrita">
    <w:name w:val="Strong"/>
    <w:basedOn w:val="Fuentedeprrafopredeter"/>
    <w:uiPriority w:val="22"/>
    <w:qFormat/>
    <w:rsid w:val="001C2E97"/>
    <w:rPr>
      <w:b/>
      <w:bCs/>
    </w:rPr>
  </w:style>
  <w:style w:type="paragraph" w:styleId="NormalWeb">
    <w:name w:val="Normal (Web)"/>
    <w:basedOn w:val="Normal"/>
    <w:uiPriority w:val="99"/>
    <w:semiHidden/>
    <w:unhideWhenUsed/>
    <w:rsid w:val="001C2E97"/>
    <w:pPr>
      <w:spacing w:before="100" w:beforeAutospacing="1" w:after="100" w:afterAutospacing="1" w:line="240" w:lineRule="auto"/>
      <w:jc w:val="left"/>
    </w:pPr>
    <w:rPr>
      <w:rFonts w:ascii="Times New Roman" w:eastAsia="Times New Roman" w:hAnsi="Times New Roman" w:cs="Times New Roman"/>
      <w:highlight w:val="none"/>
    </w:rPr>
  </w:style>
  <w:style w:type="table" w:styleId="Tablaconcuadrcula">
    <w:name w:val="Table Grid"/>
    <w:basedOn w:val="Tablanormal"/>
    <w:rsid w:val="00CA116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7350D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350DD"/>
    <w:rPr>
      <w:rFonts w:ascii="Arial" w:eastAsia="Arial" w:hAnsi="Arial" w:cs="Arial"/>
      <w:sz w:val="24"/>
      <w:szCs w:val="24"/>
      <w:highlight w:val="white"/>
      <w:lang w:eastAsia="es-CO"/>
    </w:rPr>
  </w:style>
  <w:style w:type="paragraph" w:styleId="Piedepgina">
    <w:name w:val="footer"/>
    <w:basedOn w:val="Normal"/>
    <w:link w:val="PiedepginaCar"/>
    <w:uiPriority w:val="99"/>
    <w:unhideWhenUsed/>
    <w:rsid w:val="007350D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350DD"/>
    <w:rPr>
      <w:rFonts w:ascii="Arial" w:eastAsia="Arial" w:hAnsi="Arial" w:cs="Arial"/>
      <w:sz w:val="24"/>
      <w:szCs w:val="24"/>
      <w:highlight w:val="white"/>
      <w:lang w:eastAsia="es-CO"/>
    </w:rPr>
  </w:style>
  <w:style w:type="character" w:styleId="Refdecomentario">
    <w:name w:val="annotation reference"/>
    <w:basedOn w:val="Fuentedeprrafopredeter"/>
    <w:uiPriority w:val="99"/>
    <w:semiHidden/>
    <w:unhideWhenUsed/>
    <w:rsid w:val="00957B45"/>
    <w:rPr>
      <w:sz w:val="16"/>
      <w:szCs w:val="16"/>
    </w:rPr>
  </w:style>
  <w:style w:type="paragraph" w:styleId="Textocomentario">
    <w:name w:val="annotation text"/>
    <w:basedOn w:val="Normal"/>
    <w:link w:val="TextocomentarioCar"/>
    <w:uiPriority w:val="99"/>
    <w:semiHidden/>
    <w:unhideWhenUsed/>
    <w:rsid w:val="00957B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57B45"/>
    <w:rPr>
      <w:rFonts w:ascii="Arial" w:eastAsia="Arial" w:hAnsi="Arial" w:cs="Arial"/>
      <w:sz w:val="20"/>
      <w:szCs w:val="20"/>
      <w:highlight w:val="white"/>
      <w:lang w:eastAsia="es-CO"/>
    </w:rPr>
  </w:style>
  <w:style w:type="paragraph" w:styleId="Asuntodelcomentario">
    <w:name w:val="annotation subject"/>
    <w:basedOn w:val="Textocomentario"/>
    <w:next w:val="Textocomentario"/>
    <w:link w:val="AsuntodelcomentarioCar"/>
    <w:uiPriority w:val="99"/>
    <w:semiHidden/>
    <w:unhideWhenUsed/>
    <w:rsid w:val="00957B45"/>
    <w:rPr>
      <w:b/>
      <w:bCs/>
    </w:rPr>
  </w:style>
  <w:style w:type="character" w:customStyle="1" w:styleId="AsuntodelcomentarioCar">
    <w:name w:val="Asunto del comentario Car"/>
    <w:basedOn w:val="TextocomentarioCar"/>
    <w:link w:val="Asuntodelcomentario"/>
    <w:uiPriority w:val="99"/>
    <w:semiHidden/>
    <w:rsid w:val="00957B45"/>
    <w:rPr>
      <w:rFonts w:ascii="Arial" w:eastAsia="Arial" w:hAnsi="Arial" w:cs="Arial"/>
      <w:b/>
      <w:bCs/>
      <w:sz w:val="20"/>
      <w:szCs w:val="20"/>
      <w:highlight w:val="white"/>
      <w:lang w:eastAsia="es-CO"/>
    </w:rPr>
  </w:style>
  <w:style w:type="character" w:customStyle="1" w:styleId="Ttulo7Car">
    <w:name w:val="Título 7 Car"/>
    <w:basedOn w:val="Fuentedeprrafopredeter"/>
    <w:link w:val="Ttulo7"/>
    <w:uiPriority w:val="9"/>
    <w:rsid w:val="00897763"/>
    <w:rPr>
      <w:rFonts w:asciiTheme="majorHAnsi" w:eastAsiaTheme="majorEastAsia" w:hAnsiTheme="majorHAnsi" w:cstheme="majorBidi"/>
      <w:i/>
      <w:iCs/>
      <w:color w:val="404040" w:themeColor="text1" w:themeTint="BF"/>
      <w:sz w:val="24"/>
      <w:szCs w:val="24"/>
      <w:highlight w:val="white"/>
      <w:lang w:eastAsia="es-CO"/>
    </w:rPr>
  </w:style>
  <w:style w:type="character" w:styleId="Hipervnculo">
    <w:name w:val="Hyperlink"/>
    <w:basedOn w:val="Fuentedeprrafopredeter"/>
    <w:uiPriority w:val="99"/>
    <w:unhideWhenUsed/>
    <w:rsid w:val="005F06B3"/>
    <w:rPr>
      <w:strike w:val="0"/>
      <w:dstrike w:val="0"/>
      <w:color w:val="BB4B0D"/>
      <w:sz w:val="24"/>
      <w:szCs w:val="24"/>
      <w:u w:val="none"/>
      <w:effect w:val="none"/>
      <w:shd w:val="clear" w:color="auto" w:fill="auto"/>
      <w:vertAlign w:val="baseline"/>
    </w:rPr>
  </w:style>
  <w:style w:type="paragraph" w:customStyle="1" w:styleId="u">
    <w:name w:val="u"/>
    <w:basedOn w:val="Normal"/>
    <w:rsid w:val="000620AB"/>
    <w:pPr>
      <w:spacing w:before="100" w:beforeAutospacing="1" w:after="100" w:afterAutospacing="1" w:line="240" w:lineRule="auto"/>
      <w:jc w:val="left"/>
    </w:pPr>
    <w:rPr>
      <w:rFonts w:ascii="Times New Roman" w:eastAsia="Times New Roman" w:hAnsi="Times New Roman" w:cs="Times New Roman"/>
      <w:highlight w:val="none"/>
    </w:rPr>
  </w:style>
  <w:style w:type="character" w:customStyle="1" w:styleId="un">
    <w:name w:val="un"/>
    <w:basedOn w:val="Fuentedeprrafopredeter"/>
    <w:rsid w:val="000620AB"/>
  </w:style>
  <w:style w:type="paragraph" w:styleId="Revisin">
    <w:name w:val="Revision"/>
    <w:hidden/>
    <w:uiPriority w:val="99"/>
    <w:semiHidden/>
    <w:rsid w:val="006E29D3"/>
    <w:pPr>
      <w:spacing w:after="0" w:line="240" w:lineRule="auto"/>
    </w:pPr>
    <w:rPr>
      <w:rFonts w:ascii="Arial" w:eastAsia="Arial" w:hAnsi="Arial" w:cs="Arial"/>
      <w:sz w:val="24"/>
      <w:szCs w:val="24"/>
      <w:highlight w:val="white"/>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740836">
      <w:bodyDiv w:val="1"/>
      <w:marLeft w:val="0"/>
      <w:marRight w:val="0"/>
      <w:marTop w:val="0"/>
      <w:marBottom w:val="0"/>
      <w:divBdr>
        <w:top w:val="none" w:sz="0" w:space="0" w:color="auto"/>
        <w:left w:val="none" w:sz="0" w:space="0" w:color="auto"/>
        <w:bottom w:val="none" w:sz="0" w:space="0" w:color="auto"/>
        <w:right w:val="none" w:sz="0" w:space="0" w:color="auto"/>
      </w:divBdr>
      <w:divsChild>
        <w:div w:id="1240361017">
          <w:marLeft w:val="0"/>
          <w:marRight w:val="0"/>
          <w:marTop w:val="0"/>
          <w:marBottom w:val="0"/>
          <w:divBdr>
            <w:top w:val="none" w:sz="0" w:space="0" w:color="auto"/>
            <w:left w:val="none" w:sz="0" w:space="0" w:color="auto"/>
            <w:bottom w:val="none" w:sz="0" w:space="0" w:color="auto"/>
            <w:right w:val="none" w:sz="0" w:space="0" w:color="auto"/>
          </w:divBdr>
          <w:divsChild>
            <w:div w:id="15553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74472">
      <w:bodyDiv w:val="1"/>
      <w:marLeft w:val="0"/>
      <w:marRight w:val="0"/>
      <w:marTop w:val="0"/>
      <w:marBottom w:val="0"/>
      <w:divBdr>
        <w:top w:val="none" w:sz="0" w:space="0" w:color="auto"/>
        <w:left w:val="none" w:sz="0" w:space="0" w:color="auto"/>
        <w:bottom w:val="none" w:sz="0" w:space="0" w:color="auto"/>
        <w:right w:val="none" w:sz="0" w:space="0" w:color="auto"/>
      </w:divBdr>
      <w:divsChild>
        <w:div w:id="1941179604">
          <w:marLeft w:val="0"/>
          <w:marRight w:val="0"/>
          <w:marTop w:val="0"/>
          <w:marBottom w:val="0"/>
          <w:divBdr>
            <w:top w:val="none" w:sz="0" w:space="0" w:color="auto"/>
            <w:left w:val="none" w:sz="0" w:space="0" w:color="auto"/>
            <w:bottom w:val="none" w:sz="0" w:space="0" w:color="auto"/>
            <w:right w:val="none" w:sz="0" w:space="0" w:color="auto"/>
          </w:divBdr>
          <w:divsChild>
            <w:div w:id="1234200536">
              <w:marLeft w:val="0"/>
              <w:marRight w:val="0"/>
              <w:marTop w:val="0"/>
              <w:marBottom w:val="0"/>
              <w:divBdr>
                <w:top w:val="none" w:sz="0" w:space="0" w:color="auto"/>
                <w:left w:val="none" w:sz="0" w:space="0" w:color="auto"/>
                <w:bottom w:val="none" w:sz="0" w:space="0" w:color="auto"/>
                <w:right w:val="none" w:sz="0" w:space="0" w:color="auto"/>
              </w:divBdr>
              <w:divsChild>
                <w:div w:id="247689596">
                  <w:marLeft w:val="0"/>
                  <w:marRight w:val="0"/>
                  <w:marTop w:val="0"/>
                  <w:marBottom w:val="0"/>
                  <w:divBdr>
                    <w:top w:val="single" w:sz="6" w:space="0" w:color="CCCCCC"/>
                    <w:left w:val="single" w:sz="6" w:space="0" w:color="CCCCCC"/>
                    <w:bottom w:val="single" w:sz="6" w:space="0" w:color="CCCCCC"/>
                    <w:right w:val="single" w:sz="6" w:space="0" w:color="CCCCCC"/>
                  </w:divBdr>
                  <w:divsChild>
                    <w:div w:id="656226198">
                      <w:marLeft w:val="0"/>
                      <w:marRight w:val="0"/>
                      <w:marTop w:val="0"/>
                      <w:marBottom w:val="0"/>
                      <w:divBdr>
                        <w:top w:val="none" w:sz="0" w:space="0" w:color="auto"/>
                        <w:left w:val="none" w:sz="0" w:space="0" w:color="auto"/>
                        <w:bottom w:val="none" w:sz="0" w:space="0" w:color="auto"/>
                        <w:right w:val="none" w:sz="0" w:space="0" w:color="auto"/>
                      </w:divBdr>
                      <w:divsChild>
                        <w:div w:id="5411333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359987">
      <w:bodyDiv w:val="1"/>
      <w:marLeft w:val="0"/>
      <w:marRight w:val="0"/>
      <w:marTop w:val="0"/>
      <w:marBottom w:val="0"/>
      <w:divBdr>
        <w:top w:val="none" w:sz="0" w:space="0" w:color="auto"/>
        <w:left w:val="none" w:sz="0" w:space="0" w:color="auto"/>
        <w:bottom w:val="none" w:sz="0" w:space="0" w:color="auto"/>
        <w:right w:val="none" w:sz="0" w:space="0" w:color="auto"/>
      </w:divBdr>
      <w:divsChild>
        <w:div w:id="1163395393">
          <w:marLeft w:val="0"/>
          <w:marRight w:val="0"/>
          <w:marTop w:val="0"/>
          <w:marBottom w:val="0"/>
          <w:divBdr>
            <w:top w:val="none" w:sz="0" w:space="0" w:color="auto"/>
            <w:left w:val="none" w:sz="0" w:space="0" w:color="auto"/>
            <w:bottom w:val="none" w:sz="0" w:space="0" w:color="auto"/>
            <w:right w:val="none" w:sz="0" w:space="0" w:color="auto"/>
          </w:divBdr>
        </w:div>
      </w:divsChild>
    </w:div>
    <w:div w:id="878974512">
      <w:bodyDiv w:val="1"/>
      <w:marLeft w:val="0"/>
      <w:marRight w:val="0"/>
      <w:marTop w:val="0"/>
      <w:marBottom w:val="0"/>
      <w:divBdr>
        <w:top w:val="none" w:sz="0" w:space="0" w:color="auto"/>
        <w:left w:val="none" w:sz="0" w:space="0" w:color="auto"/>
        <w:bottom w:val="none" w:sz="0" w:space="0" w:color="auto"/>
        <w:right w:val="none" w:sz="0" w:space="0" w:color="auto"/>
      </w:divBdr>
      <w:divsChild>
        <w:div w:id="733048781">
          <w:marLeft w:val="0"/>
          <w:marRight w:val="0"/>
          <w:marTop w:val="0"/>
          <w:marBottom w:val="0"/>
          <w:divBdr>
            <w:top w:val="none" w:sz="0" w:space="0" w:color="auto"/>
            <w:left w:val="none" w:sz="0" w:space="0" w:color="auto"/>
            <w:bottom w:val="none" w:sz="0" w:space="0" w:color="auto"/>
            <w:right w:val="none" w:sz="0" w:space="0" w:color="auto"/>
          </w:divBdr>
        </w:div>
      </w:divsChild>
    </w:div>
    <w:div w:id="934510432">
      <w:bodyDiv w:val="1"/>
      <w:marLeft w:val="0"/>
      <w:marRight w:val="0"/>
      <w:marTop w:val="0"/>
      <w:marBottom w:val="0"/>
      <w:divBdr>
        <w:top w:val="none" w:sz="0" w:space="0" w:color="auto"/>
        <w:left w:val="none" w:sz="0" w:space="0" w:color="auto"/>
        <w:bottom w:val="none" w:sz="0" w:space="0" w:color="auto"/>
        <w:right w:val="none" w:sz="0" w:space="0" w:color="auto"/>
      </w:divBdr>
      <w:divsChild>
        <w:div w:id="58287653">
          <w:marLeft w:val="0"/>
          <w:marRight w:val="0"/>
          <w:marTop w:val="0"/>
          <w:marBottom w:val="0"/>
          <w:divBdr>
            <w:top w:val="none" w:sz="0" w:space="0" w:color="auto"/>
            <w:left w:val="none" w:sz="0" w:space="0" w:color="auto"/>
            <w:bottom w:val="none" w:sz="0" w:space="0" w:color="auto"/>
            <w:right w:val="none" w:sz="0" w:space="0" w:color="auto"/>
          </w:divBdr>
          <w:divsChild>
            <w:div w:id="608126244">
              <w:marLeft w:val="0"/>
              <w:marRight w:val="0"/>
              <w:marTop w:val="0"/>
              <w:marBottom w:val="0"/>
              <w:divBdr>
                <w:top w:val="inset" w:sz="18" w:space="0" w:color="60AFD7"/>
                <w:left w:val="inset" w:sz="18" w:space="0" w:color="60AFD7"/>
                <w:bottom w:val="inset" w:sz="18" w:space="15" w:color="60AFD7"/>
                <w:right w:val="inset" w:sz="18" w:space="0" w:color="60AFD7"/>
              </w:divBdr>
              <w:divsChild>
                <w:div w:id="2078285202">
                  <w:marLeft w:val="300"/>
                  <w:marRight w:val="300"/>
                  <w:marTop w:val="300"/>
                  <w:marBottom w:val="300"/>
                  <w:divBdr>
                    <w:top w:val="inset" w:sz="12" w:space="0" w:color="7885A8"/>
                    <w:left w:val="inset" w:sz="12" w:space="2" w:color="7885A8"/>
                    <w:bottom w:val="inset" w:sz="12" w:space="0" w:color="7885A8"/>
                    <w:right w:val="inset" w:sz="12" w:space="2" w:color="7885A8"/>
                  </w:divBdr>
                </w:div>
                <w:div w:id="4334226">
                  <w:marLeft w:val="0"/>
                  <w:marRight w:val="0"/>
                  <w:marTop w:val="0"/>
                  <w:marBottom w:val="0"/>
                  <w:divBdr>
                    <w:top w:val="none" w:sz="0" w:space="0" w:color="auto"/>
                    <w:left w:val="none" w:sz="0" w:space="0" w:color="auto"/>
                    <w:bottom w:val="none" w:sz="0" w:space="0" w:color="auto"/>
                    <w:right w:val="none" w:sz="0" w:space="0" w:color="auto"/>
                  </w:divBdr>
                </w:div>
                <w:div w:id="1167592487">
                  <w:marLeft w:val="0"/>
                  <w:marRight w:val="0"/>
                  <w:marTop w:val="0"/>
                  <w:marBottom w:val="0"/>
                  <w:divBdr>
                    <w:top w:val="none" w:sz="0" w:space="0" w:color="auto"/>
                    <w:left w:val="none" w:sz="0" w:space="0" w:color="auto"/>
                    <w:bottom w:val="none" w:sz="0" w:space="0" w:color="auto"/>
                    <w:right w:val="none" w:sz="0" w:space="0" w:color="auto"/>
                  </w:divBdr>
                </w:div>
                <w:div w:id="1121656417">
                  <w:marLeft w:val="0"/>
                  <w:marRight w:val="0"/>
                  <w:marTop w:val="0"/>
                  <w:marBottom w:val="0"/>
                  <w:divBdr>
                    <w:top w:val="none" w:sz="0" w:space="0" w:color="auto"/>
                    <w:left w:val="none" w:sz="0" w:space="0" w:color="auto"/>
                    <w:bottom w:val="none" w:sz="0" w:space="0" w:color="auto"/>
                    <w:right w:val="none" w:sz="0" w:space="0" w:color="auto"/>
                  </w:divBdr>
                </w:div>
                <w:div w:id="94713289">
                  <w:marLeft w:val="0"/>
                  <w:marRight w:val="0"/>
                  <w:marTop w:val="0"/>
                  <w:marBottom w:val="0"/>
                  <w:divBdr>
                    <w:top w:val="none" w:sz="0" w:space="0" w:color="auto"/>
                    <w:left w:val="none" w:sz="0" w:space="0" w:color="auto"/>
                    <w:bottom w:val="none" w:sz="0" w:space="0" w:color="auto"/>
                    <w:right w:val="none" w:sz="0" w:space="0" w:color="auto"/>
                  </w:divBdr>
                </w:div>
                <w:div w:id="1975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739">
          <w:marLeft w:val="0"/>
          <w:marRight w:val="0"/>
          <w:marTop w:val="0"/>
          <w:marBottom w:val="0"/>
          <w:divBdr>
            <w:top w:val="none" w:sz="0" w:space="0" w:color="auto"/>
            <w:left w:val="none" w:sz="0" w:space="0" w:color="auto"/>
            <w:bottom w:val="none" w:sz="0" w:space="0" w:color="auto"/>
            <w:right w:val="none" w:sz="0" w:space="0" w:color="auto"/>
          </w:divBdr>
        </w:div>
      </w:divsChild>
    </w:div>
    <w:div w:id="1076129679">
      <w:bodyDiv w:val="1"/>
      <w:marLeft w:val="0"/>
      <w:marRight w:val="0"/>
      <w:marTop w:val="0"/>
      <w:marBottom w:val="0"/>
      <w:divBdr>
        <w:top w:val="none" w:sz="0" w:space="0" w:color="auto"/>
        <w:left w:val="none" w:sz="0" w:space="0" w:color="auto"/>
        <w:bottom w:val="none" w:sz="0" w:space="0" w:color="auto"/>
        <w:right w:val="none" w:sz="0" w:space="0" w:color="auto"/>
      </w:divBdr>
      <w:divsChild>
        <w:div w:id="52239814">
          <w:marLeft w:val="0"/>
          <w:marRight w:val="0"/>
          <w:marTop w:val="0"/>
          <w:marBottom w:val="0"/>
          <w:divBdr>
            <w:top w:val="none" w:sz="0" w:space="0" w:color="auto"/>
            <w:left w:val="none" w:sz="0" w:space="0" w:color="auto"/>
            <w:bottom w:val="none" w:sz="0" w:space="0" w:color="auto"/>
            <w:right w:val="none" w:sz="0" w:space="0" w:color="auto"/>
          </w:divBdr>
        </w:div>
      </w:divsChild>
    </w:div>
    <w:div w:id="1110199971">
      <w:bodyDiv w:val="1"/>
      <w:marLeft w:val="0"/>
      <w:marRight w:val="0"/>
      <w:marTop w:val="0"/>
      <w:marBottom w:val="0"/>
      <w:divBdr>
        <w:top w:val="none" w:sz="0" w:space="0" w:color="auto"/>
        <w:left w:val="none" w:sz="0" w:space="0" w:color="auto"/>
        <w:bottom w:val="none" w:sz="0" w:space="0" w:color="auto"/>
        <w:right w:val="none" w:sz="0" w:space="0" w:color="auto"/>
      </w:divBdr>
      <w:divsChild>
        <w:div w:id="1183737837">
          <w:marLeft w:val="0"/>
          <w:marRight w:val="0"/>
          <w:marTop w:val="0"/>
          <w:marBottom w:val="0"/>
          <w:divBdr>
            <w:top w:val="none" w:sz="0" w:space="0" w:color="auto"/>
            <w:left w:val="none" w:sz="0" w:space="0" w:color="auto"/>
            <w:bottom w:val="none" w:sz="0" w:space="0" w:color="auto"/>
            <w:right w:val="none" w:sz="0" w:space="0" w:color="auto"/>
          </w:divBdr>
          <w:divsChild>
            <w:div w:id="148717327">
              <w:marLeft w:val="0"/>
              <w:marRight w:val="0"/>
              <w:marTop w:val="0"/>
              <w:marBottom w:val="0"/>
              <w:divBdr>
                <w:top w:val="none" w:sz="0" w:space="0" w:color="auto"/>
                <w:left w:val="none" w:sz="0" w:space="0" w:color="auto"/>
                <w:bottom w:val="none" w:sz="0" w:space="0" w:color="auto"/>
                <w:right w:val="none" w:sz="0" w:space="0" w:color="auto"/>
              </w:divBdr>
            </w:div>
          </w:divsChild>
        </w:div>
        <w:div w:id="1194925033">
          <w:marLeft w:val="0"/>
          <w:marRight w:val="0"/>
          <w:marTop w:val="0"/>
          <w:marBottom w:val="0"/>
          <w:divBdr>
            <w:top w:val="none" w:sz="0" w:space="0" w:color="auto"/>
            <w:left w:val="none" w:sz="0" w:space="0" w:color="auto"/>
            <w:bottom w:val="none" w:sz="0" w:space="0" w:color="auto"/>
            <w:right w:val="none" w:sz="0" w:space="0" w:color="auto"/>
          </w:divBdr>
          <w:divsChild>
            <w:div w:id="1204557420">
              <w:marLeft w:val="0"/>
              <w:marRight w:val="0"/>
              <w:marTop w:val="0"/>
              <w:marBottom w:val="0"/>
              <w:divBdr>
                <w:top w:val="none" w:sz="0" w:space="0" w:color="auto"/>
                <w:left w:val="none" w:sz="0" w:space="0" w:color="auto"/>
                <w:bottom w:val="none" w:sz="0" w:space="0" w:color="auto"/>
                <w:right w:val="none" w:sz="0" w:space="0" w:color="auto"/>
              </w:divBdr>
              <w:divsChild>
                <w:div w:id="6272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20287">
      <w:bodyDiv w:val="1"/>
      <w:marLeft w:val="0"/>
      <w:marRight w:val="0"/>
      <w:marTop w:val="0"/>
      <w:marBottom w:val="0"/>
      <w:divBdr>
        <w:top w:val="none" w:sz="0" w:space="0" w:color="auto"/>
        <w:left w:val="none" w:sz="0" w:space="0" w:color="auto"/>
        <w:bottom w:val="none" w:sz="0" w:space="0" w:color="auto"/>
        <w:right w:val="none" w:sz="0" w:space="0" w:color="auto"/>
      </w:divBdr>
      <w:divsChild>
        <w:div w:id="736395084">
          <w:marLeft w:val="0"/>
          <w:marRight w:val="0"/>
          <w:marTop w:val="0"/>
          <w:marBottom w:val="0"/>
          <w:divBdr>
            <w:top w:val="none" w:sz="0" w:space="0" w:color="auto"/>
            <w:left w:val="none" w:sz="0" w:space="0" w:color="auto"/>
            <w:bottom w:val="none" w:sz="0" w:space="0" w:color="auto"/>
            <w:right w:val="none" w:sz="0" w:space="0" w:color="auto"/>
          </w:divBdr>
          <w:divsChild>
            <w:div w:id="18637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3333">
      <w:bodyDiv w:val="1"/>
      <w:marLeft w:val="0"/>
      <w:marRight w:val="0"/>
      <w:marTop w:val="0"/>
      <w:marBottom w:val="0"/>
      <w:divBdr>
        <w:top w:val="none" w:sz="0" w:space="0" w:color="auto"/>
        <w:left w:val="none" w:sz="0" w:space="0" w:color="auto"/>
        <w:bottom w:val="none" w:sz="0" w:space="0" w:color="auto"/>
        <w:right w:val="none" w:sz="0" w:space="0" w:color="auto"/>
      </w:divBdr>
      <w:divsChild>
        <w:div w:id="934903342">
          <w:marLeft w:val="0"/>
          <w:marRight w:val="0"/>
          <w:marTop w:val="0"/>
          <w:marBottom w:val="0"/>
          <w:divBdr>
            <w:top w:val="none" w:sz="0" w:space="0" w:color="auto"/>
            <w:left w:val="none" w:sz="0" w:space="0" w:color="auto"/>
            <w:bottom w:val="none" w:sz="0" w:space="0" w:color="auto"/>
            <w:right w:val="none" w:sz="0" w:space="0" w:color="auto"/>
          </w:divBdr>
        </w:div>
      </w:divsChild>
    </w:div>
    <w:div w:id="1325160267">
      <w:bodyDiv w:val="1"/>
      <w:marLeft w:val="0"/>
      <w:marRight w:val="0"/>
      <w:marTop w:val="0"/>
      <w:marBottom w:val="0"/>
      <w:divBdr>
        <w:top w:val="none" w:sz="0" w:space="0" w:color="auto"/>
        <w:left w:val="none" w:sz="0" w:space="0" w:color="auto"/>
        <w:bottom w:val="none" w:sz="0" w:space="0" w:color="auto"/>
        <w:right w:val="none" w:sz="0" w:space="0" w:color="auto"/>
      </w:divBdr>
      <w:divsChild>
        <w:div w:id="1056735049">
          <w:marLeft w:val="0"/>
          <w:marRight w:val="0"/>
          <w:marTop w:val="0"/>
          <w:marBottom w:val="0"/>
          <w:divBdr>
            <w:top w:val="none" w:sz="0" w:space="0" w:color="auto"/>
            <w:left w:val="none" w:sz="0" w:space="0" w:color="auto"/>
            <w:bottom w:val="none" w:sz="0" w:space="0" w:color="auto"/>
            <w:right w:val="none" w:sz="0" w:space="0" w:color="auto"/>
          </w:divBdr>
        </w:div>
      </w:divsChild>
    </w:div>
    <w:div w:id="1416122915">
      <w:bodyDiv w:val="1"/>
      <w:marLeft w:val="0"/>
      <w:marRight w:val="0"/>
      <w:marTop w:val="0"/>
      <w:marBottom w:val="0"/>
      <w:divBdr>
        <w:top w:val="none" w:sz="0" w:space="0" w:color="auto"/>
        <w:left w:val="none" w:sz="0" w:space="0" w:color="auto"/>
        <w:bottom w:val="none" w:sz="0" w:space="0" w:color="auto"/>
        <w:right w:val="none" w:sz="0" w:space="0" w:color="auto"/>
      </w:divBdr>
      <w:divsChild>
        <w:div w:id="1971590531">
          <w:marLeft w:val="0"/>
          <w:marRight w:val="0"/>
          <w:marTop w:val="0"/>
          <w:marBottom w:val="0"/>
          <w:divBdr>
            <w:top w:val="none" w:sz="0" w:space="0" w:color="auto"/>
            <w:left w:val="none" w:sz="0" w:space="0" w:color="auto"/>
            <w:bottom w:val="none" w:sz="0" w:space="0" w:color="auto"/>
            <w:right w:val="none" w:sz="0" w:space="0" w:color="auto"/>
          </w:divBdr>
        </w:div>
      </w:divsChild>
    </w:div>
    <w:div w:id="1689408056">
      <w:bodyDiv w:val="1"/>
      <w:marLeft w:val="0"/>
      <w:marRight w:val="0"/>
      <w:marTop w:val="0"/>
      <w:marBottom w:val="0"/>
      <w:divBdr>
        <w:top w:val="none" w:sz="0" w:space="0" w:color="auto"/>
        <w:left w:val="none" w:sz="0" w:space="0" w:color="auto"/>
        <w:bottom w:val="none" w:sz="0" w:space="0" w:color="auto"/>
        <w:right w:val="none" w:sz="0" w:space="0" w:color="auto"/>
      </w:divBdr>
      <w:divsChild>
        <w:div w:id="362172951">
          <w:marLeft w:val="0"/>
          <w:marRight w:val="0"/>
          <w:marTop w:val="0"/>
          <w:marBottom w:val="0"/>
          <w:divBdr>
            <w:top w:val="none" w:sz="0" w:space="0" w:color="auto"/>
            <w:left w:val="none" w:sz="0" w:space="0" w:color="auto"/>
            <w:bottom w:val="none" w:sz="0" w:space="0" w:color="auto"/>
            <w:right w:val="none" w:sz="0" w:space="0" w:color="auto"/>
          </w:divBdr>
        </w:div>
      </w:divsChild>
    </w:div>
    <w:div w:id="1840078353">
      <w:bodyDiv w:val="1"/>
      <w:marLeft w:val="0"/>
      <w:marRight w:val="0"/>
      <w:marTop w:val="0"/>
      <w:marBottom w:val="0"/>
      <w:divBdr>
        <w:top w:val="none" w:sz="0" w:space="0" w:color="auto"/>
        <w:left w:val="none" w:sz="0" w:space="0" w:color="auto"/>
        <w:bottom w:val="none" w:sz="0" w:space="0" w:color="auto"/>
        <w:right w:val="none" w:sz="0" w:space="0" w:color="auto"/>
      </w:divBdr>
      <w:divsChild>
        <w:div w:id="1566909866">
          <w:marLeft w:val="0"/>
          <w:marRight w:val="0"/>
          <w:marTop w:val="0"/>
          <w:marBottom w:val="0"/>
          <w:divBdr>
            <w:top w:val="none" w:sz="0" w:space="0" w:color="auto"/>
            <w:left w:val="none" w:sz="0" w:space="0" w:color="auto"/>
            <w:bottom w:val="none" w:sz="0" w:space="0" w:color="auto"/>
            <w:right w:val="none" w:sz="0" w:space="0" w:color="auto"/>
          </w:divBdr>
        </w:div>
      </w:divsChild>
    </w:div>
    <w:div w:id="1973171015">
      <w:bodyDiv w:val="1"/>
      <w:marLeft w:val="0"/>
      <w:marRight w:val="0"/>
      <w:marTop w:val="0"/>
      <w:marBottom w:val="0"/>
      <w:divBdr>
        <w:top w:val="none" w:sz="0" w:space="0" w:color="auto"/>
        <w:left w:val="none" w:sz="0" w:space="0" w:color="auto"/>
        <w:bottom w:val="none" w:sz="0" w:space="0" w:color="auto"/>
        <w:right w:val="none" w:sz="0" w:space="0" w:color="auto"/>
      </w:divBdr>
      <w:divsChild>
        <w:div w:id="760419195">
          <w:marLeft w:val="0"/>
          <w:marRight w:val="0"/>
          <w:marTop w:val="0"/>
          <w:marBottom w:val="0"/>
          <w:divBdr>
            <w:top w:val="none" w:sz="0" w:space="0" w:color="auto"/>
            <w:left w:val="none" w:sz="0" w:space="0" w:color="auto"/>
            <w:bottom w:val="none" w:sz="0" w:space="0" w:color="auto"/>
            <w:right w:val="none" w:sz="0" w:space="0" w:color="auto"/>
          </w:divBdr>
        </w:div>
      </w:divsChild>
    </w:div>
    <w:div w:id="2062745854">
      <w:bodyDiv w:val="1"/>
      <w:marLeft w:val="0"/>
      <w:marRight w:val="0"/>
      <w:marTop w:val="0"/>
      <w:marBottom w:val="0"/>
      <w:divBdr>
        <w:top w:val="none" w:sz="0" w:space="0" w:color="auto"/>
        <w:left w:val="none" w:sz="0" w:space="0" w:color="auto"/>
        <w:bottom w:val="none" w:sz="0" w:space="0" w:color="auto"/>
        <w:right w:val="none" w:sz="0" w:space="0" w:color="auto"/>
      </w:divBdr>
      <w:divsChild>
        <w:div w:id="1747259666">
          <w:marLeft w:val="0"/>
          <w:marRight w:val="0"/>
          <w:marTop w:val="0"/>
          <w:marBottom w:val="0"/>
          <w:divBdr>
            <w:top w:val="none" w:sz="0" w:space="0" w:color="auto"/>
            <w:left w:val="none" w:sz="0" w:space="0" w:color="auto"/>
            <w:bottom w:val="none" w:sz="0" w:space="0" w:color="auto"/>
            <w:right w:val="none" w:sz="0" w:space="0" w:color="auto"/>
          </w:divBdr>
          <w:divsChild>
            <w:div w:id="7566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eader" Target="header1.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2.png"/><Relationship Id="rId11" Type="http://schemas.openxmlformats.org/officeDocument/2006/relationships/comments" Target="comments.xml"/><Relationship Id="rId12"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B745D8-2A5B-A243-A600-45A1F1A4A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49</Pages>
  <Words>27368</Words>
  <Characters>150524</Characters>
  <Application>Microsoft Macintosh Word</Application>
  <DocSecurity>0</DocSecurity>
  <Lines>1254</Lines>
  <Paragraphs>355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177537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constanza</dc:creator>
  <cp:lastModifiedBy>Adriana  Casas</cp:lastModifiedBy>
  <cp:revision>145</cp:revision>
  <dcterms:created xsi:type="dcterms:W3CDTF">2015-07-08T20:10:00Z</dcterms:created>
  <dcterms:modified xsi:type="dcterms:W3CDTF">2015-07-11T03:42:00Z</dcterms:modified>
</cp:coreProperties>
</file>