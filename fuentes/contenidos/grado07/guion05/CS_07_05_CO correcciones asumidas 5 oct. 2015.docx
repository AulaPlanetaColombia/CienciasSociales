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8B10B4" w14:textId="177D2F5A" w:rsidR="00EA0019" w:rsidRPr="00A51F15" w:rsidRDefault="00EA0019" w:rsidP="003A04EF">
      <w:pPr>
        <w:rPr>
          <w:sz w:val="22"/>
        </w:rPr>
      </w:pPr>
      <w:r w:rsidRPr="00A51F15">
        <w:rPr>
          <w:sz w:val="22"/>
        </w:rPr>
        <w:t xml:space="preserve">[Guión CS_07_05_CO] </w:t>
      </w:r>
      <w:r w:rsidRPr="00A51F15">
        <w:rPr>
          <w:b/>
          <w:sz w:val="22"/>
        </w:rPr>
        <w:t>El colonialismo</w:t>
      </w:r>
      <w:r w:rsidR="00C9032C" w:rsidRPr="00A51F15">
        <w:rPr>
          <w:b/>
          <w:sz w:val="22"/>
        </w:rPr>
        <w:t xml:space="preserve"> en América</w:t>
      </w:r>
    </w:p>
    <w:tbl>
      <w:tblPr>
        <w:tblW w:w="0" w:type="auto"/>
        <w:tblInd w:w="108" w:type="dxa"/>
        <w:shd w:val="clear" w:color="auto" w:fill="FFFFFF"/>
        <w:tblCellMar>
          <w:left w:w="0" w:type="dxa"/>
          <w:right w:w="0" w:type="dxa"/>
        </w:tblCellMar>
        <w:tblLook w:val="04A0" w:firstRow="1" w:lastRow="0" w:firstColumn="1" w:lastColumn="0" w:noHBand="0" w:noVBand="1"/>
      </w:tblPr>
      <w:tblGrid>
        <w:gridCol w:w="2127"/>
        <w:gridCol w:w="6743"/>
      </w:tblGrid>
      <w:tr w:rsidR="00EA0019" w:rsidRPr="00A51F15" w14:paraId="13BAC884" w14:textId="77777777" w:rsidTr="00525BFD">
        <w:trPr>
          <w:trHeight w:val="1027"/>
        </w:trPr>
        <w:tc>
          <w:tcPr>
            <w:tcW w:w="2127" w:type="dxa"/>
            <w:tcBorders>
              <w:top w:val="single" w:sz="8" w:space="0" w:color="000000"/>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3C0C9E49" w14:textId="77777777" w:rsidR="00EA0019" w:rsidRPr="00D67252" w:rsidRDefault="00EA0019" w:rsidP="003A04EF">
            <w:pPr>
              <w:rPr>
                <w:color w:val="FFFFFF" w:themeColor="background1"/>
                <w:sz w:val="22"/>
              </w:rPr>
            </w:pPr>
            <w:bookmarkStart w:id="0" w:name="_GoBack" w:colFirst="0" w:colLast="0"/>
            <w:r w:rsidRPr="00D67252">
              <w:rPr>
                <w:color w:val="FFFFFF" w:themeColor="background1"/>
                <w:sz w:val="22"/>
              </w:rPr>
              <w:t>Título del guion</w:t>
            </w:r>
          </w:p>
        </w:tc>
        <w:tc>
          <w:tcPr>
            <w:tcW w:w="6743"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14:paraId="55E6D65E" w14:textId="48862702" w:rsidR="00EA0019" w:rsidRPr="00A51F15" w:rsidRDefault="00EA0019" w:rsidP="003A04EF">
            <w:pPr>
              <w:rPr>
                <w:sz w:val="22"/>
              </w:rPr>
            </w:pPr>
            <w:r w:rsidRPr="00A51F15">
              <w:rPr>
                <w:sz w:val="22"/>
              </w:rPr>
              <w:t>El colonialismo</w:t>
            </w:r>
            <w:r w:rsidR="00CE36F6">
              <w:rPr>
                <w:sz w:val="22"/>
              </w:rPr>
              <w:t xml:space="preserve"> en América</w:t>
            </w:r>
          </w:p>
        </w:tc>
      </w:tr>
      <w:tr w:rsidR="00EA0019" w:rsidRPr="00A51F15" w14:paraId="63CE3165" w14:textId="77777777" w:rsidTr="00525BFD">
        <w:tc>
          <w:tcPr>
            <w:tcW w:w="2127"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7FAB26CC" w14:textId="77777777" w:rsidR="00EA0019" w:rsidRPr="00D67252" w:rsidRDefault="00EA0019" w:rsidP="003A04EF">
            <w:pPr>
              <w:rPr>
                <w:color w:val="FFFFFF" w:themeColor="background1"/>
                <w:sz w:val="22"/>
              </w:rPr>
            </w:pPr>
            <w:r w:rsidRPr="00D67252">
              <w:rPr>
                <w:color w:val="FFFFFF" w:themeColor="background1"/>
                <w:sz w:val="22"/>
              </w:rPr>
              <w:t>Código del guion</w:t>
            </w:r>
          </w:p>
        </w:tc>
        <w:tc>
          <w:tcPr>
            <w:tcW w:w="674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63FC5ED0" w14:textId="477EAADC" w:rsidR="00EA0019" w:rsidRPr="00A51F15" w:rsidRDefault="00CE36F6" w:rsidP="003A04EF">
            <w:pPr>
              <w:rPr>
                <w:color w:val="222222"/>
                <w:sz w:val="22"/>
              </w:rPr>
            </w:pPr>
            <w:r>
              <w:rPr>
                <w:color w:val="222222"/>
                <w:sz w:val="22"/>
              </w:rPr>
              <w:t>CS_05_07</w:t>
            </w:r>
            <w:r w:rsidR="00EA0019" w:rsidRPr="00A51F15">
              <w:rPr>
                <w:color w:val="222222"/>
                <w:sz w:val="22"/>
              </w:rPr>
              <w:t>_CO</w:t>
            </w:r>
          </w:p>
        </w:tc>
      </w:tr>
      <w:tr w:rsidR="00EA0019" w:rsidRPr="00A51F15" w14:paraId="7CDA9CE8" w14:textId="77777777" w:rsidTr="00525BFD">
        <w:tc>
          <w:tcPr>
            <w:tcW w:w="2127"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7849D5BE" w14:textId="77777777" w:rsidR="00EA0019" w:rsidRPr="00D67252" w:rsidRDefault="00EA0019" w:rsidP="003A04EF">
            <w:pPr>
              <w:rPr>
                <w:color w:val="FFFFFF" w:themeColor="background1"/>
                <w:sz w:val="22"/>
              </w:rPr>
            </w:pPr>
            <w:r w:rsidRPr="00D67252">
              <w:rPr>
                <w:color w:val="FFFFFF" w:themeColor="background1"/>
                <w:sz w:val="22"/>
              </w:rPr>
              <w:t>Descripción</w:t>
            </w:r>
          </w:p>
        </w:tc>
        <w:tc>
          <w:tcPr>
            <w:tcW w:w="674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4399C300" w14:textId="77777777" w:rsidR="00EA0019" w:rsidRPr="00A51F15" w:rsidRDefault="00EA0019" w:rsidP="003A04EF">
            <w:pPr>
              <w:rPr>
                <w:sz w:val="22"/>
              </w:rPr>
            </w:pPr>
          </w:p>
        </w:tc>
      </w:tr>
      <w:bookmarkEnd w:id="0"/>
    </w:tbl>
    <w:p w14:paraId="69C25C2D" w14:textId="77777777" w:rsidR="00EA0019" w:rsidRPr="00A51F15" w:rsidRDefault="00EA0019" w:rsidP="003A04EF">
      <w:pPr>
        <w:rPr>
          <w:sz w:val="22"/>
        </w:rPr>
      </w:pPr>
    </w:p>
    <w:p w14:paraId="6B940951" w14:textId="34B511F9" w:rsidR="003368B4" w:rsidRDefault="003A04EF" w:rsidP="003A04EF">
      <w:pPr>
        <w:rPr>
          <w:sz w:val="22"/>
        </w:rPr>
      </w:pPr>
      <w:r w:rsidRPr="00A51F15">
        <w:rPr>
          <w:sz w:val="22"/>
        </w:rPr>
        <w:t xml:space="preserve">Al emplear la palabra </w:t>
      </w:r>
      <w:r w:rsidRPr="00F8405B">
        <w:rPr>
          <w:b/>
          <w:sz w:val="22"/>
        </w:rPr>
        <w:t>“colonia”</w:t>
      </w:r>
      <w:r w:rsidR="003368B4">
        <w:rPr>
          <w:sz w:val="22"/>
        </w:rPr>
        <w:t>,</w:t>
      </w:r>
      <w:r w:rsidRPr="00A51F15">
        <w:rPr>
          <w:sz w:val="22"/>
        </w:rPr>
        <w:t xml:space="preserve"> se suele estar hablando de dos tipos de asentamientos de colonos europeos en territorios por fuera de su continente. Así, pues, hasta la primera mitad d</w:t>
      </w:r>
      <w:r w:rsidR="00FF7221" w:rsidRPr="00A51F15">
        <w:rPr>
          <w:sz w:val="22"/>
        </w:rPr>
        <w:t>e</w:t>
      </w:r>
      <w:r w:rsidRPr="00A51F15">
        <w:rPr>
          <w:sz w:val="22"/>
        </w:rPr>
        <w:t xml:space="preserve">l siglo XVII la forma de colonia más </w:t>
      </w:r>
      <w:r w:rsidR="003368B4">
        <w:rPr>
          <w:sz w:val="22"/>
        </w:rPr>
        <w:t xml:space="preserve">usada </w:t>
      </w:r>
      <w:r w:rsidRPr="00A51F15">
        <w:rPr>
          <w:sz w:val="22"/>
        </w:rPr>
        <w:t xml:space="preserve">fue la </w:t>
      </w:r>
      <w:r w:rsidRPr="00A51F15">
        <w:rPr>
          <w:b/>
          <w:sz w:val="22"/>
        </w:rPr>
        <w:t>comercial</w:t>
      </w:r>
      <w:r w:rsidRPr="00A51F15">
        <w:rPr>
          <w:sz w:val="22"/>
        </w:rPr>
        <w:t xml:space="preserve"> </w:t>
      </w:r>
      <w:r w:rsidR="003368B4">
        <w:rPr>
          <w:sz w:val="22"/>
        </w:rPr>
        <w:t xml:space="preserve">. Esta </w:t>
      </w:r>
      <w:r w:rsidRPr="00A51F15">
        <w:rPr>
          <w:sz w:val="22"/>
        </w:rPr>
        <w:t xml:space="preserve"> se caracterizaba porque un grupo de </w:t>
      </w:r>
      <w:r w:rsidR="00671DE0" w:rsidRPr="00A51F15">
        <w:rPr>
          <w:sz w:val="22"/>
        </w:rPr>
        <w:t>colonos se instalaba</w:t>
      </w:r>
      <w:r w:rsidRPr="00A51F15">
        <w:rPr>
          <w:sz w:val="22"/>
        </w:rPr>
        <w:t xml:space="preserve"> </w:t>
      </w:r>
      <w:r w:rsidR="00671DE0" w:rsidRPr="00A51F15">
        <w:rPr>
          <w:sz w:val="22"/>
        </w:rPr>
        <w:t xml:space="preserve">por un tiempo </w:t>
      </w:r>
      <w:r w:rsidRPr="00A51F15">
        <w:rPr>
          <w:sz w:val="22"/>
        </w:rPr>
        <w:t>en la costa y toda su actividad</w:t>
      </w:r>
      <w:r w:rsidR="00671DE0" w:rsidRPr="00A51F15">
        <w:rPr>
          <w:sz w:val="22"/>
        </w:rPr>
        <w:t xml:space="preserve"> se concentraba </w:t>
      </w:r>
      <w:r w:rsidR="00FB5B19">
        <w:rPr>
          <w:sz w:val="22"/>
        </w:rPr>
        <w:t>e</w:t>
      </w:r>
      <w:r w:rsidR="00671DE0" w:rsidRPr="00A51F15">
        <w:rPr>
          <w:sz w:val="22"/>
        </w:rPr>
        <w:t xml:space="preserve">n las relaciones comerciales de compra y venta con el interior de la región. Este era el caso de las colonias portuguesas, holandesas, inglesas y francesas en </w:t>
      </w:r>
      <w:r w:rsidR="00671DE0" w:rsidRPr="00F8405B">
        <w:rPr>
          <w:b/>
          <w:sz w:val="22"/>
        </w:rPr>
        <w:t>Asia</w:t>
      </w:r>
      <w:r w:rsidR="00671DE0" w:rsidRPr="00A51F15">
        <w:rPr>
          <w:sz w:val="22"/>
        </w:rPr>
        <w:t>, cuyos comerciantes debían tratar con autoridades político-administrativas locales muy poderosas.</w:t>
      </w:r>
    </w:p>
    <w:p w14:paraId="38E340B4" w14:textId="27391B96" w:rsidR="003A04EF" w:rsidRPr="00B904E3" w:rsidRDefault="00671DE0" w:rsidP="003A04EF">
      <w:pPr>
        <w:rPr>
          <w:sz w:val="22"/>
        </w:rPr>
      </w:pPr>
      <w:r w:rsidRPr="00A51F15">
        <w:rPr>
          <w:sz w:val="22"/>
        </w:rPr>
        <w:t xml:space="preserve">Por su parte, en </w:t>
      </w:r>
      <w:r w:rsidRPr="00F8405B">
        <w:rPr>
          <w:b/>
          <w:sz w:val="22"/>
        </w:rPr>
        <w:t>África</w:t>
      </w:r>
      <w:r w:rsidRPr="00A51F15">
        <w:rPr>
          <w:sz w:val="22"/>
        </w:rPr>
        <w:t xml:space="preserve"> también se establecieron este tipo de colonias, pero la razón, en este caso, no era la incapacidad ni el poco interés de </w:t>
      </w:r>
      <w:r w:rsidR="00FF7221" w:rsidRPr="00A51F15">
        <w:rPr>
          <w:sz w:val="22"/>
        </w:rPr>
        <w:t>enfrentar a los poderes locales, sino el temor a contraer enfermedades tropicales</w:t>
      </w:r>
      <w:r w:rsidR="003368B4">
        <w:rPr>
          <w:sz w:val="22"/>
        </w:rPr>
        <w:t>,</w:t>
      </w:r>
      <w:r w:rsidR="00FF7221" w:rsidRPr="00A51F15">
        <w:rPr>
          <w:sz w:val="22"/>
        </w:rPr>
        <w:t xml:space="preserve"> que podían ser mortales para los </w:t>
      </w:r>
      <w:r w:rsidR="00FF7221" w:rsidRPr="00B904E3">
        <w:rPr>
          <w:sz w:val="22"/>
        </w:rPr>
        <w:t>foráneos.</w:t>
      </w:r>
    </w:p>
    <w:p w14:paraId="4A386992" w14:textId="77777777" w:rsidR="00881235" w:rsidRPr="006C286C" w:rsidRDefault="00881235" w:rsidP="00881235">
      <w:pPr>
        <w:spacing w:after="0"/>
        <w:rPr>
          <w:sz w:val="22"/>
          <w:lang w:val="es-CO"/>
        </w:rPr>
      </w:pPr>
    </w:p>
    <w:tbl>
      <w:tblPr>
        <w:tblStyle w:val="Tablaconcuadrcula"/>
        <w:tblW w:w="0" w:type="auto"/>
        <w:tblLook w:val="04A0" w:firstRow="1" w:lastRow="0" w:firstColumn="1" w:lastColumn="0" w:noHBand="0" w:noVBand="1"/>
      </w:tblPr>
      <w:tblGrid>
        <w:gridCol w:w="2518"/>
        <w:gridCol w:w="6515"/>
      </w:tblGrid>
      <w:tr w:rsidR="00881235" w:rsidRPr="0005471A" w14:paraId="6338A549" w14:textId="77777777" w:rsidTr="00881235">
        <w:tc>
          <w:tcPr>
            <w:tcW w:w="9033" w:type="dxa"/>
            <w:gridSpan w:val="2"/>
            <w:shd w:val="clear" w:color="auto" w:fill="0D0D0D" w:themeFill="text1" w:themeFillTint="F2"/>
          </w:tcPr>
          <w:p w14:paraId="7136ED40" w14:textId="77777777" w:rsidR="00881235" w:rsidRPr="0005471A" w:rsidRDefault="00881235" w:rsidP="00881235">
            <w:pPr>
              <w:jc w:val="center"/>
              <w:rPr>
                <w:b/>
                <w:sz w:val="22"/>
              </w:rPr>
            </w:pPr>
            <w:r w:rsidRPr="0005471A">
              <w:rPr>
                <w:b/>
                <w:sz w:val="22"/>
              </w:rPr>
              <w:t>Imagen (fotografía, gráfica o ilustración)</w:t>
            </w:r>
          </w:p>
        </w:tc>
      </w:tr>
      <w:tr w:rsidR="00881235" w:rsidRPr="0005471A" w14:paraId="60E1736F" w14:textId="77777777" w:rsidTr="00881235">
        <w:tc>
          <w:tcPr>
            <w:tcW w:w="2518" w:type="dxa"/>
          </w:tcPr>
          <w:p w14:paraId="0F29D73C" w14:textId="77777777" w:rsidR="00881235" w:rsidRPr="0005471A" w:rsidRDefault="00881235" w:rsidP="00881235">
            <w:pPr>
              <w:rPr>
                <w:b/>
                <w:sz w:val="22"/>
              </w:rPr>
            </w:pPr>
            <w:r w:rsidRPr="0005471A">
              <w:rPr>
                <w:b/>
                <w:sz w:val="22"/>
              </w:rPr>
              <w:t>Código</w:t>
            </w:r>
          </w:p>
        </w:tc>
        <w:tc>
          <w:tcPr>
            <w:tcW w:w="6515" w:type="dxa"/>
          </w:tcPr>
          <w:p w14:paraId="5332D9FC" w14:textId="03ED356F" w:rsidR="00881235" w:rsidRPr="0005471A" w:rsidRDefault="00881235" w:rsidP="00881235">
            <w:pPr>
              <w:rPr>
                <w:b/>
                <w:sz w:val="22"/>
              </w:rPr>
            </w:pPr>
            <w:r w:rsidRPr="0005471A">
              <w:rPr>
                <w:sz w:val="22"/>
              </w:rPr>
              <w:t>CS_07_05_IMG0</w:t>
            </w:r>
            <w:r w:rsidR="003178D2">
              <w:rPr>
                <w:sz w:val="22"/>
              </w:rPr>
              <w:t>1</w:t>
            </w:r>
          </w:p>
        </w:tc>
      </w:tr>
      <w:tr w:rsidR="00881235" w:rsidRPr="0005471A" w14:paraId="75B7325F" w14:textId="77777777" w:rsidTr="00881235">
        <w:tc>
          <w:tcPr>
            <w:tcW w:w="2518" w:type="dxa"/>
          </w:tcPr>
          <w:p w14:paraId="44164FD4" w14:textId="77777777" w:rsidR="00881235" w:rsidRPr="0005471A" w:rsidRDefault="00881235" w:rsidP="00881235">
            <w:pPr>
              <w:rPr>
                <w:sz w:val="22"/>
              </w:rPr>
            </w:pPr>
            <w:r w:rsidRPr="0005471A">
              <w:rPr>
                <w:b/>
                <w:sz w:val="22"/>
              </w:rPr>
              <w:t>Descripción</w:t>
            </w:r>
          </w:p>
        </w:tc>
        <w:tc>
          <w:tcPr>
            <w:tcW w:w="6515" w:type="dxa"/>
          </w:tcPr>
          <w:p w14:paraId="71669F9F" w14:textId="3E278617" w:rsidR="00881235" w:rsidRPr="0005471A" w:rsidRDefault="002817A9" w:rsidP="00881235">
            <w:pPr>
              <w:rPr>
                <w:sz w:val="22"/>
              </w:rPr>
            </w:pPr>
            <w:r w:rsidRPr="0005471A">
              <w:rPr>
                <w:sz w:val="22"/>
              </w:rPr>
              <w:t>Mapa</w:t>
            </w:r>
            <w:r w:rsidR="00A3772E">
              <w:rPr>
                <w:sz w:val="22"/>
              </w:rPr>
              <w:t xml:space="preserve"> sobre el territitorio del Imperio de Felipe II </w:t>
            </w:r>
          </w:p>
          <w:p w14:paraId="27013E13" w14:textId="7D5999E0" w:rsidR="002817A9" w:rsidRPr="0005471A" w:rsidRDefault="002817A9" w:rsidP="00881235">
            <w:pPr>
              <w:rPr>
                <w:sz w:val="22"/>
              </w:rPr>
            </w:pPr>
            <w:r w:rsidRPr="0005471A">
              <w:rPr>
                <w:noProof/>
                <w:sz w:val="22"/>
                <w:lang w:val="es-ES" w:eastAsia="es-ES"/>
              </w:rPr>
              <w:drawing>
                <wp:inline distT="0" distB="0" distL="0" distR="0" wp14:anchorId="12B1934C" wp14:editId="53CDBC48">
                  <wp:extent cx="3795823" cy="2264410"/>
                  <wp:effectExtent l="0" t="0" r="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96551" cy="2264844"/>
                          </a:xfrm>
                          <a:prstGeom prst="rect">
                            <a:avLst/>
                          </a:prstGeom>
                          <a:noFill/>
                          <a:ln>
                            <a:noFill/>
                          </a:ln>
                        </pic:spPr>
                      </pic:pic>
                    </a:graphicData>
                  </a:graphic>
                </wp:inline>
              </w:drawing>
            </w:r>
          </w:p>
        </w:tc>
      </w:tr>
      <w:tr w:rsidR="00881235" w:rsidRPr="0005471A" w14:paraId="5B5C05F2" w14:textId="77777777" w:rsidTr="00881235">
        <w:tc>
          <w:tcPr>
            <w:tcW w:w="2518" w:type="dxa"/>
          </w:tcPr>
          <w:p w14:paraId="10144DB1" w14:textId="09068E80" w:rsidR="00881235" w:rsidRPr="0005471A" w:rsidRDefault="00881235" w:rsidP="00881235">
            <w:pPr>
              <w:rPr>
                <w:sz w:val="22"/>
              </w:rPr>
            </w:pPr>
            <w:r w:rsidRPr="0005471A">
              <w:rPr>
                <w:b/>
                <w:sz w:val="22"/>
              </w:rPr>
              <w:t xml:space="preserve">Código Shutterstock </w:t>
            </w:r>
            <w:r w:rsidRPr="0005471A">
              <w:rPr>
                <w:b/>
                <w:sz w:val="22"/>
              </w:rPr>
              <w:lastRenderedPageBreak/>
              <w:t>(o URL o la ruta en AulaPlaneta)</w:t>
            </w:r>
          </w:p>
        </w:tc>
        <w:tc>
          <w:tcPr>
            <w:tcW w:w="6515" w:type="dxa"/>
          </w:tcPr>
          <w:p w14:paraId="75F5376B" w14:textId="27D21075" w:rsidR="00881235" w:rsidRPr="0005471A" w:rsidRDefault="00D67252" w:rsidP="00881235">
            <w:pPr>
              <w:rPr>
                <w:sz w:val="22"/>
              </w:rPr>
            </w:pPr>
            <w:hyperlink r:id="rId8" w:history="1">
              <w:r w:rsidR="009220C8" w:rsidRPr="005509D2">
                <w:rPr>
                  <w:rStyle w:val="Hipervnculo"/>
                  <w:sz w:val="22"/>
                </w:rPr>
                <w:t>http://faculty-staff.ou.edu/L/A-Robert.R.Lauer-</w:t>
              </w:r>
              <w:r w:rsidR="009220C8" w:rsidRPr="005509D2">
                <w:rPr>
                  <w:rStyle w:val="Hipervnculo"/>
                  <w:sz w:val="22"/>
                </w:rPr>
                <w:lastRenderedPageBreak/>
                <w:t>1/spanishempirefelipe2</w:t>
              </w:r>
            </w:hyperlink>
          </w:p>
        </w:tc>
      </w:tr>
      <w:tr w:rsidR="00881235" w:rsidRPr="0005471A" w14:paraId="1444FD31" w14:textId="77777777" w:rsidTr="00881235">
        <w:tc>
          <w:tcPr>
            <w:tcW w:w="2518" w:type="dxa"/>
          </w:tcPr>
          <w:p w14:paraId="745CFB57" w14:textId="77777777" w:rsidR="00881235" w:rsidRPr="0005471A" w:rsidRDefault="00881235" w:rsidP="00881235">
            <w:pPr>
              <w:rPr>
                <w:sz w:val="22"/>
              </w:rPr>
            </w:pPr>
            <w:r w:rsidRPr="0005471A">
              <w:rPr>
                <w:b/>
                <w:sz w:val="22"/>
              </w:rPr>
              <w:lastRenderedPageBreak/>
              <w:t>Pie de imagen</w:t>
            </w:r>
          </w:p>
        </w:tc>
        <w:tc>
          <w:tcPr>
            <w:tcW w:w="6515" w:type="dxa"/>
          </w:tcPr>
          <w:p w14:paraId="2E231E0F" w14:textId="02407864" w:rsidR="00881235" w:rsidRPr="0005471A" w:rsidRDefault="002817A9" w:rsidP="008E5B99">
            <w:pPr>
              <w:rPr>
                <w:sz w:val="22"/>
              </w:rPr>
            </w:pPr>
            <w:r w:rsidRPr="0005471A">
              <w:rPr>
                <w:sz w:val="22"/>
              </w:rPr>
              <w:t>Entre los siglos XVI y XVII España y Portugal fueron los grandes exploradores de la época y</w:t>
            </w:r>
            <w:r w:rsidR="008E5B99">
              <w:rPr>
                <w:sz w:val="22"/>
              </w:rPr>
              <w:t>,</w:t>
            </w:r>
            <w:r w:rsidRPr="0005471A">
              <w:rPr>
                <w:sz w:val="22"/>
              </w:rPr>
              <w:t xml:space="preserve"> en esa medida</w:t>
            </w:r>
            <w:r w:rsidR="008E5B99">
              <w:rPr>
                <w:sz w:val="22"/>
              </w:rPr>
              <w:t>,</w:t>
            </w:r>
            <w:r w:rsidRPr="0005471A">
              <w:rPr>
                <w:sz w:val="22"/>
              </w:rPr>
              <w:t xml:space="preserve"> los que abrieron </w:t>
            </w:r>
            <w:r w:rsidR="008E5B99">
              <w:rPr>
                <w:sz w:val="22"/>
              </w:rPr>
              <w:t xml:space="preserve">nuevas </w:t>
            </w:r>
            <w:r w:rsidRPr="0005471A">
              <w:rPr>
                <w:sz w:val="22"/>
              </w:rPr>
              <w:t>rutas comerciales a través de los océanos.</w:t>
            </w:r>
          </w:p>
        </w:tc>
      </w:tr>
    </w:tbl>
    <w:p w14:paraId="1C141A0F" w14:textId="77777777" w:rsidR="00881235" w:rsidRDefault="00881235" w:rsidP="003A04EF">
      <w:pPr>
        <w:rPr>
          <w:sz w:val="22"/>
        </w:rPr>
      </w:pPr>
    </w:p>
    <w:p w14:paraId="7B2BA1AD" w14:textId="01654439" w:rsidR="00FF7221" w:rsidRPr="00A51F15" w:rsidRDefault="00FF7221" w:rsidP="003A04EF">
      <w:pPr>
        <w:rPr>
          <w:sz w:val="22"/>
        </w:rPr>
      </w:pPr>
      <w:r w:rsidRPr="00A51F15">
        <w:rPr>
          <w:sz w:val="22"/>
        </w:rPr>
        <w:t>Ahora bien, en el</w:t>
      </w:r>
      <w:r w:rsidR="00193D3B" w:rsidRPr="00A51F15">
        <w:rPr>
          <w:sz w:val="22"/>
        </w:rPr>
        <w:t xml:space="preserve"> norte del continente americano </w:t>
      </w:r>
      <w:r w:rsidRPr="00A51F15">
        <w:rPr>
          <w:sz w:val="22"/>
        </w:rPr>
        <w:t>el control y</w:t>
      </w:r>
      <w:r w:rsidR="00193D3B" w:rsidRPr="00A51F15">
        <w:rPr>
          <w:sz w:val="22"/>
        </w:rPr>
        <w:t xml:space="preserve">a no </w:t>
      </w:r>
      <w:r w:rsidR="008E5B99">
        <w:rPr>
          <w:sz w:val="22"/>
        </w:rPr>
        <w:t xml:space="preserve">era </w:t>
      </w:r>
      <w:r w:rsidR="00193D3B" w:rsidRPr="00A51F15">
        <w:rPr>
          <w:sz w:val="22"/>
        </w:rPr>
        <w:t>s</w:t>
      </w:r>
      <w:r w:rsidR="00FB5B19">
        <w:rPr>
          <w:sz w:val="22"/>
        </w:rPr>
        <w:t>o</w:t>
      </w:r>
      <w:r w:rsidR="00193D3B" w:rsidRPr="00A51F15">
        <w:rPr>
          <w:sz w:val="22"/>
        </w:rPr>
        <w:t xml:space="preserve">lo </w:t>
      </w:r>
      <w:r w:rsidR="009220C8">
        <w:rPr>
          <w:sz w:val="22"/>
        </w:rPr>
        <w:t xml:space="preserve">por </w:t>
      </w:r>
      <w:r w:rsidR="00193D3B" w:rsidRPr="00A51F15">
        <w:rPr>
          <w:sz w:val="22"/>
        </w:rPr>
        <w:t xml:space="preserve">el comercio, sino </w:t>
      </w:r>
      <w:r w:rsidR="008E5B99">
        <w:rPr>
          <w:sz w:val="22"/>
        </w:rPr>
        <w:t xml:space="preserve">por </w:t>
      </w:r>
      <w:r w:rsidRPr="00A51F15">
        <w:rPr>
          <w:sz w:val="22"/>
        </w:rPr>
        <w:t xml:space="preserve">la </w:t>
      </w:r>
      <w:r w:rsidR="00193D3B" w:rsidRPr="00A51F15">
        <w:rPr>
          <w:sz w:val="22"/>
        </w:rPr>
        <w:t>obtención</w:t>
      </w:r>
      <w:r w:rsidRPr="00A51F15">
        <w:rPr>
          <w:sz w:val="22"/>
        </w:rPr>
        <w:t xml:space="preserve"> de ciertos productos agrícolas</w:t>
      </w:r>
      <w:r w:rsidR="006C286C">
        <w:rPr>
          <w:sz w:val="22"/>
        </w:rPr>
        <w:t>,</w:t>
      </w:r>
      <w:r w:rsidRPr="00A51F15">
        <w:rPr>
          <w:sz w:val="22"/>
        </w:rPr>
        <w:t xml:space="preserve"> </w:t>
      </w:r>
      <w:r w:rsidR="00193D3B" w:rsidRPr="00A51F15">
        <w:rPr>
          <w:sz w:val="22"/>
        </w:rPr>
        <w:t>como el algodón, el tabaco</w:t>
      </w:r>
      <w:r w:rsidR="00FB5B19">
        <w:rPr>
          <w:sz w:val="22"/>
        </w:rPr>
        <w:t xml:space="preserve"> y</w:t>
      </w:r>
      <w:r w:rsidR="00193D3B" w:rsidRPr="00A51F15">
        <w:rPr>
          <w:sz w:val="22"/>
        </w:rPr>
        <w:t xml:space="preserve"> el azúcar</w:t>
      </w:r>
      <w:r w:rsidR="009220C8">
        <w:rPr>
          <w:sz w:val="22"/>
        </w:rPr>
        <w:t xml:space="preserve">, </w:t>
      </w:r>
      <w:r w:rsidR="00263CA3">
        <w:rPr>
          <w:sz w:val="22"/>
        </w:rPr>
        <w:t xml:space="preserve">y para esto las </w:t>
      </w:r>
      <w:r w:rsidR="00193D3B" w:rsidRPr="00A51F15">
        <w:rPr>
          <w:sz w:val="22"/>
        </w:rPr>
        <w:t>compañías inglesas establecieron colonias de plantaciones</w:t>
      </w:r>
      <w:r w:rsidR="00A3772E">
        <w:rPr>
          <w:sz w:val="22"/>
        </w:rPr>
        <w:t xml:space="preserve"> </w:t>
      </w:r>
      <w:r w:rsidR="00193D3B" w:rsidRPr="00A51F15">
        <w:rPr>
          <w:sz w:val="22"/>
        </w:rPr>
        <w:t xml:space="preserve"> </w:t>
      </w:r>
      <w:r w:rsidR="0086162E">
        <w:rPr>
          <w:sz w:val="22"/>
        </w:rPr>
        <w:t xml:space="preserve">en </w:t>
      </w:r>
      <w:r w:rsidR="00A3772E">
        <w:rPr>
          <w:sz w:val="22"/>
        </w:rPr>
        <w:t xml:space="preserve">aquellos </w:t>
      </w:r>
      <w:r w:rsidR="0086162E">
        <w:rPr>
          <w:sz w:val="22"/>
        </w:rPr>
        <w:t xml:space="preserve"> lug</w:t>
      </w:r>
      <w:r w:rsidR="00B603BF">
        <w:rPr>
          <w:sz w:val="22"/>
        </w:rPr>
        <w:t>a</w:t>
      </w:r>
      <w:r w:rsidR="0086162E">
        <w:rPr>
          <w:sz w:val="22"/>
        </w:rPr>
        <w:t>res en los que</w:t>
      </w:r>
      <w:r w:rsidR="00193D3B" w:rsidRPr="00A51F15">
        <w:rPr>
          <w:sz w:val="22"/>
        </w:rPr>
        <w:t xml:space="preserve"> vieron que era posible que los europeos</w:t>
      </w:r>
      <w:r w:rsidR="0086162E">
        <w:rPr>
          <w:sz w:val="22"/>
        </w:rPr>
        <w:t xml:space="preserve"> </w:t>
      </w:r>
      <w:r w:rsidR="00A3772E">
        <w:rPr>
          <w:sz w:val="22"/>
        </w:rPr>
        <w:t xml:space="preserve">se iban a poder </w:t>
      </w:r>
      <w:r w:rsidR="00193D3B" w:rsidRPr="00A51F15">
        <w:rPr>
          <w:sz w:val="22"/>
        </w:rPr>
        <w:t>adaptar</w:t>
      </w:r>
      <w:r w:rsidR="00A3772E">
        <w:rPr>
          <w:sz w:val="22"/>
        </w:rPr>
        <w:t>,</w:t>
      </w:r>
      <w:r w:rsidR="00193D3B" w:rsidRPr="00A51F15">
        <w:rPr>
          <w:sz w:val="22"/>
        </w:rPr>
        <w:t xml:space="preserve"> y </w:t>
      </w:r>
      <w:r w:rsidR="0086162E">
        <w:rPr>
          <w:sz w:val="22"/>
        </w:rPr>
        <w:t>en los que</w:t>
      </w:r>
      <w:r w:rsidR="006C286C">
        <w:rPr>
          <w:sz w:val="22"/>
        </w:rPr>
        <w:t xml:space="preserve"> </w:t>
      </w:r>
      <w:r w:rsidR="00A3772E">
        <w:rPr>
          <w:sz w:val="22"/>
        </w:rPr>
        <w:t>era viable</w:t>
      </w:r>
      <w:r w:rsidR="00193D3B" w:rsidRPr="00A51F15">
        <w:rPr>
          <w:sz w:val="22"/>
        </w:rPr>
        <w:t xml:space="preserve"> el comercio, </w:t>
      </w:r>
      <w:r w:rsidR="0086162E">
        <w:rPr>
          <w:sz w:val="22"/>
        </w:rPr>
        <w:t>es decir</w:t>
      </w:r>
      <w:r w:rsidR="00193D3B" w:rsidRPr="00A51F15">
        <w:rPr>
          <w:sz w:val="22"/>
        </w:rPr>
        <w:t xml:space="preserve">, </w:t>
      </w:r>
      <w:r w:rsidR="00A3772E">
        <w:rPr>
          <w:sz w:val="22"/>
        </w:rPr>
        <w:t xml:space="preserve">lugares que </w:t>
      </w:r>
      <w:r w:rsidR="00193D3B" w:rsidRPr="00A51F15">
        <w:rPr>
          <w:sz w:val="22"/>
        </w:rPr>
        <w:t>tuviese un fácil acceso a las rutas comerciales del Atlántico. Esto mismo se dio en algunas islas del Caribe colonizadas por España, Francia o Inglaterra, y en la costa septentrional del Brasil</w:t>
      </w:r>
      <w:r w:rsidR="00B603BF">
        <w:rPr>
          <w:sz w:val="22"/>
        </w:rPr>
        <w:t xml:space="preserve"> colonizada por los portugueses</w:t>
      </w:r>
      <w:r w:rsidR="00193D3B" w:rsidRPr="00A51F15">
        <w:rPr>
          <w:sz w:val="22"/>
        </w:rPr>
        <w:t>.</w:t>
      </w:r>
    </w:p>
    <w:p w14:paraId="73288F32" w14:textId="3793B957" w:rsidR="00F4209C" w:rsidRPr="00F4209C" w:rsidRDefault="00193D3B" w:rsidP="00F4209C">
      <w:pPr>
        <w:rPr>
          <w:sz w:val="22"/>
        </w:rPr>
      </w:pPr>
      <w:r w:rsidRPr="00A51F15">
        <w:rPr>
          <w:sz w:val="22"/>
        </w:rPr>
        <w:t xml:space="preserve">El segundo tipo de colonia fue la de </w:t>
      </w:r>
      <w:r w:rsidRPr="00A51F15">
        <w:rPr>
          <w:b/>
          <w:sz w:val="22"/>
        </w:rPr>
        <w:t>poblamiento</w:t>
      </w:r>
      <w:r w:rsidR="009220C8">
        <w:rPr>
          <w:b/>
          <w:sz w:val="22"/>
        </w:rPr>
        <w:t>,</w:t>
      </w:r>
      <w:r w:rsidRPr="00A51F15">
        <w:rPr>
          <w:sz w:val="22"/>
        </w:rPr>
        <w:t xml:space="preserve"> que se dio en la parte septentrional de Norteamérica (Pensilvania, Nueva York, </w:t>
      </w:r>
      <w:r w:rsidR="00664D5A" w:rsidRPr="00A51F15">
        <w:rPr>
          <w:sz w:val="22"/>
        </w:rPr>
        <w:t>Massachusetts</w:t>
      </w:r>
      <w:r w:rsidRPr="00A51F15">
        <w:rPr>
          <w:sz w:val="22"/>
        </w:rPr>
        <w:t>)</w:t>
      </w:r>
      <w:r w:rsidR="009220C8">
        <w:rPr>
          <w:sz w:val="22"/>
        </w:rPr>
        <w:t>, a</w:t>
      </w:r>
      <w:r w:rsidRPr="00A51F15">
        <w:rPr>
          <w:sz w:val="22"/>
        </w:rPr>
        <w:t xml:space="preserve"> donde llegaron familias inglesas con el proyecto de </w:t>
      </w:r>
      <w:r w:rsidR="007449A7" w:rsidRPr="00A51F15">
        <w:rPr>
          <w:sz w:val="22"/>
        </w:rPr>
        <w:t>afincarse y hacer una vida</w:t>
      </w:r>
      <w:r w:rsidR="007971DB">
        <w:rPr>
          <w:sz w:val="22"/>
        </w:rPr>
        <w:t>. Allí</w:t>
      </w:r>
      <w:r w:rsidR="007449A7" w:rsidRPr="00A51F15">
        <w:rPr>
          <w:sz w:val="22"/>
        </w:rPr>
        <w:t xml:space="preserve"> construye</w:t>
      </w:r>
      <w:r w:rsidR="007971DB">
        <w:rPr>
          <w:sz w:val="22"/>
        </w:rPr>
        <w:t>ron</w:t>
      </w:r>
      <w:r w:rsidR="007449A7" w:rsidRPr="00A51F15">
        <w:rPr>
          <w:sz w:val="22"/>
        </w:rPr>
        <w:t xml:space="preserve"> una sociedad articulada en la que convivían agricultores, comerciantes y profesionales. </w:t>
      </w:r>
    </w:p>
    <w:tbl>
      <w:tblPr>
        <w:tblStyle w:val="Tablaconcuadrcula"/>
        <w:tblW w:w="0" w:type="auto"/>
        <w:tblLook w:val="04A0" w:firstRow="1" w:lastRow="0" w:firstColumn="1" w:lastColumn="0" w:noHBand="0" w:noVBand="1"/>
      </w:tblPr>
      <w:tblGrid>
        <w:gridCol w:w="2518"/>
        <w:gridCol w:w="6515"/>
      </w:tblGrid>
      <w:tr w:rsidR="00F4209C" w:rsidRPr="00F4209C" w14:paraId="052868E3" w14:textId="77777777" w:rsidTr="00F4209C">
        <w:tc>
          <w:tcPr>
            <w:tcW w:w="9033" w:type="dxa"/>
            <w:gridSpan w:val="2"/>
            <w:shd w:val="clear" w:color="auto" w:fill="000000" w:themeFill="text1"/>
          </w:tcPr>
          <w:p w14:paraId="760A533E" w14:textId="77777777" w:rsidR="00F4209C" w:rsidRPr="00F4209C" w:rsidRDefault="00F4209C" w:rsidP="00F4209C">
            <w:pPr>
              <w:jc w:val="center"/>
              <w:rPr>
                <w:b/>
                <w:color w:val="365F91" w:themeColor="accent1" w:themeShade="BF"/>
                <w:sz w:val="22"/>
              </w:rPr>
            </w:pPr>
            <w:r w:rsidRPr="00F4209C">
              <w:rPr>
                <w:b/>
                <w:color w:val="365F91" w:themeColor="accent1" w:themeShade="BF"/>
                <w:sz w:val="22"/>
              </w:rPr>
              <w:t>Profundiza: recurso nuevo</w:t>
            </w:r>
          </w:p>
        </w:tc>
      </w:tr>
      <w:tr w:rsidR="00F4209C" w:rsidRPr="00F4209C" w14:paraId="66383632" w14:textId="77777777" w:rsidTr="00F4209C">
        <w:tc>
          <w:tcPr>
            <w:tcW w:w="2518" w:type="dxa"/>
          </w:tcPr>
          <w:p w14:paraId="7A4C8D93" w14:textId="77777777" w:rsidR="00F4209C" w:rsidRPr="00F4209C" w:rsidRDefault="00F4209C" w:rsidP="00F4209C">
            <w:pPr>
              <w:rPr>
                <w:b/>
                <w:color w:val="365F91" w:themeColor="accent1" w:themeShade="BF"/>
                <w:sz w:val="22"/>
              </w:rPr>
            </w:pPr>
            <w:r w:rsidRPr="00F4209C">
              <w:rPr>
                <w:b/>
                <w:color w:val="365F91" w:themeColor="accent1" w:themeShade="BF"/>
                <w:sz w:val="22"/>
              </w:rPr>
              <w:t>Código</w:t>
            </w:r>
          </w:p>
        </w:tc>
        <w:tc>
          <w:tcPr>
            <w:tcW w:w="6515" w:type="dxa"/>
          </w:tcPr>
          <w:p w14:paraId="65E03AAF" w14:textId="20004476" w:rsidR="00F4209C" w:rsidRPr="00F4209C" w:rsidRDefault="00696D95" w:rsidP="00F4209C">
            <w:pPr>
              <w:rPr>
                <w:b/>
                <w:color w:val="365F91" w:themeColor="accent1" w:themeShade="BF"/>
                <w:sz w:val="22"/>
              </w:rPr>
            </w:pPr>
            <w:r>
              <w:rPr>
                <w:color w:val="365F91" w:themeColor="accent1" w:themeShade="BF"/>
                <w:sz w:val="22"/>
              </w:rPr>
              <w:t>CS_07_05_REC01</w:t>
            </w:r>
            <w:r w:rsidR="00F4209C" w:rsidRPr="00F4209C">
              <w:rPr>
                <w:color w:val="365F91" w:themeColor="accent1" w:themeShade="BF"/>
                <w:sz w:val="22"/>
              </w:rPr>
              <w:t xml:space="preserve"> </w:t>
            </w:r>
          </w:p>
        </w:tc>
      </w:tr>
      <w:tr w:rsidR="00F4209C" w:rsidRPr="00F4209C" w14:paraId="63A4F417" w14:textId="77777777" w:rsidTr="00F4209C">
        <w:tc>
          <w:tcPr>
            <w:tcW w:w="2518" w:type="dxa"/>
          </w:tcPr>
          <w:p w14:paraId="15840837" w14:textId="77777777" w:rsidR="00F4209C" w:rsidRPr="00F4209C" w:rsidRDefault="00F4209C" w:rsidP="00F4209C">
            <w:pPr>
              <w:rPr>
                <w:color w:val="365F91" w:themeColor="accent1" w:themeShade="BF"/>
                <w:sz w:val="22"/>
              </w:rPr>
            </w:pPr>
            <w:r w:rsidRPr="00F4209C">
              <w:rPr>
                <w:b/>
                <w:color w:val="365F91" w:themeColor="accent1" w:themeShade="BF"/>
                <w:sz w:val="22"/>
              </w:rPr>
              <w:t>Título</w:t>
            </w:r>
          </w:p>
        </w:tc>
        <w:tc>
          <w:tcPr>
            <w:tcW w:w="6515" w:type="dxa"/>
          </w:tcPr>
          <w:p w14:paraId="053BD69D" w14:textId="74712E75" w:rsidR="00F4209C" w:rsidRPr="00F4209C" w:rsidRDefault="0057763B" w:rsidP="00F4209C">
            <w:pPr>
              <w:rPr>
                <w:color w:val="365F91" w:themeColor="accent1" w:themeShade="BF"/>
                <w:sz w:val="22"/>
              </w:rPr>
            </w:pPr>
            <w:r>
              <w:rPr>
                <w:color w:val="365F91" w:themeColor="accent1" w:themeShade="BF"/>
                <w:sz w:val="22"/>
              </w:rPr>
              <w:t>Un paralelo entre colonias</w:t>
            </w:r>
          </w:p>
        </w:tc>
      </w:tr>
      <w:tr w:rsidR="00F4209C" w:rsidRPr="00F4209C" w14:paraId="5FEEF232" w14:textId="77777777" w:rsidTr="00F4209C">
        <w:tc>
          <w:tcPr>
            <w:tcW w:w="2518" w:type="dxa"/>
          </w:tcPr>
          <w:p w14:paraId="4A34F2E4" w14:textId="77777777" w:rsidR="00F4209C" w:rsidRPr="00F4209C" w:rsidRDefault="00F4209C" w:rsidP="00F4209C">
            <w:pPr>
              <w:rPr>
                <w:color w:val="365F91" w:themeColor="accent1" w:themeShade="BF"/>
                <w:sz w:val="22"/>
              </w:rPr>
            </w:pPr>
            <w:r w:rsidRPr="00F4209C">
              <w:rPr>
                <w:b/>
                <w:color w:val="365F91" w:themeColor="accent1" w:themeShade="BF"/>
                <w:sz w:val="22"/>
              </w:rPr>
              <w:t>Descripción</w:t>
            </w:r>
          </w:p>
        </w:tc>
        <w:tc>
          <w:tcPr>
            <w:tcW w:w="6515" w:type="dxa"/>
          </w:tcPr>
          <w:p w14:paraId="6C56FB2E" w14:textId="2F4A47C6" w:rsidR="00F4209C" w:rsidRPr="00F4209C" w:rsidRDefault="00F4209C" w:rsidP="0057763B">
            <w:pPr>
              <w:rPr>
                <w:color w:val="365F91" w:themeColor="accent1" w:themeShade="BF"/>
                <w:sz w:val="22"/>
              </w:rPr>
            </w:pPr>
            <w:r w:rsidRPr="00F4209C">
              <w:rPr>
                <w:color w:val="365F91" w:themeColor="accent1" w:themeShade="BF"/>
                <w:sz w:val="22"/>
              </w:rPr>
              <w:t xml:space="preserve">F </w:t>
            </w:r>
            <w:r w:rsidR="0057763B">
              <w:rPr>
                <w:color w:val="365F91" w:themeColor="accent1" w:themeShade="BF"/>
                <w:sz w:val="22"/>
              </w:rPr>
              <w:t>10</w:t>
            </w:r>
            <w:r w:rsidR="006C286C">
              <w:rPr>
                <w:color w:val="365F91" w:themeColor="accent1" w:themeShade="BF"/>
                <w:sz w:val="22"/>
              </w:rPr>
              <w:t xml:space="preserve"> </w:t>
            </w:r>
            <w:r w:rsidR="0022531C">
              <w:rPr>
                <w:color w:val="365F91" w:themeColor="accent1" w:themeShade="BF"/>
                <w:sz w:val="22"/>
              </w:rPr>
              <w:t>I</w:t>
            </w:r>
            <w:r w:rsidR="0057763B">
              <w:rPr>
                <w:color w:val="365F91" w:themeColor="accent1" w:themeShade="BF"/>
                <w:sz w:val="22"/>
              </w:rPr>
              <w:t>nteractivo con texto. Actividad que busca comparar las diferencias que se dieron en el colonialismo europeo en el siglo XVI</w:t>
            </w:r>
          </w:p>
        </w:tc>
      </w:tr>
    </w:tbl>
    <w:p w14:paraId="39C0A30E" w14:textId="77777777" w:rsidR="00881235" w:rsidRDefault="00881235" w:rsidP="003A04EF">
      <w:pPr>
        <w:rPr>
          <w:sz w:val="22"/>
        </w:rPr>
      </w:pPr>
    </w:p>
    <w:p w14:paraId="2FEAC606" w14:textId="1180FD4C" w:rsidR="007449A7" w:rsidRPr="00A51F15" w:rsidRDefault="006C3332" w:rsidP="003A04EF">
      <w:pPr>
        <w:rPr>
          <w:sz w:val="22"/>
        </w:rPr>
      </w:pPr>
      <w:r>
        <w:rPr>
          <w:sz w:val="22"/>
        </w:rPr>
        <w:t>S</w:t>
      </w:r>
      <w:r w:rsidR="007449A7" w:rsidRPr="00A51F15">
        <w:rPr>
          <w:sz w:val="22"/>
        </w:rPr>
        <w:t xml:space="preserve">i bien el primer interés de los conquistadores españoles </w:t>
      </w:r>
      <w:r w:rsidR="007971DB">
        <w:rPr>
          <w:sz w:val="22"/>
        </w:rPr>
        <w:t xml:space="preserve">al llegar </w:t>
      </w:r>
      <w:r w:rsidR="00B603BF">
        <w:rPr>
          <w:sz w:val="22"/>
        </w:rPr>
        <w:t>a los territorios</w:t>
      </w:r>
      <w:r w:rsidR="007449A7" w:rsidRPr="00A51F15">
        <w:rPr>
          <w:sz w:val="22"/>
        </w:rPr>
        <w:t xml:space="preserve"> (las islas del Caribe, centro y sur de América) fue la explotación económica</w:t>
      </w:r>
      <w:r w:rsidR="006C286C">
        <w:rPr>
          <w:sz w:val="22"/>
        </w:rPr>
        <w:t xml:space="preserve">       </w:t>
      </w:r>
      <w:r w:rsidR="007449A7" w:rsidRPr="00A51F15">
        <w:rPr>
          <w:sz w:val="22"/>
        </w:rPr>
        <w:t>–agrícola y minera– de</w:t>
      </w:r>
      <w:r w:rsidR="00B603BF">
        <w:rPr>
          <w:sz w:val="22"/>
        </w:rPr>
        <w:t xml:space="preserve"> </w:t>
      </w:r>
      <w:r w:rsidR="007449A7" w:rsidRPr="00A51F15">
        <w:rPr>
          <w:sz w:val="22"/>
        </w:rPr>
        <w:t>las regiones, con el tiempo la colonización comercial le fue dando paso a la colonización de poblamiento.</w:t>
      </w:r>
    </w:p>
    <w:p w14:paraId="5975892A" w14:textId="5FEA3438" w:rsidR="00673C1D" w:rsidRDefault="006C3332" w:rsidP="003A04EF">
      <w:pPr>
        <w:rPr>
          <w:sz w:val="22"/>
        </w:rPr>
      </w:pPr>
      <w:r>
        <w:rPr>
          <w:sz w:val="22"/>
        </w:rPr>
        <w:t>D</w:t>
      </w:r>
      <w:r w:rsidR="00B603BF">
        <w:rPr>
          <w:sz w:val="22"/>
        </w:rPr>
        <w:t>urante el transcurso del</w:t>
      </w:r>
      <w:r w:rsidR="007449A7" w:rsidRPr="00A51F15">
        <w:rPr>
          <w:sz w:val="22"/>
        </w:rPr>
        <w:t xml:space="preserve"> siglo XVI</w:t>
      </w:r>
      <w:r w:rsidR="00B603BF">
        <w:rPr>
          <w:sz w:val="22"/>
        </w:rPr>
        <w:t>,</w:t>
      </w:r>
      <w:r w:rsidR="007449A7" w:rsidRPr="00A51F15">
        <w:rPr>
          <w:sz w:val="22"/>
        </w:rPr>
        <w:t xml:space="preserve"> las metrópolis que habían conquistado y colonizado América, Asia y África tuvieron que establecer estructuras político-administrativas que les permitieran tener un cierto control </w:t>
      </w:r>
      <w:r w:rsidR="00DC42DE">
        <w:rPr>
          <w:sz w:val="22"/>
        </w:rPr>
        <w:t>de</w:t>
      </w:r>
      <w:r w:rsidR="007449A7" w:rsidRPr="00A51F15">
        <w:rPr>
          <w:sz w:val="22"/>
        </w:rPr>
        <w:t xml:space="preserve"> aquellos territorios que les proporcionaban tantas ganancias.</w:t>
      </w:r>
    </w:p>
    <w:p w14:paraId="10872763" w14:textId="1E098272" w:rsidR="003A04EF" w:rsidRPr="00A51F15" w:rsidRDefault="007449A7" w:rsidP="003A04EF">
      <w:pPr>
        <w:rPr>
          <w:sz w:val="22"/>
        </w:rPr>
      </w:pPr>
      <w:r w:rsidRPr="00A51F15">
        <w:rPr>
          <w:sz w:val="22"/>
        </w:rPr>
        <w:lastRenderedPageBreak/>
        <w:t xml:space="preserve"> Se configuran</w:t>
      </w:r>
      <w:r w:rsidR="006C286C">
        <w:rPr>
          <w:sz w:val="22"/>
        </w:rPr>
        <w:t>,</w:t>
      </w:r>
      <w:r w:rsidRPr="00A51F15">
        <w:rPr>
          <w:sz w:val="22"/>
        </w:rPr>
        <w:t xml:space="preserve"> pues</w:t>
      </w:r>
      <w:r w:rsidR="006C286C">
        <w:rPr>
          <w:sz w:val="22"/>
        </w:rPr>
        <w:t>,</w:t>
      </w:r>
      <w:r w:rsidRPr="00A51F15">
        <w:rPr>
          <w:sz w:val="22"/>
        </w:rPr>
        <w:t xml:space="preserve"> diferentes órdenes coloniales</w:t>
      </w:r>
      <w:r w:rsidR="00B603BF">
        <w:rPr>
          <w:sz w:val="22"/>
        </w:rPr>
        <w:t>,</w:t>
      </w:r>
      <w:r w:rsidRPr="00A51F15">
        <w:rPr>
          <w:sz w:val="22"/>
        </w:rPr>
        <w:t xml:space="preserve"> lo cual significa distintas formas de organización económica, política, social y cultural, según el tipo de colonia y </w:t>
      </w:r>
      <w:r w:rsidR="003B7FA9" w:rsidRPr="00A51F15">
        <w:rPr>
          <w:sz w:val="22"/>
        </w:rPr>
        <w:t>la relación que tenían con la metrópoli.</w:t>
      </w:r>
    </w:p>
    <w:p w14:paraId="66236D13" w14:textId="77777777" w:rsidR="00155443" w:rsidRDefault="00155443" w:rsidP="003A04EF">
      <w:pPr>
        <w:rPr>
          <w:sz w:val="22"/>
          <w:highlight w:val="yellow"/>
        </w:rPr>
      </w:pPr>
    </w:p>
    <w:p w14:paraId="605719C4" w14:textId="36521BB0" w:rsidR="00EA0019" w:rsidRPr="00A51F15" w:rsidRDefault="003A04EF" w:rsidP="003A04EF">
      <w:pPr>
        <w:rPr>
          <w:sz w:val="22"/>
        </w:rPr>
      </w:pPr>
      <w:r w:rsidRPr="00A51F15">
        <w:rPr>
          <w:sz w:val="22"/>
          <w:highlight w:val="yellow"/>
        </w:rPr>
        <w:t>[Sección 1]</w:t>
      </w:r>
      <w:r w:rsidR="00EA0019" w:rsidRPr="00A51F15">
        <w:rPr>
          <w:b/>
          <w:sz w:val="22"/>
        </w:rPr>
        <w:t>1 Las colonias de España</w:t>
      </w:r>
    </w:p>
    <w:p w14:paraId="57A5C96E" w14:textId="79D6CE59" w:rsidR="008C2BFC" w:rsidRPr="00A51F15" w:rsidRDefault="003B7FA9" w:rsidP="003A04EF">
      <w:pPr>
        <w:rPr>
          <w:sz w:val="22"/>
        </w:rPr>
      </w:pPr>
      <w:r w:rsidRPr="00A51F15">
        <w:rPr>
          <w:sz w:val="22"/>
        </w:rPr>
        <w:t>A medida que se fue dando la conquista</w:t>
      </w:r>
      <w:r w:rsidR="00B603BF">
        <w:rPr>
          <w:sz w:val="22"/>
        </w:rPr>
        <w:t>,</w:t>
      </w:r>
      <w:r w:rsidRPr="00A51F15">
        <w:rPr>
          <w:sz w:val="22"/>
        </w:rPr>
        <w:t xml:space="preserve"> la reina Isabel de Castilla y Fernando de Aragón tuvieron que enfrentarse a la tarea de cómo incorporar el </w:t>
      </w:r>
      <w:r w:rsidRPr="00F8405B">
        <w:rPr>
          <w:b/>
          <w:sz w:val="22"/>
        </w:rPr>
        <w:t>Nuevo Mundo</w:t>
      </w:r>
      <w:r w:rsidRPr="00A51F15">
        <w:rPr>
          <w:sz w:val="22"/>
        </w:rPr>
        <w:t xml:space="preserve"> a la civilización ibé</w:t>
      </w:r>
      <w:r w:rsidR="008C2BFC" w:rsidRPr="00A51F15">
        <w:rPr>
          <w:sz w:val="22"/>
        </w:rPr>
        <w:t>rica y europea, dado que tenía características particulares: una población indígena</w:t>
      </w:r>
      <w:r w:rsidR="006C286C">
        <w:rPr>
          <w:sz w:val="22"/>
        </w:rPr>
        <w:t>,</w:t>
      </w:r>
      <w:r w:rsidR="008C2BFC" w:rsidRPr="00A51F15">
        <w:rPr>
          <w:sz w:val="22"/>
        </w:rPr>
        <w:t xml:space="preserve"> grandes recursos económicos y una gran extensión territorial. </w:t>
      </w:r>
    </w:p>
    <w:p w14:paraId="112CBEAF" w14:textId="77777777" w:rsidR="00A51F15" w:rsidRPr="0023142B" w:rsidRDefault="00A51F15" w:rsidP="00A51F15">
      <w:pPr>
        <w:spacing w:after="0"/>
        <w:rPr>
          <w:color w:val="000000"/>
          <w:sz w:val="22"/>
          <w:lang w:val="es-MX"/>
        </w:rPr>
      </w:pPr>
    </w:p>
    <w:tbl>
      <w:tblPr>
        <w:tblStyle w:val="Tablaconcuadrcula"/>
        <w:tblW w:w="0" w:type="auto"/>
        <w:tblLayout w:type="fixed"/>
        <w:tblLook w:val="04A0" w:firstRow="1" w:lastRow="0" w:firstColumn="1" w:lastColumn="0" w:noHBand="0" w:noVBand="1"/>
      </w:tblPr>
      <w:tblGrid>
        <w:gridCol w:w="2376"/>
        <w:gridCol w:w="6961"/>
      </w:tblGrid>
      <w:tr w:rsidR="00A51F15" w:rsidRPr="00A51F15" w14:paraId="07B39549" w14:textId="77777777" w:rsidTr="00A51F15">
        <w:tc>
          <w:tcPr>
            <w:tcW w:w="9337" w:type="dxa"/>
            <w:gridSpan w:val="2"/>
            <w:shd w:val="clear" w:color="auto" w:fill="0D0D0D" w:themeFill="text1" w:themeFillTint="F2"/>
          </w:tcPr>
          <w:p w14:paraId="7C9BFFDC" w14:textId="77777777" w:rsidR="00A51F15" w:rsidRPr="00A51F15" w:rsidRDefault="00A51F15" w:rsidP="007C147D">
            <w:pPr>
              <w:jc w:val="center"/>
              <w:rPr>
                <w:b/>
                <w:color w:val="FFFFFF" w:themeColor="background1"/>
                <w:sz w:val="22"/>
              </w:rPr>
            </w:pPr>
            <w:r w:rsidRPr="00A51F15">
              <w:rPr>
                <w:b/>
                <w:color w:val="FFFFFF" w:themeColor="background1"/>
                <w:sz w:val="22"/>
              </w:rPr>
              <w:t>Imagen (fotografía, gráfica o ilustración)</w:t>
            </w:r>
          </w:p>
        </w:tc>
      </w:tr>
      <w:tr w:rsidR="00A51F15" w:rsidRPr="00A51F15" w14:paraId="16463D4E" w14:textId="77777777" w:rsidTr="00A51F15">
        <w:tc>
          <w:tcPr>
            <w:tcW w:w="2376" w:type="dxa"/>
          </w:tcPr>
          <w:p w14:paraId="0F72B676" w14:textId="77777777" w:rsidR="00A51F15" w:rsidRPr="00A51F15" w:rsidRDefault="00A51F15" w:rsidP="007C147D">
            <w:pPr>
              <w:rPr>
                <w:b/>
                <w:color w:val="000000"/>
                <w:sz w:val="22"/>
              </w:rPr>
            </w:pPr>
            <w:r w:rsidRPr="00A51F15">
              <w:rPr>
                <w:b/>
                <w:color w:val="000000"/>
                <w:sz w:val="22"/>
              </w:rPr>
              <w:t>Código</w:t>
            </w:r>
          </w:p>
        </w:tc>
        <w:tc>
          <w:tcPr>
            <w:tcW w:w="6961" w:type="dxa"/>
          </w:tcPr>
          <w:p w14:paraId="3ECE9566" w14:textId="4F7C06C6" w:rsidR="00A51F15" w:rsidRPr="00A51F15" w:rsidRDefault="00A51F15" w:rsidP="003178D2">
            <w:pPr>
              <w:rPr>
                <w:b/>
                <w:color w:val="000000"/>
                <w:sz w:val="22"/>
              </w:rPr>
            </w:pPr>
            <w:r w:rsidRPr="00A51F15">
              <w:rPr>
                <w:color w:val="000000"/>
                <w:sz w:val="22"/>
              </w:rPr>
              <w:t>CS_07_05_IMG</w:t>
            </w:r>
            <w:r w:rsidRPr="00651FAF">
              <w:rPr>
                <w:color w:val="000000"/>
                <w:sz w:val="22"/>
              </w:rPr>
              <w:t>0</w:t>
            </w:r>
            <w:r w:rsidR="003178D2">
              <w:rPr>
                <w:color w:val="000000"/>
                <w:sz w:val="22"/>
              </w:rPr>
              <w:t>2</w:t>
            </w:r>
          </w:p>
        </w:tc>
      </w:tr>
      <w:tr w:rsidR="00A51F15" w:rsidRPr="00A51F15" w14:paraId="3A1AE53B" w14:textId="77777777" w:rsidTr="00A51F15">
        <w:tc>
          <w:tcPr>
            <w:tcW w:w="2376" w:type="dxa"/>
          </w:tcPr>
          <w:p w14:paraId="1FAA853F" w14:textId="77777777" w:rsidR="00A51F15" w:rsidRPr="00A51F15" w:rsidRDefault="00A51F15" w:rsidP="007C147D">
            <w:pPr>
              <w:rPr>
                <w:color w:val="000000"/>
                <w:sz w:val="22"/>
              </w:rPr>
            </w:pPr>
            <w:r w:rsidRPr="00A51F15">
              <w:rPr>
                <w:b/>
                <w:color w:val="000000"/>
                <w:sz w:val="22"/>
              </w:rPr>
              <w:t>Descripción</w:t>
            </w:r>
          </w:p>
        </w:tc>
        <w:tc>
          <w:tcPr>
            <w:tcW w:w="6961" w:type="dxa"/>
          </w:tcPr>
          <w:p w14:paraId="6BC6864B" w14:textId="641CB0D8" w:rsidR="00A51F15" w:rsidRPr="00A51F15" w:rsidRDefault="00A51F15" w:rsidP="003178D2">
            <w:pPr>
              <w:rPr>
                <w:color w:val="000000"/>
                <w:sz w:val="22"/>
              </w:rPr>
            </w:pPr>
            <w:r w:rsidRPr="00651FAF">
              <w:rPr>
                <w:color w:val="000000"/>
                <w:sz w:val="22"/>
              </w:rPr>
              <w:t>Mapa</w:t>
            </w:r>
            <w:r w:rsidR="003178D2" w:rsidRPr="00A51F15">
              <w:rPr>
                <w:color w:val="000000"/>
                <w:sz w:val="22"/>
              </w:rPr>
              <w:t>Rutas comerciales de la América española</w:t>
            </w:r>
          </w:p>
        </w:tc>
      </w:tr>
      <w:tr w:rsidR="00A51F15" w:rsidRPr="00A51F15" w14:paraId="62B0AC04" w14:textId="77777777" w:rsidTr="00A51F15">
        <w:tc>
          <w:tcPr>
            <w:tcW w:w="2376" w:type="dxa"/>
          </w:tcPr>
          <w:p w14:paraId="34D8D72F" w14:textId="77777777" w:rsidR="00A51F15" w:rsidRPr="00A51F15" w:rsidRDefault="00A51F15" w:rsidP="007C147D">
            <w:pPr>
              <w:rPr>
                <w:color w:val="000000"/>
                <w:sz w:val="22"/>
              </w:rPr>
            </w:pPr>
            <w:r w:rsidRPr="00A51F15">
              <w:rPr>
                <w:b/>
                <w:color w:val="000000"/>
                <w:sz w:val="22"/>
              </w:rPr>
              <w:t>Código Shutterstock (o URL o la ruta en AulaPlaneta)</w:t>
            </w:r>
          </w:p>
        </w:tc>
        <w:tc>
          <w:tcPr>
            <w:tcW w:w="6961" w:type="dxa"/>
          </w:tcPr>
          <w:p w14:paraId="7DC3FC3D" w14:textId="2DB0EFA0" w:rsidR="00A51F15" w:rsidRPr="00A51F15" w:rsidRDefault="00D67252" w:rsidP="007C147D">
            <w:pPr>
              <w:rPr>
                <w:color w:val="000000"/>
                <w:sz w:val="22"/>
              </w:rPr>
            </w:pPr>
            <w:hyperlink r:id="rId9" w:history="1">
              <w:r w:rsidR="00DC42DE" w:rsidRPr="005509D2">
                <w:rPr>
                  <w:rStyle w:val="Hipervnculo"/>
                  <w:sz w:val="22"/>
                </w:rPr>
                <w:t>http://hispanicasaber.planetasaber.com/encyclopedia/default.asp?idpack=8&amp;idpil=000LT301&amp;ruta=Buscador</w:t>
              </w:r>
            </w:hyperlink>
          </w:p>
        </w:tc>
      </w:tr>
      <w:tr w:rsidR="00A51F15" w:rsidRPr="00A51F15" w14:paraId="350C938C" w14:textId="77777777" w:rsidTr="00A51F15">
        <w:tc>
          <w:tcPr>
            <w:tcW w:w="2376" w:type="dxa"/>
          </w:tcPr>
          <w:p w14:paraId="2EC3F909" w14:textId="77777777" w:rsidR="00A51F15" w:rsidRPr="00A51F15" w:rsidRDefault="00A51F15" w:rsidP="007C147D">
            <w:pPr>
              <w:rPr>
                <w:color w:val="000000"/>
                <w:sz w:val="22"/>
              </w:rPr>
            </w:pPr>
            <w:r w:rsidRPr="00A51F15">
              <w:rPr>
                <w:b/>
                <w:color w:val="000000"/>
                <w:sz w:val="22"/>
              </w:rPr>
              <w:t>Pie de imagen</w:t>
            </w:r>
          </w:p>
        </w:tc>
        <w:tc>
          <w:tcPr>
            <w:tcW w:w="6961" w:type="dxa"/>
          </w:tcPr>
          <w:p w14:paraId="2F35911B" w14:textId="79F09AA5" w:rsidR="00A51F15" w:rsidRPr="00A51F15" w:rsidRDefault="00A51F15" w:rsidP="007C147D">
            <w:pPr>
              <w:rPr>
                <w:color w:val="000000"/>
                <w:sz w:val="22"/>
              </w:rPr>
            </w:pPr>
            <w:r w:rsidRPr="00A51F15">
              <w:rPr>
                <w:color w:val="000000"/>
                <w:sz w:val="22"/>
              </w:rPr>
              <w:t>Rutas comerciales de la América española. La comunicación con las Indias espa</w:t>
            </w:r>
            <w:r w:rsidR="0057763B">
              <w:rPr>
                <w:color w:val="000000"/>
                <w:sz w:val="22"/>
              </w:rPr>
              <w:t xml:space="preserve">ñolas se mantuvo, durante el siglo </w:t>
            </w:r>
            <w:r w:rsidRPr="00A51F15">
              <w:rPr>
                <w:color w:val="000000"/>
                <w:sz w:val="22"/>
              </w:rPr>
              <w:t>XVI, a través de rutas marítimas y terrestres.</w:t>
            </w:r>
          </w:p>
        </w:tc>
      </w:tr>
    </w:tbl>
    <w:p w14:paraId="5A9ED5F6" w14:textId="77777777" w:rsidR="00B904E3" w:rsidRPr="00B904E3" w:rsidRDefault="00B904E3" w:rsidP="00B904E3">
      <w:pPr>
        <w:spacing w:after="0"/>
        <w:rPr>
          <w:color w:val="000000"/>
          <w:sz w:val="22"/>
        </w:rPr>
      </w:pPr>
    </w:p>
    <w:tbl>
      <w:tblPr>
        <w:tblStyle w:val="Tablaconcuadrcula"/>
        <w:tblW w:w="0" w:type="auto"/>
        <w:tblLook w:val="04A0" w:firstRow="1" w:lastRow="0" w:firstColumn="1" w:lastColumn="0" w:noHBand="0" w:noVBand="1"/>
      </w:tblPr>
      <w:tblGrid>
        <w:gridCol w:w="2518"/>
        <w:gridCol w:w="6515"/>
      </w:tblGrid>
      <w:tr w:rsidR="00B904E3" w:rsidRPr="00B904E3" w14:paraId="34EADC68" w14:textId="77777777" w:rsidTr="00B904E3">
        <w:tc>
          <w:tcPr>
            <w:tcW w:w="9033" w:type="dxa"/>
            <w:gridSpan w:val="2"/>
            <w:shd w:val="clear" w:color="auto" w:fill="000000" w:themeFill="text1"/>
          </w:tcPr>
          <w:p w14:paraId="1A8329E4" w14:textId="77777777" w:rsidR="00B904E3" w:rsidRPr="00B904E3" w:rsidRDefault="00B904E3" w:rsidP="00B904E3">
            <w:pPr>
              <w:jc w:val="center"/>
              <w:rPr>
                <w:b/>
                <w:color w:val="FFFFFF" w:themeColor="background1"/>
                <w:sz w:val="22"/>
              </w:rPr>
            </w:pPr>
            <w:r w:rsidRPr="00B904E3">
              <w:rPr>
                <w:b/>
                <w:color w:val="FFFFFF" w:themeColor="background1"/>
                <w:sz w:val="22"/>
              </w:rPr>
              <w:t>Profundiza: recurso nuevo</w:t>
            </w:r>
          </w:p>
        </w:tc>
      </w:tr>
      <w:tr w:rsidR="00B904E3" w:rsidRPr="00B904E3" w14:paraId="397EF00D" w14:textId="77777777" w:rsidTr="00B904E3">
        <w:tc>
          <w:tcPr>
            <w:tcW w:w="2518" w:type="dxa"/>
          </w:tcPr>
          <w:p w14:paraId="31164DAF" w14:textId="77777777" w:rsidR="00B904E3" w:rsidRPr="00B904E3" w:rsidRDefault="00B904E3" w:rsidP="00B904E3">
            <w:pPr>
              <w:rPr>
                <w:b/>
                <w:color w:val="365F91" w:themeColor="accent1" w:themeShade="BF"/>
                <w:sz w:val="22"/>
              </w:rPr>
            </w:pPr>
            <w:r w:rsidRPr="00B904E3">
              <w:rPr>
                <w:b/>
                <w:color w:val="365F91" w:themeColor="accent1" w:themeShade="BF"/>
                <w:sz w:val="22"/>
              </w:rPr>
              <w:t>Código</w:t>
            </w:r>
          </w:p>
        </w:tc>
        <w:tc>
          <w:tcPr>
            <w:tcW w:w="6515" w:type="dxa"/>
          </w:tcPr>
          <w:p w14:paraId="3FAF0C7D" w14:textId="0B0CA69D" w:rsidR="00B904E3" w:rsidRPr="00B904E3" w:rsidRDefault="00696D95" w:rsidP="00B904E3">
            <w:pPr>
              <w:rPr>
                <w:b/>
                <w:color w:val="365F91" w:themeColor="accent1" w:themeShade="BF"/>
                <w:sz w:val="22"/>
              </w:rPr>
            </w:pPr>
            <w:r>
              <w:rPr>
                <w:color w:val="365F91" w:themeColor="accent1" w:themeShade="BF"/>
                <w:sz w:val="22"/>
              </w:rPr>
              <w:t>CS_07_05_REC02</w:t>
            </w:r>
            <w:r w:rsidR="00B904E3" w:rsidRPr="00B904E3">
              <w:rPr>
                <w:color w:val="365F91" w:themeColor="accent1" w:themeShade="BF"/>
                <w:sz w:val="22"/>
              </w:rPr>
              <w:t xml:space="preserve"> </w:t>
            </w:r>
          </w:p>
        </w:tc>
      </w:tr>
      <w:tr w:rsidR="00B904E3" w:rsidRPr="00B904E3" w14:paraId="451CEE9B" w14:textId="77777777" w:rsidTr="00B904E3">
        <w:tc>
          <w:tcPr>
            <w:tcW w:w="2518" w:type="dxa"/>
          </w:tcPr>
          <w:p w14:paraId="55CBF7FD" w14:textId="77777777" w:rsidR="00B904E3" w:rsidRPr="00B904E3" w:rsidRDefault="00B904E3" w:rsidP="00B904E3">
            <w:pPr>
              <w:rPr>
                <w:color w:val="365F91" w:themeColor="accent1" w:themeShade="BF"/>
                <w:sz w:val="22"/>
              </w:rPr>
            </w:pPr>
            <w:r w:rsidRPr="00B904E3">
              <w:rPr>
                <w:b/>
                <w:color w:val="365F91" w:themeColor="accent1" w:themeShade="BF"/>
                <w:sz w:val="22"/>
              </w:rPr>
              <w:t>Título</w:t>
            </w:r>
          </w:p>
        </w:tc>
        <w:tc>
          <w:tcPr>
            <w:tcW w:w="6515" w:type="dxa"/>
          </w:tcPr>
          <w:p w14:paraId="0CF599E0" w14:textId="73584AC0" w:rsidR="00B904E3" w:rsidRPr="00B904E3" w:rsidRDefault="00B904E3" w:rsidP="00B904E3">
            <w:pPr>
              <w:rPr>
                <w:color w:val="365F91" w:themeColor="accent1" w:themeShade="BF"/>
                <w:sz w:val="22"/>
              </w:rPr>
            </w:pPr>
            <w:r w:rsidRPr="00B904E3">
              <w:rPr>
                <w:color w:val="365F91" w:themeColor="accent1" w:themeShade="BF"/>
                <w:sz w:val="22"/>
              </w:rPr>
              <w:t>El contexto español en los años de la conquista de América</w:t>
            </w:r>
          </w:p>
        </w:tc>
      </w:tr>
      <w:tr w:rsidR="00B904E3" w:rsidRPr="00B904E3" w14:paraId="12309508" w14:textId="77777777" w:rsidTr="00B904E3">
        <w:tc>
          <w:tcPr>
            <w:tcW w:w="2518" w:type="dxa"/>
          </w:tcPr>
          <w:p w14:paraId="01FA8E0C" w14:textId="77777777" w:rsidR="00B904E3" w:rsidRPr="00B904E3" w:rsidRDefault="00B904E3" w:rsidP="00B904E3">
            <w:pPr>
              <w:rPr>
                <w:color w:val="365F91" w:themeColor="accent1" w:themeShade="BF"/>
                <w:sz w:val="22"/>
              </w:rPr>
            </w:pPr>
            <w:r w:rsidRPr="00B904E3">
              <w:rPr>
                <w:b/>
                <w:color w:val="365F91" w:themeColor="accent1" w:themeShade="BF"/>
                <w:sz w:val="22"/>
              </w:rPr>
              <w:t>Descripción</w:t>
            </w:r>
          </w:p>
        </w:tc>
        <w:tc>
          <w:tcPr>
            <w:tcW w:w="6515" w:type="dxa"/>
          </w:tcPr>
          <w:p w14:paraId="04281EC1" w14:textId="4976E1DF" w:rsidR="00B904E3" w:rsidRPr="00B904E3" w:rsidRDefault="00F4209C" w:rsidP="00B904E3">
            <w:pPr>
              <w:rPr>
                <w:color w:val="365F91" w:themeColor="accent1" w:themeShade="BF"/>
                <w:sz w:val="22"/>
              </w:rPr>
            </w:pPr>
            <w:r>
              <w:rPr>
                <w:color w:val="365F91" w:themeColor="accent1" w:themeShade="BF"/>
                <w:sz w:val="22"/>
              </w:rPr>
              <w:t>F 7</w:t>
            </w:r>
            <w:r w:rsidR="006C286C">
              <w:rPr>
                <w:color w:val="365F91" w:themeColor="accent1" w:themeShade="BF"/>
                <w:sz w:val="22"/>
              </w:rPr>
              <w:t xml:space="preserve"> </w:t>
            </w:r>
            <w:r w:rsidR="00B904E3" w:rsidRPr="00B904E3">
              <w:rPr>
                <w:color w:val="365F91" w:themeColor="accent1" w:themeShade="BF"/>
                <w:sz w:val="22"/>
              </w:rPr>
              <w:t xml:space="preserve"> </w:t>
            </w:r>
            <w:r w:rsidR="00B904E3">
              <w:rPr>
                <w:color w:val="365F91" w:themeColor="accent1" w:themeShade="BF"/>
                <w:sz w:val="22"/>
              </w:rPr>
              <w:t xml:space="preserve">Secuencia de imágenes </w:t>
            </w:r>
            <w:r w:rsidR="00B904E3" w:rsidRPr="00B904E3">
              <w:rPr>
                <w:color w:val="365F91" w:themeColor="accent1" w:themeShade="BF"/>
                <w:sz w:val="22"/>
              </w:rPr>
              <w:t xml:space="preserve">referidas al contexto de España </w:t>
            </w:r>
            <w:r>
              <w:rPr>
                <w:color w:val="365F91" w:themeColor="accent1" w:themeShade="BF"/>
                <w:sz w:val="22"/>
              </w:rPr>
              <w:t>durante la Colonia</w:t>
            </w:r>
          </w:p>
        </w:tc>
      </w:tr>
    </w:tbl>
    <w:p w14:paraId="6521BEBA" w14:textId="77777777" w:rsidR="00B904E3" w:rsidRDefault="00B904E3" w:rsidP="003A04EF">
      <w:pPr>
        <w:rPr>
          <w:sz w:val="22"/>
        </w:rPr>
      </w:pPr>
    </w:p>
    <w:p w14:paraId="7585D10C" w14:textId="4D5701D0" w:rsidR="008C2BFC" w:rsidRPr="00A51F15" w:rsidRDefault="008C2BFC" w:rsidP="003A04EF">
      <w:pPr>
        <w:rPr>
          <w:sz w:val="22"/>
        </w:rPr>
      </w:pPr>
      <w:r w:rsidRPr="00A51F15">
        <w:rPr>
          <w:sz w:val="22"/>
        </w:rPr>
        <w:t xml:space="preserve">España denominó a sus territorios en América “Reinos de Indias”, al emplear el sustantivo ‘reino’ la </w:t>
      </w:r>
      <w:r w:rsidR="00617ABD">
        <w:rPr>
          <w:sz w:val="22"/>
        </w:rPr>
        <w:t>C</w:t>
      </w:r>
      <w:r w:rsidRPr="00A51F15">
        <w:rPr>
          <w:sz w:val="22"/>
        </w:rPr>
        <w:t>orona ponía a América al mismo niv</w:t>
      </w:r>
      <w:r w:rsidR="008C2F0E" w:rsidRPr="00A51F15">
        <w:rPr>
          <w:sz w:val="22"/>
        </w:rPr>
        <w:t xml:space="preserve">el de los reinos de España, lo cual significaba, primero, que no se la penaba como un territorio extranjero, y, en esa medida, sus pobladores eran súbditos de la </w:t>
      </w:r>
      <w:r w:rsidR="006C286C">
        <w:rPr>
          <w:sz w:val="22"/>
        </w:rPr>
        <w:t>C</w:t>
      </w:r>
      <w:r w:rsidR="008C2F0E" w:rsidRPr="00A51F15">
        <w:rPr>
          <w:sz w:val="22"/>
        </w:rPr>
        <w:t>orona. Segundo, tanto el territorio como sus habitantes estaban bajo el gobierno de los reyes de España</w:t>
      </w:r>
      <w:r w:rsidR="00C71609" w:rsidRPr="00A51F15">
        <w:rPr>
          <w:sz w:val="22"/>
        </w:rPr>
        <w:t>.</w:t>
      </w:r>
    </w:p>
    <w:p w14:paraId="06FF7845" w14:textId="6BE15F90" w:rsidR="00C71609" w:rsidRPr="00A51F15" w:rsidRDefault="00C71609" w:rsidP="003A04EF">
      <w:pPr>
        <w:rPr>
          <w:sz w:val="22"/>
        </w:rPr>
      </w:pPr>
      <w:r w:rsidRPr="00A51F15">
        <w:rPr>
          <w:sz w:val="22"/>
        </w:rPr>
        <w:lastRenderedPageBreak/>
        <w:t>No obstante lo anterior, en el Nuevo Mundo los españoles establecieron un dominio político y cultura</w:t>
      </w:r>
      <w:r w:rsidR="00B603BF">
        <w:rPr>
          <w:sz w:val="22"/>
        </w:rPr>
        <w:t>l</w:t>
      </w:r>
      <w:r w:rsidRPr="00A51F15">
        <w:rPr>
          <w:sz w:val="22"/>
        </w:rPr>
        <w:t>, se apropiaron de la economía y</w:t>
      </w:r>
      <w:r w:rsidR="00E93CA1" w:rsidRPr="00A51F15">
        <w:rPr>
          <w:sz w:val="22"/>
        </w:rPr>
        <w:t xml:space="preserve"> de los territorios, fijaron un sinnúmero</w:t>
      </w:r>
      <w:r w:rsidR="00B603BF">
        <w:rPr>
          <w:sz w:val="22"/>
        </w:rPr>
        <w:t xml:space="preserve"> de</w:t>
      </w:r>
      <w:r w:rsidR="00E93CA1" w:rsidRPr="00A51F15">
        <w:rPr>
          <w:sz w:val="22"/>
        </w:rPr>
        <w:t xml:space="preserve"> </w:t>
      </w:r>
      <w:r w:rsidRPr="00A51F15">
        <w:rPr>
          <w:sz w:val="22"/>
        </w:rPr>
        <w:t>impuestos</w:t>
      </w:r>
      <w:r w:rsidR="00E93CA1" w:rsidRPr="00A51F15">
        <w:rPr>
          <w:sz w:val="22"/>
        </w:rPr>
        <w:t>, monopolizaron el comercio e implantaron formas de trabajo obligatorio</w:t>
      </w:r>
      <w:r w:rsidR="00617ABD">
        <w:rPr>
          <w:sz w:val="22"/>
        </w:rPr>
        <w:t>.</w:t>
      </w:r>
      <w:r w:rsidR="00E93CA1" w:rsidRPr="00A51F15">
        <w:rPr>
          <w:sz w:val="22"/>
        </w:rPr>
        <w:t xml:space="preserve"> </w:t>
      </w:r>
      <w:r w:rsidR="00617ABD">
        <w:rPr>
          <w:sz w:val="22"/>
        </w:rPr>
        <w:t>D</w:t>
      </w:r>
      <w:r w:rsidR="00E93CA1" w:rsidRPr="00A51F15">
        <w:rPr>
          <w:sz w:val="22"/>
        </w:rPr>
        <w:t xml:space="preserve">e </w:t>
      </w:r>
      <w:r w:rsidR="00617ABD">
        <w:rPr>
          <w:sz w:val="22"/>
        </w:rPr>
        <w:t xml:space="preserve">este </w:t>
      </w:r>
      <w:r w:rsidR="00E93CA1" w:rsidRPr="00A51F15">
        <w:rPr>
          <w:sz w:val="22"/>
        </w:rPr>
        <w:t xml:space="preserve">modo la </w:t>
      </w:r>
      <w:r w:rsidR="006C286C">
        <w:rPr>
          <w:sz w:val="22"/>
        </w:rPr>
        <w:t>C</w:t>
      </w:r>
      <w:r w:rsidR="00E93CA1" w:rsidRPr="00A51F15">
        <w:rPr>
          <w:sz w:val="22"/>
        </w:rPr>
        <w:t>orona española en los “Reinos de Indias” instituyó un régimen colonial.</w:t>
      </w:r>
    </w:p>
    <w:p w14:paraId="3D12B0ED" w14:textId="77777777" w:rsidR="00A35C17" w:rsidRDefault="00A35C17" w:rsidP="003A04EF">
      <w:pPr>
        <w:rPr>
          <w:sz w:val="22"/>
          <w:highlight w:val="yellow"/>
        </w:rPr>
      </w:pPr>
    </w:p>
    <w:p w14:paraId="088451DE" w14:textId="697EB5D6" w:rsidR="00EA0019" w:rsidRPr="00A51F15" w:rsidRDefault="00A35C17" w:rsidP="003A04EF">
      <w:pPr>
        <w:rPr>
          <w:sz w:val="22"/>
        </w:rPr>
      </w:pPr>
      <w:r w:rsidRPr="00A51F15">
        <w:rPr>
          <w:sz w:val="22"/>
          <w:highlight w:val="yellow"/>
        </w:rPr>
        <w:t xml:space="preserve"> </w:t>
      </w:r>
      <w:r w:rsidR="003A04EF" w:rsidRPr="00A51F15">
        <w:rPr>
          <w:sz w:val="22"/>
          <w:highlight w:val="yellow"/>
        </w:rPr>
        <w:t>[Sección 2]</w:t>
      </w:r>
      <w:r w:rsidR="003A04EF" w:rsidRPr="00A51F15">
        <w:rPr>
          <w:sz w:val="22"/>
        </w:rPr>
        <w:t xml:space="preserve"> </w:t>
      </w:r>
      <w:r w:rsidR="00EA0019" w:rsidRPr="00A51F15">
        <w:rPr>
          <w:b/>
          <w:sz w:val="22"/>
        </w:rPr>
        <w:t>1.1 Organización social</w:t>
      </w:r>
      <w:r w:rsidR="00EA0019" w:rsidRPr="00A51F15">
        <w:rPr>
          <w:sz w:val="22"/>
        </w:rPr>
        <w:t xml:space="preserve"> </w:t>
      </w:r>
    </w:p>
    <w:p w14:paraId="07D316A2" w14:textId="0E99ED54" w:rsidR="003A04EF" w:rsidRDefault="00854984" w:rsidP="003A04EF">
      <w:pPr>
        <w:rPr>
          <w:sz w:val="22"/>
        </w:rPr>
      </w:pPr>
      <w:r w:rsidRPr="00A51F15">
        <w:rPr>
          <w:sz w:val="22"/>
        </w:rPr>
        <w:t xml:space="preserve">La sociedad colonial era una </w:t>
      </w:r>
      <w:r w:rsidRPr="00A51F15">
        <w:rPr>
          <w:b/>
          <w:sz w:val="22"/>
        </w:rPr>
        <w:t>sociedad jerarquizada</w:t>
      </w:r>
      <w:r w:rsidRPr="00A51F15">
        <w:rPr>
          <w:sz w:val="22"/>
        </w:rPr>
        <w:t xml:space="preserve"> basa</w:t>
      </w:r>
      <w:r w:rsidR="00B603BF">
        <w:rPr>
          <w:sz w:val="22"/>
        </w:rPr>
        <w:t>d</w:t>
      </w:r>
      <w:r w:rsidRPr="00A51F15">
        <w:rPr>
          <w:sz w:val="22"/>
        </w:rPr>
        <w:t xml:space="preserve">a en la idea de la </w:t>
      </w:r>
      <w:r w:rsidRPr="00A51F15">
        <w:rPr>
          <w:b/>
          <w:sz w:val="22"/>
        </w:rPr>
        <w:t>limpieza de sangre</w:t>
      </w:r>
      <w:r w:rsidRPr="00A51F15">
        <w:rPr>
          <w:sz w:val="22"/>
        </w:rPr>
        <w:t xml:space="preserve">, es decir, </w:t>
      </w:r>
      <w:r w:rsidR="00651FAF">
        <w:rPr>
          <w:sz w:val="22"/>
        </w:rPr>
        <w:t xml:space="preserve">la </w:t>
      </w:r>
      <w:r w:rsidRPr="00A51F15">
        <w:rPr>
          <w:sz w:val="22"/>
        </w:rPr>
        <w:t xml:space="preserve">cantidad de sangre blanca </w:t>
      </w:r>
      <w:r w:rsidR="00651FAF">
        <w:rPr>
          <w:sz w:val="22"/>
        </w:rPr>
        <w:t xml:space="preserve">que </w:t>
      </w:r>
      <w:r w:rsidRPr="00A51F15">
        <w:rPr>
          <w:sz w:val="22"/>
        </w:rPr>
        <w:t>tenía un individuo, esto es, cuántos ancestros blancos, indígenas, negros, mest</w:t>
      </w:r>
      <w:r w:rsidR="00FE0E34" w:rsidRPr="00A51F15">
        <w:rPr>
          <w:sz w:val="22"/>
        </w:rPr>
        <w:t>izos, zambos, entre otros, hubiese en</w:t>
      </w:r>
      <w:r w:rsidRPr="00A51F15">
        <w:rPr>
          <w:sz w:val="22"/>
        </w:rPr>
        <w:t xml:space="preserve"> su árbol genealógico, ese sujeto pert</w:t>
      </w:r>
      <w:r w:rsidR="00A6748C">
        <w:rPr>
          <w:sz w:val="22"/>
        </w:rPr>
        <w:t xml:space="preserve">enecería a una “casta” u a otra [VER]. </w:t>
      </w:r>
      <w:hyperlink r:id="rId10" w:history="1">
        <w:r w:rsidR="00A6748C" w:rsidRPr="00B1597B">
          <w:rPr>
            <w:rStyle w:val="Hipervnculo"/>
            <w:sz w:val="22"/>
          </w:rPr>
          <w:t>http://www.revistas.unal.edu.co/index.php/achsc/article/view/18299/19215</w:t>
        </w:r>
      </w:hyperlink>
    </w:p>
    <w:p w14:paraId="48CE3D29" w14:textId="77777777" w:rsidR="00077C13" w:rsidRPr="0023142B" w:rsidRDefault="00077C13" w:rsidP="00077C13">
      <w:pPr>
        <w:spacing w:after="0"/>
        <w:rPr>
          <w:color w:val="000000"/>
          <w:sz w:val="22"/>
          <w:lang w:val="es-MX"/>
        </w:rPr>
      </w:pPr>
    </w:p>
    <w:tbl>
      <w:tblPr>
        <w:tblStyle w:val="Tablaconcuadrcula"/>
        <w:tblW w:w="0" w:type="auto"/>
        <w:tblLook w:val="04A0" w:firstRow="1" w:lastRow="0" w:firstColumn="1" w:lastColumn="0" w:noHBand="0" w:noVBand="1"/>
      </w:tblPr>
      <w:tblGrid>
        <w:gridCol w:w="2518"/>
        <w:gridCol w:w="6515"/>
      </w:tblGrid>
      <w:tr w:rsidR="00077C13" w:rsidRPr="00A51F15" w14:paraId="35A2A779" w14:textId="77777777" w:rsidTr="00BE6509">
        <w:tc>
          <w:tcPr>
            <w:tcW w:w="9033" w:type="dxa"/>
            <w:gridSpan w:val="2"/>
            <w:shd w:val="clear" w:color="auto" w:fill="0D0D0D" w:themeFill="text1" w:themeFillTint="F2"/>
          </w:tcPr>
          <w:p w14:paraId="2B0D3B24" w14:textId="77777777" w:rsidR="00077C13" w:rsidRPr="00A51F15" w:rsidRDefault="00077C13" w:rsidP="00BE6509">
            <w:pPr>
              <w:jc w:val="center"/>
              <w:rPr>
                <w:b/>
                <w:color w:val="FFFFFF" w:themeColor="background1"/>
                <w:sz w:val="22"/>
              </w:rPr>
            </w:pPr>
            <w:r w:rsidRPr="00A51F15">
              <w:rPr>
                <w:b/>
                <w:color w:val="FFFFFF" w:themeColor="background1"/>
                <w:sz w:val="22"/>
              </w:rPr>
              <w:t>Imagen (fotografía, gráfica o ilustración)</w:t>
            </w:r>
          </w:p>
        </w:tc>
      </w:tr>
      <w:tr w:rsidR="00077C13" w:rsidRPr="00A51F15" w14:paraId="3B4847C1" w14:textId="77777777" w:rsidTr="00BE6509">
        <w:tc>
          <w:tcPr>
            <w:tcW w:w="2518" w:type="dxa"/>
          </w:tcPr>
          <w:p w14:paraId="3BFFAD2A" w14:textId="77777777" w:rsidR="00077C13" w:rsidRPr="00A51F15" w:rsidRDefault="00077C13" w:rsidP="00BE6509">
            <w:pPr>
              <w:rPr>
                <w:b/>
                <w:color w:val="000000"/>
                <w:sz w:val="22"/>
              </w:rPr>
            </w:pPr>
            <w:r w:rsidRPr="00A51F15">
              <w:rPr>
                <w:b/>
                <w:color w:val="000000"/>
                <w:sz w:val="22"/>
              </w:rPr>
              <w:t>Código</w:t>
            </w:r>
          </w:p>
        </w:tc>
        <w:tc>
          <w:tcPr>
            <w:tcW w:w="6515" w:type="dxa"/>
          </w:tcPr>
          <w:p w14:paraId="5AA306CA" w14:textId="42327666" w:rsidR="00077C13" w:rsidRPr="00A51F15" w:rsidRDefault="00077C13" w:rsidP="00BE6509">
            <w:pPr>
              <w:rPr>
                <w:b/>
                <w:color w:val="000000"/>
                <w:sz w:val="22"/>
              </w:rPr>
            </w:pPr>
            <w:r w:rsidRPr="00A51F15">
              <w:rPr>
                <w:color w:val="000000"/>
                <w:sz w:val="22"/>
              </w:rPr>
              <w:t>CS_07_05_IMG</w:t>
            </w:r>
            <w:r w:rsidRPr="00F8405B">
              <w:rPr>
                <w:color w:val="000000"/>
                <w:sz w:val="22"/>
                <w:highlight w:val="yellow"/>
              </w:rPr>
              <w:t>0</w:t>
            </w:r>
            <w:r w:rsidR="003178D2">
              <w:rPr>
                <w:color w:val="000000"/>
                <w:sz w:val="22"/>
                <w:highlight w:val="yellow"/>
              </w:rPr>
              <w:t>3</w:t>
            </w:r>
          </w:p>
        </w:tc>
      </w:tr>
      <w:tr w:rsidR="00077C13" w:rsidRPr="00A51F15" w14:paraId="5C2366E9" w14:textId="77777777" w:rsidTr="00BE6509">
        <w:tc>
          <w:tcPr>
            <w:tcW w:w="2518" w:type="dxa"/>
          </w:tcPr>
          <w:p w14:paraId="5EF57ED1" w14:textId="77777777" w:rsidR="00077C13" w:rsidRPr="00A51F15" w:rsidRDefault="00077C13" w:rsidP="00BE6509">
            <w:pPr>
              <w:rPr>
                <w:color w:val="000000"/>
                <w:sz w:val="22"/>
              </w:rPr>
            </w:pPr>
            <w:r w:rsidRPr="00A51F15">
              <w:rPr>
                <w:b/>
                <w:color w:val="000000"/>
                <w:sz w:val="22"/>
              </w:rPr>
              <w:t>Descripción</w:t>
            </w:r>
          </w:p>
        </w:tc>
        <w:tc>
          <w:tcPr>
            <w:tcW w:w="6515" w:type="dxa"/>
          </w:tcPr>
          <w:p w14:paraId="0B0F119D" w14:textId="5845E190" w:rsidR="00077C13" w:rsidRPr="00A51F15" w:rsidRDefault="00077C13" w:rsidP="00BE6509">
            <w:pPr>
              <w:rPr>
                <w:color w:val="000000"/>
                <w:sz w:val="22"/>
              </w:rPr>
            </w:pPr>
            <w:r w:rsidRPr="00F8405B">
              <w:rPr>
                <w:color w:val="000000"/>
                <w:sz w:val="22"/>
                <w:highlight w:val="yellow"/>
              </w:rPr>
              <w:t>Ilustración</w:t>
            </w:r>
          </w:p>
        </w:tc>
      </w:tr>
      <w:tr w:rsidR="00077C13" w:rsidRPr="00A51F15" w14:paraId="2653178A" w14:textId="77777777" w:rsidTr="00BE6509">
        <w:tc>
          <w:tcPr>
            <w:tcW w:w="2518" w:type="dxa"/>
          </w:tcPr>
          <w:p w14:paraId="552FDF4C" w14:textId="77777777" w:rsidR="00077C13" w:rsidRPr="00A51F15" w:rsidRDefault="00077C13" w:rsidP="00BE6509">
            <w:pPr>
              <w:rPr>
                <w:color w:val="000000"/>
                <w:sz w:val="22"/>
              </w:rPr>
            </w:pPr>
            <w:r w:rsidRPr="00A51F15">
              <w:rPr>
                <w:b/>
                <w:color w:val="000000"/>
                <w:sz w:val="22"/>
              </w:rPr>
              <w:t>Código Shutterstock (o URL o la ruta en AulaPlaneta)</w:t>
            </w:r>
          </w:p>
        </w:tc>
        <w:tc>
          <w:tcPr>
            <w:tcW w:w="6515" w:type="dxa"/>
          </w:tcPr>
          <w:p w14:paraId="28963A9B" w14:textId="6334DFEA" w:rsidR="00077C13" w:rsidRPr="00A51F15" w:rsidRDefault="00077C13" w:rsidP="00BE6509">
            <w:pPr>
              <w:rPr>
                <w:color w:val="000000"/>
                <w:sz w:val="22"/>
              </w:rPr>
            </w:pPr>
            <w:r>
              <w:rPr>
                <w:noProof/>
                <w:color w:val="000000"/>
                <w:sz w:val="22"/>
                <w:lang w:val="es-ES" w:eastAsia="es-ES"/>
              </w:rPr>
              <w:drawing>
                <wp:inline distT="0" distB="0" distL="0" distR="0" wp14:anchorId="4CAC726E" wp14:editId="76FC0031">
                  <wp:extent cx="2757805" cy="2595717"/>
                  <wp:effectExtent l="0" t="0" r="1079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57948" cy="2595852"/>
                          </a:xfrm>
                          <a:prstGeom prst="rect">
                            <a:avLst/>
                          </a:prstGeom>
                          <a:noFill/>
                          <a:ln>
                            <a:noFill/>
                          </a:ln>
                        </pic:spPr>
                      </pic:pic>
                    </a:graphicData>
                  </a:graphic>
                </wp:inline>
              </w:drawing>
            </w:r>
          </w:p>
        </w:tc>
      </w:tr>
      <w:tr w:rsidR="00077C13" w:rsidRPr="00A51F15" w14:paraId="41CB92CE" w14:textId="77777777" w:rsidTr="00BE6509">
        <w:tc>
          <w:tcPr>
            <w:tcW w:w="2518" w:type="dxa"/>
          </w:tcPr>
          <w:p w14:paraId="5CBACAB2" w14:textId="77777777" w:rsidR="00077C13" w:rsidRPr="00A51F15" w:rsidRDefault="00077C13" w:rsidP="00BE6509">
            <w:pPr>
              <w:rPr>
                <w:color w:val="000000"/>
                <w:sz w:val="22"/>
              </w:rPr>
            </w:pPr>
            <w:r w:rsidRPr="00A51F15">
              <w:rPr>
                <w:b/>
                <w:color w:val="000000"/>
                <w:sz w:val="22"/>
              </w:rPr>
              <w:t>Pie de imagen</w:t>
            </w:r>
          </w:p>
        </w:tc>
        <w:tc>
          <w:tcPr>
            <w:tcW w:w="6515" w:type="dxa"/>
          </w:tcPr>
          <w:p w14:paraId="04FEE609" w14:textId="6538EDFC" w:rsidR="00077C13" w:rsidRPr="00A51F15" w:rsidRDefault="00617ABD" w:rsidP="00617ABD">
            <w:pPr>
              <w:rPr>
                <w:color w:val="000000"/>
                <w:sz w:val="22"/>
              </w:rPr>
            </w:pPr>
            <w:r>
              <w:rPr>
                <w:i/>
                <w:color w:val="000000"/>
                <w:sz w:val="22"/>
              </w:rPr>
              <w:t>(</w:t>
            </w:r>
            <w:r w:rsidR="00077C13" w:rsidRPr="00077C13">
              <w:rPr>
                <w:i/>
                <w:color w:val="000000"/>
                <w:sz w:val="22"/>
              </w:rPr>
              <w:t>Las castas. De español y mulata: morisca</w:t>
            </w:r>
            <w:r>
              <w:rPr>
                <w:i/>
                <w:color w:val="000000"/>
                <w:sz w:val="22"/>
              </w:rPr>
              <w:t>.</w:t>
            </w:r>
            <w:r w:rsidR="00077C13" w:rsidRPr="00077C13">
              <w:rPr>
                <w:color w:val="000000"/>
                <w:sz w:val="22"/>
              </w:rPr>
              <w:t xml:space="preserve"> Óleo anónimo del s</w:t>
            </w:r>
            <w:r>
              <w:rPr>
                <w:color w:val="000000"/>
                <w:sz w:val="22"/>
              </w:rPr>
              <w:t>iglo</w:t>
            </w:r>
            <w:r w:rsidR="00077C13" w:rsidRPr="00077C13">
              <w:rPr>
                <w:color w:val="000000"/>
                <w:sz w:val="22"/>
              </w:rPr>
              <w:t xml:space="preserve"> XVIII</w:t>
            </w:r>
            <w:r>
              <w:rPr>
                <w:color w:val="000000"/>
                <w:sz w:val="22"/>
              </w:rPr>
              <w:t>.</w:t>
            </w:r>
            <w:r w:rsidR="00077C13" w:rsidRPr="00077C13">
              <w:rPr>
                <w:color w:val="000000"/>
                <w:sz w:val="22"/>
              </w:rPr>
              <w:t xml:space="preserve"> Museo Nacional de Historia, Ciudad de México, México)</w:t>
            </w:r>
            <w:r>
              <w:rPr>
                <w:color w:val="000000"/>
                <w:sz w:val="22"/>
              </w:rPr>
              <w:t>.</w:t>
            </w:r>
          </w:p>
        </w:tc>
      </w:tr>
    </w:tbl>
    <w:p w14:paraId="7D9C17EC" w14:textId="77777777" w:rsidR="00077C13" w:rsidRDefault="00077C13" w:rsidP="003A04EF">
      <w:pPr>
        <w:rPr>
          <w:sz w:val="22"/>
        </w:rPr>
      </w:pPr>
    </w:p>
    <w:p w14:paraId="10497D83" w14:textId="658BD3E1" w:rsidR="00854984" w:rsidRPr="00A51F15" w:rsidRDefault="00854984" w:rsidP="003A04EF">
      <w:pPr>
        <w:rPr>
          <w:sz w:val="22"/>
        </w:rPr>
      </w:pPr>
      <w:r w:rsidRPr="00A51F15">
        <w:rPr>
          <w:sz w:val="22"/>
        </w:rPr>
        <w:t xml:space="preserve">El orden social estaba determinado por una </w:t>
      </w:r>
      <w:r w:rsidRPr="00A51F15">
        <w:rPr>
          <w:b/>
          <w:sz w:val="22"/>
        </w:rPr>
        <w:t>idea de blancura</w:t>
      </w:r>
      <w:r w:rsidRPr="00A51F15">
        <w:rPr>
          <w:sz w:val="22"/>
        </w:rPr>
        <w:t xml:space="preserve"> </w:t>
      </w:r>
      <w:r w:rsidR="00C04335">
        <w:rPr>
          <w:sz w:val="22"/>
        </w:rPr>
        <w:t xml:space="preserve">y </w:t>
      </w:r>
      <w:r w:rsidRPr="00A51F15">
        <w:rPr>
          <w:sz w:val="22"/>
        </w:rPr>
        <w:t xml:space="preserve">a partir de </w:t>
      </w:r>
      <w:r w:rsidR="00C04335">
        <w:rPr>
          <w:sz w:val="22"/>
        </w:rPr>
        <w:t xml:space="preserve">esta </w:t>
      </w:r>
      <w:r w:rsidRPr="00A51F15">
        <w:rPr>
          <w:sz w:val="22"/>
        </w:rPr>
        <w:t xml:space="preserve">se elaboran </w:t>
      </w:r>
      <w:r w:rsidRPr="00A51F15">
        <w:rPr>
          <w:b/>
          <w:sz w:val="22"/>
        </w:rPr>
        <w:t>taxonomías</w:t>
      </w:r>
      <w:r w:rsidRPr="00A51F15">
        <w:rPr>
          <w:sz w:val="22"/>
        </w:rPr>
        <w:t xml:space="preserve"> de la población americana, </w:t>
      </w:r>
      <w:r w:rsidR="00C04335">
        <w:rPr>
          <w:sz w:val="22"/>
        </w:rPr>
        <w:t xml:space="preserve">para </w:t>
      </w:r>
      <w:r w:rsidRPr="00617ABD">
        <w:rPr>
          <w:sz w:val="22"/>
        </w:rPr>
        <w:t>clasific</w:t>
      </w:r>
      <w:r w:rsidR="00C04335">
        <w:rPr>
          <w:sz w:val="22"/>
        </w:rPr>
        <w:t xml:space="preserve">arla  por </w:t>
      </w:r>
      <w:r w:rsidRPr="00A51F15">
        <w:rPr>
          <w:sz w:val="22"/>
        </w:rPr>
        <w:t xml:space="preserve">el color de la piel y </w:t>
      </w:r>
      <w:r w:rsidR="00C04335">
        <w:rPr>
          <w:sz w:val="22"/>
        </w:rPr>
        <w:t xml:space="preserve">por </w:t>
      </w:r>
      <w:r w:rsidRPr="00A51F15">
        <w:rPr>
          <w:sz w:val="22"/>
        </w:rPr>
        <w:t xml:space="preserve">sus </w:t>
      </w:r>
      <w:r w:rsidRPr="00A51F15">
        <w:rPr>
          <w:sz w:val="22"/>
        </w:rPr>
        <w:lastRenderedPageBreak/>
        <w:t xml:space="preserve">características étnicas. La pertenencia a una </w:t>
      </w:r>
      <w:r w:rsidRPr="00A51F15">
        <w:rPr>
          <w:b/>
          <w:sz w:val="22"/>
        </w:rPr>
        <w:t>“casta”</w:t>
      </w:r>
      <w:r w:rsidRPr="00A51F15">
        <w:rPr>
          <w:sz w:val="22"/>
        </w:rPr>
        <w:t xml:space="preserve"> determinaba en el individuo </w:t>
      </w:r>
      <w:r w:rsidR="00C04335">
        <w:rPr>
          <w:sz w:val="22"/>
        </w:rPr>
        <w:t xml:space="preserve">su </w:t>
      </w:r>
      <w:r w:rsidRPr="00A51F15">
        <w:rPr>
          <w:sz w:val="22"/>
        </w:rPr>
        <w:t>valoración social y el tipo de actividad o de labor que podía llevar a cabo.</w:t>
      </w:r>
    </w:p>
    <w:p w14:paraId="1EFC9CF2" w14:textId="4751555E" w:rsidR="00854984" w:rsidRPr="00A51F15" w:rsidRDefault="00074BE8" w:rsidP="003A04EF">
      <w:pPr>
        <w:rPr>
          <w:sz w:val="22"/>
        </w:rPr>
      </w:pPr>
      <w:r w:rsidRPr="00A51F15">
        <w:rPr>
          <w:sz w:val="22"/>
        </w:rPr>
        <w:t xml:space="preserve">• </w:t>
      </w:r>
      <w:r w:rsidR="00C50CC8" w:rsidRPr="00A51F15">
        <w:rPr>
          <w:b/>
          <w:sz w:val="22"/>
        </w:rPr>
        <w:t>Los e</w:t>
      </w:r>
      <w:r w:rsidRPr="00A51F15">
        <w:rPr>
          <w:b/>
          <w:sz w:val="22"/>
        </w:rPr>
        <w:t>spañoles</w:t>
      </w:r>
      <w:r w:rsidRPr="00A51F15">
        <w:rPr>
          <w:sz w:val="22"/>
        </w:rPr>
        <w:t xml:space="preserve"> </w:t>
      </w:r>
      <w:r w:rsidR="00C04335">
        <w:rPr>
          <w:sz w:val="22"/>
        </w:rPr>
        <w:t xml:space="preserve">pertenecían a </w:t>
      </w:r>
      <w:r w:rsidRPr="00A51F15">
        <w:rPr>
          <w:sz w:val="22"/>
        </w:rPr>
        <w:t xml:space="preserve">la población blanca originaria de España y, por ende, tenían todos los privilegios económicos y políticos, y, en esa medida, podían acceder a </w:t>
      </w:r>
      <w:r w:rsidR="003368B4">
        <w:rPr>
          <w:sz w:val="22"/>
        </w:rPr>
        <w:t xml:space="preserve">los </w:t>
      </w:r>
      <w:r w:rsidRPr="00A51F15">
        <w:rPr>
          <w:sz w:val="22"/>
        </w:rPr>
        <w:t>altos cargos en la administración colonial.</w:t>
      </w:r>
    </w:p>
    <w:p w14:paraId="139E0273" w14:textId="54A70C22" w:rsidR="00074BE8" w:rsidRPr="00A51F15" w:rsidRDefault="00074BE8" w:rsidP="003A04EF">
      <w:pPr>
        <w:rPr>
          <w:sz w:val="22"/>
        </w:rPr>
      </w:pPr>
      <w:r w:rsidRPr="00A51F15">
        <w:rPr>
          <w:sz w:val="22"/>
        </w:rPr>
        <w:t xml:space="preserve">• </w:t>
      </w:r>
      <w:r w:rsidR="00C50CC8" w:rsidRPr="00A51F15">
        <w:rPr>
          <w:b/>
          <w:sz w:val="22"/>
        </w:rPr>
        <w:t>Los c</w:t>
      </w:r>
      <w:r w:rsidRPr="00A51F15">
        <w:rPr>
          <w:b/>
          <w:sz w:val="22"/>
        </w:rPr>
        <w:t>riollos</w:t>
      </w:r>
      <w:r w:rsidRPr="00A51F15">
        <w:rPr>
          <w:sz w:val="22"/>
        </w:rPr>
        <w:t xml:space="preserve"> eran los hijos de españoles nacidos en América. No tenían los privilegios políticos </w:t>
      </w:r>
      <w:r w:rsidR="00B25B2A">
        <w:rPr>
          <w:sz w:val="22"/>
        </w:rPr>
        <w:t xml:space="preserve">de </w:t>
      </w:r>
      <w:r w:rsidRPr="00A51F15">
        <w:rPr>
          <w:sz w:val="22"/>
        </w:rPr>
        <w:t xml:space="preserve">los españoles, es decir que no podían </w:t>
      </w:r>
      <w:r w:rsidR="00B25B2A">
        <w:rPr>
          <w:sz w:val="22"/>
        </w:rPr>
        <w:t xml:space="preserve">ocupar </w:t>
      </w:r>
      <w:r w:rsidR="00795A61">
        <w:rPr>
          <w:sz w:val="22"/>
        </w:rPr>
        <w:t xml:space="preserve"> altos </w:t>
      </w:r>
      <w:r w:rsidRPr="00A51F15">
        <w:rPr>
          <w:sz w:val="22"/>
        </w:rPr>
        <w:t>cargos en la administración colonial. Podían tener una muy buen</w:t>
      </w:r>
      <w:r w:rsidR="00795A61">
        <w:rPr>
          <w:sz w:val="22"/>
        </w:rPr>
        <w:t>a</w:t>
      </w:r>
      <w:r w:rsidRPr="00A51F15">
        <w:rPr>
          <w:sz w:val="22"/>
        </w:rPr>
        <w:t xml:space="preserve"> educación y generalmente iban a la universidad, lo cual les permitía desempeñarse como abogados o médicos</w:t>
      </w:r>
      <w:r w:rsidR="000F4023">
        <w:rPr>
          <w:sz w:val="22"/>
        </w:rPr>
        <w:t xml:space="preserve"> después de sus estudios</w:t>
      </w:r>
      <w:r w:rsidRPr="00A51F15">
        <w:rPr>
          <w:sz w:val="22"/>
        </w:rPr>
        <w:t>.</w:t>
      </w:r>
    </w:p>
    <w:p w14:paraId="1F75D49E" w14:textId="58E5A6D8" w:rsidR="00297CDF" w:rsidRPr="00297CDF" w:rsidRDefault="00074BE8" w:rsidP="00297CDF">
      <w:pPr>
        <w:rPr>
          <w:sz w:val="22"/>
        </w:rPr>
      </w:pPr>
      <w:r w:rsidRPr="00A51F15">
        <w:rPr>
          <w:sz w:val="22"/>
        </w:rPr>
        <w:t xml:space="preserve">• </w:t>
      </w:r>
      <w:r w:rsidR="00C50CC8" w:rsidRPr="00A51F15">
        <w:rPr>
          <w:b/>
          <w:sz w:val="22"/>
        </w:rPr>
        <w:t>Los m</w:t>
      </w:r>
      <w:r w:rsidRPr="00A51F15">
        <w:rPr>
          <w:b/>
          <w:sz w:val="22"/>
        </w:rPr>
        <w:t>estizos</w:t>
      </w:r>
      <w:r w:rsidRPr="00A51F15">
        <w:rPr>
          <w:sz w:val="22"/>
        </w:rPr>
        <w:t xml:space="preserve"> eran los hijos de </w:t>
      </w:r>
      <w:r w:rsidR="00F42F65" w:rsidRPr="00A51F15">
        <w:rPr>
          <w:sz w:val="22"/>
        </w:rPr>
        <w:t>un padre o una madre español</w:t>
      </w:r>
      <w:r w:rsidR="00EC03E1" w:rsidRPr="00A51F15">
        <w:rPr>
          <w:sz w:val="22"/>
        </w:rPr>
        <w:t>es</w:t>
      </w:r>
      <w:r w:rsidR="00F42F65" w:rsidRPr="00A51F15">
        <w:rPr>
          <w:sz w:val="22"/>
        </w:rPr>
        <w:t xml:space="preserve"> y una madre o un padre indígena</w:t>
      </w:r>
      <w:r w:rsidR="00EC03E1" w:rsidRPr="00A51F15">
        <w:rPr>
          <w:sz w:val="22"/>
        </w:rPr>
        <w:t>s</w:t>
      </w:r>
      <w:r w:rsidR="00F42F65" w:rsidRPr="00A51F15">
        <w:rPr>
          <w:sz w:val="22"/>
        </w:rPr>
        <w:t>. Este grupo fue en aumento por la relación permanente entre españoles e indígenas y porque no estaba prohibida la unión ni los matrimonios interétnicos. Esta población no tenía ningún tipo de poder político y su vida laboral se podía desarrollar en el comercio y la artesanía, o en la agricultura y la minería como jornaleros.</w:t>
      </w:r>
    </w:p>
    <w:tbl>
      <w:tblPr>
        <w:tblStyle w:val="Tablaconcuadrcula"/>
        <w:tblW w:w="0" w:type="auto"/>
        <w:tblLook w:val="04A0" w:firstRow="1" w:lastRow="0" w:firstColumn="1" w:lastColumn="0" w:noHBand="0" w:noVBand="1"/>
      </w:tblPr>
      <w:tblGrid>
        <w:gridCol w:w="2518"/>
        <w:gridCol w:w="6515"/>
      </w:tblGrid>
      <w:tr w:rsidR="00297CDF" w:rsidRPr="00A51F15" w14:paraId="3EA08986" w14:textId="77777777" w:rsidTr="002F1D07">
        <w:tc>
          <w:tcPr>
            <w:tcW w:w="9033" w:type="dxa"/>
            <w:gridSpan w:val="2"/>
            <w:shd w:val="clear" w:color="auto" w:fill="0D0D0D" w:themeFill="text1" w:themeFillTint="F2"/>
          </w:tcPr>
          <w:p w14:paraId="066A7F41" w14:textId="77777777" w:rsidR="00297CDF" w:rsidRPr="00A51F15" w:rsidRDefault="00297CDF" w:rsidP="002F1D07">
            <w:pPr>
              <w:jc w:val="center"/>
              <w:rPr>
                <w:b/>
                <w:color w:val="FFFFFF" w:themeColor="background1"/>
                <w:sz w:val="22"/>
              </w:rPr>
            </w:pPr>
            <w:r w:rsidRPr="00A51F15">
              <w:rPr>
                <w:b/>
                <w:color w:val="FFFFFF" w:themeColor="background1"/>
                <w:sz w:val="22"/>
              </w:rPr>
              <w:t>Imagen (fotografía, gráfica o ilustración)</w:t>
            </w:r>
          </w:p>
        </w:tc>
      </w:tr>
      <w:tr w:rsidR="00297CDF" w:rsidRPr="00A51F15" w14:paraId="54EEEB75" w14:textId="77777777" w:rsidTr="002F1D07">
        <w:tc>
          <w:tcPr>
            <w:tcW w:w="2518" w:type="dxa"/>
          </w:tcPr>
          <w:p w14:paraId="2FC8BA43" w14:textId="77777777" w:rsidR="00297CDF" w:rsidRPr="00A51F15" w:rsidRDefault="00297CDF" w:rsidP="002F1D07">
            <w:pPr>
              <w:rPr>
                <w:b/>
                <w:color w:val="000000"/>
                <w:sz w:val="22"/>
              </w:rPr>
            </w:pPr>
            <w:r w:rsidRPr="00A51F15">
              <w:rPr>
                <w:b/>
                <w:color w:val="000000"/>
                <w:sz w:val="22"/>
              </w:rPr>
              <w:t>Código</w:t>
            </w:r>
          </w:p>
        </w:tc>
        <w:tc>
          <w:tcPr>
            <w:tcW w:w="6515" w:type="dxa"/>
          </w:tcPr>
          <w:p w14:paraId="429E7B59" w14:textId="7D3E8A93" w:rsidR="00297CDF" w:rsidRPr="00A51F15" w:rsidRDefault="00297CDF" w:rsidP="002F1D07">
            <w:pPr>
              <w:rPr>
                <w:b/>
                <w:color w:val="000000"/>
                <w:sz w:val="22"/>
              </w:rPr>
            </w:pPr>
            <w:r w:rsidRPr="00A51F15">
              <w:rPr>
                <w:color w:val="000000"/>
                <w:sz w:val="22"/>
              </w:rPr>
              <w:t>CS_07_05_IMG</w:t>
            </w:r>
            <w:r w:rsidRPr="00F8405B">
              <w:rPr>
                <w:color w:val="000000"/>
                <w:sz w:val="22"/>
                <w:highlight w:val="yellow"/>
              </w:rPr>
              <w:t>0</w:t>
            </w:r>
            <w:r w:rsidR="003178D2">
              <w:rPr>
                <w:color w:val="000000"/>
                <w:sz w:val="22"/>
                <w:highlight w:val="yellow"/>
              </w:rPr>
              <w:t>4</w:t>
            </w:r>
          </w:p>
        </w:tc>
      </w:tr>
      <w:tr w:rsidR="00297CDF" w:rsidRPr="00A51F15" w14:paraId="3B5958CA" w14:textId="77777777" w:rsidTr="002F1D07">
        <w:tc>
          <w:tcPr>
            <w:tcW w:w="2518" w:type="dxa"/>
          </w:tcPr>
          <w:p w14:paraId="6CCBD772" w14:textId="77777777" w:rsidR="00297CDF" w:rsidRPr="00A51F15" w:rsidRDefault="00297CDF" w:rsidP="002F1D07">
            <w:pPr>
              <w:rPr>
                <w:color w:val="000000"/>
                <w:sz w:val="22"/>
              </w:rPr>
            </w:pPr>
            <w:r w:rsidRPr="00A51F15">
              <w:rPr>
                <w:b/>
                <w:color w:val="000000"/>
                <w:sz w:val="22"/>
              </w:rPr>
              <w:t>Descripción</w:t>
            </w:r>
          </w:p>
        </w:tc>
        <w:tc>
          <w:tcPr>
            <w:tcW w:w="6515" w:type="dxa"/>
          </w:tcPr>
          <w:p w14:paraId="0A70F7B1" w14:textId="77777777" w:rsidR="00297CDF" w:rsidRDefault="00297CDF" w:rsidP="002F1D07">
            <w:pPr>
              <w:rPr>
                <w:color w:val="000000"/>
                <w:sz w:val="22"/>
              </w:rPr>
            </w:pPr>
            <w:r w:rsidRPr="00F8405B">
              <w:rPr>
                <w:color w:val="000000"/>
                <w:sz w:val="22"/>
                <w:highlight w:val="yellow"/>
              </w:rPr>
              <w:t>Ilustración</w:t>
            </w:r>
          </w:p>
          <w:p w14:paraId="6315187D" w14:textId="7677D8AF" w:rsidR="00297CDF" w:rsidRPr="00A51F15" w:rsidRDefault="00297CDF" w:rsidP="002F1D07">
            <w:pPr>
              <w:rPr>
                <w:color w:val="000000"/>
                <w:sz w:val="22"/>
              </w:rPr>
            </w:pPr>
            <w:r>
              <w:rPr>
                <w:noProof/>
                <w:color w:val="000000"/>
                <w:sz w:val="22"/>
                <w:lang w:val="es-ES" w:eastAsia="es-ES"/>
              </w:rPr>
              <w:drawing>
                <wp:inline distT="0" distB="0" distL="0" distR="0" wp14:anchorId="3B4A625D" wp14:editId="66055AC3">
                  <wp:extent cx="2875915" cy="2109020"/>
                  <wp:effectExtent l="0" t="0" r="0"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77236" cy="2109989"/>
                          </a:xfrm>
                          <a:prstGeom prst="rect">
                            <a:avLst/>
                          </a:prstGeom>
                          <a:noFill/>
                          <a:ln>
                            <a:noFill/>
                          </a:ln>
                        </pic:spPr>
                      </pic:pic>
                    </a:graphicData>
                  </a:graphic>
                </wp:inline>
              </w:drawing>
            </w:r>
          </w:p>
        </w:tc>
      </w:tr>
      <w:tr w:rsidR="00297CDF" w:rsidRPr="00A51F15" w14:paraId="6AEDFD26" w14:textId="77777777" w:rsidTr="002F1D07">
        <w:tc>
          <w:tcPr>
            <w:tcW w:w="2518" w:type="dxa"/>
          </w:tcPr>
          <w:p w14:paraId="6DB00E01" w14:textId="77777777" w:rsidR="00297CDF" w:rsidRPr="00A51F15" w:rsidRDefault="00297CDF" w:rsidP="002F1D07">
            <w:pPr>
              <w:rPr>
                <w:color w:val="000000"/>
                <w:sz w:val="22"/>
              </w:rPr>
            </w:pPr>
            <w:r w:rsidRPr="00A51F15">
              <w:rPr>
                <w:b/>
                <w:color w:val="000000"/>
                <w:sz w:val="22"/>
              </w:rPr>
              <w:t>Código Shutterstock (o URL o la ruta en AulaPlaneta)</w:t>
            </w:r>
          </w:p>
        </w:tc>
        <w:tc>
          <w:tcPr>
            <w:tcW w:w="6515" w:type="dxa"/>
          </w:tcPr>
          <w:p w14:paraId="1616274A" w14:textId="65210CBA" w:rsidR="00297CDF" w:rsidRPr="00A51F15" w:rsidRDefault="00D67252" w:rsidP="002F1D07">
            <w:pPr>
              <w:rPr>
                <w:color w:val="000000"/>
                <w:sz w:val="22"/>
              </w:rPr>
            </w:pPr>
            <w:hyperlink r:id="rId13" w:history="1">
              <w:r w:rsidR="006326D1" w:rsidRPr="005509D2">
                <w:rPr>
                  <w:rStyle w:val="Hipervnculo"/>
                  <w:sz w:val="22"/>
                </w:rPr>
                <w:t>http://www.revistacredencial.com/credencial/content/las-dos-beatriz-de-la-conquista</w:t>
              </w:r>
            </w:hyperlink>
          </w:p>
        </w:tc>
      </w:tr>
      <w:tr w:rsidR="00297CDF" w:rsidRPr="00A51F15" w14:paraId="365D3B3A" w14:textId="77777777" w:rsidTr="002F1D07">
        <w:tc>
          <w:tcPr>
            <w:tcW w:w="2518" w:type="dxa"/>
          </w:tcPr>
          <w:p w14:paraId="47158EA5" w14:textId="77777777" w:rsidR="00297CDF" w:rsidRPr="00A51F15" w:rsidRDefault="00297CDF" w:rsidP="002F1D07">
            <w:pPr>
              <w:rPr>
                <w:color w:val="000000"/>
                <w:sz w:val="22"/>
              </w:rPr>
            </w:pPr>
            <w:r w:rsidRPr="00A51F15">
              <w:rPr>
                <w:b/>
                <w:color w:val="000000"/>
                <w:sz w:val="22"/>
              </w:rPr>
              <w:t>Pie de imagen</w:t>
            </w:r>
          </w:p>
        </w:tc>
        <w:tc>
          <w:tcPr>
            <w:tcW w:w="6515" w:type="dxa"/>
          </w:tcPr>
          <w:p w14:paraId="210E22E4" w14:textId="35A38603" w:rsidR="00297CDF" w:rsidRPr="00A51F15" w:rsidRDefault="00686ED3" w:rsidP="00686ED3">
            <w:pPr>
              <w:rPr>
                <w:color w:val="000000"/>
                <w:sz w:val="22"/>
              </w:rPr>
            </w:pPr>
            <w:r>
              <w:rPr>
                <w:color w:val="000000"/>
                <w:sz w:val="22"/>
              </w:rPr>
              <w:t>(</w:t>
            </w:r>
            <w:r w:rsidR="00297CDF" w:rsidRPr="00F8405B">
              <w:rPr>
                <w:i/>
                <w:color w:val="000000"/>
                <w:sz w:val="22"/>
              </w:rPr>
              <w:t>De español y de india, mestiza,</w:t>
            </w:r>
            <w:r w:rsidR="00297CDF" w:rsidRPr="00297CDF">
              <w:rPr>
                <w:color w:val="000000"/>
                <w:sz w:val="22"/>
              </w:rPr>
              <w:t xml:space="preserve"> Miguel Cabrera</w:t>
            </w:r>
            <w:r>
              <w:rPr>
                <w:color w:val="000000"/>
                <w:sz w:val="22"/>
              </w:rPr>
              <w:t>.</w:t>
            </w:r>
            <w:r w:rsidR="00297CDF" w:rsidRPr="00297CDF">
              <w:rPr>
                <w:color w:val="000000"/>
                <w:sz w:val="22"/>
              </w:rPr>
              <w:t xml:space="preserve"> Museo de América, Madrid</w:t>
            </w:r>
            <w:r>
              <w:rPr>
                <w:color w:val="000000"/>
                <w:sz w:val="22"/>
              </w:rPr>
              <w:t>)</w:t>
            </w:r>
            <w:r w:rsidR="00297CDF" w:rsidRPr="00297CDF">
              <w:rPr>
                <w:color w:val="000000"/>
                <w:sz w:val="22"/>
              </w:rPr>
              <w:t xml:space="preserve">. </w:t>
            </w:r>
          </w:p>
        </w:tc>
      </w:tr>
    </w:tbl>
    <w:p w14:paraId="3B070C85" w14:textId="77777777" w:rsidR="00A35C17" w:rsidRPr="00A51F15" w:rsidRDefault="00A35C17" w:rsidP="003A04EF">
      <w:pPr>
        <w:rPr>
          <w:sz w:val="22"/>
        </w:rPr>
      </w:pPr>
    </w:p>
    <w:p w14:paraId="58769904" w14:textId="1F791564" w:rsidR="003A04EF" w:rsidRDefault="00074BE8" w:rsidP="003A04EF">
      <w:pPr>
        <w:rPr>
          <w:sz w:val="22"/>
        </w:rPr>
      </w:pPr>
      <w:r w:rsidRPr="00A51F15">
        <w:rPr>
          <w:sz w:val="22"/>
        </w:rPr>
        <w:lastRenderedPageBreak/>
        <w:t>•</w:t>
      </w:r>
      <w:r w:rsidR="00C50CC8" w:rsidRPr="00A51F15">
        <w:rPr>
          <w:sz w:val="22"/>
        </w:rPr>
        <w:t xml:space="preserve"> </w:t>
      </w:r>
      <w:r w:rsidR="00C50CC8" w:rsidRPr="00A51F15">
        <w:rPr>
          <w:b/>
          <w:sz w:val="22"/>
        </w:rPr>
        <w:t>Los indígenas</w:t>
      </w:r>
      <w:r w:rsidR="00C50CC8" w:rsidRPr="00A51F15">
        <w:rPr>
          <w:sz w:val="22"/>
        </w:rPr>
        <w:t xml:space="preserve"> </w:t>
      </w:r>
      <w:r w:rsidR="00686ED3">
        <w:rPr>
          <w:sz w:val="22"/>
        </w:rPr>
        <w:t xml:space="preserve">constituían </w:t>
      </w:r>
      <w:r w:rsidR="00C50CC8" w:rsidRPr="00A51F15">
        <w:rPr>
          <w:sz w:val="22"/>
        </w:rPr>
        <w:t>la</w:t>
      </w:r>
      <w:r w:rsidR="00F42F65" w:rsidRPr="00A51F15">
        <w:rPr>
          <w:sz w:val="22"/>
        </w:rPr>
        <w:t xml:space="preserve"> </w:t>
      </w:r>
      <w:r w:rsidR="00C50CC8" w:rsidRPr="00A51F15">
        <w:rPr>
          <w:sz w:val="22"/>
        </w:rPr>
        <w:t xml:space="preserve">población nativa que había sobrevivido y que había sido forzada a adaptarse al nuevo orden, que se traducía en </w:t>
      </w:r>
      <w:r w:rsidR="00F30C2F" w:rsidRPr="00A51F15">
        <w:rPr>
          <w:sz w:val="22"/>
        </w:rPr>
        <w:t xml:space="preserve">una </w:t>
      </w:r>
      <w:r w:rsidR="00C50CC8" w:rsidRPr="00A51F15">
        <w:rPr>
          <w:sz w:val="22"/>
        </w:rPr>
        <w:t xml:space="preserve">nueva lengua, </w:t>
      </w:r>
      <w:r w:rsidR="00F30C2F" w:rsidRPr="00A51F15">
        <w:rPr>
          <w:sz w:val="22"/>
        </w:rPr>
        <w:t xml:space="preserve">una </w:t>
      </w:r>
      <w:r w:rsidR="00C50CC8" w:rsidRPr="00A51F15">
        <w:rPr>
          <w:sz w:val="22"/>
        </w:rPr>
        <w:t>nueva religión, nuevas costumbres, nuevas leyes</w:t>
      </w:r>
      <w:r w:rsidR="00686ED3">
        <w:rPr>
          <w:sz w:val="22"/>
        </w:rPr>
        <w:t>.</w:t>
      </w:r>
      <w:r w:rsidR="00C50CC8" w:rsidRPr="00A51F15">
        <w:rPr>
          <w:sz w:val="22"/>
        </w:rPr>
        <w:t xml:space="preserve"> </w:t>
      </w:r>
      <w:r w:rsidR="00686ED3">
        <w:rPr>
          <w:sz w:val="22"/>
        </w:rPr>
        <w:t>E</w:t>
      </w:r>
      <w:r w:rsidR="00F30C2F" w:rsidRPr="00A51F15">
        <w:rPr>
          <w:sz w:val="22"/>
        </w:rPr>
        <w:t xml:space="preserve">ntre otras cosas </w:t>
      </w:r>
      <w:r w:rsidR="00C50CC8" w:rsidRPr="00A51F15">
        <w:rPr>
          <w:sz w:val="22"/>
        </w:rPr>
        <w:t xml:space="preserve">estaban obligados </w:t>
      </w:r>
      <w:r w:rsidR="00F30C2F" w:rsidRPr="00A51F15">
        <w:rPr>
          <w:sz w:val="22"/>
        </w:rPr>
        <w:t xml:space="preserve">a pagar tributo, a cumplir con el trabajo obligatorio de la mita y a </w:t>
      </w:r>
      <w:r w:rsidR="00686ED3">
        <w:rPr>
          <w:sz w:val="22"/>
        </w:rPr>
        <w:t>formar</w:t>
      </w:r>
      <w:r w:rsidR="00F30C2F" w:rsidRPr="00A51F15">
        <w:rPr>
          <w:sz w:val="22"/>
        </w:rPr>
        <w:t xml:space="preserve"> parte de una encomienda si así lo disponía la </w:t>
      </w:r>
      <w:r w:rsidR="00686ED3">
        <w:rPr>
          <w:sz w:val="22"/>
        </w:rPr>
        <w:t>C</w:t>
      </w:r>
      <w:r w:rsidR="00F30C2F" w:rsidRPr="00A51F15">
        <w:rPr>
          <w:sz w:val="22"/>
        </w:rPr>
        <w:t>orona.</w:t>
      </w:r>
      <w:r w:rsidR="00C50CC8" w:rsidRPr="00A51F15">
        <w:rPr>
          <w:sz w:val="22"/>
        </w:rPr>
        <w:t xml:space="preserve"> Fueron la principal mano de obra </w:t>
      </w:r>
      <w:r w:rsidR="00F30C2F" w:rsidRPr="00A51F15">
        <w:rPr>
          <w:sz w:val="22"/>
        </w:rPr>
        <w:t xml:space="preserve">agrícola y minera </w:t>
      </w:r>
      <w:r w:rsidR="00C50CC8" w:rsidRPr="00A51F15">
        <w:rPr>
          <w:sz w:val="22"/>
        </w:rPr>
        <w:t>entre los siglos XVI</w:t>
      </w:r>
      <w:r w:rsidR="00F30C2F" w:rsidRPr="00A51F15">
        <w:rPr>
          <w:sz w:val="22"/>
        </w:rPr>
        <w:t xml:space="preserve"> y XVII.</w:t>
      </w:r>
    </w:p>
    <w:p w14:paraId="75830080" w14:textId="77777777" w:rsidR="0023142B" w:rsidRPr="0023142B" w:rsidRDefault="0023142B" w:rsidP="002F1D07">
      <w:pPr>
        <w:spacing w:after="0"/>
        <w:rPr>
          <w:color w:val="000000"/>
          <w:sz w:val="22"/>
          <w:lang w:val="es-MX"/>
        </w:rPr>
      </w:pPr>
    </w:p>
    <w:tbl>
      <w:tblPr>
        <w:tblStyle w:val="Tablaconcuadrcula"/>
        <w:tblW w:w="0" w:type="auto"/>
        <w:tblLayout w:type="fixed"/>
        <w:tblLook w:val="04A0" w:firstRow="1" w:lastRow="0" w:firstColumn="1" w:lastColumn="0" w:noHBand="0" w:noVBand="1"/>
      </w:tblPr>
      <w:tblGrid>
        <w:gridCol w:w="2660"/>
        <w:gridCol w:w="6677"/>
      </w:tblGrid>
      <w:tr w:rsidR="002F1D07" w:rsidRPr="00A51F15" w14:paraId="75B70608" w14:textId="77777777" w:rsidTr="002F1D07">
        <w:tc>
          <w:tcPr>
            <w:tcW w:w="9337" w:type="dxa"/>
            <w:gridSpan w:val="2"/>
            <w:shd w:val="clear" w:color="auto" w:fill="0D0D0D" w:themeFill="text1" w:themeFillTint="F2"/>
          </w:tcPr>
          <w:p w14:paraId="0B0C6623" w14:textId="77777777" w:rsidR="002F1D07" w:rsidRPr="00A51F15" w:rsidRDefault="002F1D07" w:rsidP="002F1D07">
            <w:pPr>
              <w:jc w:val="center"/>
              <w:rPr>
                <w:b/>
                <w:color w:val="FFFFFF" w:themeColor="background1"/>
                <w:sz w:val="22"/>
              </w:rPr>
            </w:pPr>
            <w:r w:rsidRPr="00A51F15">
              <w:rPr>
                <w:b/>
                <w:color w:val="FFFFFF" w:themeColor="background1"/>
                <w:sz w:val="22"/>
              </w:rPr>
              <w:t>Imagen (fotografía, gráfica o ilustración)</w:t>
            </w:r>
          </w:p>
        </w:tc>
      </w:tr>
      <w:tr w:rsidR="002F1D07" w:rsidRPr="00A51F15" w14:paraId="1089F460" w14:textId="77777777" w:rsidTr="002F1D07">
        <w:tc>
          <w:tcPr>
            <w:tcW w:w="2660" w:type="dxa"/>
          </w:tcPr>
          <w:p w14:paraId="096F5F64" w14:textId="77777777" w:rsidR="002F1D07" w:rsidRPr="00A51F15" w:rsidRDefault="002F1D07" w:rsidP="002F1D07">
            <w:pPr>
              <w:rPr>
                <w:b/>
                <w:color w:val="000000"/>
                <w:sz w:val="22"/>
              </w:rPr>
            </w:pPr>
            <w:r w:rsidRPr="00A51F15">
              <w:rPr>
                <w:b/>
                <w:color w:val="000000"/>
                <w:sz w:val="22"/>
              </w:rPr>
              <w:t>Código</w:t>
            </w:r>
          </w:p>
        </w:tc>
        <w:tc>
          <w:tcPr>
            <w:tcW w:w="6677" w:type="dxa"/>
          </w:tcPr>
          <w:p w14:paraId="10AB23D2" w14:textId="03365155" w:rsidR="002F1D07" w:rsidRPr="00A51F15" w:rsidRDefault="002F1D07" w:rsidP="002F1D07">
            <w:pPr>
              <w:rPr>
                <w:b/>
                <w:color w:val="000000"/>
                <w:sz w:val="22"/>
              </w:rPr>
            </w:pPr>
            <w:r w:rsidRPr="00A51F15">
              <w:rPr>
                <w:color w:val="000000"/>
                <w:sz w:val="22"/>
              </w:rPr>
              <w:t>CS_07_05_IMG</w:t>
            </w:r>
            <w:r w:rsidRPr="00F8405B">
              <w:rPr>
                <w:color w:val="000000"/>
                <w:sz w:val="22"/>
                <w:highlight w:val="yellow"/>
              </w:rPr>
              <w:t>0</w:t>
            </w:r>
            <w:r w:rsidR="003178D2">
              <w:rPr>
                <w:color w:val="000000"/>
                <w:sz w:val="22"/>
                <w:highlight w:val="yellow"/>
              </w:rPr>
              <w:t>5</w:t>
            </w:r>
          </w:p>
        </w:tc>
      </w:tr>
      <w:tr w:rsidR="002F1D07" w:rsidRPr="00A51F15" w14:paraId="00A16915" w14:textId="77777777" w:rsidTr="002F1D07">
        <w:tc>
          <w:tcPr>
            <w:tcW w:w="2660" w:type="dxa"/>
          </w:tcPr>
          <w:p w14:paraId="1770CC7C" w14:textId="77777777" w:rsidR="002F1D07" w:rsidRPr="00A51F15" w:rsidRDefault="002F1D07" w:rsidP="002F1D07">
            <w:pPr>
              <w:rPr>
                <w:color w:val="000000"/>
                <w:sz w:val="22"/>
              </w:rPr>
            </w:pPr>
            <w:r w:rsidRPr="00A51F15">
              <w:rPr>
                <w:b/>
                <w:color w:val="000000"/>
                <w:sz w:val="22"/>
              </w:rPr>
              <w:t>Descripción</w:t>
            </w:r>
          </w:p>
        </w:tc>
        <w:tc>
          <w:tcPr>
            <w:tcW w:w="6677" w:type="dxa"/>
          </w:tcPr>
          <w:p w14:paraId="60732A77" w14:textId="77777777" w:rsidR="002F1D07" w:rsidRDefault="002F1D07" w:rsidP="002F1D07">
            <w:pPr>
              <w:rPr>
                <w:color w:val="000000"/>
                <w:sz w:val="22"/>
              </w:rPr>
            </w:pPr>
            <w:r w:rsidRPr="00F8405B">
              <w:rPr>
                <w:color w:val="000000"/>
                <w:sz w:val="22"/>
                <w:highlight w:val="yellow"/>
              </w:rPr>
              <w:t>Ilustración</w:t>
            </w:r>
          </w:p>
          <w:p w14:paraId="5D618112" w14:textId="4FA35CB1" w:rsidR="002F1D07" w:rsidRPr="00A51F15" w:rsidRDefault="002F1D07" w:rsidP="002F1D07">
            <w:pPr>
              <w:rPr>
                <w:color w:val="000000"/>
                <w:sz w:val="22"/>
              </w:rPr>
            </w:pPr>
            <w:r>
              <w:rPr>
                <w:noProof/>
                <w:color w:val="000000"/>
                <w:sz w:val="22"/>
                <w:lang w:val="es-ES" w:eastAsia="es-ES"/>
              </w:rPr>
              <w:drawing>
                <wp:inline distT="0" distB="0" distL="0" distR="0" wp14:anchorId="5AAE1F52" wp14:editId="2088634A">
                  <wp:extent cx="2918687" cy="2263878"/>
                  <wp:effectExtent l="0" t="0" r="2540" b="0"/>
                  <wp:docPr id="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20584" cy="2265349"/>
                          </a:xfrm>
                          <a:prstGeom prst="rect">
                            <a:avLst/>
                          </a:prstGeom>
                          <a:noFill/>
                          <a:ln>
                            <a:noFill/>
                          </a:ln>
                        </pic:spPr>
                      </pic:pic>
                    </a:graphicData>
                  </a:graphic>
                </wp:inline>
              </w:drawing>
            </w:r>
          </w:p>
        </w:tc>
      </w:tr>
      <w:tr w:rsidR="002F1D07" w:rsidRPr="00A51F15" w14:paraId="4D69DD26" w14:textId="77777777" w:rsidTr="002F1D07">
        <w:tc>
          <w:tcPr>
            <w:tcW w:w="2660" w:type="dxa"/>
          </w:tcPr>
          <w:p w14:paraId="4B49006D" w14:textId="3D30EED2" w:rsidR="002F1D07" w:rsidRPr="00A51F15" w:rsidRDefault="002F1D07" w:rsidP="002F1D07">
            <w:pPr>
              <w:rPr>
                <w:color w:val="000000"/>
                <w:sz w:val="22"/>
              </w:rPr>
            </w:pPr>
            <w:r w:rsidRPr="00A51F15">
              <w:rPr>
                <w:b/>
                <w:color w:val="000000"/>
                <w:sz w:val="22"/>
              </w:rPr>
              <w:t>Código Shutterstock (o URL o la ruta en AulaPlaneta)</w:t>
            </w:r>
          </w:p>
        </w:tc>
        <w:tc>
          <w:tcPr>
            <w:tcW w:w="6677" w:type="dxa"/>
          </w:tcPr>
          <w:p w14:paraId="4AA23F79" w14:textId="378247C4" w:rsidR="002F1D07" w:rsidRPr="00A51F15" w:rsidRDefault="002F1D07" w:rsidP="002F1D07">
            <w:pPr>
              <w:rPr>
                <w:color w:val="000000"/>
                <w:sz w:val="22"/>
              </w:rPr>
            </w:pPr>
            <w:r w:rsidRPr="002F1D07">
              <w:rPr>
                <w:color w:val="000000"/>
                <w:sz w:val="22"/>
              </w:rPr>
              <w:t>http://hispanicasaber.planetasaber.com/encyclopedia/default.asp?idpack=9&amp;idpil=0001Q701&amp;ruta=Buscador</w:t>
            </w:r>
          </w:p>
        </w:tc>
      </w:tr>
      <w:tr w:rsidR="002F1D07" w:rsidRPr="00A51F15" w14:paraId="78E31132" w14:textId="77777777" w:rsidTr="002F1D07">
        <w:tc>
          <w:tcPr>
            <w:tcW w:w="2660" w:type="dxa"/>
          </w:tcPr>
          <w:p w14:paraId="7155CCA0" w14:textId="77777777" w:rsidR="002F1D07" w:rsidRPr="00A51F15" w:rsidRDefault="002F1D07" w:rsidP="002F1D07">
            <w:pPr>
              <w:rPr>
                <w:color w:val="000000"/>
                <w:sz w:val="22"/>
              </w:rPr>
            </w:pPr>
            <w:r w:rsidRPr="00A51F15">
              <w:rPr>
                <w:b/>
                <w:color w:val="000000"/>
                <w:sz w:val="22"/>
              </w:rPr>
              <w:t>Pie de imagen</w:t>
            </w:r>
          </w:p>
        </w:tc>
        <w:tc>
          <w:tcPr>
            <w:tcW w:w="6677" w:type="dxa"/>
          </w:tcPr>
          <w:p w14:paraId="0397FD75" w14:textId="48C0F9DA" w:rsidR="002F1D07" w:rsidRPr="00A51F15" w:rsidRDefault="00D039EA" w:rsidP="00D039EA">
            <w:pPr>
              <w:rPr>
                <w:color w:val="000000"/>
                <w:sz w:val="22"/>
              </w:rPr>
            </w:pPr>
            <w:r w:rsidRPr="00F8405B">
              <w:rPr>
                <w:color w:val="000000"/>
                <w:sz w:val="22"/>
              </w:rPr>
              <w:t>(</w:t>
            </w:r>
            <w:r w:rsidRPr="002F1D07">
              <w:rPr>
                <w:i/>
                <w:color w:val="000000"/>
                <w:sz w:val="22"/>
              </w:rPr>
              <w:t>Las castas: de indio y tornatrás, lobo</w:t>
            </w:r>
            <w:r w:rsidRPr="002F1D07">
              <w:rPr>
                <w:color w:val="000000"/>
                <w:sz w:val="22"/>
              </w:rPr>
              <w:t xml:space="preserve"> (s. XVIII), autor anónimo</w:t>
            </w:r>
            <w:r>
              <w:rPr>
                <w:color w:val="000000"/>
                <w:sz w:val="22"/>
              </w:rPr>
              <w:t>.</w:t>
            </w:r>
            <w:r w:rsidRPr="002F1D07">
              <w:rPr>
                <w:color w:val="000000"/>
                <w:sz w:val="22"/>
              </w:rPr>
              <w:t xml:space="preserve"> Museo Nacional de Historia, México D.F.).</w:t>
            </w:r>
            <w:r w:rsidR="002F1D07" w:rsidRPr="002F1D07">
              <w:rPr>
                <w:color w:val="000000"/>
                <w:sz w:val="22"/>
              </w:rPr>
              <w:t xml:space="preserve">Durante la época colonial, la población indígena perdió la mayor parte de sus derechos y pasó a ocupar el lugar más bajo de la escala social. </w:t>
            </w:r>
          </w:p>
        </w:tc>
      </w:tr>
    </w:tbl>
    <w:p w14:paraId="46683084" w14:textId="77777777" w:rsidR="002F1D07" w:rsidRPr="00A51F15" w:rsidRDefault="002F1D07" w:rsidP="003A04EF">
      <w:pPr>
        <w:rPr>
          <w:sz w:val="22"/>
        </w:rPr>
      </w:pPr>
    </w:p>
    <w:p w14:paraId="1525EF29" w14:textId="3FF2358E" w:rsidR="00A6748C" w:rsidRPr="00A51F15" w:rsidRDefault="00074BE8" w:rsidP="00060AFF">
      <w:pPr>
        <w:rPr>
          <w:sz w:val="22"/>
        </w:rPr>
      </w:pPr>
      <w:r w:rsidRPr="00A51F15">
        <w:rPr>
          <w:sz w:val="22"/>
        </w:rPr>
        <w:t>•</w:t>
      </w:r>
      <w:r w:rsidR="00F30C2F" w:rsidRPr="00A51F15">
        <w:rPr>
          <w:sz w:val="22"/>
        </w:rPr>
        <w:t xml:space="preserve"> </w:t>
      </w:r>
      <w:r w:rsidR="00F30C2F" w:rsidRPr="00A51F15">
        <w:rPr>
          <w:b/>
          <w:sz w:val="22"/>
        </w:rPr>
        <w:t>Los negros</w:t>
      </w:r>
      <w:r w:rsidR="00F30C2F" w:rsidRPr="00A51F15">
        <w:rPr>
          <w:sz w:val="22"/>
        </w:rPr>
        <w:t xml:space="preserve"> eran la población esclava originaria de África</w:t>
      </w:r>
      <w:r w:rsidR="006326D1">
        <w:rPr>
          <w:sz w:val="22"/>
        </w:rPr>
        <w:t>,</w:t>
      </w:r>
      <w:r w:rsidR="00F30C2F" w:rsidRPr="00A51F15">
        <w:rPr>
          <w:sz w:val="22"/>
        </w:rPr>
        <w:t xml:space="preserve"> qu</w:t>
      </w:r>
      <w:r w:rsidR="00EC03E1" w:rsidRPr="00A51F15">
        <w:rPr>
          <w:sz w:val="22"/>
        </w:rPr>
        <w:t>i</w:t>
      </w:r>
      <w:r w:rsidR="00F30C2F" w:rsidRPr="00A51F15">
        <w:rPr>
          <w:sz w:val="22"/>
        </w:rPr>
        <w:t>e</w:t>
      </w:r>
      <w:r w:rsidR="00EC03E1" w:rsidRPr="00A51F15">
        <w:rPr>
          <w:sz w:val="22"/>
        </w:rPr>
        <w:t>nes comenzaron a ser traídos a las colonias españolas a principios del siglo XVII para trabajar en la extracción minera y en las plantaciones e ingenios azucareros</w:t>
      </w:r>
      <w:r w:rsidR="00A6748C">
        <w:rPr>
          <w:sz w:val="22"/>
        </w:rPr>
        <w:t xml:space="preserve"> [VER]</w:t>
      </w:r>
      <w:r w:rsidR="00EC03E1" w:rsidRPr="00A51F15">
        <w:rPr>
          <w:sz w:val="22"/>
        </w:rPr>
        <w:t>.</w:t>
      </w:r>
      <w:r w:rsidR="00A6748C">
        <w:rPr>
          <w:sz w:val="22"/>
        </w:rPr>
        <w:t xml:space="preserve"> </w:t>
      </w:r>
      <w:hyperlink r:id="rId15" w:history="1">
        <w:r w:rsidR="00A6748C" w:rsidRPr="00B1597B">
          <w:rPr>
            <w:rStyle w:val="Hipervnculo"/>
            <w:sz w:val="22"/>
          </w:rPr>
          <w:t>http://www.artehistoria.com/v2/contextos/6697.htm</w:t>
        </w:r>
      </w:hyperlink>
    </w:p>
    <w:tbl>
      <w:tblPr>
        <w:tblStyle w:val="Tablaconcuadrcula"/>
        <w:tblW w:w="0" w:type="auto"/>
        <w:tblLayout w:type="fixed"/>
        <w:tblLook w:val="04A0" w:firstRow="1" w:lastRow="0" w:firstColumn="1" w:lastColumn="0" w:noHBand="0" w:noVBand="1"/>
      </w:tblPr>
      <w:tblGrid>
        <w:gridCol w:w="2235"/>
        <w:gridCol w:w="7102"/>
      </w:tblGrid>
      <w:tr w:rsidR="00DC59D2" w:rsidRPr="00A51F15" w14:paraId="6DA0DBC3" w14:textId="77777777" w:rsidTr="00DC59D2">
        <w:tc>
          <w:tcPr>
            <w:tcW w:w="9337" w:type="dxa"/>
            <w:gridSpan w:val="2"/>
            <w:shd w:val="clear" w:color="auto" w:fill="0D0D0D" w:themeFill="text1" w:themeFillTint="F2"/>
          </w:tcPr>
          <w:p w14:paraId="41D042D6"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3372F4D2" w14:textId="77777777" w:rsidTr="00DC59D2">
        <w:tc>
          <w:tcPr>
            <w:tcW w:w="2235" w:type="dxa"/>
          </w:tcPr>
          <w:p w14:paraId="4F1BC7BE" w14:textId="77777777" w:rsidR="00DC59D2" w:rsidRPr="00A51F15" w:rsidRDefault="00DC59D2" w:rsidP="00216B73">
            <w:pPr>
              <w:rPr>
                <w:b/>
                <w:color w:val="000000"/>
                <w:sz w:val="22"/>
              </w:rPr>
            </w:pPr>
            <w:r w:rsidRPr="00A51F15">
              <w:rPr>
                <w:b/>
                <w:color w:val="000000"/>
                <w:sz w:val="22"/>
              </w:rPr>
              <w:lastRenderedPageBreak/>
              <w:t>Código</w:t>
            </w:r>
          </w:p>
        </w:tc>
        <w:tc>
          <w:tcPr>
            <w:tcW w:w="7102" w:type="dxa"/>
          </w:tcPr>
          <w:p w14:paraId="77CAA042" w14:textId="2E3E080C" w:rsidR="00DC59D2" w:rsidRPr="00A51F15" w:rsidRDefault="00DC59D2" w:rsidP="00216B73">
            <w:pPr>
              <w:rPr>
                <w:b/>
                <w:color w:val="000000"/>
                <w:sz w:val="22"/>
              </w:rPr>
            </w:pPr>
            <w:r w:rsidRPr="00A51F15">
              <w:rPr>
                <w:color w:val="000000"/>
                <w:sz w:val="22"/>
              </w:rPr>
              <w:t>CS_07_05_IMG</w:t>
            </w:r>
            <w:r w:rsidRPr="00F8405B">
              <w:rPr>
                <w:color w:val="000000"/>
                <w:sz w:val="22"/>
                <w:highlight w:val="yellow"/>
              </w:rPr>
              <w:t>0</w:t>
            </w:r>
            <w:r w:rsidR="003178D2">
              <w:rPr>
                <w:color w:val="000000"/>
                <w:sz w:val="22"/>
                <w:highlight w:val="yellow"/>
              </w:rPr>
              <w:t>6</w:t>
            </w:r>
          </w:p>
        </w:tc>
      </w:tr>
      <w:tr w:rsidR="00DC59D2" w:rsidRPr="00A51F15" w14:paraId="050ADAB7" w14:textId="77777777" w:rsidTr="00DC59D2">
        <w:tc>
          <w:tcPr>
            <w:tcW w:w="2235" w:type="dxa"/>
          </w:tcPr>
          <w:p w14:paraId="5C26E50B" w14:textId="77777777" w:rsidR="00DC59D2" w:rsidRPr="00A51F15" w:rsidRDefault="00DC59D2" w:rsidP="00216B73">
            <w:pPr>
              <w:rPr>
                <w:color w:val="000000"/>
                <w:sz w:val="22"/>
              </w:rPr>
            </w:pPr>
            <w:r w:rsidRPr="00A51F15">
              <w:rPr>
                <w:b/>
                <w:color w:val="000000"/>
                <w:sz w:val="22"/>
              </w:rPr>
              <w:t>Descripción</w:t>
            </w:r>
          </w:p>
        </w:tc>
        <w:tc>
          <w:tcPr>
            <w:tcW w:w="7102" w:type="dxa"/>
          </w:tcPr>
          <w:p w14:paraId="4B24ECAB" w14:textId="77777777" w:rsidR="00DC59D2" w:rsidRPr="00A51F15" w:rsidRDefault="00DC59D2" w:rsidP="00216B73">
            <w:pPr>
              <w:rPr>
                <w:color w:val="000000"/>
                <w:sz w:val="22"/>
              </w:rPr>
            </w:pPr>
            <w:r w:rsidRPr="00F8405B">
              <w:rPr>
                <w:color w:val="000000"/>
                <w:sz w:val="22"/>
                <w:highlight w:val="yellow"/>
              </w:rPr>
              <w:t>Ilustración</w:t>
            </w:r>
          </w:p>
          <w:p w14:paraId="5B2DBF25" w14:textId="60879690" w:rsidR="00DC59D2" w:rsidRPr="00A51F15" w:rsidRDefault="00DC59D2" w:rsidP="00216B73">
            <w:pPr>
              <w:rPr>
                <w:color w:val="000000"/>
                <w:sz w:val="22"/>
              </w:rPr>
            </w:pPr>
            <w:r w:rsidRPr="00A51F15">
              <w:rPr>
                <w:noProof/>
                <w:color w:val="000000"/>
                <w:sz w:val="22"/>
                <w:lang w:val="es-ES" w:eastAsia="es-ES"/>
              </w:rPr>
              <w:drawing>
                <wp:inline distT="0" distB="0" distL="0" distR="0" wp14:anchorId="61691279" wp14:editId="0AA113F7">
                  <wp:extent cx="2175387" cy="1570355"/>
                  <wp:effectExtent l="0" t="0" r="9525" b="4445"/>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76213" cy="1570951"/>
                          </a:xfrm>
                          <a:prstGeom prst="rect">
                            <a:avLst/>
                          </a:prstGeom>
                          <a:noFill/>
                          <a:ln>
                            <a:noFill/>
                          </a:ln>
                        </pic:spPr>
                      </pic:pic>
                    </a:graphicData>
                  </a:graphic>
                </wp:inline>
              </w:drawing>
            </w:r>
          </w:p>
        </w:tc>
      </w:tr>
      <w:tr w:rsidR="00DC59D2" w:rsidRPr="00A51F15" w14:paraId="7A8876E2" w14:textId="77777777" w:rsidTr="00DC59D2">
        <w:tc>
          <w:tcPr>
            <w:tcW w:w="2235" w:type="dxa"/>
          </w:tcPr>
          <w:p w14:paraId="0C756404" w14:textId="77777777" w:rsidR="00DC59D2" w:rsidRPr="00A51F15" w:rsidRDefault="00DC59D2" w:rsidP="00216B73">
            <w:pPr>
              <w:rPr>
                <w:color w:val="000000"/>
                <w:sz w:val="22"/>
              </w:rPr>
            </w:pPr>
            <w:r w:rsidRPr="00A51F15">
              <w:rPr>
                <w:b/>
                <w:color w:val="000000"/>
                <w:sz w:val="22"/>
              </w:rPr>
              <w:t>Código Shutterstock (o URL o la ruta en AulaPlaneta)</w:t>
            </w:r>
          </w:p>
        </w:tc>
        <w:tc>
          <w:tcPr>
            <w:tcW w:w="7102" w:type="dxa"/>
          </w:tcPr>
          <w:p w14:paraId="0E8AB683" w14:textId="4F7CFCD7" w:rsidR="00DC59D2" w:rsidRPr="00A51F15" w:rsidRDefault="00D67252" w:rsidP="00216B73">
            <w:pPr>
              <w:rPr>
                <w:color w:val="000000"/>
                <w:sz w:val="22"/>
              </w:rPr>
            </w:pPr>
            <w:hyperlink r:id="rId17" w:history="1">
              <w:r w:rsidR="006326D1" w:rsidRPr="005509D2">
                <w:rPr>
                  <w:rStyle w:val="Hipervnculo"/>
                  <w:sz w:val="22"/>
                </w:rPr>
                <w:t>http://hispanicasaber.planetasaber.com/encyclopedia/default.asp?idpack=9&amp;idpil=0007M901&amp;ruta=Buscador</w:t>
              </w:r>
            </w:hyperlink>
          </w:p>
        </w:tc>
      </w:tr>
      <w:tr w:rsidR="00DC59D2" w:rsidRPr="00A51F15" w14:paraId="1FF69D25" w14:textId="77777777" w:rsidTr="00DC59D2">
        <w:tc>
          <w:tcPr>
            <w:tcW w:w="2235" w:type="dxa"/>
          </w:tcPr>
          <w:p w14:paraId="6045BE40" w14:textId="77777777" w:rsidR="00DC59D2" w:rsidRPr="00A51F15" w:rsidRDefault="00DC59D2" w:rsidP="00216B73">
            <w:pPr>
              <w:rPr>
                <w:color w:val="000000"/>
                <w:sz w:val="22"/>
              </w:rPr>
            </w:pPr>
            <w:r w:rsidRPr="00A51F15">
              <w:rPr>
                <w:b/>
                <w:color w:val="000000"/>
                <w:sz w:val="22"/>
              </w:rPr>
              <w:t>Pie de imagen</w:t>
            </w:r>
          </w:p>
        </w:tc>
        <w:tc>
          <w:tcPr>
            <w:tcW w:w="7102" w:type="dxa"/>
          </w:tcPr>
          <w:p w14:paraId="6EA08AB8" w14:textId="45A4610C" w:rsidR="00DC59D2" w:rsidRPr="00A51F15" w:rsidRDefault="00D039EA" w:rsidP="00D039EA">
            <w:pPr>
              <w:rPr>
                <w:color w:val="000000"/>
                <w:sz w:val="22"/>
              </w:rPr>
            </w:pPr>
            <w:r w:rsidRPr="00A51F15">
              <w:rPr>
                <w:i/>
                <w:color w:val="000000"/>
                <w:sz w:val="22"/>
              </w:rPr>
              <w:t>Recolección de la caña de azúcar en una plantación de las Antillas</w:t>
            </w:r>
            <w:r w:rsidRPr="00A51F15">
              <w:rPr>
                <w:color w:val="000000"/>
                <w:sz w:val="22"/>
              </w:rPr>
              <w:t xml:space="preserve"> (1823), grabado coloreado de W. Clark.</w:t>
            </w:r>
            <w:r>
              <w:rPr>
                <w:color w:val="000000"/>
                <w:sz w:val="22"/>
              </w:rPr>
              <w:t xml:space="preserve"> </w:t>
            </w:r>
            <w:r w:rsidR="00DC59D2" w:rsidRPr="00A51F15">
              <w:rPr>
                <w:color w:val="000000"/>
                <w:sz w:val="22"/>
              </w:rPr>
              <w:t xml:space="preserve">En la América colonial, los trabajos agrícolas más duros pasaron a ser realizados por esclavos procedentes del continente africano, debido a que la mano de obra indígena </w:t>
            </w:r>
            <w:r>
              <w:rPr>
                <w:color w:val="000000"/>
                <w:sz w:val="22"/>
              </w:rPr>
              <w:t>fue</w:t>
            </w:r>
            <w:r w:rsidR="00DC59D2" w:rsidRPr="00A51F15">
              <w:rPr>
                <w:color w:val="000000"/>
                <w:sz w:val="22"/>
              </w:rPr>
              <w:t xml:space="preserve"> diezmada. </w:t>
            </w:r>
          </w:p>
        </w:tc>
      </w:tr>
    </w:tbl>
    <w:p w14:paraId="70DF1B6C" w14:textId="77777777" w:rsidR="00DC59D2" w:rsidRPr="00A51F15" w:rsidRDefault="00DC59D2" w:rsidP="003A04EF">
      <w:pPr>
        <w:rPr>
          <w:sz w:val="22"/>
        </w:rPr>
      </w:pPr>
    </w:p>
    <w:p w14:paraId="586569D5" w14:textId="4E2BEAD7" w:rsidR="00074BE8" w:rsidRPr="00A51F15" w:rsidRDefault="00074BE8" w:rsidP="003A04EF">
      <w:pPr>
        <w:rPr>
          <w:sz w:val="22"/>
        </w:rPr>
      </w:pPr>
      <w:r w:rsidRPr="00A51F15">
        <w:rPr>
          <w:sz w:val="22"/>
        </w:rPr>
        <w:t>•</w:t>
      </w:r>
      <w:r w:rsidR="00EC03E1" w:rsidRPr="00A51F15">
        <w:rPr>
          <w:sz w:val="22"/>
        </w:rPr>
        <w:t xml:space="preserve"> </w:t>
      </w:r>
      <w:r w:rsidR="00EC03E1" w:rsidRPr="00A51F15">
        <w:rPr>
          <w:b/>
          <w:sz w:val="22"/>
        </w:rPr>
        <w:t>Los mulatos</w:t>
      </w:r>
      <w:r w:rsidR="00EC03E1" w:rsidRPr="00A51F15">
        <w:rPr>
          <w:sz w:val="22"/>
        </w:rPr>
        <w:t xml:space="preserve"> eran los hijos de un padre o una madre españoles y una madre o un padre negros. </w:t>
      </w:r>
      <w:r w:rsidR="00F60791" w:rsidRPr="00A51F15">
        <w:rPr>
          <w:sz w:val="22"/>
        </w:rPr>
        <w:t>Fueron generalmente esclavos y estuvieron segregados al punto que no podían casarse sino entre ellos.</w:t>
      </w:r>
    </w:p>
    <w:p w14:paraId="283A3DB6" w14:textId="05DD2003" w:rsidR="00DF7372" w:rsidRPr="00A51F15" w:rsidRDefault="00DF7372" w:rsidP="003A04EF">
      <w:pPr>
        <w:rPr>
          <w:sz w:val="22"/>
        </w:rPr>
      </w:pPr>
      <w:r w:rsidRPr="00A51F15">
        <w:rPr>
          <w:sz w:val="22"/>
        </w:rPr>
        <w:t xml:space="preserve">• </w:t>
      </w:r>
      <w:r w:rsidRPr="00A51F15">
        <w:rPr>
          <w:b/>
          <w:sz w:val="22"/>
        </w:rPr>
        <w:t>Morisco</w:t>
      </w:r>
      <w:r w:rsidRPr="00A51F15">
        <w:rPr>
          <w:sz w:val="22"/>
        </w:rPr>
        <w:t xml:space="preserve"> era el hijo de un padre o madre mulatos y un padre o una madre españoles</w:t>
      </w:r>
      <w:r w:rsidR="00A05C17" w:rsidRPr="00A51F15">
        <w:rPr>
          <w:sz w:val="22"/>
        </w:rPr>
        <w:t xml:space="preserve">. El color de su piel era muy claro y esto hizo que a los españoles les pareciera similar a la de los moros, por ello el nombre de esta casta. </w:t>
      </w:r>
    </w:p>
    <w:p w14:paraId="4599F036" w14:textId="7B6573BE" w:rsidR="00074BE8" w:rsidRPr="00A51F15" w:rsidRDefault="00074BE8" w:rsidP="003A04EF">
      <w:pPr>
        <w:rPr>
          <w:sz w:val="22"/>
        </w:rPr>
      </w:pPr>
      <w:r w:rsidRPr="00A51F15">
        <w:rPr>
          <w:sz w:val="22"/>
        </w:rPr>
        <w:t>•</w:t>
      </w:r>
      <w:r w:rsidR="00F60791" w:rsidRPr="00A51F15">
        <w:rPr>
          <w:sz w:val="22"/>
        </w:rPr>
        <w:t xml:space="preserve"> </w:t>
      </w:r>
      <w:r w:rsidR="00F60791" w:rsidRPr="00A51F15">
        <w:rPr>
          <w:b/>
          <w:sz w:val="22"/>
        </w:rPr>
        <w:t>Los zambos</w:t>
      </w:r>
      <w:r w:rsidR="00F60791" w:rsidRPr="00A51F15">
        <w:rPr>
          <w:sz w:val="22"/>
        </w:rPr>
        <w:t xml:space="preserve"> eran los hijos de un padre o una madre indígenas y una madre o u</w:t>
      </w:r>
      <w:r w:rsidR="00B8324F" w:rsidRPr="00A51F15">
        <w:rPr>
          <w:sz w:val="22"/>
        </w:rPr>
        <w:t xml:space="preserve">n padre negros; nacían </w:t>
      </w:r>
      <w:r w:rsidR="00F60791" w:rsidRPr="00A51F15">
        <w:rPr>
          <w:sz w:val="22"/>
        </w:rPr>
        <w:t xml:space="preserve">libres, pero </w:t>
      </w:r>
      <w:r w:rsidR="00B8324F" w:rsidRPr="00A51F15">
        <w:rPr>
          <w:sz w:val="22"/>
        </w:rPr>
        <w:t xml:space="preserve">eran marginados de la sociedad. Sin embargo, gracias a su libertad en las zonas bajas de Ecuador y en </w:t>
      </w:r>
      <w:r w:rsidR="00B25B2A">
        <w:rPr>
          <w:sz w:val="22"/>
        </w:rPr>
        <w:t xml:space="preserve">la </w:t>
      </w:r>
      <w:r w:rsidR="00B8324F" w:rsidRPr="00A51F15">
        <w:rPr>
          <w:sz w:val="22"/>
        </w:rPr>
        <w:t xml:space="preserve">depresión </w:t>
      </w:r>
      <w:proofErr w:type="spellStart"/>
      <w:r w:rsidR="00B8324F" w:rsidRPr="00A51F15">
        <w:rPr>
          <w:sz w:val="22"/>
        </w:rPr>
        <w:t>momposina</w:t>
      </w:r>
      <w:proofErr w:type="spellEnd"/>
      <w:r w:rsidR="00B8324F" w:rsidRPr="00A51F15">
        <w:rPr>
          <w:sz w:val="22"/>
        </w:rPr>
        <w:t xml:space="preserve">, en Colombia, los zambos crearon comunidades </w:t>
      </w:r>
      <w:r w:rsidR="00B8324F" w:rsidRPr="00AF2DF4">
        <w:rPr>
          <w:sz w:val="22"/>
        </w:rPr>
        <w:t xml:space="preserve">que </w:t>
      </w:r>
      <w:r w:rsidR="00AF2DF4">
        <w:rPr>
          <w:sz w:val="22"/>
        </w:rPr>
        <w:t>se relaciona</w:t>
      </w:r>
      <w:r w:rsidR="00E21CD6">
        <w:rPr>
          <w:sz w:val="22"/>
        </w:rPr>
        <w:t>ron</w:t>
      </w:r>
      <w:r w:rsidR="00AF2DF4">
        <w:rPr>
          <w:sz w:val="22"/>
        </w:rPr>
        <w:t xml:space="preserve"> </w:t>
      </w:r>
      <w:r w:rsidR="00B8324F" w:rsidRPr="00A51F15">
        <w:rPr>
          <w:sz w:val="22"/>
        </w:rPr>
        <w:t>con otros grupos humanos marginados</w:t>
      </w:r>
      <w:r w:rsidR="0048098C">
        <w:rPr>
          <w:sz w:val="22"/>
        </w:rPr>
        <w:t xml:space="preserve"> como ellos</w:t>
      </w:r>
      <w:r w:rsidR="00AF2DF4">
        <w:rPr>
          <w:sz w:val="22"/>
        </w:rPr>
        <w:t>:</w:t>
      </w:r>
      <w:r w:rsidR="00AF2DF4" w:rsidRPr="00A51F15" w:rsidDel="00AF2DF4">
        <w:rPr>
          <w:sz w:val="22"/>
        </w:rPr>
        <w:t xml:space="preserve"> </w:t>
      </w:r>
      <w:r w:rsidR="00B8324F" w:rsidRPr="00A51F15">
        <w:rPr>
          <w:sz w:val="22"/>
        </w:rPr>
        <w:t>indígenas, negros, mulatos, entre otros.</w:t>
      </w:r>
    </w:p>
    <w:p w14:paraId="2BB3DC60" w14:textId="36770525" w:rsidR="00E47DE4" w:rsidRDefault="00D753C7" w:rsidP="0023142B">
      <w:pPr>
        <w:rPr>
          <w:sz w:val="22"/>
        </w:rPr>
      </w:pPr>
      <w:r w:rsidRPr="00A51F15">
        <w:rPr>
          <w:sz w:val="22"/>
        </w:rPr>
        <w:t xml:space="preserve">La lista de clasificación taxonómica se extiende </w:t>
      </w:r>
      <w:r w:rsidR="00A1332D" w:rsidRPr="00A51F15">
        <w:rPr>
          <w:sz w:val="22"/>
        </w:rPr>
        <w:t xml:space="preserve">mucho más, pero más importante que esta lista de nombres y particularidades, es </w:t>
      </w:r>
      <w:r w:rsidR="00AF2DF4">
        <w:rPr>
          <w:sz w:val="22"/>
        </w:rPr>
        <w:t xml:space="preserve">conocer </w:t>
      </w:r>
      <w:r w:rsidR="00A1332D" w:rsidRPr="00A51F15">
        <w:rPr>
          <w:sz w:val="22"/>
        </w:rPr>
        <w:t>que la nueva sociedad de la América hispánica surge de un complejo proceso de mestizaje</w:t>
      </w:r>
      <w:r w:rsidR="0007541D" w:rsidRPr="00A51F15">
        <w:rPr>
          <w:sz w:val="22"/>
        </w:rPr>
        <w:t xml:space="preserve"> [</w:t>
      </w:r>
      <w:hyperlink r:id="rId18" w:history="1">
        <w:r w:rsidR="0007541D" w:rsidRPr="00A51F15">
          <w:rPr>
            <w:rStyle w:val="Hipervnculo"/>
            <w:sz w:val="22"/>
          </w:rPr>
          <w:t>VER</w:t>
        </w:r>
      </w:hyperlink>
      <w:r w:rsidR="0007541D" w:rsidRPr="00A51F15">
        <w:rPr>
          <w:sz w:val="22"/>
        </w:rPr>
        <w:t>]</w:t>
      </w:r>
      <w:r w:rsidR="006C286C">
        <w:rPr>
          <w:sz w:val="22"/>
        </w:rPr>
        <w:t xml:space="preserve"> </w:t>
      </w:r>
      <w:hyperlink r:id="rId19" w:history="1">
        <w:r w:rsidR="0007541D" w:rsidRPr="00A51F15">
          <w:rPr>
            <w:rStyle w:val="Hipervnculo"/>
            <w:sz w:val="22"/>
          </w:rPr>
          <w:t>http://hispanicasaber.planetasaber.com/encyclopedia/default.asp?idpack=10&amp;idpil=VI002114&amp;ruta=Buscador</w:t>
        </w:r>
      </w:hyperlink>
      <w:r w:rsidR="00A1332D" w:rsidRPr="00A51F15">
        <w:rPr>
          <w:sz w:val="22"/>
        </w:rPr>
        <w:t>.</w:t>
      </w:r>
    </w:p>
    <w:p w14:paraId="1B760EDB" w14:textId="77777777" w:rsidR="00A35C17" w:rsidRDefault="00A35C17" w:rsidP="0023142B">
      <w:pPr>
        <w:rPr>
          <w:sz w:val="22"/>
        </w:rPr>
      </w:pPr>
    </w:p>
    <w:p w14:paraId="1B249D5D" w14:textId="77777777" w:rsidR="00A35C17" w:rsidRPr="007447B2" w:rsidRDefault="00A35C17" w:rsidP="0023142B">
      <w:pPr>
        <w:rPr>
          <w:sz w:val="22"/>
        </w:rPr>
      </w:pPr>
    </w:p>
    <w:tbl>
      <w:tblPr>
        <w:tblStyle w:val="Tablaconcuadrcula"/>
        <w:tblW w:w="0" w:type="auto"/>
        <w:tblLook w:val="04A0" w:firstRow="1" w:lastRow="0" w:firstColumn="1" w:lastColumn="0" w:noHBand="0" w:noVBand="1"/>
      </w:tblPr>
      <w:tblGrid>
        <w:gridCol w:w="2518"/>
        <w:gridCol w:w="6460"/>
      </w:tblGrid>
      <w:tr w:rsidR="004B3C6A" w:rsidRPr="007447B2" w14:paraId="0B1916E6" w14:textId="77777777" w:rsidTr="004B3C6A">
        <w:tc>
          <w:tcPr>
            <w:tcW w:w="8978" w:type="dxa"/>
            <w:gridSpan w:val="2"/>
            <w:shd w:val="clear" w:color="auto" w:fill="000000" w:themeFill="text1"/>
          </w:tcPr>
          <w:p w14:paraId="0C49ED16" w14:textId="77777777" w:rsidR="004B3C6A" w:rsidRPr="007447B2" w:rsidRDefault="004B3C6A" w:rsidP="004B3C6A">
            <w:pPr>
              <w:jc w:val="center"/>
              <w:rPr>
                <w:b/>
                <w:color w:val="FFFFFF" w:themeColor="background1"/>
              </w:rPr>
            </w:pPr>
            <w:r w:rsidRPr="007447B2">
              <w:rPr>
                <w:b/>
                <w:color w:val="FFFFFF" w:themeColor="background1"/>
              </w:rPr>
              <w:t>Recuerda</w:t>
            </w:r>
          </w:p>
        </w:tc>
      </w:tr>
      <w:tr w:rsidR="004B3C6A" w:rsidRPr="007447B2" w14:paraId="2E6DE1B0" w14:textId="77777777" w:rsidTr="004B3C6A">
        <w:tc>
          <w:tcPr>
            <w:tcW w:w="2518" w:type="dxa"/>
          </w:tcPr>
          <w:p w14:paraId="5C9027FB" w14:textId="77777777" w:rsidR="004B3C6A" w:rsidRPr="00027A61" w:rsidRDefault="004B3C6A" w:rsidP="004B3C6A">
            <w:pPr>
              <w:rPr>
                <w:b/>
                <w:sz w:val="22"/>
              </w:rPr>
            </w:pPr>
            <w:r w:rsidRPr="00027A61">
              <w:rPr>
                <w:b/>
                <w:sz w:val="22"/>
              </w:rPr>
              <w:t>Contenido</w:t>
            </w:r>
          </w:p>
        </w:tc>
        <w:tc>
          <w:tcPr>
            <w:tcW w:w="6460" w:type="dxa"/>
          </w:tcPr>
          <w:p w14:paraId="215AAB64" w14:textId="0F0D3A54" w:rsidR="004B3C6A" w:rsidRPr="00027A61" w:rsidRDefault="004B3C6A" w:rsidP="00435874">
            <w:pPr>
              <w:rPr>
                <w:sz w:val="22"/>
              </w:rPr>
            </w:pPr>
            <w:r w:rsidRPr="00027A61">
              <w:rPr>
                <w:sz w:val="22"/>
              </w:rPr>
              <w:t>La idea de la limpieza de sangre atrave</w:t>
            </w:r>
            <w:r w:rsidR="00435874">
              <w:rPr>
                <w:sz w:val="22"/>
              </w:rPr>
              <w:t>s</w:t>
            </w:r>
            <w:r w:rsidRPr="00027A61">
              <w:rPr>
                <w:sz w:val="22"/>
              </w:rPr>
              <w:t>ó todas las relaciones sociales de la Colonia</w:t>
            </w:r>
            <w:r w:rsidR="00163D00" w:rsidRPr="00027A61">
              <w:rPr>
                <w:sz w:val="22"/>
              </w:rPr>
              <w:t>. Este concepto hace referencia a los</w:t>
            </w:r>
            <w:r w:rsidR="006C286C">
              <w:rPr>
                <w:sz w:val="22"/>
              </w:rPr>
              <w:t xml:space="preserve"> </w:t>
            </w:r>
            <w:r w:rsidR="00163D00" w:rsidRPr="00027A61">
              <w:rPr>
                <w:sz w:val="22"/>
              </w:rPr>
              <w:t>orígenes de una persona, a quiénes eran sus antepasados, a qué “raza” pertenecían. F</w:t>
            </w:r>
            <w:r w:rsidRPr="00027A61">
              <w:rPr>
                <w:sz w:val="22"/>
              </w:rPr>
              <w:t>u</w:t>
            </w:r>
            <w:r w:rsidR="00163D00" w:rsidRPr="00027A61">
              <w:rPr>
                <w:sz w:val="22"/>
              </w:rPr>
              <w:t>e</w:t>
            </w:r>
            <w:r w:rsidRPr="00027A61">
              <w:rPr>
                <w:sz w:val="22"/>
              </w:rPr>
              <w:t xml:space="preserve"> </w:t>
            </w:r>
            <w:r w:rsidR="00163D00" w:rsidRPr="00027A61">
              <w:rPr>
                <w:sz w:val="22"/>
              </w:rPr>
              <w:t xml:space="preserve">desde este concepto que se reguló la posibilidad de acceder a ciertos privilegios. </w:t>
            </w:r>
          </w:p>
        </w:tc>
      </w:tr>
    </w:tbl>
    <w:p w14:paraId="5BF323A3" w14:textId="77777777" w:rsidR="00A35C17" w:rsidRPr="00A35C17" w:rsidRDefault="00A35C17" w:rsidP="00A35C17">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15"/>
      </w:tblGrid>
      <w:tr w:rsidR="00A35C17" w:rsidRPr="00A35C17" w14:paraId="5381A6FC" w14:textId="77777777" w:rsidTr="00A35C17">
        <w:tc>
          <w:tcPr>
            <w:tcW w:w="9033" w:type="dxa"/>
            <w:gridSpan w:val="2"/>
            <w:shd w:val="clear" w:color="auto" w:fill="000000" w:themeFill="text1"/>
          </w:tcPr>
          <w:p w14:paraId="19AB1642" w14:textId="77777777" w:rsidR="00A35C17" w:rsidRPr="00A35C17" w:rsidRDefault="00A35C17" w:rsidP="00A35C17">
            <w:pPr>
              <w:jc w:val="center"/>
              <w:rPr>
                <w:b/>
                <w:color w:val="365F91" w:themeColor="accent1" w:themeShade="BF"/>
                <w:sz w:val="22"/>
              </w:rPr>
            </w:pPr>
            <w:r w:rsidRPr="00A35C17">
              <w:rPr>
                <w:b/>
                <w:color w:val="365F91" w:themeColor="accent1" w:themeShade="BF"/>
                <w:sz w:val="22"/>
              </w:rPr>
              <w:t>Practica: recurso nuevo</w:t>
            </w:r>
          </w:p>
        </w:tc>
      </w:tr>
      <w:tr w:rsidR="00A35C17" w:rsidRPr="00A35C17" w14:paraId="56D51650" w14:textId="77777777" w:rsidTr="00A35C17">
        <w:tc>
          <w:tcPr>
            <w:tcW w:w="2518" w:type="dxa"/>
          </w:tcPr>
          <w:p w14:paraId="2FEFF68D" w14:textId="77777777" w:rsidR="00A35C17" w:rsidRPr="00A35C17" w:rsidRDefault="00A35C17" w:rsidP="00A35C17">
            <w:pPr>
              <w:rPr>
                <w:b/>
                <w:color w:val="365F91" w:themeColor="accent1" w:themeShade="BF"/>
                <w:sz w:val="22"/>
              </w:rPr>
            </w:pPr>
            <w:r w:rsidRPr="00A35C17">
              <w:rPr>
                <w:b/>
                <w:color w:val="365F91" w:themeColor="accent1" w:themeShade="BF"/>
                <w:sz w:val="22"/>
              </w:rPr>
              <w:t>Código</w:t>
            </w:r>
          </w:p>
        </w:tc>
        <w:tc>
          <w:tcPr>
            <w:tcW w:w="6515" w:type="dxa"/>
          </w:tcPr>
          <w:p w14:paraId="23D2535F" w14:textId="332B94BD" w:rsidR="00A35C17" w:rsidRPr="00A35C17" w:rsidRDefault="00A35C17" w:rsidP="00A35C17">
            <w:pPr>
              <w:rPr>
                <w:b/>
                <w:color w:val="365F91" w:themeColor="accent1" w:themeShade="BF"/>
                <w:sz w:val="22"/>
              </w:rPr>
            </w:pPr>
            <w:r w:rsidRPr="00A35C17">
              <w:rPr>
                <w:color w:val="365F91" w:themeColor="accent1" w:themeShade="BF"/>
                <w:sz w:val="22"/>
              </w:rPr>
              <w:t>CS_07_05_REC0</w:t>
            </w:r>
            <w:r w:rsidR="00696D95">
              <w:rPr>
                <w:color w:val="365F91" w:themeColor="accent1" w:themeShade="BF"/>
                <w:sz w:val="22"/>
              </w:rPr>
              <w:t>3</w:t>
            </w:r>
          </w:p>
        </w:tc>
      </w:tr>
      <w:tr w:rsidR="00A35C17" w:rsidRPr="00A35C17" w14:paraId="332484B8" w14:textId="77777777" w:rsidTr="00A35C17">
        <w:tc>
          <w:tcPr>
            <w:tcW w:w="2518" w:type="dxa"/>
          </w:tcPr>
          <w:p w14:paraId="47C5DABF" w14:textId="77777777" w:rsidR="00A35C17" w:rsidRPr="00A35C17" w:rsidRDefault="00A35C17" w:rsidP="00A35C17">
            <w:pPr>
              <w:rPr>
                <w:color w:val="365F91" w:themeColor="accent1" w:themeShade="BF"/>
                <w:sz w:val="22"/>
              </w:rPr>
            </w:pPr>
            <w:r w:rsidRPr="00A35C17">
              <w:rPr>
                <w:b/>
                <w:color w:val="365F91" w:themeColor="accent1" w:themeShade="BF"/>
                <w:sz w:val="22"/>
              </w:rPr>
              <w:t>Título</w:t>
            </w:r>
          </w:p>
        </w:tc>
        <w:tc>
          <w:tcPr>
            <w:tcW w:w="6515" w:type="dxa"/>
          </w:tcPr>
          <w:p w14:paraId="0C65A982" w14:textId="77777777" w:rsidR="00A35C17" w:rsidRPr="00A35C17" w:rsidRDefault="00A35C17" w:rsidP="00A35C17">
            <w:pPr>
              <w:rPr>
                <w:color w:val="365F91" w:themeColor="accent1" w:themeShade="BF"/>
                <w:sz w:val="22"/>
              </w:rPr>
            </w:pPr>
            <w:r>
              <w:rPr>
                <w:color w:val="365F91" w:themeColor="accent1" w:themeShade="BF"/>
                <w:sz w:val="22"/>
              </w:rPr>
              <w:t>La división</w:t>
            </w:r>
            <w:r w:rsidRPr="00A35C17">
              <w:rPr>
                <w:color w:val="365F91" w:themeColor="accent1" w:themeShade="BF"/>
                <w:sz w:val="22"/>
              </w:rPr>
              <w:t xml:space="preserve"> social en las colonias españolas</w:t>
            </w:r>
          </w:p>
        </w:tc>
      </w:tr>
      <w:tr w:rsidR="00A35C17" w:rsidRPr="00A35C17" w14:paraId="03061591" w14:textId="77777777" w:rsidTr="00A35C17">
        <w:tc>
          <w:tcPr>
            <w:tcW w:w="2518" w:type="dxa"/>
          </w:tcPr>
          <w:p w14:paraId="1B044BEE" w14:textId="77777777" w:rsidR="00A35C17" w:rsidRPr="00A35C17" w:rsidRDefault="00A35C17" w:rsidP="00A35C17">
            <w:pPr>
              <w:rPr>
                <w:color w:val="365F91" w:themeColor="accent1" w:themeShade="BF"/>
                <w:sz w:val="22"/>
              </w:rPr>
            </w:pPr>
            <w:r w:rsidRPr="00A35C17">
              <w:rPr>
                <w:b/>
                <w:color w:val="365F91" w:themeColor="accent1" w:themeShade="BF"/>
                <w:sz w:val="22"/>
              </w:rPr>
              <w:t>Descripción</w:t>
            </w:r>
          </w:p>
        </w:tc>
        <w:tc>
          <w:tcPr>
            <w:tcW w:w="6515" w:type="dxa"/>
          </w:tcPr>
          <w:p w14:paraId="0EE1AF13" w14:textId="098372D9" w:rsidR="00A35C17" w:rsidRPr="00A35C17" w:rsidRDefault="00A35C17" w:rsidP="00E21CD6">
            <w:pPr>
              <w:rPr>
                <w:color w:val="365F91" w:themeColor="accent1" w:themeShade="BF"/>
                <w:sz w:val="22"/>
              </w:rPr>
            </w:pPr>
            <w:r w:rsidRPr="00A35C17">
              <w:rPr>
                <w:color w:val="365F91" w:themeColor="accent1" w:themeShade="BF"/>
                <w:sz w:val="22"/>
              </w:rPr>
              <w:t xml:space="preserve">Actividad para identificar las principales clases sociales de la </w:t>
            </w:r>
            <w:r w:rsidR="00E21CD6">
              <w:rPr>
                <w:color w:val="365F91" w:themeColor="accent1" w:themeShade="BF"/>
                <w:sz w:val="22"/>
              </w:rPr>
              <w:t>C</w:t>
            </w:r>
            <w:r w:rsidRPr="00A35C17">
              <w:rPr>
                <w:color w:val="365F91" w:themeColor="accent1" w:themeShade="BF"/>
                <w:sz w:val="22"/>
              </w:rPr>
              <w:t>olonia española</w:t>
            </w:r>
          </w:p>
        </w:tc>
      </w:tr>
    </w:tbl>
    <w:p w14:paraId="60555CE9" w14:textId="77777777" w:rsidR="004B3C6A" w:rsidRPr="00A51F15" w:rsidRDefault="004B3C6A" w:rsidP="003A04EF">
      <w:pPr>
        <w:rPr>
          <w:sz w:val="22"/>
        </w:rPr>
      </w:pPr>
    </w:p>
    <w:p w14:paraId="57456712" w14:textId="53580A58" w:rsidR="00EA0019" w:rsidRPr="00A51F15" w:rsidRDefault="003A04EF" w:rsidP="003A04EF">
      <w:pPr>
        <w:rPr>
          <w:sz w:val="22"/>
        </w:rPr>
      </w:pPr>
      <w:r w:rsidRPr="00A51F15">
        <w:rPr>
          <w:sz w:val="22"/>
          <w:highlight w:val="yellow"/>
        </w:rPr>
        <w:t>[Sección 2]</w:t>
      </w:r>
      <w:r w:rsidRPr="00A51F15">
        <w:rPr>
          <w:sz w:val="22"/>
        </w:rPr>
        <w:t xml:space="preserve"> </w:t>
      </w:r>
      <w:r w:rsidR="00EA0019" w:rsidRPr="00A51F15">
        <w:rPr>
          <w:b/>
          <w:sz w:val="22"/>
        </w:rPr>
        <w:t>1.2 Organización económica</w:t>
      </w:r>
      <w:r w:rsidR="00EA0019" w:rsidRPr="00A51F15">
        <w:rPr>
          <w:sz w:val="22"/>
        </w:rPr>
        <w:t xml:space="preserve"> </w:t>
      </w:r>
    </w:p>
    <w:p w14:paraId="1CA68E50" w14:textId="4DE20568" w:rsidR="003A04EF" w:rsidRPr="00A51F15" w:rsidRDefault="00FE0E34" w:rsidP="003A04EF">
      <w:pPr>
        <w:rPr>
          <w:sz w:val="22"/>
        </w:rPr>
      </w:pPr>
      <w:r w:rsidRPr="00A51F15">
        <w:rPr>
          <w:sz w:val="22"/>
        </w:rPr>
        <w:t>La economía colonial se caracterizó por</w:t>
      </w:r>
      <w:r w:rsidR="003E6294" w:rsidRPr="00A51F15">
        <w:rPr>
          <w:sz w:val="22"/>
        </w:rPr>
        <w:t xml:space="preserve"> </w:t>
      </w:r>
      <w:r w:rsidRPr="00A51F15">
        <w:rPr>
          <w:sz w:val="22"/>
        </w:rPr>
        <w:t xml:space="preserve">ser una economía </w:t>
      </w:r>
      <w:r w:rsidRPr="00A51F15">
        <w:rPr>
          <w:b/>
          <w:sz w:val="22"/>
        </w:rPr>
        <w:t>extractiva</w:t>
      </w:r>
      <w:r w:rsidR="003E6294" w:rsidRPr="00A51F15">
        <w:rPr>
          <w:b/>
          <w:sz w:val="22"/>
        </w:rPr>
        <w:t xml:space="preserve"> de materias primas</w:t>
      </w:r>
      <w:r w:rsidR="003E6294" w:rsidRPr="00A51F15">
        <w:rPr>
          <w:sz w:val="22"/>
        </w:rPr>
        <w:t>, especialmente mineras</w:t>
      </w:r>
      <w:r w:rsidR="000F4023">
        <w:rPr>
          <w:sz w:val="22"/>
        </w:rPr>
        <w:t>, de oro y de plata</w:t>
      </w:r>
      <w:r w:rsidR="00435874">
        <w:rPr>
          <w:sz w:val="22"/>
        </w:rPr>
        <w:t>,</w:t>
      </w:r>
      <w:r w:rsidR="005A2227" w:rsidRPr="00A51F15">
        <w:rPr>
          <w:sz w:val="22"/>
        </w:rPr>
        <w:t xml:space="preserve"> paralela a </w:t>
      </w:r>
      <w:r w:rsidR="00E21CD6">
        <w:rPr>
          <w:sz w:val="22"/>
        </w:rPr>
        <w:t>esta</w:t>
      </w:r>
      <w:r w:rsidR="005A2227" w:rsidRPr="00A51F15">
        <w:rPr>
          <w:sz w:val="22"/>
        </w:rPr>
        <w:t xml:space="preserve"> se desarrolló la agricultura, la ganadería y el comercio.</w:t>
      </w:r>
      <w:r w:rsidR="00A40308" w:rsidRPr="00A51F15">
        <w:rPr>
          <w:sz w:val="22"/>
        </w:rPr>
        <w:t xml:space="preserve"> U</w:t>
      </w:r>
      <w:r w:rsidRPr="00A51F15">
        <w:rPr>
          <w:sz w:val="22"/>
        </w:rPr>
        <w:t>na econom</w:t>
      </w:r>
      <w:r w:rsidR="00A40308" w:rsidRPr="00A51F15">
        <w:rPr>
          <w:sz w:val="22"/>
        </w:rPr>
        <w:t xml:space="preserve">ía en la que la </w:t>
      </w:r>
      <w:r w:rsidR="00E21CD6">
        <w:rPr>
          <w:sz w:val="22"/>
        </w:rPr>
        <w:t>C</w:t>
      </w:r>
      <w:r w:rsidR="00A40308" w:rsidRPr="00A51F15">
        <w:rPr>
          <w:sz w:val="22"/>
        </w:rPr>
        <w:t>orona tenía el</w:t>
      </w:r>
      <w:r w:rsidRPr="00A51F15">
        <w:rPr>
          <w:sz w:val="22"/>
        </w:rPr>
        <w:t xml:space="preserve"> monopolio comercia</w:t>
      </w:r>
      <w:r w:rsidR="00A40308" w:rsidRPr="00A51F15">
        <w:rPr>
          <w:sz w:val="22"/>
        </w:rPr>
        <w:t xml:space="preserve">l </w:t>
      </w:r>
      <w:r w:rsidRPr="00A51F15">
        <w:rPr>
          <w:sz w:val="22"/>
        </w:rPr>
        <w:t>de la</w:t>
      </w:r>
      <w:r w:rsidR="003E6294" w:rsidRPr="00A51F15">
        <w:rPr>
          <w:sz w:val="22"/>
        </w:rPr>
        <w:t xml:space="preserve"> producción del tabaco y del azúcar</w:t>
      </w:r>
      <w:r w:rsidR="00A40308" w:rsidRPr="00A51F15">
        <w:rPr>
          <w:sz w:val="22"/>
        </w:rPr>
        <w:t>, y prohibió la producción de vino y aceite de oliva en la</w:t>
      </w:r>
      <w:r w:rsidR="00E21CD6">
        <w:rPr>
          <w:sz w:val="22"/>
        </w:rPr>
        <w:t>s</w:t>
      </w:r>
      <w:r w:rsidR="00A40308" w:rsidRPr="00A51F15">
        <w:rPr>
          <w:sz w:val="22"/>
        </w:rPr>
        <w:t xml:space="preserve"> colonias. Una economía en la </w:t>
      </w:r>
      <w:r w:rsidR="003D71F5" w:rsidRPr="00A51F15">
        <w:rPr>
          <w:sz w:val="22"/>
        </w:rPr>
        <w:t xml:space="preserve">que </w:t>
      </w:r>
      <w:r w:rsidR="00A40308" w:rsidRPr="00A51F15">
        <w:rPr>
          <w:sz w:val="22"/>
        </w:rPr>
        <w:t xml:space="preserve">se estableció un sistema de explotación de la mano </w:t>
      </w:r>
      <w:r w:rsidR="00EE500F" w:rsidRPr="00A51F15">
        <w:rPr>
          <w:sz w:val="22"/>
        </w:rPr>
        <w:t>de obra indígena</w:t>
      </w:r>
      <w:r w:rsidR="00E21CD6">
        <w:rPr>
          <w:sz w:val="22"/>
        </w:rPr>
        <w:t>,</w:t>
      </w:r>
      <w:r w:rsidR="00EE500F" w:rsidRPr="00A51F15">
        <w:rPr>
          <w:sz w:val="22"/>
        </w:rPr>
        <w:t xml:space="preserve"> a través de la </w:t>
      </w:r>
      <w:r w:rsidR="00EE500F" w:rsidRPr="00A51F15">
        <w:rPr>
          <w:b/>
          <w:sz w:val="22"/>
        </w:rPr>
        <w:t>encomienda</w:t>
      </w:r>
      <w:r w:rsidR="002247F4" w:rsidRPr="00A51F15">
        <w:rPr>
          <w:sz w:val="22"/>
        </w:rPr>
        <w:t>, el</w:t>
      </w:r>
      <w:r w:rsidR="002247F4" w:rsidRPr="00A51F15">
        <w:rPr>
          <w:b/>
          <w:sz w:val="22"/>
        </w:rPr>
        <w:t xml:space="preserve"> repartimiento</w:t>
      </w:r>
      <w:r w:rsidR="00EE500F" w:rsidRPr="00A51F15">
        <w:rPr>
          <w:b/>
          <w:sz w:val="22"/>
        </w:rPr>
        <w:t xml:space="preserve"> </w:t>
      </w:r>
      <w:r w:rsidR="00EE500F" w:rsidRPr="00A51F15">
        <w:rPr>
          <w:sz w:val="22"/>
        </w:rPr>
        <w:t>y la</w:t>
      </w:r>
      <w:r w:rsidR="00EE500F" w:rsidRPr="00A51F15">
        <w:rPr>
          <w:b/>
          <w:sz w:val="22"/>
        </w:rPr>
        <w:t xml:space="preserve"> </w:t>
      </w:r>
      <w:r w:rsidR="00A40308" w:rsidRPr="00A51F15">
        <w:rPr>
          <w:b/>
          <w:sz w:val="22"/>
        </w:rPr>
        <w:t>mita</w:t>
      </w:r>
      <w:r w:rsidR="009A2D8D">
        <w:rPr>
          <w:b/>
          <w:sz w:val="22"/>
        </w:rPr>
        <w:t xml:space="preserve"> </w:t>
      </w:r>
      <w:r w:rsidR="009A2D8D" w:rsidRPr="009A2D8D">
        <w:rPr>
          <w:sz w:val="22"/>
        </w:rPr>
        <w:t xml:space="preserve">[VER] </w:t>
      </w:r>
      <w:hyperlink r:id="rId20" w:history="1">
        <w:r w:rsidR="009A2D8D" w:rsidRPr="00B1597B">
          <w:rPr>
            <w:rStyle w:val="Hipervnculo"/>
            <w:sz w:val="22"/>
          </w:rPr>
          <w:t>https://sites.google.com/site/260americacolonial/la-economia-colonial/sistemas-de-trabajo-indigena/la-mita</w:t>
        </w:r>
      </w:hyperlink>
      <w:r w:rsidR="009A2D8D">
        <w:rPr>
          <w:sz w:val="22"/>
        </w:rPr>
        <w:t xml:space="preserve">  </w:t>
      </w:r>
      <w:r w:rsidR="00A40308" w:rsidRPr="009A2D8D">
        <w:rPr>
          <w:sz w:val="22"/>
        </w:rPr>
        <w:t>,</w:t>
      </w:r>
      <w:r w:rsidR="00A40308" w:rsidRPr="00A51F15">
        <w:rPr>
          <w:sz w:val="22"/>
        </w:rPr>
        <w:t xml:space="preserve"> y de la mano de </w:t>
      </w:r>
      <w:r w:rsidR="00A40308" w:rsidRPr="00A51F15">
        <w:rPr>
          <w:b/>
          <w:sz w:val="22"/>
        </w:rPr>
        <w:t>obra</w:t>
      </w:r>
      <w:r w:rsidR="003D71F5" w:rsidRPr="00A51F15">
        <w:rPr>
          <w:b/>
          <w:sz w:val="22"/>
        </w:rPr>
        <w:t xml:space="preserve"> negra esclava</w:t>
      </w:r>
      <w:r w:rsidR="003D71F5" w:rsidRPr="00A51F15">
        <w:rPr>
          <w:sz w:val="22"/>
        </w:rPr>
        <w:t>.</w:t>
      </w:r>
    </w:p>
    <w:p w14:paraId="2C46E6D0" w14:textId="77777777" w:rsidR="00060AFF" w:rsidRPr="0023142B" w:rsidRDefault="00060AFF" w:rsidP="00060AFF">
      <w:pPr>
        <w:spacing w:after="0"/>
        <w:rPr>
          <w:color w:val="000000"/>
          <w:sz w:val="22"/>
          <w:lang w:val="es-MX"/>
        </w:rPr>
      </w:pPr>
    </w:p>
    <w:tbl>
      <w:tblPr>
        <w:tblStyle w:val="Tablaconcuadrcula"/>
        <w:tblW w:w="0" w:type="auto"/>
        <w:tblLayout w:type="fixed"/>
        <w:tblLook w:val="04A0" w:firstRow="1" w:lastRow="0" w:firstColumn="1" w:lastColumn="0" w:noHBand="0" w:noVBand="1"/>
      </w:tblPr>
      <w:tblGrid>
        <w:gridCol w:w="2518"/>
        <w:gridCol w:w="6819"/>
      </w:tblGrid>
      <w:tr w:rsidR="00060AFF" w:rsidRPr="00A51F15" w14:paraId="33E6FAEA" w14:textId="77777777" w:rsidTr="00060AFF">
        <w:tc>
          <w:tcPr>
            <w:tcW w:w="9337" w:type="dxa"/>
            <w:gridSpan w:val="2"/>
            <w:shd w:val="clear" w:color="auto" w:fill="0D0D0D" w:themeFill="text1" w:themeFillTint="F2"/>
          </w:tcPr>
          <w:p w14:paraId="371175F5" w14:textId="77777777" w:rsidR="00060AFF" w:rsidRPr="00A51F15" w:rsidRDefault="00060AFF" w:rsidP="00216B73">
            <w:pPr>
              <w:jc w:val="center"/>
              <w:rPr>
                <w:b/>
                <w:color w:val="FFFFFF" w:themeColor="background1"/>
                <w:sz w:val="22"/>
              </w:rPr>
            </w:pPr>
            <w:r w:rsidRPr="00A51F15">
              <w:rPr>
                <w:b/>
                <w:color w:val="FFFFFF" w:themeColor="background1"/>
                <w:sz w:val="22"/>
              </w:rPr>
              <w:t>Imagen (fotografía, gráfica o ilustración)</w:t>
            </w:r>
          </w:p>
        </w:tc>
      </w:tr>
      <w:tr w:rsidR="00060AFF" w:rsidRPr="00A51F15" w14:paraId="437176C6" w14:textId="77777777" w:rsidTr="00060AFF">
        <w:tc>
          <w:tcPr>
            <w:tcW w:w="2518" w:type="dxa"/>
          </w:tcPr>
          <w:p w14:paraId="3F34C4B7" w14:textId="77777777" w:rsidR="00060AFF" w:rsidRPr="00A51F15" w:rsidRDefault="00060AFF" w:rsidP="00216B73">
            <w:pPr>
              <w:rPr>
                <w:b/>
                <w:color w:val="000000"/>
                <w:sz w:val="22"/>
              </w:rPr>
            </w:pPr>
            <w:r w:rsidRPr="00A51F15">
              <w:rPr>
                <w:b/>
                <w:color w:val="000000"/>
                <w:sz w:val="22"/>
              </w:rPr>
              <w:t>Código</w:t>
            </w:r>
          </w:p>
        </w:tc>
        <w:tc>
          <w:tcPr>
            <w:tcW w:w="6819" w:type="dxa"/>
          </w:tcPr>
          <w:p w14:paraId="666B74EC" w14:textId="72F6329B" w:rsidR="00060AFF" w:rsidRPr="00A51F15" w:rsidRDefault="00060AFF" w:rsidP="00216B73">
            <w:pPr>
              <w:rPr>
                <w:b/>
                <w:color w:val="000000"/>
                <w:sz w:val="22"/>
              </w:rPr>
            </w:pPr>
            <w:r w:rsidRPr="00A51F15">
              <w:rPr>
                <w:color w:val="000000"/>
                <w:sz w:val="22"/>
              </w:rPr>
              <w:t>CS_07_05_IMG0</w:t>
            </w:r>
            <w:r w:rsidR="003178D2">
              <w:rPr>
                <w:color w:val="000000"/>
                <w:sz w:val="22"/>
              </w:rPr>
              <w:t>7</w:t>
            </w:r>
          </w:p>
        </w:tc>
      </w:tr>
      <w:tr w:rsidR="00060AFF" w:rsidRPr="00A51F15" w14:paraId="424D9713" w14:textId="77777777" w:rsidTr="00060AFF">
        <w:tc>
          <w:tcPr>
            <w:tcW w:w="2518" w:type="dxa"/>
          </w:tcPr>
          <w:p w14:paraId="72E65920" w14:textId="77777777" w:rsidR="00060AFF" w:rsidRPr="00A51F15" w:rsidRDefault="00060AFF" w:rsidP="00216B73">
            <w:pPr>
              <w:rPr>
                <w:color w:val="000000"/>
                <w:sz w:val="22"/>
              </w:rPr>
            </w:pPr>
            <w:r w:rsidRPr="00A51F15">
              <w:rPr>
                <w:b/>
                <w:color w:val="000000"/>
                <w:sz w:val="22"/>
              </w:rPr>
              <w:t>Descripción</w:t>
            </w:r>
          </w:p>
        </w:tc>
        <w:tc>
          <w:tcPr>
            <w:tcW w:w="6819" w:type="dxa"/>
          </w:tcPr>
          <w:p w14:paraId="09F6209B" w14:textId="713CF8F8" w:rsidR="00060AFF" w:rsidRPr="00A51F15" w:rsidRDefault="00060AFF" w:rsidP="00216B73">
            <w:pPr>
              <w:rPr>
                <w:color w:val="000000"/>
                <w:sz w:val="22"/>
              </w:rPr>
            </w:pPr>
            <w:r w:rsidRPr="00A51F15">
              <w:rPr>
                <w:color w:val="000000"/>
                <w:sz w:val="22"/>
              </w:rPr>
              <w:t>Mapa de América con rutas de comercio</w:t>
            </w:r>
          </w:p>
        </w:tc>
      </w:tr>
      <w:tr w:rsidR="00060AFF" w:rsidRPr="00A51F15" w14:paraId="1A17E1AC" w14:textId="77777777" w:rsidTr="00060AFF">
        <w:tc>
          <w:tcPr>
            <w:tcW w:w="2518" w:type="dxa"/>
          </w:tcPr>
          <w:p w14:paraId="35A999A8" w14:textId="77777777" w:rsidR="00060AFF" w:rsidRPr="00A51F15" w:rsidRDefault="00060AFF" w:rsidP="00216B73">
            <w:pPr>
              <w:rPr>
                <w:color w:val="000000"/>
                <w:sz w:val="22"/>
              </w:rPr>
            </w:pPr>
            <w:r w:rsidRPr="00A51F15">
              <w:rPr>
                <w:b/>
                <w:color w:val="000000"/>
                <w:sz w:val="22"/>
              </w:rPr>
              <w:t>Código Shutterstock (o URL o la ruta en AulaPlaneta)</w:t>
            </w:r>
          </w:p>
        </w:tc>
        <w:tc>
          <w:tcPr>
            <w:tcW w:w="6819" w:type="dxa"/>
          </w:tcPr>
          <w:p w14:paraId="46788F22" w14:textId="4E3286F0" w:rsidR="00060AFF" w:rsidRPr="00A51F15" w:rsidRDefault="00060AFF" w:rsidP="00216B73">
            <w:pPr>
              <w:rPr>
                <w:color w:val="000000"/>
                <w:sz w:val="22"/>
              </w:rPr>
            </w:pPr>
            <w:r w:rsidRPr="00A51F15">
              <w:rPr>
                <w:color w:val="000000"/>
                <w:sz w:val="22"/>
              </w:rPr>
              <w:t>http://hispanicasaber.planetasaber.com/encyclopedia/default.asp?idpack=8&amp;idpil=000KF501&amp;ruta=Buscador</w:t>
            </w:r>
          </w:p>
        </w:tc>
      </w:tr>
      <w:tr w:rsidR="00060AFF" w:rsidRPr="00A51F15" w14:paraId="1C134408" w14:textId="77777777" w:rsidTr="00060AFF">
        <w:tc>
          <w:tcPr>
            <w:tcW w:w="2518" w:type="dxa"/>
          </w:tcPr>
          <w:p w14:paraId="2139408E" w14:textId="77777777" w:rsidR="00060AFF" w:rsidRPr="00A51F15" w:rsidRDefault="00060AFF" w:rsidP="00216B73">
            <w:pPr>
              <w:rPr>
                <w:color w:val="000000"/>
                <w:sz w:val="22"/>
              </w:rPr>
            </w:pPr>
            <w:r w:rsidRPr="00A51F15">
              <w:rPr>
                <w:b/>
                <w:color w:val="000000"/>
                <w:sz w:val="22"/>
              </w:rPr>
              <w:t>Pie de imagen</w:t>
            </w:r>
          </w:p>
        </w:tc>
        <w:tc>
          <w:tcPr>
            <w:tcW w:w="6819" w:type="dxa"/>
          </w:tcPr>
          <w:p w14:paraId="2C6E3C7D" w14:textId="0410D8FE" w:rsidR="00060AFF" w:rsidRPr="00A51F15" w:rsidRDefault="00060AFF" w:rsidP="00216B73">
            <w:pPr>
              <w:rPr>
                <w:color w:val="000000"/>
                <w:sz w:val="22"/>
              </w:rPr>
            </w:pPr>
            <w:r w:rsidRPr="00A51F15">
              <w:rPr>
                <w:color w:val="000000"/>
                <w:sz w:val="22"/>
              </w:rPr>
              <w:t xml:space="preserve">Zonas de conquista y explotación en la América colonial. Rutas marítimas de las distintas expediciones colonizadoras a lo largo del </w:t>
            </w:r>
            <w:r w:rsidRPr="00A51F15">
              <w:rPr>
                <w:color w:val="000000"/>
                <w:sz w:val="22"/>
              </w:rPr>
              <w:lastRenderedPageBreak/>
              <w:t>continente americano.</w:t>
            </w:r>
          </w:p>
        </w:tc>
      </w:tr>
    </w:tbl>
    <w:p w14:paraId="426C10AD" w14:textId="77777777" w:rsidR="00060AFF" w:rsidRPr="00A51F15" w:rsidRDefault="00060AFF" w:rsidP="003A04EF">
      <w:pPr>
        <w:rPr>
          <w:sz w:val="22"/>
        </w:rPr>
      </w:pPr>
    </w:p>
    <w:p w14:paraId="156ECAD8" w14:textId="71882164" w:rsidR="00E21CD6" w:rsidRDefault="00C91253" w:rsidP="00BE6509">
      <w:pPr>
        <w:rPr>
          <w:sz w:val="22"/>
        </w:rPr>
      </w:pPr>
      <w:r w:rsidRPr="00A51F15">
        <w:rPr>
          <w:sz w:val="22"/>
        </w:rPr>
        <w:t>Entre los siglo</w:t>
      </w:r>
      <w:r w:rsidR="00EE500F" w:rsidRPr="00A51F15">
        <w:rPr>
          <w:sz w:val="22"/>
        </w:rPr>
        <w:t>s</w:t>
      </w:r>
      <w:r w:rsidRPr="00A51F15">
        <w:rPr>
          <w:sz w:val="22"/>
        </w:rPr>
        <w:t xml:space="preserve"> XVI y XVII la </w:t>
      </w:r>
      <w:r w:rsidRPr="00A51F15">
        <w:rPr>
          <w:b/>
          <w:sz w:val="22"/>
        </w:rPr>
        <w:t>encomienda</w:t>
      </w:r>
      <w:r w:rsidRPr="00A51F15">
        <w:rPr>
          <w:sz w:val="22"/>
        </w:rPr>
        <w:t xml:space="preserve"> reguló la fuerza de trabajo y la distribución de la mano de obra indígena. En concreto</w:t>
      </w:r>
      <w:r w:rsidR="000F4023">
        <w:rPr>
          <w:sz w:val="22"/>
        </w:rPr>
        <w:t>,</w:t>
      </w:r>
      <w:r w:rsidRPr="00A51F15">
        <w:rPr>
          <w:sz w:val="22"/>
        </w:rPr>
        <w:t xml:space="preserve"> la encomienda era una institución a través de la cual la </w:t>
      </w:r>
      <w:r w:rsidR="00435874">
        <w:rPr>
          <w:sz w:val="22"/>
        </w:rPr>
        <w:t>C</w:t>
      </w:r>
      <w:r w:rsidRPr="00A51F15">
        <w:rPr>
          <w:sz w:val="22"/>
        </w:rPr>
        <w:t>orona</w:t>
      </w:r>
      <w:r w:rsidR="00EE500F" w:rsidRPr="00A51F15">
        <w:rPr>
          <w:sz w:val="22"/>
        </w:rPr>
        <w:t>,</w:t>
      </w:r>
      <w:r w:rsidRPr="00A51F15">
        <w:rPr>
          <w:sz w:val="22"/>
        </w:rPr>
        <w:t xml:space="preserve"> </w:t>
      </w:r>
      <w:r w:rsidR="00EE500F" w:rsidRPr="00A51F15">
        <w:rPr>
          <w:sz w:val="22"/>
        </w:rPr>
        <w:t>a pesar de considerar a los indígenas como sus súbditos y</w:t>
      </w:r>
      <w:r w:rsidR="00435874">
        <w:rPr>
          <w:sz w:val="22"/>
        </w:rPr>
        <w:t>,</w:t>
      </w:r>
      <w:r w:rsidR="00EE500F" w:rsidRPr="00A51F15">
        <w:rPr>
          <w:sz w:val="22"/>
        </w:rPr>
        <w:t xml:space="preserve"> por lo tanto</w:t>
      </w:r>
      <w:r w:rsidR="00435874">
        <w:rPr>
          <w:sz w:val="22"/>
        </w:rPr>
        <w:t>,</w:t>
      </w:r>
      <w:r w:rsidR="00EE500F" w:rsidRPr="00A51F15">
        <w:rPr>
          <w:sz w:val="22"/>
        </w:rPr>
        <w:t xml:space="preserve"> personas libres, </w:t>
      </w:r>
      <w:r w:rsidRPr="00A51F15">
        <w:rPr>
          <w:sz w:val="22"/>
        </w:rPr>
        <w:t xml:space="preserve">le entregaba a un español </w:t>
      </w:r>
      <w:r w:rsidR="00EE500F" w:rsidRPr="00A51F15">
        <w:rPr>
          <w:sz w:val="22"/>
        </w:rPr>
        <w:t xml:space="preserve">cierto número de </w:t>
      </w:r>
      <w:r w:rsidR="00E21CD6">
        <w:rPr>
          <w:sz w:val="22"/>
        </w:rPr>
        <w:t>nativos</w:t>
      </w:r>
      <w:r w:rsidR="00EE500F" w:rsidRPr="00A51F15">
        <w:rPr>
          <w:sz w:val="22"/>
        </w:rPr>
        <w:t xml:space="preserve"> para que aquel se aprovechara de su trabajo y de los tributos que debían pagarle. A cambio, el español tenía la obligación de garantizar </w:t>
      </w:r>
      <w:r w:rsidR="00E21CD6">
        <w:rPr>
          <w:sz w:val="22"/>
        </w:rPr>
        <w:t>su</w:t>
      </w:r>
      <w:r w:rsidR="00EE500F" w:rsidRPr="00A51F15">
        <w:rPr>
          <w:sz w:val="22"/>
        </w:rPr>
        <w:t xml:space="preserve"> evangelización.</w:t>
      </w:r>
    </w:p>
    <w:p w14:paraId="022AB86D" w14:textId="68EF7461" w:rsidR="007C147D" w:rsidRDefault="002247F4" w:rsidP="00BE6509">
      <w:pPr>
        <w:rPr>
          <w:sz w:val="22"/>
        </w:rPr>
      </w:pPr>
      <w:r w:rsidRPr="00A51F15">
        <w:rPr>
          <w:sz w:val="22"/>
        </w:rPr>
        <w:t xml:space="preserve">Es importante anotar que la encomienda no implicaba la propiedad del encomendero sobre los indígenas, así que cuando este moría la encomienda regresaba a la </w:t>
      </w:r>
      <w:r w:rsidR="00435874">
        <w:rPr>
          <w:sz w:val="22"/>
        </w:rPr>
        <w:t>C</w:t>
      </w:r>
      <w:r w:rsidRPr="00A51F15">
        <w:rPr>
          <w:sz w:val="22"/>
        </w:rPr>
        <w:t>orona</w:t>
      </w:r>
      <w:r w:rsidR="00435874">
        <w:rPr>
          <w:sz w:val="22"/>
        </w:rPr>
        <w:t>,</w:t>
      </w:r>
      <w:r w:rsidRPr="00A51F15">
        <w:rPr>
          <w:sz w:val="22"/>
        </w:rPr>
        <w:t xml:space="preserve"> </w:t>
      </w:r>
      <w:r w:rsidR="00435874">
        <w:rPr>
          <w:sz w:val="22"/>
        </w:rPr>
        <w:t xml:space="preserve">que </w:t>
      </w:r>
      <w:r w:rsidRPr="00A51F15">
        <w:rPr>
          <w:sz w:val="22"/>
        </w:rPr>
        <w:t>podía entregarla a un nuevo encomendero.</w:t>
      </w:r>
      <w:r w:rsidR="0048098C">
        <w:rPr>
          <w:sz w:val="22"/>
        </w:rPr>
        <w:t xml:space="preserve"> [</w:t>
      </w:r>
      <w:hyperlink r:id="rId21" w:history="1">
        <w:r w:rsidR="0048098C" w:rsidRPr="0048098C">
          <w:rPr>
            <w:rStyle w:val="Hipervnculo"/>
            <w:sz w:val="22"/>
          </w:rPr>
          <w:t>VER</w:t>
        </w:r>
      </w:hyperlink>
      <w:r w:rsidR="0048098C">
        <w:rPr>
          <w:sz w:val="22"/>
        </w:rPr>
        <w:t xml:space="preserve">] </w:t>
      </w:r>
      <w:hyperlink r:id="rId22" w:history="1">
        <w:r w:rsidR="00696D95" w:rsidRPr="00FB04D0">
          <w:rPr>
            <w:rStyle w:val="Hipervnculo"/>
            <w:sz w:val="22"/>
          </w:rPr>
          <w:t>http://hispanicasaber.planetasaber.com/encyclopedia/default.asp?idreg=559903&amp;ruta=Buscador</w:t>
        </w:r>
      </w:hyperlink>
    </w:p>
    <w:p w14:paraId="4D4C4F95" w14:textId="77777777" w:rsidR="00696D95" w:rsidRPr="00BE6509" w:rsidRDefault="00696D95" w:rsidP="00BE6509">
      <w:pPr>
        <w:rPr>
          <w:sz w:val="22"/>
        </w:rPr>
      </w:pPr>
    </w:p>
    <w:tbl>
      <w:tblPr>
        <w:tblStyle w:val="Tablaconcuadrcula"/>
        <w:tblW w:w="0" w:type="auto"/>
        <w:tblLayout w:type="fixed"/>
        <w:tblLook w:val="04A0" w:firstRow="1" w:lastRow="0" w:firstColumn="1" w:lastColumn="0" w:noHBand="0" w:noVBand="1"/>
      </w:tblPr>
      <w:tblGrid>
        <w:gridCol w:w="2093"/>
        <w:gridCol w:w="7244"/>
      </w:tblGrid>
      <w:tr w:rsidR="00060AFF" w:rsidRPr="00A51F15" w14:paraId="2805F2C6" w14:textId="77777777" w:rsidTr="000F73E0">
        <w:tc>
          <w:tcPr>
            <w:tcW w:w="9337" w:type="dxa"/>
            <w:gridSpan w:val="2"/>
            <w:shd w:val="clear" w:color="auto" w:fill="0D0D0D" w:themeFill="text1" w:themeFillTint="F2"/>
          </w:tcPr>
          <w:p w14:paraId="7F52D6C3" w14:textId="77777777" w:rsidR="00060AFF" w:rsidRPr="00A51F15" w:rsidRDefault="00060AFF" w:rsidP="00216B73">
            <w:pPr>
              <w:jc w:val="center"/>
              <w:rPr>
                <w:b/>
                <w:color w:val="FFFFFF" w:themeColor="background1"/>
                <w:sz w:val="22"/>
              </w:rPr>
            </w:pPr>
            <w:r w:rsidRPr="00A51F15">
              <w:rPr>
                <w:b/>
                <w:color w:val="FFFFFF" w:themeColor="background1"/>
                <w:sz w:val="22"/>
              </w:rPr>
              <w:t>Imagen (fotografía, gráfica o ilustración)</w:t>
            </w:r>
          </w:p>
        </w:tc>
      </w:tr>
      <w:tr w:rsidR="00060AFF" w:rsidRPr="00A51F15" w14:paraId="09EB9F0B" w14:textId="77777777" w:rsidTr="000F73E0">
        <w:tc>
          <w:tcPr>
            <w:tcW w:w="2093" w:type="dxa"/>
          </w:tcPr>
          <w:p w14:paraId="073F5A31" w14:textId="77777777" w:rsidR="00060AFF" w:rsidRPr="00A51F15" w:rsidRDefault="00060AFF" w:rsidP="00216B73">
            <w:pPr>
              <w:rPr>
                <w:b/>
                <w:color w:val="000000"/>
                <w:sz w:val="22"/>
              </w:rPr>
            </w:pPr>
            <w:r w:rsidRPr="00A51F15">
              <w:rPr>
                <w:b/>
                <w:color w:val="000000"/>
                <w:sz w:val="22"/>
              </w:rPr>
              <w:t>Código</w:t>
            </w:r>
          </w:p>
        </w:tc>
        <w:tc>
          <w:tcPr>
            <w:tcW w:w="7244" w:type="dxa"/>
          </w:tcPr>
          <w:p w14:paraId="2473CF7C" w14:textId="45509A56" w:rsidR="00060AFF" w:rsidRPr="00A51F15" w:rsidRDefault="00060AFF" w:rsidP="00216B73">
            <w:pPr>
              <w:rPr>
                <w:b/>
                <w:color w:val="000000"/>
                <w:sz w:val="22"/>
              </w:rPr>
            </w:pPr>
            <w:r w:rsidRPr="00A51F15">
              <w:rPr>
                <w:color w:val="000000"/>
                <w:sz w:val="22"/>
              </w:rPr>
              <w:t>CS_07_05_IMG</w:t>
            </w:r>
            <w:r w:rsidRPr="00F8405B">
              <w:rPr>
                <w:color w:val="000000"/>
                <w:sz w:val="22"/>
                <w:highlight w:val="yellow"/>
              </w:rPr>
              <w:t>0</w:t>
            </w:r>
            <w:r w:rsidR="003178D2">
              <w:rPr>
                <w:color w:val="000000"/>
                <w:sz w:val="22"/>
                <w:highlight w:val="yellow"/>
              </w:rPr>
              <w:t>8</w:t>
            </w:r>
          </w:p>
        </w:tc>
      </w:tr>
      <w:tr w:rsidR="00060AFF" w:rsidRPr="00A51F15" w14:paraId="3305D554" w14:textId="77777777" w:rsidTr="000F73E0">
        <w:tc>
          <w:tcPr>
            <w:tcW w:w="2093" w:type="dxa"/>
          </w:tcPr>
          <w:p w14:paraId="2F41180D" w14:textId="77777777" w:rsidR="00060AFF" w:rsidRPr="00A51F15" w:rsidRDefault="00060AFF" w:rsidP="00216B73">
            <w:pPr>
              <w:rPr>
                <w:color w:val="000000"/>
                <w:sz w:val="22"/>
              </w:rPr>
            </w:pPr>
            <w:r w:rsidRPr="00A51F15">
              <w:rPr>
                <w:b/>
                <w:color w:val="000000"/>
                <w:sz w:val="22"/>
              </w:rPr>
              <w:t>Descripción</w:t>
            </w:r>
          </w:p>
        </w:tc>
        <w:tc>
          <w:tcPr>
            <w:tcW w:w="7244" w:type="dxa"/>
          </w:tcPr>
          <w:p w14:paraId="69883484" w14:textId="77777777" w:rsidR="00060AFF" w:rsidRDefault="000F73E0" w:rsidP="00216B73">
            <w:pPr>
              <w:rPr>
                <w:color w:val="000000"/>
                <w:sz w:val="22"/>
              </w:rPr>
            </w:pPr>
            <w:r>
              <w:rPr>
                <w:color w:val="000000"/>
                <w:sz w:val="22"/>
              </w:rPr>
              <w:t>I</w:t>
            </w:r>
            <w:r w:rsidRPr="00F8405B">
              <w:rPr>
                <w:color w:val="000000"/>
                <w:sz w:val="22"/>
                <w:highlight w:val="yellow"/>
              </w:rPr>
              <w:t>lustración</w:t>
            </w:r>
          </w:p>
          <w:p w14:paraId="6F448742" w14:textId="6FA7886C" w:rsidR="000F73E0" w:rsidRPr="00A51F15" w:rsidRDefault="000F73E0" w:rsidP="00216B73">
            <w:pPr>
              <w:rPr>
                <w:color w:val="000000"/>
                <w:sz w:val="22"/>
              </w:rPr>
            </w:pPr>
            <w:r>
              <w:rPr>
                <w:noProof/>
                <w:color w:val="000000"/>
                <w:sz w:val="22"/>
                <w:lang w:val="es-ES" w:eastAsia="es-ES"/>
              </w:rPr>
              <w:drawing>
                <wp:inline distT="0" distB="0" distL="0" distR="0" wp14:anchorId="50BDDF38" wp14:editId="0F2A951F">
                  <wp:extent cx="3415030" cy="2259106"/>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15552" cy="2259451"/>
                          </a:xfrm>
                          <a:prstGeom prst="rect">
                            <a:avLst/>
                          </a:prstGeom>
                          <a:noFill/>
                          <a:ln>
                            <a:noFill/>
                          </a:ln>
                        </pic:spPr>
                      </pic:pic>
                    </a:graphicData>
                  </a:graphic>
                </wp:inline>
              </w:drawing>
            </w:r>
          </w:p>
        </w:tc>
      </w:tr>
      <w:tr w:rsidR="00060AFF" w:rsidRPr="00A51F15" w14:paraId="2DC59554" w14:textId="77777777" w:rsidTr="000F73E0">
        <w:tc>
          <w:tcPr>
            <w:tcW w:w="2093" w:type="dxa"/>
          </w:tcPr>
          <w:p w14:paraId="01D5D627" w14:textId="2953AD6E" w:rsidR="00060AFF" w:rsidRPr="00A51F15" w:rsidRDefault="00060AFF" w:rsidP="00216B73">
            <w:pPr>
              <w:rPr>
                <w:color w:val="000000"/>
                <w:sz w:val="22"/>
              </w:rPr>
            </w:pPr>
            <w:r w:rsidRPr="00A51F15">
              <w:rPr>
                <w:b/>
                <w:color w:val="000000"/>
                <w:sz w:val="22"/>
              </w:rPr>
              <w:t>Código Shutterstock (o URL o la ruta en AulaPlaneta)</w:t>
            </w:r>
          </w:p>
        </w:tc>
        <w:tc>
          <w:tcPr>
            <w:tcW w:w="7244" w:type="dxa"/>
          </w:tcPr>
          <w:p w14:paraId="03855975" w14:textId="136BC613" w:rsidR="00060AFF" w:rsidRPr="00A51F15" w:rsidRDefault="00D67252" w:rsidP="00216B73">
            <w:pPr>
              <w:rPr>
                <w:color w:val="000000"/>
                <w:sz w:val="22"/>
              </w:rPr>
            </w:pPr>
            <w:hyperlink r:id="rId24" w:history="1">
              <w:r w:rsidR="006326D1" w:rsidRPr="005509D2">
                <w:rPr>
                  <w:rStyle w:val="Hipervnculo"/>
                  <w:sz w:val="22"/>
                </w:rPr>
                <w:t>http://hispanicasaber.planetasaber.com/encyclopedia/default.asp?idpack=9&amp;idpil=0009B301&amp;ruta=Buscador</w:t>
              </w:r>
            </w:hyperlink>
          </w:p>
        </w:tc>
      </w:tr>
      <w:tr w:rsidR="00060AFF" w:rsidRPr="00A51F15" w14:paraId="4720DF72" w14:textId="77777777" w:rsidTr="000F73E0">
        <w:tc>
          <w:tcPr>
            <w:tcW w:w="2093" w:type="dxa"/>
          </w:tcPr>
          <w:p w14:paraId="0FFE8E5A" w14:textId="77777777" w:rsidR="00060AFF" w:rsidRPr="00A51F15" w:rsidRDefault="00060AFF" w:rsidP="00216B73">
            <w:pPr>
              <w:rPr>
                <w:color w:val="000000"/>
                <w:sz w:val="22"/>
              </w:rPr>
            </w:pPr>
            <w:r w:rsidRPr="00A51F15">
              <w:rPr>
                <w:b/>
                <w:color w:val="000000"/>
                <w:sz w:val="22"/>
              </w:rPr>
              <w:t>Pie de imagen</w:t>
            </w:r>
          </w:p>
        </w:tc>
        <w:tc>
          <w:tcPr>
            <w:tcW w:w="7244" w:type="dxa"/>
          </w:tcPr>
          <w:p w14:paraId="33A7CAEE" w14:textId="181C79B1" w:rsidR="00060AFF" w:rsidRPr="00A51F15" w:rsidRDefault="00E21CD6" w:rsidP="00E21CD6">
            <w:pPr>
              <w:rPr>
                <w:color w:val="000000"/>
                <w:sz w:val="22"/>
              </w:rPr>
            </w:pPr>
            <w:r w:rsidRPr="00F8405B">
              <w:rPr>
                <w:color w:val="000000"/>
                <w:sz w:val="22"/>
              </w:rPr>
              <w:t>(</w:t>
            </w:r>
            <w:r w:rsidRPr="000F73E0">
              <w:rPr>
                <w:i/>
                <w:color w:val="000000"/>
                <w:sz w:val="22"/>
              </w:rPr>
              <w:t>La primera misa en América</w:t>
            </w:r>
            <w:r w:rsidRPr="000F73E0">
              <w:rPr>
                <w:color w:val="000000"/>
                <w:sz w:val="22"/>
              </w:rPr>
              <w:t xml:space="preserve"> (1805), Ph. Blanchard</w:t>
            </w:r>
            <w:r>
              <w:rPr>
                <w:color w:val="000000"/>
                <w:sz w:val="22"/>
              </w:rPr>
              <w:t>.</w:t>
            </w:r>
            <w:r w:rsidRPr="000F73E0">
              <w:rPr>
                <w:color w:val="000000"/>
                <w:sz w:val="22"/>
              </w:rPr>
              <w:t xml:space="preserve"> Museo de Bellas Artes, Dijon, Francia)</w:t>
            </w:r>
            <w:r>
              <w:rPr>
                <w:color w:val="000000"/>
                <w:sz w:val="22"/>
              </w:rPr>
              <w:t xml:space="preserve"> </w:t>
            </w:r>
            <w:r w:rsidR="000F73E0" w:rsidRPr="000F73E0">
              <w:rPr>
                <w:color w:val="000000"/>
                <w:sz w:val="22"/>
              </w:rPr>
              <w:t xml:space="preserve">Tras las campañas de exploración y conquista </w:t>
            </w:r>
            <w:r w:rsidR="000F73E0" w:rsidRPr="000F73E0">
              <w:rPr>
                <w:color w:val="000000"/>
                <w:sz w:val="22"/>
              </w:rPr>
              <w:lastRenderedPageBreak/>
              <w:t xml:space="preserve">militar, la tarea de evangelización recayó sobre las órdenes religiosas. </w:t>
            </w:r>
          </w:p>
        </w:tc>
      </w:tr>
    </w:tbl>
    <w:p w14:paraId="6961A784" w14:textId="77777777" w:rsidR="00DC59D2" w:rsidRPr="00A51F15" w:rsidRDefault="00DC59D2" w:rsidP="00DC59D2">
      <w:pPr>
        <w:spacing w:after="0"/>
        <w:rPr>
          <w:color w:val="000000"/>
          <w:sz w:val="22"/>
        </w:rPr>
      </w:pPr>
    </w:p>
    <w:p w14:paraId="0D0180EC" w14:textId="09FFC6E2" w:rsidR="002247F4" w:rsidRPr="00A51F15" w:rsidRDefault="002247F4" w:rsidP="003A04EF">
      <w:pPr>
        <w:rPr>
          <w:sz w:val="22"/>
        </w:rPr>
      </w:pPr>
      <w:r w:rsidRPr="00A51F15">
        <w:rPr>
          <w:sz w:val="22"/>
        </w:rPr>
        <w:t xml:space="preserve">Paralelamente a la encomienda funcionó el sistema del </w:t>
      </w:r>
      <w:r w:rsidRPr="00A51F15">
        <w:rPr>
          <w:b/>
          <w:sz w:val="22"/>
        </w:rPr>
        <w:t>repartimiento</w:t>
      </w:r>
      <w:r w:rsidR="00E21CD6">
        <w:rPr>
          <w:b/>
          <w:sz w:val="22"/>
        </w:rPr>
        <w:t>,</w:t>
      </w:r>
      <w:r w:rsidRPr="00A51F15">
        <w:rPr>
          <w:sz w:val="22"/>
        </w:rPr>
        <w:t xml:space="preserve"> </w:t>
      </w:r>
      <w:r w:rsidR="00A949B2" w:rsidRPr="00A51F15">
        <w:rPr>
          <w:sz w:val="22"/>
        </w:rPr>
        <w:t xml:space="preserve">cuya finalidad era proveer de mano de obra a las explotaciones agrícolas y mineras, pero también para el trabajo en obras públicas. La </w:t>
      </w:r>
      <w:r w:rsidR="00435874">
        <w:rPr>
          <w:sz w:val="22"/>
        </w:rPr>
        <w:t>C</w:t>
      </w:r>
      <w:r w:rsidR="00A949B2" w:rsidRPr="00A51F15">
        <w:rPr>
          <w:sz w:val="22"/>
        </w:rPr>
        <w:t>orona asignaba a cierto número de indígenas</w:t>
      </w:r>
      <w:r w:rsidR="00435874">
        <w:rPr>
          <w:sz w:val="22"/>
        </w:rPr>
        <w:t>,</w:t>
      </w:r>
      <w:r w:rsidR="00A949B2" w:rsidRPr="00A51F15">
        <w:rPr>
          <w:sz w:val="22"/>
        </w:rPr>
        <w:t xml:space="preserve"> quienes por una paga ínfima debían trabajar para un español por una temporada</w:t>
      </w:r>
      <w:r w:rsidR="00104756" w:rsidRPr="00A51F15">
        <w:rPr>
          <w:sz w:val="22"/>
        </w:rPr>
        <w:t xml:space="preserve">, </w:t>
      </w:r>
      <w:r w:rsidR="00AB31B7">
        <w:rPr>
          <w:sz w:val="22"/>
        </w:rPr>
        <w:t xml:space="preserve">y </w:t>
      </w:r>
      <w:r w:rsidR="00104756" w:rsidRPr="00A51F15">
        <w:rPr>
          <w:sz w:val="22"/>
        </w:rPr>
        <w:t xml:space="preserve">después de </w:t>
      </w:r>
      <w:r w:rsidR="00AB31B7">
        <w:rPr>
          <w:sz w:val="22"/>
        </w:rPr>
        <w:t xml:space="preserve">esta </w:t>
      </w:r>
      <w:r w:rsidR="00104756" w:rsidRPr="00A51F15">
        <w:rPr>
          <w:sz w:val="22"/>
        </w:rPr>
        <w:t xml:space="preserve"> regresaban a sus resguardos.</w:t>
      </w:r>
    </w:p>
    <w:p w14:paraId="5BA679B4" w14:textId="0B5DDEEB" w:rsidR="00C91253" w:rsidRDefault="00104756" w:rsidP="003A04EF">
      <w:pPr>
        <w:rPr>
          <w:sz w:val="22"/>
        </w:rPr>
      </w:pPr>
      <w:r w:rsidRPr="00E1246B">
        <w:rPr>
          <w:sz w:val="22"/>
        </w:rPr>
        <w:t>La</w:t>
      </w:r>
      <w:r w:rsidR="002954CE" w:rsidRPr="00E1246B">
        <w:rPr>
          <w:sz w:val="22"/>
        </w:rPr>
        <w:t xml:space="preserve"> </w:t>
      </w:r>
      <w:r w:rsidR="002954CE" w:rsidRPr="00E1246B">
        <w:rPr>
          <w:b/>
          <w:sz w:val="22"/>
        </w:rPr>
        <w:t>mita</w:t>
      </w:r>
      <w:r w:rsidR="002954CE" w:rsidRPr="00E1246B">
        <w:rPr>
          <w:sz w:val="22"/>
        </w:rPr>
        <w:t xml:space="preserve"> </w:t>
      </w:r>
      <w:r w:rsidR="00E1246B" w:rsidRPr="00E1246B">
        <w:rPr>
          <w:sz w:val="22"/>
        </w:rPr>
        <w:t xml:space="preserve">fue </w:t>
      </w:r>
      <w:r w:rsidR="00E1246B">
        <w:rPr>
          <w:sz w:val="22"/>
        </w:rPr>
        <w:t xml:space="preserve">una </w:t>
      </w:r>
      <w:r w:rsidR="002954CE" w:rsidRPr="00E1246B">
        <w:rPr>
          <w:sz w:val="22"/>
        </w:rPr>
        <w:t xml:space="preserve">institución </w:t>
      </w:r>
      <w:r w:rsidR="00E1246B">
        <w:rPr>
          <w:sz w:val="22"/>
        </w:rPr>
        <w:t xml:space="preserve">que </w:t>
      </w:r>
      <w:r w:rsidR="00E1246B" w:rsidRPr="00E1246B">
        <w:rPr>
          <w:sz w:val="22"/>
        </w:rPr>
        <w:t>los españoles adoptaron</w:t>
      </w:r>
      <w:r w:rsidR="00435874">
        <w:rPr>
          <w:sz w:val="22"/>
        </w:rPr>
        <w:t>,</w:t>
      </w:r>
      <w:r w:rsidR="00E1246B" w:rsidRPr="00E1246B">
        <w:rPr>
          <w:sz w:val="22"/>
        </w:rPr>
        <w:t xml:space="preserve"> puesto que era</w:t>
      </w:r>
      <w:r w:rsidR="00E1246B">
        <w:rPr>
          <w:sz w:val="22"/>
        </w:rPr>
        <w:t xml:space="preserve"> un sistema que utilizaban ya la</w:t>
      </w:r>
      <w:r w:rsidR="00E1246B" w:rsidRPr="00E1246B">
        <w:rPr>
          <w:sz w:val="22"/>
        </w:rPr>
        <w:t xml:space="preserve">s </w:t>
      </w:r>
      <w:r w:rsidR="00E1246B">
        <w:rPr>
          <w:sz w:val="22"/>
        </w:rPr>
        <w:t xml:space="preserve">comunidades </w:t>
      </w:r>
      <w:r w:rsidR="00E1246B" w:rsidRPr="00E1246B">
        <w:rPr>
          <w:sz w:val="22"/>
        </w:rPr>
        <w:t>indígenas desde antes de su llegada</w:t>
      </w:r>
      <w:r w:rsidR="00E1246B">
        <w:rPr>
          <w:sz w:val="22"/>
        </w:rPr>
        <w:t>. Esta</w:t>
      </w:r>
      <w:r w:rsidR="002954CE" w:rsidRPr="00E1246B">
        <w:rPr>
          <w:sz w:val="22"/>
        </w:rPr>
        <w:t xml:space="preserve"> facilitó que</w:t>
      </w:r>
      <w:r w:rsidR="002954CE" w:rsidRPr="00A51F15">
        <w:rPr>
          <w:sz w:val="22"/>
        </w:rPr>
        <w:t xml:space="preserve"> hu</w:t>
      </w:r>
      <w:r w:rsidR="002449DD" w:rsidRPr="00A51F15">
        <w:rPr>
          <w:sz w:val="22"/>
        </w:rPr>
        <w:t>biese mano de obra que trabajara</w:t>
      </w:r>
      <w:r w:rsidR="002954CE" w:rsidRPr="00A51F15">
        <w:rPr>
          <w:sz w:val="22"/>
        </w:rPr>
        <w:t xml:space="preserve"> en las minas. Cada comunidad indígena tenía la obligación de asignar </w:t>
      </w:r>
      <w:r w:rsidR="002449DD" w:rsidRPr="00A51F15">
        <w:rPr>
          <w:sz w:val="22"/>
        </w:rPr>
        <w:t xml:space="preserve">a </w:t>
      </w:r>
      <w:r w:rsidR="00435874">
        <w:rPr>
          <w:sz w:val="22"/>
        </w:rPr>
        <w:t xml:space="preserve">un </w:t>
      </w:r>
      <w:r w:rsidR="002449DD" w:rsidRPr="00A51F15">
        <w:rPr>
          <w:sz w:val="22"/>
        </w:rPr>
        <w:t>número</w:t>
      </w:r>
      <w:r w:rsidR="002954CE" w:rsidRPr="00A51F15">
        <w:rPr>
          <w:sz w:val="22"/>
        </w:rPr>
        <w:t xml:space="preserve"> de </w:t>
      </w:r>
      <w:r w:rsidR="00AB31B7">
        <w:rPr>
          <w:sz w:val="22"/>
        </w:rPr>
        <w:t xml:space="preserve">nativos </w:t>
      </w:r>
      <w:r w:rsidR="002449DD" w:rsidRPr="00A51F15">
        <w:rPr>
          <w:sz w:val="22"/>
        </w:rPr>
        <w:t>para trabajar durante cierto tiempo en aquellas minas que se les asignaran.</w:t>
      </w:r>
      <w:r w:rsidR="000F73E0">
        <w:rPr>
          <w:sz w:val="22"/>
        </w:rPr>
        <w:t xml:space="preserve"> [</w:t>
      </w:r>
      <w:hyperlink r:id="rId25" w:history="1">
        <w:r w:rsidR="000F73E0" w:rsidRPr="000F73E0">
          <w:rPr>
            <w:rStyle w:val="Hipervnculo"/>
            <w:sz w:val="22"/>
          </w:rPr>
          <w:t>VER</w:t>
        </w:r>
      </w:hyperlink>
      <w:r w:rsidR="000F73E0">
        <w:rPr>
          <w:sz w:val="22"/>
        </w:rPr>
        <w:t xml:space="preserve">] </w:t>
      </w:r>
      <w:hyperlink r:id="rId26" w:history="1">
        <w:r w:rsidR="001B4F60" w:rsidRPr="00FB04D0">
          <w:rPr>
            <w:rStyle w:val="Hipervnculo"/>
            <w:sz w:val="22"/>
          </w:rPr>
          <w:t>http://hispanicasaber.planetasaber.com/encyclopedia/default.asp?idreg=163769&amp;ruta=Buscador</w:t>
        </w:r>
      </w:hyperlink>
    </w:p>
    <w:p w14:paraId="1B73DF70" w14:textId="1283298F" w:rsidR="002449DD" w:rsidRPr="00A51F15" w:rsidRDefault="002449DD" w:rsidP="003A04EF">
      <w:pPr>
        <w:rPr>
          <w:sz w:val="22"/>
        </w:rPr>
      </w:pPr>
      <w:r w:rsidRPr="00A51F15">
        <w:rPr>
          <w:sz w:val="22"/>
        </w:rPr>
        <w:t xml:space="preserve">A través de estas tres formas de organización y reparto de la mano de obra indígena, </w:t>
      </w:r>
      <w:r w:rsidR="000F4023">
        <w:rPr>
          <w:sz w:val="22"/>
        </w:rPr>
        <w:t>la</w:t>
      </w:r>
      <w:r w:rsidR="000F4023" w:rsidRPr="00A51F15">
        <w:rPr>
          <w:sz w:val="22"/>
        </w:rPr>
        <w:t xml:space="preserve"> </w:t>
      </w:r>
      <w:r w:rsidRPr="00A51F15">
        <w:rPr>
          <w:sz w:val="22"/>
        </w:rPr>
        <w:t>población</w:t>
      </w:r>
      <w:r w:rsidR="000F4023">
        <w:rPr>
          <w:sz w:val="22"/>
        </w:rPr>
        <w:t xml:space="preserve"> </w:t>
      </w:r>
      <w:r w:rsidR="006326D1">
        <w:rPr>
          <w:sz w:val="22"/>
        </w:rPr>
        <w:t xml:space="preserve">nativa </w:t>
      </w:r>
      <w:r w:rsidRPr="00A51F15">
        <w:rPr>
          <w:sz w:val="22"/>
        </w:rPr>
        <w:t xml:space="preserve">fue </w:t>
      </w:r>
      <w:r w:rsidR="0018511A">
        <w:rPr>
          <w:sz w:val="22"/>
        </w:rPr>
        <w:t xml:space="preserve">sometida </w:t>
      </w:r>
      <w:r w:rsidRPr="00A51F15">
        <w:rPr>
          <w:sz w:val="22"/>
        </w:rPr>
        <w:t>a largas y agotadoras jornadas de trabajo</w:t>
      </w:r>
      <w:r w:rsidR="00892A50" w:rsidRPr="00A51F15">
        <w:rPr>
          <w:sz w:val="22"/>
        </w:rPr>
        <w:t>,</w:t>
      </w:r>
      <w:r w:rsidRPr="00A51F15">
        <w:rPr>
          <w:sz w:val="22"/>
        </w:rPr>
        <w:t xml:space="preserve"> </w:t>
      </w:r>
      <w:r w:rsidR="0018511A">
        <w:rPr>
          <w:sz w:val="22"/>
        </w:rPr>
        <w:t>en</w:t>
      </w:r>
      <w:r w:rsidR="00435874">
        <w:rPr>
          <w:sz w:val="22"/>
        </w:rPr>
        <w:t xml:space="preserve"> </w:t>
      </w:r>
      <w:r w:rsidRPr="00A51F15">
        <w:rPr>
          <w:sz w:val="22"/>
        </w:rPr>
        <w:t xml:space="preserve"> condiciones inhumanas, </w:t>
      </w:r>
      <w:r w:rsidR="00AB31B7">
        <w:rPr>
          <w:sz w:val="22"/>
        </w:rPr>
        <w:t xml:space="preserve">lo que </w:t>
      </w:r>
      <w:r w:rsidRPr="00A51F15">
        <w:rPr>
          <w:sz w:val="22"/>
        </w:rPr>
        <w:t>contribuy</w:t>
      </w:r>
      <w:r w:rsidR="00AB31B7">
        <w:rPr>
          <w:sz w:val="22"/>
        </w:rPr>
        <w:t>ó</w:t>
      </w:r>
      <w:r w:rsidRPr="00A51F15">
        <w:rPr>
          <w:sz w:val="22"/>
        </w:rPr>
        <w:t xml:space="preserve"> a su mortandad</w:t>
      </w:r>
      <w:r w:rsidR="005526C3" w:rsidRPr="00A51F15">
        <w:rPr>
          <w:sz w:val="22"/>
        </w:rPr>
        <w:t>,</w:t>
      </w:r>
      <w:r w:rsidRPr="00A51F15">
        <w:rPr>
          <w:sz w:val="22"/>
        </w:rPr>
        <w:t xml:space="preserve"> que ya era elevada </w:t>
      </w:r>
      <w:r w:rsidR="00F8738F">
        <w:rPr>
          <w:sz w:val="22"/>
        </w:rPr>
        <w:t xml:space="preserve">por </w:t>
      </w:r>
      <w:r w:rsidRPr="00A51F15">
        <w:rPr>
          <w:sz w:val="22"/>
        </w:rPr>
        <w:t>las e</w:t>
      </w:r>
      <w:r w:rsidR="005526C3" w:rsidRPr="00A51F15">
        <w:rPr>
          <w:sz w:val="22"/>
        </w:rPr>
        <w:t>nfermedades traíd</w:t>
      </w:r>
      <w:r w:rsidR="00F8738F">
        <w:rPr>
          <w:sz w:val="22"/>
        </w:rPr>
        <w:t>as</w:t>
      </w:r>
      <w:r w:rsidRPr="00A51F15">
        <w:rPr>
          <w:sz w:val="22"/>
        </w:rPr>
        <w:t xml:space="preserve"> </w:t>
      </w:r>
      <w:r w:rsidR="00F8738F">
        <w:rPr>
          <w:sz w:val="22"/>
        </w:rPr>
        <w:t xml:space="preserve"> por </w:t>
      </w:r>
      <w:r w:rsidRPr="00A51F15">
        <w:rPr>
          <w:sz w:val="22"/>
        </w:rPr>
        <w:t>los españoles.</w:t>
      </w:r>
      <w:r w:rsidR="005526C3" w:rsidRPr="00A51F15">
        <w:rPr>
          <w:sz w:val="22"/>
        </w:rPr>
        <w:t xml:space="preserve"> Varias regiones comenzaron a verse despobladas y carentes de trabajadores agrícolas y mineros.</w:t>
      </w:r>
    </w:p>
    <w:p w14:paraId="1E8FDFEA" w14:textId="77777777" w:rsidR="00374E35" w:rsidRPr="00374E35" w:rsidRDefault="00374E35" w:rsidP="00374E35">
      <w:pPr>
        <w:spacing w:after="0"/>
        <w:rPr>
          <w:sz w:val="22"/>
        </w:rPr>
      </w:pPr>
    </w:p>
    <w:tbl>
      <w:tblPr>
        <w:tblStyle w:val="Tablaconcuadrcula"/>
        <w:tblW w:w="0" w:type="auto"/>
        <w:tblLook w:val="04A0" w:firstRow="1" w:lastRow="0" w:firstColumn="1" w:lastColumn="0" w:noHBand="0" w:noVBand="1"/>
      </w:tblPr>
      <w:tblGrid>
        <w:gridCol w:w="2518"/>
        <w:gridCol w:w="6460"/>
      </w:tblGrid>
      <w:tr w:rsidR="00374E35" w:rsidRPr="00374E35" w14:paraId="2DDC672C" w14:textId="77777777" w:rsidTr="00A57ADE">
        <w:tc>
          <w:tcPr>
            <w:tcW w:w="8978" w:type="dxa"/>
            <w:gridSpan w:val="2"/>
            <w:shd w:val="clear" w:color="auto" w:fill="000000" w:themeFill="text1"/>
          </w:tcPr>
          <w:p w14:paraId="108DE023" w14:textId="77777777" w:rsidR="00374E35" w:rsidRPr="00374E35" w:rsidRDefault="00374E35" w:rsidP="00A57ADE">
            <w:pPr>
              <w:jc w:val="center"/>
              <w:rPr>
                <w:b/>
                <w:color w:val="FFFFFF" w:themeColor="background1"/>
                <w:sz w:val="22"/>
              </w:rPr>
            </w:pPr>
            <w:r w:rsidRPr="00374E35">
              <w:rPr>
                <w:b/>
                <w:color w:val="FFFFFF" w:themeColor="background1"/>
                <w:sz w:val="22"/>
              </w:rPr>
              <w:t>Destacado</w:t>
            </w:r>
          </w:p>
        </w:tc>
      </w:tr>
      <w:tr w:rsidR="00374E35" w:rsidRPr="00374E35" w14:paraId="018BD769" w14:textId="77777777" w:rsidTr="00A57ADE">
        <w:tc>
          <w:tcPr>
            <w:tcW w:w="2518" w:type="dxa"/>
          </w:tcPr>
          <w:p w14:paraId="7B6ECF42" w14:textId="77777777" w:rsidR="00374E35" w:rsidRPr="00374E35" w:rsidRDefault="00374E35" w:rsidP="00A57ADE">
            <w:pPr>
              <w:rPr>
                <w:b/>
                <w:sz w:val="22"/>
              </w:rPr>
            </w:pPr>
            <w:r w:rsidRPr="00374E35">
              <w:rPr>
                <w:b/>
                <w:sz w:val="22"/>
              </w:rPr>
              <w:t>Título</w:t>
            </w:r>
          </w:p>
        </w:tc>
        <w:tc>
          <w:tcPr>
            <w:tcW w:w="6460" w:type="dxa"/>
          </w:tcPr>
          <w:p w14:paraId="651213BB" w14:textId="40919CD6" w:rsidR="00374E35" w:rsidRPr="00374E35" w:rsidRDefault="00374E35" w:rsidP="00374E35">
            <w:pPr>
              <w:rPr>
                <w:b/>
                <w:sz w:val="22"/>
              </w:rPr>
            </w:pPr>
            <w:r>
              <w:rPr>
                <w:b/>
                <w:sz w:val="22"/>
              </w:rPr>
              <w:t>La mita en la época precolombina</w:t>
            </w:r>
          </w:p>
        </w:tc>
      </w:tr>
      <w:tr w:rsidR="00374E35" w:rsidRPr="00374E35" w14:paraId="0A926619" w14:textId="77777777" w:rsidTr="00A57ADE">
        <w:tc>
          <w:tcPr>
            <w:tcW w:w="2518" w:type="dxa"/>
          </w:tcPr>
          <w:p w14:paraId="6CD38EE4" w14:textId="77777777" w:rsidR="00374E35" w:rsidRPr="00374E35" w:rsidRDefault="00374E35" w:rsidP="00A57ADE">
            <w:pPr>
              <w:rPr>
                <w:sz w:val="22"/>
              </w:rPr>
            </w:pPr>
            <w:r w:rsidRPr="00374E35">
              <w:rPr>
                <w:b/>
                <w:sz w:val="22"/>
              </w:rPr>
              <w:t>Contenido</w:t>
            </w:r>
          </w:p>
        </w:tc>
        <w:tc>
          <w:tcPr>
            <w:tcW w:w="6460" w:type="dxa"/>
          </w:tcPr>
          <w:p w14:paraId="05CEC878" w14:textId="77777777" w:rsidR="008A437B" w:rsidRDefault="00A24879" w:rsidP="00A57ADE">
            <w:pPr>
              <w:rPr>
                <w:rFonts w:eastAsia="Arial Unicode MS"/>
                <w:sz w:val="22"/>
                <w:shd w:val="clear" w:color="auto" w:fill="FFFFFF"/>
                <w:lang w:eastAsia="es-ES"/>
              </w:rPr>
            </w:pPr>
            <w:r>
              <w:rPr>
                <w:sz w:val="22"/>
              </w:rPr>
              <w:t xml:space="preserve">La palabra </w:t>
            </w:r>
            <w:r w:rsidR="00A57ADE" w:rsidRPr="00A24879">
              <w:rPr>
                <w:i/>
                <w:sz w:val="22"/>
              </w:rPr>
              <w:t>mit</w:t>
            </w:r>
            <w:r w:rsidRPr="00A24879">
              <w:rPr>
                <w:i/>
                <w:sz w:val="22"/>
              </w:rPr>
              <w:t>’a</w:t>
            </w:r>
            <w:r w:rsidR="00A57ADE" w:rsidRPr="00A24879">
              <w:rPr>
                <w:i/>
                <w:sz w:val="22"/>
              </w:rPr>
              <w:t xml:space="preserve"> </w:t>
            </w:r>
            <w:r>
              <w:rPr>
                <w:sz w:val="22"/>
              </w:rPr>
              <w:t xml:space="preserve">en quechua significa </w:t>
            </w:r>
            <w:r w:rsidRPr="00A24879">
              <w:rPr>
                <w:rFonts w:eastAsia="Arial Unicode MS"/>
                <w:sz w:val="22"/>
                <w:shd w:val="clear" w:color="auto" w:fill="FFFFFF"/>
                <w:lang w:eastAsia="es-ES"/>
              </w:rPr>
              <w:t>turno, semana de trabajo</w:t>
            </w:r>
            <w:r>
              <w:rPr>
                <w:rFonts w:eastAsia="Arial Unicode MS"/>
                <w:sz w:val="22"/>
                <w:shd w:val="clear" w:color="auto" w:fill="FFFFFF"/>
                <w:lang w:eastAsia="es-ES"/>
              </w:rPr>
              <w:t xml:space="preserve">. </w:t>
            </w:r>
          </w:p>
          <w:p w14:paraId="734389F1" w14:textId="7EAEBDFD" w:rsidR="008A437B" w:rsidRDefault="00A24879" w:rsidP="00A57ADE">
            <w:pPr>
              <w:rPr>
                <w:rFonts w:eastAsia="Arial Unicode MS"/>
                <w:sz w:val="22"/>
                <w:shd w:val="clear" w:color="auto" w:fill="FFFFFF"/>
                <w:lang w:eastAsia="es-ES"/>
              </w:rPr>
            </w:pPr>
            <w:r>
              <w:rPr>
                <w:rFonts w:eastAsia="Arial Unicode MS"/>
                <w:sz w:val="22"/>
                <w:shd w:val="clear" w:color="auto" w:fill="FFFFFF"/>
                <w:lang w:eastAsia="es-ES"/>
              </w:rPr>
              <w:t xml:space="preserve">Durante el </w:t>
            </w:r>
            <w:r w:rsidR="006326D1">
              <w:rPr>
                <w:rFonts w:eastAsia="Arial Unicode MS"/>
                <w:sz w:val="22"/>
                <w:shd w:val="clear" w:color="auto" w:fill="FFFFFF"/>
                <w:lang w:eastAsia="es-ES"/>
              </w:rPr>
              <w:t>I</w:t>
            </w:r>
            <w:r>
              <w:rPr>
                <w:rFonts w:eastAsia="Arial Unicode MS"/>
                <w:sz w:val="22"/>
                <w:shd w:val="clear" w:color="auto" w:fill="FFFFFF"/>
                <w:lang w:eastAsia="es-ES"/>
              </w:rPr>
              <w:t>mperio inca la construcción de caminos, puentes, templos, edificios, entre otros, exigí</w:t>
            </w:r>
            <w:r w:rsidR="00FD5ABB">
              <w:rPr>
                <w:rFonts w:eastAsia="Arial Unicode MS"/>
                <w:sz w:val="22"/>
                <w:shd w:val="clear" w:color="auto" w:fill="FFFFFF"/>
                <w:lang w:eastAsia="es-ES"/>
              </w:rPr>
              <w:t>a del trabajo de muchos hombres. L</w:t>
            </w:r>
            <w:r>
              <w:rPr>
                <w:rFonts w:eastAsia="Arial Unicode MS"/>
                <w:sz w:val="22"/>
                <w:shd w:val="clear" w:color="auto" w:fill="FFFFFF"/>
                <w:lang w:eastAsia="es-ES"/>
              </w:rPr>
              <w:t>a forma de contar con la mano de obra necesaria para esas labores, fue estableciendo turnos de trabajo</w:t>
            </w:r>
            <w:r w:rsidR="00FD5ABB">
              <w:rPr>
                <w:rFonts w:eastAsia="Arial Unicode MS"/>
                <w:sz w:val="22"/>
                <w:shd w:val="clear" w:color="auto" w:fill="FFFFFF"/>
                <w:lang w:eastAsia="es-ES"/>
              </w:rPr>
              <w:t>,</w:t>
            </w:r>
            <w:r>
              <w:rPr>
                <w:rFonts w:eastAsia="Arial Unicode MS"/>
                <w:sz w:val="22"/>
                <w:shd w:val="clear" w:color="auto" w:fill="FFFFFF"/>
                <w:lang w:eastAsia="es-ES"/>
              </w:rPr>
              <w:t xml:space="preserve"> a los que estaban </w:t>
            </w:r>
            <w:r w:rsidR="00FD5ABB">
              <w:rPr>
                <w:rFonts w:eastAsia="Arial Unicode MS"/>
                <w:sz w:val="22"/>
                <w:shd w:val="clear" w:color="auto" w:fill="FFFFFF"/>
                <w:lang w:eastAsia="es-ES"/>
              </w:rPr>
              <w:t>obligados todos los varon</w:t>
            </w:r>
            <w:r w:rsidR="002504F4">
              <w:rPr>
                <w:rFonts w:eastAsia="Arial Unicode MS"/>
                <w:sz w:val="22"/>
                <w:shd w:val="clear" w:color="auto" w:fill="FFFFFF"/>
                <w:lang w:eastAsia="es-ES"/>
              </w:rPr>
              <w:t xml:space="preserve">es aptos. </w:t>
            </w:r>
          </w:p>
          <w:p w14:paraId="0B1DA011" w14:textId="0507E84E" w:rsidR="00374E35" w:rsidRPr="002504F4" w:rsidRDefault="002504F4" w:rsidP="00F8738F">
            <w:pPr>
              <w:rPr>
                <w:rFonts w:eastAsia="Times New Roman"/>
                <w:sz w:val="22"/>
                <w:lang w:eastAsia="es-ES"/>
              </w:rPr>
            </w:pPr>
            <w:r>
              <w:rPr>
                <w:rFonts w:eastAsia="Arial Unicode MS"/>
                <w:sz w:val="22"/>
                <w:shd w:val="clear" w:color="auto" w:fill="FFFFFF"/>
                <w:lang w:eastAsia="es-ES"/>
              </w:rPr>
              <w:t>Los turnos podían durar días o semanas, y en ese tiempo el Imperio velaba por el bienestar de aquellos hombres</w:t>
            </w:r>
            <w:r w:rsidR="006326D1">
              <w:rPr>
                <w:rFonts w:eastAsia="Arial Unicode MS"/>
                <w:sz w:val="22"/>
                <w:shd w:val="clear" w:color="auto" w:fill="FFFFFF"/>
                <w:lang w:eastAsia="es-ES"/>
              </w:rPr>
              <w:t>,</w:t>
            </w:r>
            <w:r>
              <w:rPr>
                <w:rFonts w:eastAsia="Arial Unicode MS"/>
                <w:sz w:val="22"/>
                <w:shd w:val="clear" w:color="auto" w:fill="FFFFFF"/>
                <w:lang w:eastAsia="es-ES"/>
              </w:rPr>
              <w:t xml:space="preserve"> quienes no recibían ningún pago por su trabajo, pues </w:t>
            </w:r>
            <w:r w:rsidR="006326D1">
              <w:rPr>
                <w:rFonts w:eastAsia="Arial Unicode MS"/>
                <w:sz w:val="22"/>
                <w:shd w:val="clear" w:color="auto" w:fill="FFFFFF"/>
                <w:lang w:eastAsia="es-ES"/>
              </w:rPr>
              <w:t>e</w:t>
            </w:r>
            <w:r w:rsidR="008A437B">
              <w:rPr>
                <w:rFonts w:eastAsia="Arial Unicode MS"/>
                <w:sz w:val="22"/>
                <w:shd w:val="clear" w:color="auto" w:fill="FFFFFF"/>
                <w:lang w:eastAsia="es-ES"/>
              </w:rPr>
              <w:t>ste era su tributo a</w:t>
            </w:r>
            <w:r>
              <w:rPr>
                <w:rFonts w:eastAsia="Arial Unicode MS"/>
                <w:sz w:val="22"/>
                <w:shd w:val="clear" w:color="auto" w:fill="FFFFFF"/>
                <w:lang w:eastAsia="es-ES"/>
              </w:rPr>
              <w:t>l Imperio.</w:t>
            </w:r>
          </w:p>
        </w:tc>
      </w:tr>
    </w:tbl>
    <w:p w14:paraId="15E2FF84" w14:textId="77777777" w:rsidR="00027A61" w:rsidRDefault="00027A61" w:rsidP="00A35C17">
      <w:pPr>
        <w:spacing w:after="0"/>
        <w:rPr>
          <w:ins w:id="1" w:author="Claudia Susana Rodriguez Vargas" w:date="2015-10-07T21:41:00Z"/>
          <w:color w:val="365F91" w:themeColor="accent1" w:themeShade="BF"/>
          <w:sz w:val="22"/>
        </w:rPr>
      </w:pPr>
    </w:p>
    <w:p w14:paraId="6F5AC0DA" w14:textId="77777777" w:rsidR="00EC725F" w:rsidRDefault="00EC725F" w:rsidP="00A35C17">
      <w:pPr>
        <w:spacing w:after="0"/>
        <w:rPr>
          <w:ins w:id="2" w:author="Claudia Susana Rodriguez Vargas" w:date="2015-10-07T21:41:00Z"/>
          <w:color w:val="365F91" w:themeColor="accent1" w:themeShade="BF"/>
          <w:sz w:val="22"/>
        </w:rPr>
      </w:pPr>
    </w:p>
    <w:p w14:paraId="07A56153" w14:textId="77777777" w:rsidR="00EC725F" w:rsidRDefault="00EC725F" w:rsidP="00A35C17">
      <w:pPr>
        <w:spacing w:after="0"/>
        <w:rPr>
          <w:ins w:id="3" w:author="Claudia Susana Rodriguez Vargas" w:date="2015-10-07T21:41:00Z"/>
          <w:color w:val="365F91" w:themeColor="accent1" w:themeShade="BF"/>
          <w:sz w:val="22"/>
        </w:rPr>
      </w:pPr>
    </w:p>
    <w:p w14:paraId="6E935B3B" w14:textId="77777777" w:rsidR="00EC725F" w:rsidRPr="00A35C17" w:rsidRDefault="00EC725F" w:rsidP="00A35C17">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15"/>
      </w:tblGrid>
      <w:tr w:rsidR="00A35C17" w:rsidRPr="00A35C17" w14:paraId="51B7F7E1" w14:textId="77777777" w:rsidTr="00A35C17">
        <w:tc>
          <w:tcPr>
            <w:tcW w:w="9033" w:type="dxa"/>
            <w:gridSpan w:val="2"/>
            <w:shd w:val="clear" w:color="auto" w:fill="000000" w:themeFill="text1"/>
          </w:tcPr>
          <w:p w14:paraId="065A4FE7" w14:textId="77777777" w:rsidR="00A35C17" w:rsidRPr="00A35C17" w:rsidRDefault="00A35C17" w:rsidP="00A35C17">
            <w:pPr>
              <w:jc w:val="center"/>
              <w:rPr>
                <w:b/>
                <w:color w:val="365F91" w:themeColor="accent1" w:themeShade="BF"/>
                <w:sz w:val="22"/>
              </w:rPr>
            </w:pPr>
            <w:r w:rsidRPr="00A35C17">
              <w:rPr>
                <w:b/>
                <w:color w:val="365F91" w:themeColor="accent1" w:themeShade="BF"/>
                <w:sz w:val="22"/>
              </w:rPr>
              <w:lastRenderedPageBreak/>
              <w:t>Practica: recurso nuevo</w:t>
            </w:r>
          </w:p>
        </w:tc>
      </w:tr>
      <w:tr w:rsidR="00A35C17" w:rsidRPr="00A35C17" w14:paraId="66AAE7B5" w14:textId="77777777" w:rsidTr="00A35C17">
        <w:tc>
          <w:tcPr>
            <w:tcW w:w="2518" w:type="dxa"/>
          </w:tcPr>
          <w:p w14:paraId="19AD5DF7" w14:textId="77777777" w:rsidR="00A35C17" w:rsidRPr="00A35C17" w:rsidRDefault="00A35C17" w:rsidP="00A35C17">
            <w:pPr>
              <w:rPr>
                <w:b/>
                <w:color w:val="365F91" w:themeColor="accent1" w:themeShade="BF"/>
                <w:sz w:val="22"/>
              </w:rPr>
            </w:pPr>
            <w:r w:rsidRPr="00A35C17">
              <w:rPr>
                <w:b/>
                <w:color w:val="365F91" w:themeColor="accent1" w:themeShade="BF"/>
                <w:sz w:val="22"/>
              </w:rPr>
              <w:t>Código</w:t>
            </w:r>
          </w:p>
        </w:tc>
        <w:tc>
          <w:tcPr>
            <w:tcW w:w="6515" w:type="dxa"/>
          </w:tcPr>
          <w:p w14:paraId="2AFA7D6F" w14:textId="2E0F8FC1" w:rsidR="00A35C17" w:rsidRPr="00A35C17" w:rsidRDefault="00A35C17" w:rsidP="00A35C17">
            <w:pPr>
              <w:rPr>
                <w:b/>
                <w:color w:val="365F91" w:themeColor="accent1" w:themeShade="BF"/>
                <w:sz w:val="22"/>
              </w:rPr>
            </w:pPr>
            <w:r w:rsidRPr="00A35C17">
              <w:rPr>
                <w:color w:val="365F91" w:themeColor="accent1" w:themeShade="BF"/>
                <w:sz w:val="22"/>
              </w:rPr>
              <w:t>CS_07_05_REC0</w:t>
            </w:r>
            <w:r w:rsidR="00696D95">
              <w:rPr>
                <w:color w:val="365F91" w:themeColor="accent1" w:themeShade="BF"/>
                <w:sz w:val="22"/>
              </w:rPr>
              <w:t>4</w:t>
            </w:r>
          </w:p>
        </w:tc>
      </w:tr>
      <w:tr w:rsidR="00A35C17" w:rsidRPr="00A35C17" w14:paraId="244D2C51" w14:textId="77777777" w:rsidTr="00A35C17">
        <w:tc>
          <w:tcPr>
            <w:tcW w:w="2518" w:type="dxa"/>
          </w:tcPr>
          <w:p w14:paraId="45880988" w14:textId="77777777" w:rsidR="00A35C17" w:rsidRPr="00A35C17" w:rsidRDefault="00A35C17" w:rsidP="00A35C17">
            <w:pPr>
              <w:rPr>
                <w:color w:val="365F91" w:themeColor="accent1" w:themeShade="BF"/>
                <w:sz w:val="22"/>
              </w:rPr>
            </w:pPr>
            <w:r w:rsidRPr="00A35C17">
              <w:rPr>
                <w:b/>
                <w:color w:val="365F91" w:themeColor="accent1" w:themeShade="BF"/>
                <w:sz w:val="22"/>
              </w:rPr>
              <w:t>Título</w:t>
            </w:r>
          </w:p>
        </w:tc>
        <w:tc>
          <w:tcPr>
            <w:tcW w:w="6515" w:type="dxa"/>
          </w:tcPr>
          <w:p w14:paraId="0EE28D23" w14:textId="4476E263" w:rsidR="00A35C17" w:rsidRPr="00A35C17" w:rsidRDefault="00696D95" w:rsidP="00A35C17">
            <w:pPr>
              <w:rPr>
                <w:color w:val="365F91" w:themeColor="accent1" w:themeShade="BF"/>
                <w:sz w:val="22"/>
              </w:rPr>
            </w:pPr>
            <w:r>
              <w:rPr>
                <w:color w:val="365F91" w:themeColor="accent1" w:themeShade="BF"/>
                <w:sz w:val="22"/>
              </w:rPr>
              <w:t>Las actividades económicas en la América española</w:t>
            </w:r>
          </w:p>
        </w:tc>
      </w:tr>
      <w:tr w:rsidR="00A35C17" w:rsidRPr="00A35C17" w14:paraId="6C490E99" w14:textId="77777777" w:rsidTr="00A35C17">
        <w:tc>
          <w:tcPr>
            <w:tcW w:w="2518" w:type="dxa"/>
          </w:tcPr>
          <w:p w14:paraId="3FA9E688" w14:textId="77777777" w:rsidR="00A35C17" w:rsidRPr="00A35C17" w:rsidRDefault="00A35C17" w:rsidP="00A35C17">
            <w:pPr>
              <w:rPr>
                <w:color w:val="365F91" w:themeColor="accent1" w:themeShade="BF"/>
                <w:sz w:val="22"/>
              </w:rPr>
            </w:pPr>
            <w:r w:rsidRPr="00A35C17">
              <w:rPr>
                <w:b/>
                <w:color w:val="365F91" w:themeColor="accent1" w:themeShade="BF"/>
                <w:sz w:val="22"/>
              </w:rPr>
              <w:t>Descripción</w:t>
            </w:r>
          </w:p>
        </w:tc>
        <w:tc>
          <w:tcPr>
            <w:tcW w:w="6515" w:type="dxa"/>
          </w:tcPr>
          <w:p w14:paraId="73FDD7B4" w14:textId="404920AC" w:rsidR="00A35C17" w:rsidRPr="00A35C17" w:rsidRDefault="00696D95" w:rsidP="00A35C17">
            <w:pPr>
              <w:rPr>
                <w:color w:val="365F91" w:themeColor="accent1" w:themeShade="BF"/>
                <w:sz w:val="22"/>
              </w:rPr>
            </w:pPr>
            <w:r>
              <w:rPr>
                <w:color w:val="365F91" w:themeColor="accent1" w:themeShade="BF"/>
                <w:sz w:val="22"/>
              </w:rPr>
              <w:t>M 2C</w:t>
            </w:r>
            <w:r w:rsidR="006C286C">
              <w:rPr>
                <w:color w:val="365F91" w:themeColor="accent1" w:themeShade="BF"/>
                <w:sz w:val="22"/>
              </w:rPr>
              <w:t xml:space="preserve"> </w:t>
            </w:r>
            <w:r>
              <w:rPr>
                <w:color w:val="365F91" w:themeColor="accent1" w:themeShade="BF"/>
                <w:sz w:val="22"/>
              </w:rPr>
              <w:t xml:space="preserve"> Actividad para conocer las diversas formas de explotacion de mano de obra indígena</w:t>
            </w:r>
          </w:p>
        </w:tc>
      </w:tr>
    </w:tbl>
    <w:p w14:paraId="022FFD32" w14:textId="77777777" w:rsidR="00A35C17" w:rsidRDefault="00A35C17" w:rsidP="00E47DE4">
      <w:pPr>
        <w:rPr>
          <w:sz w:val="22"/>
        </w:rPr>
      </w:pPr>
    </w:p>
    <w:p w14:paraId="5BF86615" w14:textId="4148470E" w:rsidR="00696D95" w:rsidRPr="00E47DE4" w:rsidRDefault="005526C3" w:rsidP="00E47DE4">
      <w:pPr>
        <w:rPr>
          <w:sz w:val="22"/>
        </w:rPr>
      </w:pPr>
      <w:r w:rsidRPr="00A51F15">
        <w:rPr>
          <w:sz w:val="22"/>
        </w:rPr>
        <w:t xml:space="preserve">Ante la necesidad de suplir, en parte, la mano de obra indígena por otra, la </w:t>
      </w:r>
      <w:r w:rsidR="00F8738F">
        <w:rPr>
          <w:sz w:val="22"/>
        </w:rPr>
        <w:t>C</w:t>
      </w:r>
      <w:r w:rsidRPr="00A51F15">
        <w:rPr>
          <w:sz w:val="22"/>
        </w:rPr>
        <w:t>orona española permitió, a comienzos del siglo XVI</w:t>
      </w:r>
      <w:r w:rsidR="00F8738F">
        <w:rPr>
          <w:sz w:val="22"/>
        </w:rPr>
        <w:t>,</w:t>
      </w:r>
      <w:r w:rsidRPr="00A51F15">
        <w:rPr>
          <w:sz w:val="22"/>
        </w:rPr>
        <w:t xml:space="preserve"> la migración de esclavos africanos. El primer gran número de esclavos </w:t>
      </w:r>
      <w:r w:rsidR="007C1680" w:rsidRPr="00A51F15">
        <w:rPr>
          <w:sz w:val="22"/>
        </w:rPr>
        <w:t xml:space="preserve">que </w:t>
      </w:r>
      <w:r w:rsidR="005A2227" w:rsidRPr="00A51F15">
        <w:rPr>
          <w:sz w:val="22"/>
        </w:rPr>
        <w:t>arribó</w:t>
      </w:r>
      <w:r w:rsidR="007C1680" w:rsidRPr="00A51F15">
        <w:rPr>
          <w:sz w:val="22"/>
        </w:rPr>
        <w:t xml:space="preserve"> a América</w:t>
      </w:r>
      <w:r w:rsidR="0018511A">
        <w:rPr>
          <w:sz w:val="22"/>
        </w:rPr>
        <w:t xml:space="preserve"> llegó</w:t>
      </w:r>
      <w:r w:rsidR="00F8738F">
        <w:rPr>
          <w:sz w:val="22"/>
        </w:rPr>
        <w:t xml:space="preserve"> </w:t>
      </w:r>
      <w:r w:rsidR="007C1680" w:rsidRPr="00A51F15">
        <w:rPr>
          <w:sz w:val="22"/>
        </w:rPr>
        <w:t xml:space="preserve"> a Santo Domingo para trabajar en la industria azucarera, justo en el momento</w:t>
      </w:r>
      <w:r w:rsidR="006C286C">
        <w:rPr>
          <w:sz w:val="22"/>
        </w:rPr>
        <w:t xml:space="preserve"> </w:t>
      </w:r>
      <w:r w:rsidR="007C1680" w:rsidRPr="00A51F15">
        <w:rPr>
          <w:sz w:val="22"/>
        </w:rPr>
        <w:t xml:space="preserve">en el que los dominicos, concretamente </w:t>
      </w:r>
      <w:r w:rsidR="006326D1">
        <w:rPr>
          <w:sz w:val="22"/>
        </w:rPr>
        <w:t>f</w:t>
      </w:r>
      <w:r w:rsidR="007C1680" w:rsidRPr="00A51F15">
        <w:rPr>
          <w:sz w:val="22"/>
        </w:rPr>
        <w:t xml:space="preserve">ray Bartolomé de las Casas, </w:t>
      </w:r>
      <w:r w:rsidR="001F14C8">
        <w:rPr>
          <w:sz w:val="22"/>
        </w:rPr>
        <w:t>[</w:t>
      </w:r>
      <w:hyperlink r:id="rId27" w:history="1">
        <w:r w:rsidR="001F14C8" w:rsidRPr="001F14C8">
          <w:rPr>
            <w:rStyle w:val="Hipervnculo"/>
            <w:sz w:val="22"/>
          </w:rPr>
          <w:t>VER</w:t>
        </w:r>
      </w:hyperlink>
      <w:r w:rsidR="001F14C8">
        <w:rPr>
          <w:sz w:val="22"/>
        </w:rPr>
        <w:t xml:space="preserve">] </w:t>
      </w:r>
      <w:hyperlink r:id="rId28" w:history="1">
        <w:r w:rsidR="001B4F60" w:rsidRPr="00FB04D0">
          <w:rPr>
            <w:rStyle w:val="Hipervnculo"/>
            <w:sz w:val="22"/>
          </w:rPr>
          <w:t>http://hispanicasaber.planetasaber.com/encyclopedia/default.asp?idreg=61312&amp;ruta=Buscador</w:t>
        </w:r>
      </w:hyperlink>
      <w:r w:rsidR="006C286C">
        <w:rPr>
          <w:sz w:val="22"/>
        </w:rPr>
        <w:t xml:space="preserve">   </w:t>
      </w:r>
      <w:r w:rsidR="001B4F60">
        <w:rPr>
          <w:sz w:val="22"/>
        </w:rPr>
        <w:t xml:space="preserve"> </w:t>
      </w:r>
      <w:r w:rsidR="007C1680" w:rsidRPr="00A51F15">
        <w:rPr>
          <w:sz w:val="22"/>
        </w:rPr>
        <w:t>denunciaban la explotación de los indígenas. Además, en el imaginario de los europeos, existía la idea de que un hombre negro era capaz de hacer el trabajo de cinco nativos, lo cual significaba que con la importación de algunos miles de ellos</w:t>
      </w:r>
      <w:r w:rsidR="005C56CB" w:rsidRPr="00A51F15">
        <w:rPr>
          <w:sz w:val="22"/>
        </w:rPr>
        <w:t>,</w:t>
      </w:r>
      <w:r w:rsidR="007C1680" w:rsidRPr="00A51F15">
        <w:rPr>
          <w:sz w:val="22"/>
        </w:rPr>
        <w:t xml:space="preserve"> la economía </w:t>
      </w:r>
      <w:r w:rsidR="005C56CB" w:rsidRPr="00A51F15">
        <w:rPr>
          <w:sz w:val="22"/>
        </w:rPr>
        <w:t xml:space="preserve">en las colonias mejoraría </w:t>
      </w:r>
      <w:r w:rsidR="00664D5A" w:rsidRPr="00A51F15">
        <w:rPr>
          <w:sz w:val="22"/>
        </w:rPr>
        <w:t>su</w:t>
      </w:r>
      <w:r w:rsidR="00664D5A">
        <w:rPr>
          <w:sz w:val="22"/>
        </w:rPr>
        <w:t>s</w:t>
      </w:r>
      <w:r w:rsidR="00664D5A" w:rsidRPr="00A51F15">
        <w:rPr>
          <w:sz w:val="22"/>
        </w:rPr>
        <w:t>tancialmente</w:t>
      </w:r>
      <w:r w:rsidR="005C56CB" w:rsidRPr="00A51F15">
        <w:rPr>
          <w:sz w:val="22"/>
        </w:rPr>
        <w:t xml:space="preserve">, </w:t>
      </w:r>
      <w:r w:rsidR="007C1680" w:rsidRPr="00A51F15">
        <w:rPr>
          <w:sz w:val="22"/>
        </w:rPr>
        <w:t xml:space="preserve">así que nadie se opuso a </w:t>
      </w:r>
      <w:r w:rsidR="005A2227" w:rsidRPr="00A51F15">
        <w:rPr>
          <w:sz w:val="22"/>
        </w:rPr>
        <w:t xml:space="preserve">que </w:t>
      </w:r>
      <w:r w:rsidR="007C1680" w:rsidRPr="00A51F15">
        <w:rPr>
          <w:sz w:val="22"/>
        </w:rPr>
        <w:t>se trajeran esclavos al Nuevo Mundo</w:t>
      </w:r>
      <w:r w:rsidR="005C56CB" w:rsidRPr="00A51F15">
        <w:rPr>
          <w:sz w:val="22"/>
        </w:rPr>
        <w:t xml:space="preserve">. </w:t>
      </w:r>
    </w:p>
    <w:tbl>
      <w:tblPr>
        <w:tblStyle w:val="Tablaconcuadrcula"/>
        <w:tblW w:w="0" w:type="auto"/>
        <w:tblLayout w:type="fixed"/>
        <w:tblLook w:val="04A0" w:firstRow="1" w:lastRow="0" w:firstColumn="1" w:lastColumn="0" w:noHBand="0" w:noVBand="1"/>
      </w:tblPr>
      <w:tblGrid>
        <w:gridCol w:w="1951"/>
        <w:gridCol w:w="7386"/>
      </w:tblGrid>
      <w:tr w:rsidR="00DC59D2" w:rsidRPr="00A51F15" w14:paraId="492BCA18" w14:textId="77777777" w:rsidTr="001F14C8">
        <w:tc>
          <w:tcPr>
            <w:tcW w:w="9337" w:type="dxa"/>
            <w:gridSpan w:val="2"/>
            <w:shd w:val="clear" w:color="auto" w:fill="0D0D0D" w:themeFill="text1" w:themeFillTint="F2"/>
          </w:tcPr>
          <w:p w14:paraId="2623DEEC"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33CAF2C1" w14:textId="77777777" w:rsidTr="001F14C8">
        <w:tc>
          <w:tcPr>
            <w:tcW w:w="1951" w:type="dxa"/>
          </w:tcPr>
          <w:p w14:paraId="2FF4C3B3" w14:textId="77777777" w:rsidR="00DC59D2" w:rsidRPr="00A51F15" w:rsidRDefault="00DC59D2" w:rsidP="00216B73">
            <w:pPr>
              <w:rPr>
                <w:b/>
                <w:color w:val="000000"/>
                <w:sz w:val="22"/>
              </w:rPr>
            </w:pPr>
            <w:r w:rsidRPr="00A51F15">
              <w:rPr>
                <w:b/>
                <w:color w:val="000000"/>
                <w:sz w:val="22"/>
              </w:rPr>
              <w:t>Código</w:t>
            </w:r>
          </w:p>
        </w:tc>
        <w:tc>
          <w:tcPr>
            <w:tcW w:w="7386" w:type="dxa"/>
          </w:tcPr>
          <w:p w14:paraId="5C0480B8" w14:textId="0CDAA9B3" w:rsidR="00DC59D2" w:rsidRPr="00A51F15" w:rsidRDefault="00DC59D2" w:rsidP="00216B73">
            <w:pPr>
              <w:rPr>
                <w:b/>
                <w:color w:val="000000"/>
                <w:sz w:val="22"/>
              </w:rPr>
            </w:pPr>
            <w:r w:rsidRPr="00A51F15">
              <w:rPr>
                <w:color w:val="000000"/>
                <w:sz w:val="22"/>
              </w:rPr>
              <w:t>CS_07_05_IM</w:t>
            </w:r>
            <w:r w:rsidRPr="00F8405B">
              <w:rPr>
                <w:color w:val="000000"/>
                <w:sz w:val="22"/>
                <w:highlight w:val="yellow"/>
              </w:rPr>
              <w:t>G0</w:t>
            </w:r>
            <w:r w:rsidR="003178D2">
              <w:rPr>
                <w:color w:val="000000"/>
                <w:sz w:val="22"/>
                <w:highlight w:val="yellow"/>
              </w:rPr>
              <w:t>9</w:t>
            </w:r>
          </w:p>
        </w:tc>
      </w:tr>
      <w:tr w:rsidR="00DC59D2" w:rsidRPr="00A51F15" w14:paraId="356EF371" w14:textId="77777777" w:rsidTr="001F14C8">
        <w:tc>
          <w:tcPr>
            <w:tcW w:w="1951" w:type="dxa"/>
          </w:tcPr>
          <w:p w14:paraId="0BCF9CC6" w14:textId="77777777" w:rsidR="00DC59D2" w:rsidRPr="00A51F15" w:rsidRDefault="00DC59D2" w:rsidP="00216B73">
            <w:pPr>
              <w:rPr>
                <w:color w:val="000000"/>
                <w:sz w:val="22"/>
              </w:rPr>
            </w:pPr>
            <w:r w:rsidRPr="00A51F15">
              <w:rPr>
                <w:b/>
                <w:color w:val="000000"/>
                <w:sz w:val="22"/>
              </w:rPr>
              <w:t>Descripción</w:t>
            </w:r>
          </w:p>
        </w:tc>
        <w:tc>
          <w:tcPr>
            <w:tcW w:w="7386" w:type="dxa"/>
          </w:tcPr>
          <w:p w14:paraId="5C148D75" w14:textId="77777777" w:rsidR="00DC59D2" w:rsidRDefault="001F14C8" w:rsidP="00216B73">
            <w:pPr>
              <w:rPr>
                <w:color w:val="000000"/>
                <w:sz w:val="22"/>
              </w:rPr>
            </w:pPr>
            <w:r>
              <w:rPr>
                <w:color w:val="000000"/>
                <w:sz w:val="22"/>
              </w:rPr>
              <w:t>I</w:t>
            </w:r>
            <w:r w:rsidRPr="00F8405B">
              <w:rPr>
                <w:color w:val="000000"/>
                <w:sz w:val="22"/>
                <w:highlight w:val="yellow"/>
              </w:rPr>
              <w:t>lustración</w:t>
            </w:r>
          </w:p>
          <w:p w14:paraId="36BE166C" w14:textId="2BC434B2" w:rsidR="001F14C8" w:rsidRPr="00A51F15" w:rsidRDefault="001F14C8" w:rsidP="00216B73">
            <w:pPr>
              <w:rPr>
                <w:color w:val="000000"/>
                <w:sz w:val="22"/>
              </w:rPr>
            </w:pPr>
            <w:r>
              <w:rPr>
                <w:noProof/>
                <w:color w:val="000000"/>
                <w:sz w:val="22"/>
                <w:lang w:val="es-ES" w:eastAsia="es-ES"/>
              </w:rPr>
              <w:drawing>
                <wp:inline distT="0" distB="0" distL="0" distR="0" wp14:anchorId="31046180" wp14:editId="61B265E7">
                  <wp:extent cx="1842247" cy="2715895"/>
                  <wp:effectExtent l="0" t="0" r="12065"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42933" cy="2716907"/>
                          </a:xfrm>
                          <a:prstGeom prst="rect">
                            <a:avLst/>
                          </a:prstGeom>
                          <a:noFill/>
                          <a:ln>
                            <a:noFill/>
                          </a:ln>
                        </pic:spPr>
                      </pic:pic>
                    </a:graphicData>
                  </a:graphic>
                </wp:inline>
              </w:drawing>
            </w:r>
          </w:p>
        </w:tc>
      </w:tr>
      <w:tr w:rsidR="00DC59D2" w:rsidRPr="00A51F15" w14:paraId="776E21EB" w14:textId="77777777" w:rsidTr="001F14C8">
        <w:tc>
          <w:tcPr>
            <w:tcW w:w="1951" w:type="dxa"/>
          </w:tcPr>
          <w:p w14:paraId="7C7E1774" w14:textId="77777777" w:rsidR="00DC59D2" w:rsidRPr="00A51F15" w:rsidRDefault="00DC59D2" w:rsidP="00216B73">
            <w:pPr>
              <w:rPr>
                <w:color w:val="000000"/>
                <w:sz w:val="22"/>
              </w:rPr>
            </w:pPr>
            <w:r w:rsidRPr="00A51F15">
              <w:rPr>
                <w:b/>
                <w:color w:val="000000"/>
                <w:sz w:val="22"/>
              </w:rPr>
              <w:t xml:space="preserve">Código </w:t>
            </w:r>
            <w:r w:rsidRPr="00A51F15">
              <w:rPr>
                <w:b/>
                <w:color w:val="000000"/>
                <w:sz w:val="22"/>
              </w:rPr>
              <w:lastRenderedPageBreak/>
              <w:t>Shutterstock (o URL o la ruta en AulaPlaneta)</w:t>
            </w:r>
          </w:p>
        </w:tc>
        <w:tc>
          <w:tcPr>
            <w:tcW w:w="7386" w:type="dxa"/>
          </w:tcPr>
          <w:p w14:paraId="0C56C271" w14:textId="711821E8" w:rsidR="00DC59D2" w:rsidRPr="00A51F15" w:rsidRDefault="001F14C8" w:rsidP="00216B73">
            <w:pPr>
              <w:rPr>
                <w:color w:val="000000"/>
                <w:sz w:val="22"/>
              </w:rPr>
            </w:pPr>
            <w:r w:rsidRPr="001F14C8">
              <w:rPr>
                <w:color w:val="000000"/>
                <w:sz w:val="22"/>
              </w:rPr>
              <w:lastRenderedPageBreak/>
              <w:t>http://hispanicasaber.planetasaber.com/encyclopedia/default.asp?idpack</w:t>
            </w:r>
            <w:r w:rsidRPr="001F14C8">
              <w:rPr>
                <w:color w:val="000000"/>
                <w:sz w:val="22"/>
              </w:rPr>
              <w:lastRenderedPageBreak/>
              <w:t>=9&amp;idpil=0001M901&amp;ruta=Buscador</w:t>
            </w:r>
          </w:p>
        </w:tc>
      </w:tr>
      <w:tr w:rsidR="00DC59D2" w:rsidRPr="00A51F15" w14:paraId="765E9093" w14:textId="77777777" w:rsidTr="001F14C8">
        <w:tc>
          <w:tcPr>
            <w:tcW w:w="1951" w:type="dxa"/>
          </w:tcPr>
          <w:p w14:paraId="57182F67" w14:textId="77777777" w:rsidR="00DC59D2" w:rsidRPr="00A51F15" w:rsidRDefault="00DC59D2" w:rsidP="00216B73">
            <w:pPr>
              <w:rPr>
                <w:color w:val="000000"/>
                <w:sz w:val="22"/>
              </w:rPr>
            </w:pPr>
            <w:r w:rsidRPr="00A51F15">
              <w:rPr>
                <w:b/>
                <w:color w:val="000000"/>
                <w:sz w:val="22"/>
              </w:rPr>
              <w:lastRenderedPageBreak/>
              <w:t>Pie de imagen</w:t>
            </w:r>
          </w:p>
        </w:tc>
        <w:tc>
          <w:tcPr>
            <w:tcW w:w="7386" w:type="dxa"/>
          </w:tcPr>
          <w:p w14:paraId="55DF6626" w14:textId="26AE827C" w:rsidR="00DC59D2" w:rsidRPr="00A51F15" w:rsidRDefault="00F8738F" w:rsidP="00F8738F">
            <w:pPr>
              <w:rPr>
                <w:color w:val="000000"/>
                <w:sz w:val="22"/>
              </w:rPr>
            </w:pPr>
            <w:r w:rsidRPr="00F8405B">
              <w:rPr>
                <w:color w:val="000000"/>
                <w:sz w:val="22"/>
              </w:rPr>
              <w:t>(</w:t>
            </w:r>
            <w:r w:rsidR="001F14C8" w:rsidRPr="001F14C8">
              <w:rPr>
                <w:i/>
                <w:color w:val="000000"/>
                <w:sz w:val="22"/>
              </w:rPr>
              <w:t>Fray Bartolomé de las Casas</w:t>
            </w:r>
            <w:r>
              <w:rPr>
                <w:i/>
                <w:color w:val="000000"/>
                <w:sz w:val="22"/>
              </w:rPr>
              <w:t>,</w:t>
            </w:r>
            <w:r w:rsidR="001F14C8" w:rsidRPr="001F14C8">
              <w:rPr>
                <w:color w:val="000000"/>
                <w:sz w:val="22"/>
              </w:rPr>
              <w:t xml:space="preserve"> Félix Parra</w:t>
            </w:r>
            <w:r>
              <w:rPr>
                <w:color w:val="000000"/>
                <w:sz w:val="22"/>
              </w:rPr>
              <w:t>.</w:t>
            </w:r>
            <w:r w:rsidRPr="001F14C8" w:rsidDel="00F8738F">
              <w:rPr>
                <w:color w:val="000000"/>
                <w:sz w:val="22"/>
              </w:rPr>
              <w:t xml:space="preserve"> </w:t>
            </w:r>
            <w:r w:rsidR="001F14C8" w:rsidRPr="001F14C8">
              <w:rPr>
                <w:color w:val="000000"/>
                <w:sz w:val="22"/>
              </w:rPr>
              <w:t>Museo Nacional de Arte, México D.F.)</w:t>
            </w:r>
          </w:p>
        </w:tc>
      </w:tr>
    </w:tbl>
    <w:p w14:paraId="24DD5043" w14:textId="77777777" w:rsidR="00DC59D2" w:rsidRPr="00A51F15" w:rsidRDefault="00DC59D2" w:rsidP="00DC59D2">
      <w:pPr>
        <w:spacing w:after="0"/>
        <w:rPr>
          <w:color w:val="000000"/>
          <w:sz w:val="22"/>
        </w:rPr>
      </w:pPr>
    </w:p>
    <w:p w14:paraId="64B71888" w14:textId="29887FCD" w:rsidR="005C56CB" w:rsidRPr="00A51F15" w:rsidRDefault="005C56CB" w:rsidP="003A04EF">
      <w:pPr>
        <w:rPr>
          <w:sz w:val="22"/>
        </w:rPr>
      </w:pPr>
      <w:r w:rsidRPr="00A51F15">
        <w:rPr>
          <w:sz w:val="22"/>
        </w:rPr>
        <w:t>La trata de esclavos llegó a ser un negocio que dejaba tantas ganancias</w:t>
      </w:r>
      <w:r w:rsidR="00F8738F">
        <w:rPr>
          <w:sz w:val="22"/>
        </w:rPr>
        <w:t>,</w:t>
      </w:r>
      <w:r w:rsidRPr="00A51F15">
        <w:rPr>
          <w:sz w:val="22"/>
        </w:rPr>
        <w:t xml:space="preserve"> que muchos quisieron participar en él</w:t>
      </w:r>
      <w:r w:rsidR="00F908F9">
        <w:rPr>
          <w:sz w:val="22"/>
        </w:rPr>
        <w:t>;</w:t>
      </w:r>
      <w:r w:rsidRPr="00A51F15">
        <w:rPr>
          <w:sz w:val="22"/>
        </w:rPr>
        <w:t xml:space="preserve"> así que en el siglo XVI portugueses, españoles e ingleses dominaron este comercio. Entre 1595 y 1600 los barcos esclavistas trajeron a América</w:t>
      </w:r>
      <w:r w:rsidR="003A0C40" w:rsidRPr="00A51F15">
        <w:rPr>
          <w:sz w:val="22"/>
        </w:rPr>
        <w:t>, de manera legal,</w:t>
      </w:r>
      <w:r w:rsidRPr="00A51F15">
        <w:rPr>
          <w:sz w:val="22"/>
        </w:rPr>
        <w:t xml:space="preserve"> cerca de 25</w:t>
      </w:r>
      <w:r w:rsidR="00F8738F">
        <w:rPr>
          <w:sz w:val="22"/>
        </w:rPr>
        <w:t xml:space="preserve"> </w:t>
      </w:r>
      <w:r w:rsidRPr="00A51F15">
        <w:rPr>
          <w:sz w:val="22"/>
        </w:rPr>
        <w:t xml:space="preserve">338 esclavos, y la </w:t>
      </w:r>
      <w:r w:rsidR="006326D1">
        <w:rPr>
          <w:sz w:val="22"/>
        </w:rPr>
        <w:t>C</w:t>
      </w:r>
      <w:r w:rsidRPr="00A51F15">
        <w:rPr>
          <w:sz w:val="22"/>
        </w:rPr>
        <w:t>or</w:t>
      </w:r>
      <w:r w:rsidR="003A0C40" w:rsidRPr="00A51F15">
        <w:rPr>
          <w:sz w:val="22"/>
        </w:rPr>
        <w:t xml:space="preserve">ona española durante </w:t>
      </w:r>
      <w:r w:rsidRPr="00A51F15">
        <w:rPr>
          <w:sz w:val="22"/>
        </w:rPr>
        <w:t>el siglo XVI concedió 120</w:t>
      </w:r>
      <w:r w:rsidR="00F8738F">
        <w:rPr>
          <w:sz w:val="22"/>
        </w:rPr>
        <w:t xml:space="preserve"> </w:t>
      </w:r>
      <w:r w:rsidRPr="00A51F15">
        <w:rPr>
          <w:sz w:val="22"/>
        </w:rPr>
        <w:t xml:space="preserve">000 licencias </w:t>
      </w:r>
      <w:r w:rsidR="0047541E">
        <w:rPr>
          <w:sz w:val="22"/>
        </w:rPr>
        <w:t xml:space="preserve">más </w:t>
      </w:r>
      <w:r w:rsidR="003A0C40" w:rsidRPr="00A51F15">
        <w:rPr>
          <w:sz w:val="22"/>
        </w:rPr>
        <w:t>.</w:t>
      </w:r>
    </w:p>
    <w:p w14:paraId="44731E87" w14:textId="3A6A90AF" w:rsidR="00CA3EA0" w:rsidRPr="00A51F15" w:rsidRDefault="00892A50" w:rsidP="003A04EF">
      <w:pPr>
        <w:rPr>
          <w:sz w:val="22"/>
        </w:rPr>
      </w:pPr>
      <w:r w:rsidRPr="00A51F15">
        <w:rPr>
          <w:sz w:val="22"/>
        </w:rPr>
        <w:t>A los esclavos se los destinó como mano de obra para las plantaciones de azúcar y algodón, y para el trabajo en las minas. En ambas labores</w:t>
      </w:r>
      <w:r w:rsidR="00F908F9">
        <w:rPr>
          <w:sz w:val="22"/>
        </w:rPr>
        <w:t>,</w:t>
      </w:r>
      <w:r w:rsidRPr="00A51F15">
        <w:rPr>
          <w:sz w:val="22"/>
        </w:rPr>
        <w:t xml:space="preserve"> hombres y </w:t>
      </w:r>
      <w:r w:rsidR="005A2227" w:rsidRPr="00A51F15">
        <w:rPr>
          <w:sz w:val="22"/>
        </w:rPr>
        <w:t>mujeres fueron sometidos a larg</w:t>
      </w:r>
      <w:r w:rsidR="0047541E">
        <w:rPr>
          <w:sz w:val="22"/>
        </w:rPr>
        <w:t>a</w:t>
      </w:r>
      <w:r w:rsidR="005A2227" w:rsidRPr="00A51F15">
        <w:rPr>
          <w:sz w:val="22"/>
        </w:rPr>
        <w:t>s</w:t>
      </w:r>
      <w:r w:rsidR="0047541E">
        <w:rPr>
          <w:sz w:val="22"/>
        </w:rPr>
        <w:t xml:space="preserve"> jornadas</w:t>
      </w:r>
      <w:r w:rsidR="005A2227" w:rsidRPr="00A51F15">
        <w:rPr>
          <w:sz w:val="22"/>
        </w:rPr>
        <w:t xml:space="preserve"> </w:t>
      </w:r>
      <w:r w:rsidRPr="00A51F15">
        <w:rPr>
          <w:sz w:val="22"/>
        </w:rPr>
        <w:t xml:space="preserve">de trabajo y </w:t>
      </w:r>
      <w:r w:rsidR="005A2227" w:rsidRPr="00A51F15">
        <w:rPr>
          <w:sz w:val="22"/>
        </w:rPr>
        <w:t xml:space="preserve">a </w:t>
      </w:r>
      <w:r w:rsidRPr="00A51F15">
        <w:rPr>
          <w:sz w:val="22"/>
        </w:rPr>
        <w:t>castigos severos si no cumplían con su labor y con todo aquello que se les mandara.</w:t>
      </w:r>
    </w:p>
    <w:p w14:paraId="1C900AF0" w14:textId="069F5DEB" w:rsidR="00EA0019" w:rsidRPr="00A51F15" w:rsidRDefault="003A04EF" w:rsidP="003A04EF">
      <w:pPr>
        <w:rPr>
          <w:sz w:val="22"/>
        </w:rPr>
      </w:pPr>
      <w:r w:rsidRPr="00A51F15">
        <w:rPr>
          <w:sz w:val="22"/>
          <w:highlight w:val="yellow"/>
        </w:rPr>
        <w:t>[Sección 2]</w:t>
      </w:r>
      <w:r w:rsidRPr="00A51F15">
        <w:rPr>
          <w:sz w:val="22"/>
        </w:rPr>
        <w:t xml:space="preserve"> </w:t>
      </w:r>
      <w:r w:rsidR="00EA0019" w:rsidRPr="00A51F15">
        <w:rPr>
          <w:b/>
          <w:sz w:val="22"/>
        </w:rPr>
        <w:t>1.3 Organización polític</w:t>
      </w:r>
      <w:r w:rsidR="00696D95">
        <w:rPr>
          <w:b/>
          <w:sz w:val="22"/>
        </w:rPr>
        <w:t>o-</w:t>
      </w:r>
      <w:r w:rsidR="00652229" w:rsidRPr="00A51F15">
        <w:rPr>
          <w:b/>
          <w:sz w:val="22"/>
        </w:rPr>
        <w:t>administrativa</w:t>
      </w:r>
    </w:p>
    <w:p w14:paraId="6113A045" w14:textId="7E1B1D1C" w:rsidR="00AA19B1" w:rsidRPr="00A51F15" w:rsidRDefault="00AA19B1" w:rsidP="00AA19B1">
      <w:pPr>
        <w:rPr>
          <w:sz w:val="22"/>
        </w:rPr>
      </w:pPr>
      <w:r w:rsidRPr="00A51F15">
        <w:rPr>
          <w:sz w:val="22"/>
        </w:rPr>
        <w:t xml:space="preserve">La </w:t>
      </w:r>
      <w:r w:rsidR="0047541E">
        <w:rPr>
          <w:sz w:val="22"/>
        </w:rPr>
        <w:t>C</w:t>
      </w:r>
      <w:r w:rsidRPr="00A51F15">
        <w:rPr>
          <w:sz w:val="22"/>
        </w:rPr>
        <w:t xml:space="preserve">orona española al no considerar </w:t>
      </w:r>
      <w:r w:rsidR="005A2227" w:rsidRPr="00A51F15">
        <w:rPr>
          <w:sz w:val="22"/>
        </w:rPr>
        <w:t>a las Indias como colonias si</w:t>
      </w:r>
      <w:r w:rsidRPr="00A51F15">
        <w:rPr>
          <w:sz w:val="22"/>
        </w:rPr>
        <w:t>no como reinos (Reino de Nueva E</w:t>
      </w:r>
      <w:r w:rsidR="005A2227" w:rsidRPr="00A51F15">
        <w:rPr>
          <w:sz w:val="22"/>
        </w:rPr>
        <w:t>spaña</w:t>
      </w:r>
      <w:r w:rsidRPr="00A51F15">
        <w:rPr>
          <w:sz w:val="22"/>
        </w:rPr>
        <w:t>, Reino del Perú o de Nueva Castilla, Nuevo Reino de Granada), reprodujo en el Nuevo Mundo la organización político</w:t>
      </w:r>
      <w:r w:rsidR="0018511A">
        <w:rPr>
          <w:sz w:val="22"/>
        </w:rPr>
        <w:t>-</w:t>
      </w:r>
      <w:r w:rsidRPr="00A51F15">
        <w:rPr>
          <w:sz w:val="22"/>
        </w:rPr>
        <w:t xml:space="preserve">administrativa </w:t>
      </w:r>
      <w:r w:rsidR="0018511A">
        <w:rPr>
          <w:sz w:val="22"/>
        </w:rPr>
        <w:t xml:space="preserve">de </w:t>
      </w:r>
      <w:r w:rsidRPr="00A51F15">
        <w:rPr>
          <w:sz w:val="22"/>
        </w:rPr>
        <w:t xml:space="preserve">la </w:t>
      </w:r>
      <w:r w:rsidR="006326D1">
        <w:rPr>
          <w:sz w:val="22"/>
        </w:rPr>
        <w:t>P</w:t>
      </w:r>
      <w:r w:rsidRPr="00A51F15">
        <w:rPr>
          <w:sz w:val="22"/>
        </w:rPr>
        <w:t>enínsula: un conjunto de reinos gobernados por un único rey</w:t>
      </w:r>
      <w:r w:rsidR="006B1C82">
        <w:rPr>
          <w:sz w:val="22"/>
        </w:rPr>
        <w:t>.</w:t>
      </w:r>
    </w:p>
    <w:p w14:paraId="1EC1BFA6" w14:textId="7138B946" w:rsidR="00DC59D2" w:rsidRPr="00886C44" w:rsidRDefault="00AA19B1" w:rsidP="00886C44">
      <w:pPr>
        <w:rPr>
          <w:sz w:val="22"/>
        </w:rPr>
      </w:pPr>
      <w:r w:rsidRPr="00A51F15">
        <w:rPr>
          <w:sz w:val="22"/>
        </w:rPr>
        <w:t xml:space="preserve">Por otra parte, el papa Alejandro VI firmó en 1493 una bula con la que otorgaba a Castilla </w:t>
      </w:r>
      <w:r w:rsidR="008D783B" w:rsidRPr="00A51F15">
        <w:rPr>
          <w:sz w:val="22"/>
        </w:rPr>
        <w:t>el gobierno y la jurisdicción de las tierras descubiertas, de tal modo que las Indias se convirtieron en</w:t>
      </w:r>
      <w:r w:rsidRPr="00A51F15">
        <w:rPr>
          <w:sz w:val="22"/>
        </w:rPr>
        <w:t xml:space="preserve"> propiedad personal del rey</w:t>
      </w:r>
      <w:r w:rsidR="008D783B" w:rsidRPr="00A51F15">
        <w:rPr>
          <w:sz w:val="22"/>
        </w:rPr>
        <w:t>. Por ello</w:t>
      </w:r>
      <w:r w:rsidR="0091218E" w:rsidRPr="00A51F15">
        <w:rPr>
          <w:sz w:val="22"/>
        </w:rPr>
        <w:t>,</w:t>
      </w:r>
      <w:r w:rsidR="008D783B" w:rsidRPr="00A51F15">
        <w:rPr>
          <w:sz w:val="22"/>
        </w:rPr>
        <w:t xml:space="preserve"> en la administración territorial del Nuevo Mundo</w:t>
      </w:r>
      <w:r w:rsidR="0047541E">
        <w:rPr>
          <w:sz w:val="22"/>
        </w:rPr>
        <w:t>,</w:t>
      </w:r>
      <w:r w:rsidR="008D783B" w:rsidRPr="00A51F15">
        <w:rPr>
          <w:sz w:val="22"/>
        </w:rPr>
        <w:t xml:space="preserve"> no intervinieron las instituciones o los organismos que ya existían en la </w:t>
      </w:r>
      <w:r w:rsidR="006326D1">
        <w:rPr>
          <w:sz w:val="22"/>
        </w:rPr>
        <w:t>P</w:t>
      </w:r>
      <w:r w:rsidR="008D783B" w:rsidRPr="00A51F15">
        <w:rPr>
          <w:sz w:val="22"/>
        </w:rPr>
        <w:t xml:space="preserve">enínsula, sino que se hizo a partir de instituciones creadas y controlas por el rey. El régimen de gobierno estaba, pues, centralizado y los territorios eran dirigidos y administrados desde Castilla. </w:t>
      </w:r>
    </w:p>
    <w:tbl>
      <w:tblPr>
        <w:tblStyle w:val="Tablaconcuadrcula"/>
        <w:tblW w:w="0" w:type="auto"/>
        <w:tblLayout w:type="fixed"/>
        <w:tblLook w:val="04A0" w:firstRow="1" w:lastRow="0" w:firstColumn="1" w:lastColumn="0" w:noHBand="0" w:noVBand="1"/>
      </w:tblPr>
      <w:tblGrid>
        <w:gridCol w:w="2802"/>
        <w:gridCol w:w="6535"/>
      </w:tblGrid>
      <w:tr w:rsidR="00DC59D2" w:rsidRPr="00A51F15" w14:paraId="40711E0A" w14:textId="77777777" w:rsidTr="00CA3EA0">
        <w:tc>
          <w:tcPr>
            <w:tcW w:w="9337" w:type="dxa"/>
            <w:gridSpan w:val="2"/>
            <w:shd w:val="clear" w:color="auto" w:fill="0D0D0D" w:themeFill="text1" w:themeFillTint="F2"/>
          </w:tcPr>
          <w:p w14:paraId="09E20F49"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108C59A5" w14:textId="77777777" w:rsidTr="00CA3EA0">
        <w:tc>
          <w:tcPr>
            <w:tcW w:w="2802" w:type="dxa"/>
          </w:tcPr>
          <w:p w14:paraId="4E9A3A27" w14:textId="77777777" w:rsidR="00DC59D2" w:rsidRPr="00A51F15" w:rsidRDefault="00DC59D2" w:rsidP="00216B73">
            <w:pPr>
              <w:rPr>
                <w:b/>
                <w:color w:val="000000"/>
                <w:sz w:val="22"/>
              </w:rPr>
            </w:pPr>
            <w:r w:rsidRPr="00A51F15">
              <w:rPr>
                <w:b/>
                <w:color w:val="000000"/>
                <w:sz w:val="22"/>
              </w:rPr>
              <w:t>Código</w:t>
            </w:r>
          </w:p>
        </w:tc>
        <w:tc>
          <w:tcPr>
            <w:tcW w:w="6535" w:type="dxa"/>
          </w:tcPr>
          <w:p w14:paraId="0DB5BFD0" w14:textId="2828A73F" w:rsidR="00DC59D2" w:rsidRPr="00A51F15" w:rsidRDefault="00DC59D2" w:rsidP="00216B73">
            <w:pPr>
              <w:rPr>
                <w:b/>
                <w:color w:val="000000"/>
                <w:sz w:val="22"/>
              </w:rPr>
            </w:pPr>
            <w:r w:rsidRPr="00A51F15">
              <w:rPr>
                <w:color w:val="000000"/>
                <w:sz w:val="22"/>
              </w:rPr>
              <w:t>CS_07_05_IM</w:t>
            </w:r>
            <w:r w:rsidRPr="00F8405B">
              <w:rPr>
                <w:color w:val="000000"/>
                <w:sz w:val="22"/>
                <w:highlight w:val="yellow"/>
              </w:rPr>
              <w:t>G</w:t>
            </w:r>
            <w:r w:rsidR="003178D2">
              <w:rPr>
                <w:color w:val="000000"/>
                <w:sz w:val="22"/>
                <w:highlight w:val="yellow"/>
              </w:rPr>
              <w:t>1</w:t>
            </w:r>
            <w:r w:rsidRPr="00F8405B">
              <w:rPr>
                <w:color w:val="000000"/>
                <w:sz w:val="22"/>
                <w:highlight w:val="yellow"/>
              </w:rPr>
              <w:t>0</w:t>
            </w:r>
          </w:p>
        </w:tc>
      </w:tr>
      <w:tr w:rsidR="00DC59D2" w:rsidRPr="00A51F15" w14:paraId="31A705AB" w14:textId="77777777" w:rsidTr="00CA3EA0">
        <w:tc>
          <w:tcPr>
            <w:tcW w:w="2802" w:type="dxa"/>
          </w:tcPr>
          <w:p w14:paraId="7357C290" w14:textId="77777777" w:rsidR="00DC59D2" w:rsidRPr="00A51F15" w:rsidRDefault="00DC59D2" w:rsidP="00216B73">
            <w:pPr>
              <w:rPr>
                <w:color w:val="000000"/>
                <w:sz w:val="22"/>
              </w:rPr>
            </w:pPr>
            <w:r w:rsidRPr="00A51F15">
              <w:rPr>
                <w:b/>
                <w:color w:val="000000"/>
                <w:sz w:val="22"/>
              </w:rPr>
              <w:t>Descripción</w:t>
            </w:r>
          </w:p>
        </w:tc>
        <w:tc>
          <w:tcPr>
            <w:tcW w:w="6535" w:type="dxa"/>
          </w:tcPr>
          <w:p w14:paraId="49E02096" w14:textId="77777777" w:rsidR="00DC59D2" w:rsidRDefault="00CA3EA0" w:rsidP="00216B73">
            <w:pPr>
              <w:rPr>
                <w:color w:val="000000"/>
                <w:sz w:val="22"/>
              </w:rPr>
            </w:pPr>
            <w:r>
              <w:rPr>
                <w:color w:val="000000"/>
                <w:sz w:val="22"/>
              </w:rPr>
              <w:t>I</w:t>
            </w:r>
            <w:r w:rsidRPr="00F8405B">
              <w:rPr>
                <w:color w:val="000000"/>
                <w:sz w:val="22"/>
                <w:highlight w:val="yellow"/>
              </w:rPr>
              <w:t>lustración</w:t>
            </w:r>
          </w:p>
          <w:p w14:paraId="08D0144A" w14:textId="01A30052" w:rsidR="00CA3EA0" w:rsidRPr="00A51F15" w:rsidRDefault="00CA3EA0" w:rsidP="00216B73">
            <w:pPr>
              <w:rPr>
                <w:color w:val="000000"/>
                <w:sz w:val="22"/>
              </w:rPr>
            </w:pPr>
            <w:r>
              <w:rPr>
                <w:noProof/>
                <w:color w:val="000000"/>
                <w:sz w:val="22"/>
                <w:lang w:val="es-ES" w:eastAsia="es-ES"/>
              </w:rPr>
              <w:lastRenderedPageBreak/>
              <w:drawing>
                <wp:inline distT="0" distB="0" distL="0" distR="0" wp14:anchorId="6BA03018" wp14:editId="3C19C819">
                  <wp:extent cx="1254642" cy="1392555"/>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56221" cy="1394308"/>
                          </a:xfrm>
                          <a:prstGeom prst="rect">
                            <a:avLst/>
                          </a:prstGeom>
                          <a:noFill/>
                          <a:ln>
                            <a:noFill/>
                          </a:ln>
                        </pic:spPr>
                      </pic:pic>
                    </a:graphicData>
                  </a:graphic>
                </wp:inline>
              </w:drawing>
            </w:r>
          </w:p>
        </w:tc>
      </w:tr>
      <w:tr w:rsidR="00DC59D2" w:rsidRPr="00A51F15" w14:paraId="78E80BF3" w14:textId="77777777" w:rsidTr="00CA3EA0">
        <w:tc>
          <w:tcPr>
            <w:tcW w:w="2802" w:type="dxa"/>
          </w:tcPr>
          <w:p w14:paraId="6F914018" w14:textId="364EFDC6" w:rsidR="00DC59D2" w:rsidRPr="00A51F15" w:rsidRDefault="00DC59D2" w:rsidP="00216B73">
            <w:pPr>
              <w:rPr>
                <w:color w:val="000000"/>
                <w:sz w:val="22"/>
              </w:rPr>
            </w:pPr>
            <w:r w:rsidRPr="00A51F15">
              <w:rPr>
                <w:b/>
                <w:color w:val="000000"/>
                <w:sz w:val="22"/>
              </w:rPr>
              <w:lastRenderedPageBreak/>
              <w:t>Código Shutterstock (o URL o la ruta en AulaPlaneta)</w:t>
            </w:r>
          </w:p>
        </w:tc>
        <w:tc>
          <w:tcPr>
            <w:tcW w:w="6535" w:type="dxa"/>
          </w:tcPr>
          <w:p w14:paraId="3254C3CB" w14:textId="1238E2D0" w:rsidR="00DC59D2" w:rsidRPr="00A51F15" w:rsidRDefault="00CA3EA0" w:rsidP="00216B73">
            <w:pPr>
              <w:rPr>
                <w:color w:val="000000"/>
                <w:sz w:val="22"/>
              </w:rPr>
            </w:pPr>
            <w:r w:rsidRPr="00CA3EA0">
              <w:rPr>
                <w:color w:val="000000"/>
                <w:sz w:val="22"/>
              </w:rPr>
              <w:t>http://hispanicasaber.planetasaber.com/encyclopedia/default.asp?idpack=9&amp;idpil=0007GO01&amp;ruta=Buscador</w:t>
            </w:r>
          </w:p>
        </w:tc>
      </w:tr>
      <w:tr w:rsidR="00DC59D2" w:rsidRPr="00A51F15" w14:paraId="447F6D97" w14:textId="77777777" w:rsidTr="00CA3EA0">
        <w:tc>
          <w:tcPr>
            <w:tcW w:w="2802" w:type="dxa"/>
          </w:tcPr>
          <w:p w14:paraId="791F54DF" w14:textId="77777777" w:rsidR="00DC59D2" w:rsidRPr="00A51F15" w:rsidRDefault="00DC59D2" w:rsidP="00216B73">
            <w:pPr>
              <w:rPr>
                <w:color w:val="000000"/>
                <w:sz w:val="22"/>
              </w:rPr>
            </w:pPr>
            <w:r w:rsidRPr="00A51F15">
              <w:rPr>
                <w:b/>
                <w:color w:val="000000"/>
                <w:sz w:val="22"/>
              </w:rPr>
              <w:t>Pie de imagen</w:t>
            </w:r>
          </w:p>
        </w:tc>
        <w:tc>
          <w:tcPr>
            <w:tcW w:w="6535" w:type="dxa"/>
          </w:tcPr>
          <w:p w14:paraId="4207E8EC" w14:textId="60BC688F" w:rsidR="00DC59D2" w:rsidRPr="00A51F15" w:rsidRDefault="0047541E" w:rsidP="0047541E">
            <w:pPr>
              <w:rPr>
                <w:color w:val="000000"/>
                <w:sz w:val="22"/>
              </w:rPr>
            </w:pPr>
            <w:r>
              <w:rPr>
                <w:color w:val="000000"/>
                <w:sz w:val="22"/>
              </w:rPr>
              <w:t>(</w:t>
            </w:r>
            <w:r w:rsidR="00CA3EA0" w:rsidRPr="00CA3EA0">
              <w:rPr>
                <w:color w:val="000000"/>
                <w:sz w:val="22"/>
              </w:rPr>
              <w:t>Alejandro VI</w:t>
            </w:r>
            <w:r>
              <w:rPr>
                <w:color w:val="000000"/>
                <w:sz w:val="22"/>
              </w:rPr>
              <w:t>.</w:t>
            </w:r>
            <w:r w:rsidR="00CA3EA0" w:rsidRPr="00CA3EA0">
              <w:rPr>
                <w:color w:val="000000"/>
                <w:sz w:val="22"/>
              </w:rPr>
              <w:t xml:space="preserve"> Detalle de </w:t>
            </w:r>
            <w:r w:rsidR="00CA3EA0" w:rsidRPr="00CA3EA0">
              <w:rPr>
                <w:i/>
                <w:color w:val="000000"/>
                <w:sz w:val="22"/>
              </w:rPr>
              <w:t>La Virgen de los encomendados</w:t>
            </w:r>
            <w:r w:rsidR="00CA3EA0" w:rsidRPr="00CA3EA0">
              <w:rPr>
                <w:color w:val="000000"/>
                <w:sz w:val="22"/>
              </w:rPr>
              <w:t>, Giovanni Antonio de Roma</w:t>
            </w:r>
            <w:r>
              <w:rPr>
                <w:color w:val="000000"/>
                <w:sz w:val="22"/>
              </w:rPr>
              <w:t xml:space="preserve">. </w:t>
            </w:r>
            <w:r w:rsidR="00CA3EA0" w:rsidRPr="00CA3EA0">
              <w:rPr>
                <w:color w:val="000000"/>
                <w:sz w:val="22"/>
              </w:rPr>
              <w:t>Museo Diocesano de Arte Sacro, Orte, Lacio, Italia)</w:t>
            </w:r>
            <w:r>
              <w:rPr>
                <w:color w:val="000000"/>
                <w:sz w:val="22"/>
              </w:rPr>
              <w:t>.</w:t>
            </w:r>
          </w:p>
        </w:tc>
      </w:tr>
    </w:tbl>
    <w:p w14:paraId="17159064" w14:textId="370413D6" w:rsidR="0047541E" w:rsidRDefault="003D71DE" w:rsidP="003A04EF">
      <w:pPr>
        <w:rPr>
          <w:sz w:val="22"/>
        </w:rPr>
      </w:pPr>
      <w:r w:rsidRPr="00A51F15">
        <w:rPr>
          <w:sz w:val="22"/>
        </w:rPr>
        <w:t xml:space="preserve">La </w:t>
      </w:r>
      <w:r w:rsidR="0047541E">
        <w:rPr>
          <w:sz w:val="22"/>
        </w:rPr>
        <w:t>C</w:t>
      </w:r>
      <w:r w:rsidRPr="00A51F15">
        <w:rPr>
          <w:sz w:val="22"/>
        </w:rPr>
        <w:t>orona estableció un sistema colonial que se basaba en el derecho y no en la fuerza</w:t>
      </w:r>
      <w:r w:rsidR="0047005C" w:rsidRPr="00A51F15">
        <w:rPr>
          <w:sz w:val="22"/>
        </w:rPr>
        <w:t>, por esta razón se expi</w:t>
      </w:r>
      <w:r w:rsidRPr="00A51F15">
        <w:rPr>
          <w:sz w:val="22"/>
        </w:rPr>
        <w:t>di</w:t>
      </w:r>
      <w:r w:rsidR="0047005C" w:rsidRPr="00A51F15">
        <w:rPr>
          <w:sz w:val="22"/>
        </w:rPr>
        <w:t>e</w:t>
      </w:r>
      <w:r w:rsidRPr="00A51F15">
        <w:rPr>
          <w:sz w:val="22"/>
        </w:rPr>
        <w:t>r</w:t>
      </w:r>
      <w:r w:rsidR="0047005C" w:rsidRPr="00A51F15">
        <w:rPr>
          <w:sz w:val="22"/>
        </w:rPr>
        <w:t>on</w:t>
      </w:r>
      <w:r w:rsidRPr="00A51F15">
        <w:rPr>
          <w:sz w:val="22"/>
        </w:rPr>
        <w:t>, en diferentes momentos y par</w:t>
      </w:r>
      <w:r w:rsidR="008059D7" w:rsidRPr="00A51F15">
        <w:rPr>
          <w:sz w:val="22"/>
        </w:rPr>
        <w:t>a casi todo, leyes que legislaro</w:t>
      </w:r>
      <w:r w:rsidRPr="00A51F15">
        <w:rPr>
          <w:sz w:val="22"/>
        </w:rPr>
        <w:t xml:space="preserve">n sobre cualquier cosa. </w:t>
      </w:r>
    </w:p>
    <w:p w14:paraId="2FB7EA6A" w14:textId="129507F7" w:rsidR="005A37BF" w:rsidRPr="00A51F15" w:rsidRDefault="0047541E" w:rsidP="003A04EF">
      <w:pPr>
        <w:rPr>
          <w:sz w:val="22"/>
        </w:rPr>
      </w:pPr>
      <w:r>
        <w:rPr>
          <w:sz w:val="22"/>
        </w:rPr>
        <w:t>P</w:t>
      </w:r>
      <w:r w:rsidR="0047005C" w:rsidRPr="00A51F15">
        <w:rPr>
          <w:sz w:val="22"/>
        </w:rPr>
        <w:t xml:space="preserve">ese al sinnúmero de normas y </w:t>
      </w:r>
      <w:r w:rsidR="008059D7" w:rsidRPr="00A51F15">
        <w:rPr>
          <w:sz w:val="22"/>
        </w:rPr>
        <w:t xml:space="preserve">de </w:t>
      </w:r>
      <w:r w:rsidR="0047005C" w:rsidRPr="00A51F15">
        <w:rPr>
          <w:sz w:val="22"/>
        </w:rPr>
        <w:t xml:space="preserve">leyes </w:t>
      </w:r>
      <w:r w:rsidR="00C45822" w:rsidRPr="00A51F15">
        <w:rPr>
          <w:sz w:val="22"/>
        </w:rPr>
        <w:t>formuladas de manera exclusiva</w:t>
      </w:r>
      <w:r w:rsidR="0047005C" w:rsidRPr="00A51F15">
        <w:rPr>
          <w:sz w:val="22"/>
        </w:rPr>
        <w:t xml:space="preserve"> para el Nuevo Mundo, estas en muchas oportunidades </w:t>
      </w:r>
      <w:r w:rsidR="00C45822" w:rsidRPr="00A51F15">
        <w:rPr>
          <w:sz w:val="22"/>
        </w:rPr>
        <w:t>fueron inoperantes</w:t>
      </w:r>
      <w:r>
        <w:rPr>
          <w:sz w:val="22"/>
        </w:rPr>
        <w:t>,</w:t>
      </w:r>
      <w:r w:rsidR="00C45822" w:rsidRPr="00A51F15">
        <w:rPr>
          <w:sz w:val="22"/>
        </w:rPr>
        <w:t xml:space="preserve"> porque los conquistadores tenían </w:t>
      </w:r>
      <w:r w:rsidR="008059D7" w:rsidRPr="00A51F15">
        <w:rPr>
          <w:sz w:val="22"/>
        </w:rPr>
        <w:t>prácticamente un único interés</w:t>
      </w:r>
      <w:r w:rsidR="00C45822" w:rsidRPr="00A51F15">
        <w:rPr>
          <w:sz w:val="22"/>
        </w:rPr>
        <w:t>: enriquecerse rápido, y esto chocaba</w:t>
      </w:r>
      <w:r w:rsidR="008059D7" w:rsidRPr="00A51F15">
        <w:rPr>
          <w:sz w:val="22"/>
        </w:rPr>
        <w:t xml:space="preserve"> por completo</w:t>
      </w:r>
      <w:r w:rsidR="00C45822" w:rsidRPr="00A51F15">
        <w:rPr>
          <w:sz w:val="22"/>
        </w:rPr>
        <w:t xml:space="preserve"> con los propósitos de la </w:t>
      </w:r>
      <w:r w:rsidR="00B91043">
        <w:rPr>
          <w:sz w:val="22"/>
        </w:rPr>
        <w:t>C</w:t>
      </w:r>
      <w:r w:rsidR="00C45822" w:rsidRPr="00A51F15">
        <w:rPr>
          <w:sz w:val="22"/>
        </w:rPr>
        <w:t>orona</w:t>
      </w:r>
      <w:r w:rsidR="00B91043">
        <w:rPr>
          <w:sz w:val="22"/>
        </w:rPr>
        <w:t>,</w:t>
      </w:r>
      <w:r w:rsidR="00C45822" w:rsidRPr="00A51F15">
        <w:rPr>
          <w:sz w:val="22"/>
        </w:rPr>
        <w:t xml:space="preserve"> o bien porque los juristas que pensaban y escribían dichas no</w:t>
      </w:r>
      <w:r w:rsidR="008059D7" w:rsidRPr="00A51F15">
        <w:rPr>
          <w:sz w:val="22"/>
        </w:rPr>
        <w:t xml:space="preserve">rmas desconocían absolutamente </w:t>
      </w:r>
      <w:r w:rsidR="00C45822" w:rsidRPr="00A51F15">
        <w:rPr>
          <w:sz w:val="22"/>
        </w:rPr>
        <w:t>la realidad</w:t>
      </w:r>
      <w:r w:rsidR="005A37BF" w:rsidRPr="00A51F15">
        <w:rPr>
          <w:sz w:val="22"/>
        </w:rPr>
        <w:t xml:space="preserve"> de las Indias. </w:t>
      </w:r>
    </w:p>
    <w:p w14:paraId="0087241A" w14:textId="7A5F3B4F" w:rsidR="008B0A3D" w:rsidRPr="00A51F15" w:rsidRDefault="005A37BF" w:rsidP="003A04EF">
      <w:pPr>
        <w:rPr>
          <w:sz w:val="22"/>
        </w:rPr>
      </w:pPr>
      <w:r w:rsidRPr="00A51F15">
        <w:rPr>
          <w:sz w:val="22"/>
        </w:rPr>
        <w:t xml:space="preserve">A causa de esta brecha entre las intenciones de la </w:t>
      </w:r>
      <w:r w:rsidR="0018511A">
        <w:rPr>
          <w:sz w:val="22"/>
        </w:rPr>
        <w:t>C</w:t>
      </w:r>
      <w:r w:rsidRPr="00A51F15">
        <w:rPr>
          <w:sz w:val="22"/>
        </w:rPr>
        <w:t>orona y la realidad que se vivía en los te</w:t>
      </w:r>
      <w:r w:rsidR="00591B98" w:rsidRPr="00A51F15">
        <w:rPr>
          <w:sz w:val="22"/>
        </w:rPr>
        <w:t>rritorios americanos, surgió –y con los años creció– la desconfianza, lo c</w:t>
      </w:r>
      <w:r w:rsidR="00434447" w:rsidRPr="00A51F15">
        <w:rPr>
          <w:sz w:val="22"/>
        </w:rPr>
        <w:t>ual hizo que progresivamente</w:t>
      </w:r>
      <w:r w:rsidR="008059D7" w:rsidRPr="00A51F15">
        <w:rPr>
          <w:sz w:val="22"/>
        </w:rPr>
        <w:t xml:space="preserve"> se fueran</w:t>
      </w:r>
      <w:r w:rsidR="00434447" w:rsidRPr="00A51F15">
        <w:rPr>
          <w:sz w:val="22"/>
        </w:rPr>
        <w:t xml:space="preserve"> </w:t>
      </w:r>
      <w:r w:rsidR="008059D7" w:rsidRPr="00A51F15">
        <w:rPr>
          <w:sz w:val="22"/>
        </w:rPr>
        <w:t>estableciendo organismos político-</w:t>
      </w:r>
      <w:r w:rsidR="00591B98" w:rsidRPr="00A51F15">
        <w:rPr>
          <w:sz w:val="22"/>
        </w:rPr>
        <w:t>administrativos complejos y más centralizados</w:t>
      </w:r>
      <w:r w:rsidR="008059D7" w:rsidRPr="00A51F15">
        <w:rPr>
          <w:sz w:val="22"/>
        </w:rPr>
        <w:t>,</w:t>
      </w:r>
      <w:r w:rsidR="00591B98" w:rsidRPr="00A51F15">
        <w:rPr>
          <w:sz w:val="22"/>
        </w:rPr>
        <w:t xml:space="preserve"> con el fin de garantizar una administración eficiente.</w:t>
      </w:r>
    </w:p>
    <w:p w14:paraId="0C5F98AD" w14:textId="327348D3" w:rsidR="00C45822" w:rsidRPr="00A51F15" w:rsidRDefault="00156BA8" w:rsidP="00525BFD">
      <w:pPr>
        <w:tabs>
          <w:tab w:val="left" w:pos="3019"/>
        </w:tabs>
        <w:rPr>
          <w:sz w:val="22"/>
        </w:rPr>
      </w:pPr>
      <w:r w:rsidRPr="00A51F15">
        <w:rPr>
          <w:sz w:val="22"/>
          <w:highlight w:val="yellow"/>
        </w:rPr>
        <w:t xml:space="preserve">[Sección </w:t>
      </w:r>
      <w:r w:rsidR="00B37255">
        <w:rPr>
          <w:sz w:val="22"/>
          <w:highlight w:val="yellow"/>
        </w:rPr>
        <w:t>3</w:t>
      </w:r>
      <w:r w:rsidRPr="00A51F15">
        <w:rPr>
          <w:sz w:val="22"/>
          <w:highlight w:val="yellow"/>
        </w:rPr>
        <w:t>]</w:t>
      </w:r>
      <w:r w:rsidRPr="00A51F15">
        <w:rPr>
          <w:sz w:val="22"/>
        </w:rPr>
        <w:t xml:space="preserve"> </w:t>
      </w:r>
      <w:r w:rsidRPr="00A51F15">
        <w:rPr>
          <w:b/>
          <w:sz w:val="22"/>
        </w:rPr>
        <w:t xml:space="preserve">1.3.1 </w:t>
      </w:r>
      <w:r w:rsidR="00525BFD" w:rsidRPr="00A51F15">
        <w:rPr>
          <w:b/>
          <w:sz w:val="22"/>
        </w:rPr>
        <w:t>Instituciones administrativas con sede en España</w:t>
      </w:r>
    </w:p>
    <w:p w14:paraId="6C7C2616" w14:textId="250E45CE" w:rsidR="00525BFD" w:rsidRPr="00A51F15" w:rsidRDefault="00525BFD" w:rsidP="003A04EF">
      <w:pPr>
        <w:rPr>
          <w:b/>
          <w:sz w:val="22"/>
        </w:rPr>
      </w:pPr>
      <w:r w:rsidRPr="00A51F15">
        <w:rPr>
          <w:sz w:val="22"/>
        </w:rPr>
        <w:t xml:space="preserve">• </w:t>
      </w:r>
      <w:r w:rsidRPr="00A51F15">
        <w:rPr>
          <w:b/>
          <w:sz w:val="22"/>
        </w:rPr>
        <w:t>La Casa de Contratación</w:t>
      </w:r>
    </w:p>
    <w:p w14:paraId="40BD0EBD" w14:textId="1309C116" w:rsidR="001B4F60" w:rsidRPr="00A51F15" w:rsidRDefault="00525BFD" w:rsidP="00B07A6F">
      <w:pPr>
        <w:rPr>
          <w:sz w:val="22"/>
        </w:rPr>
      </w:pPr>
      <w:r w:rsidRPr="00A51F15">
        <w:rPr>
          <w:sz w:val="22"/>
        </w:rPr>
        <w:t>El 20 de enero de</w:t>
      </w:r>
      <w:r w:rsidR="00F908F9">
        <w:rPr>
          <w:sz w:val="22"/>
        </w:rPr>
        <w:t xml:space="preserve"> </w:t>
      </w:r>
      <w:r w:rsidRPr="00A51F15">
        <w:rPr>
          <w:sz w:val="22"/>
        </w:rPr>
        <w:t>1</w:t>
      </w:r>
      <w:r w:rsidR="008059D7" w:rsidRPr="00A51F15">
        <w:rPr>
          <w:sz w:val="22"/>
        </w:rPr>
        <w:t xml:space="preserve">503 una real disposición creó </w:t>
      </w:r>
      <w:r w:rsidRPr="00A51F15">
        <w:rPr>
          <w:sz w:val="22"/>
        </w:rPr>
        <w:t>la Casa de Contratación con sede en Sevilla, con el fin de ocupar</w:t>
      </w:r>
      <w:r w:rsidR="0018511A">
        <w:rPr>
          <w:sz w:val="22"/>
        </w:rPr>
        <w:t>se</w:t>
      </w:r>
      <w:r w:rsidRPr="00A51F15">
        <w:rPr>
          <w:sz w:val="22"/>
        </w:rPr>
        <w:t xml:space="preserve"> de todos los asuntos comerciales del Nuevo Mundo. En 1790 dejó de existir</w:t>
      </w:r>
      <w:r w:rsidR="0018511A">
        <w:rPr>
          <w:sz w:val="22"/>
        </w:rPr>
        <w:t>,</w:t>
      </w:r>
      <w:r w:rsidRPr="00A51F15">
        <w:rPr>
          <w:sz w:val="22"/>
        </w:rPr>
        <w:t xml:space="preserve"> porque por varios años comenzó a actuar a favor de los intereses particulares de los comerciantes y no de la </w:t>
      </w:r>
      <w:r w:rsidR="0018511A">
        <w:rPr>
          <w:sz w:val="22"/>
        </w:rPr>
        <w:t>C</w:t>
      </w:r>
      <w:r w:rsidRPr="00A51F15">
        <w:rPr>
          <w:sz w:val="22"/>
        </w:rPr>
        <w:t>orona.</w:t>
      </w:r>
      <w:r w:rsidR="00216B73" w:rsidRPr="00A51F15">
        <w:rPr>
          <w:sz w:val="22"/>
        </w:rPr>
        <w:t xml:space="preserve"> [</w:t>
      </w:r>
      <w:hyperlink r:id="rId31" w:history="1">
        <w:r w:rsidR="00216B73" w:rsidRPr="00A51F15">
          <w:rPr>
            <w:rStyle w:val="Hipervnculo"/>
            <w:sz w:val="22"/>
          </w:rPr>
          <w:t>VER</w:t>
        </w:r>
      </w:hyperlink>
      <w:r w:rsidR="00216B73" w:rsidRPr="00A51F15">
        <w:rPr>
          <w:sz w:val="22"/>
        </w:rPr>
        <w:t xml:space="preserve">] </w:t>
      </w:r>
      <w:hyperlink r:id="rId32" w:history="1">
        <w:r w:rsidR="001B4F60" w:rsidRPr="00FB04D0">
          <w:rPr>
            <w:rStyle w:val="Hipervnculo"/>
            <w:sz w:val="22"/>
          </w:rPr>
          <w:t>http://hispanicasaber.planetasaber.com/encyclopedia/default.asp?idreg=553157&amp;ruta=Buscador</w:t>
        </w:r>
      </w:hyperlink>
    </w:p>
    <w:tbl>
      <w:tblPr>
        <w:tblStyle w:val="Tablaconcuadrcula"/>
        <w:tblW w:w="0" w:type="auto"/>
        <w:tblLayout w:type="fixed"/>
        <w:tblLook w:val="04A0" w:firstRow="1" w:lastRow="0" w:firstColumn="1" w:lastColumn="0" w:noHBand="0" w:noVBand="1"/>
      </w:tblPr>
      <w:tblGrid>
        <w:gridCol w:w="1668"/>
        <w:gridCol w:w="7669"/>
      </w:tblGrid>
      <w:tr w:rsidR="00DC59D2" w:rsidRPr="00A51F15" w14:paraId="206615F7" w14:textId="77777777" w:rsidTr="00B07A6F">
        <w:tc>
          <w:tcPr>
            <w:tcW w:w="9337" w:type="dxa"/>
            <w:gridSpan w:val="2"/>
            <w:shd w:val="clear" w:color="auto" w:fill="0D0D0D" w:themeFill="text1" w:themeFillTint="F2"/>
          </w:tcPr>
          <w:p w14:paraId="65203A36"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2EEF16F8" w14:textId="77777777" w:rsidTr="00B07A6F">
        <w:tc>
          <w:tcPr>
            <w:tcW w:w="1668" w:type="dxa"/>
          </w:tcPr>
          <w:p w14:paraId="0765713C" w14:textId="77777777" w:rsidR="00DC59D2" w:rsidRPr="00A51F15" w:rsidRDefault="00DC59D2" w:rsidP="00216B73">
            <w:pPr>
              <w:rPr>
                <w:b/>
                <w:color w:val="000000"/>
                <w:sz w:val="22"/>
              </w:rPr>
            </w:pPr>
            <w:r w:rsidRPr="00A51F15">
              <w:rPr>
                <w:b/>
                <w:color w:val="000000"/>
                <w:sz w:val="22"/>
              </w:rPr>
              <w:t>Código</w:t>
            </w:r>
          </w:p>
        </w:tc>
        <w:tc>
          <w:tcPr>
            <w:tcW w:w="7669" w:type="dxa"/>
          </w:tcPr>
          <w:p w14:paraId="59B5CFBB" w14:textId="78412FF2" w:rsidR="00DC59D2" w:rsidRPr="00A51F15" w:rsidRDefault="00DC59D2" w:rsidP="00216B73">
            <w:pPr>
              <w:rPr>
                <w:b/>
                <w:color w:val="000000"/>
                <w:sz w:val="22"/>
              </w:rPr>
            </w:pPr>
            <w:r w:rsidRPr="00A51F15">
              <w:rPr>
                <w:color w:val="000000"/>
                <w:sz w:val="22"/>
              </w:rPr>
              <w:t>CS_07_05_IM</w:t>
            </w:r>
            <w:r w:rsidRPr="00F8405B">
              <w:rPr>
                <w:color w:val="000000"/>
                <w:sz w:val="22"/>
                <w:highlight w:val="yellow"/>
              </w:rPr>
              <w:t>G</w:t>
            </w:r>
            <w:r w:rsidR="003178D2">
              <w:rPr>
                <w:color w:val="000000"/>
                <w:sz w:val="22"/>
                <w:highlight w:val="yellow"/>
              </w:rPr>
              <w:t>11</w:t>
            </w:r>
          </w:p>
        </w:tc>
      </w:tr>
      <w:tr w:rsidR="00DC59D2" w:rsidRPr="00A51F15" w14:paraId="0166D4D4" w14:textId="77777777" w:rsidTr="00B07A6F">
        <w:tc>
          <w:tcPr>
            <w:tcW w:w="1668" w:type="dxa"/>
          </w:tcPr>
          <w:p w14:paraId="2551005C" w14:textId="77777777" w:rsidR="00DC59D2" w:rsidRPr="00A51F15" w:rsidRDefault="00DC59D2" w:rsidP="00216B73">
            <w:pPr>
              <w:rPr>
                <w:color w:val="000000"/>
                <w:sz w:val="22"/>
              </w:rPr>
            </w:pPr>
            <w:r w:rsidRPr="00A51F15">
              <w:rPr>
                <w:b/>
                <w:color w:val="000000"/>
                <w:sz w:val="22"/>
              </w:rPr>
              <w:lastRenderedPageBreak/>
              <w:t>Descripción</w:t>
            </w:r>
          </w:p>
        </w:tc>
        <w:tc>
          <w:tcPr>
            <w:tcW w:w="7669" w:type="dxa"/>
          </w:tcPr>
          <w:p w14:paraId="2F87A237" w14:textId="6311F6B8" w:rsidR="00DC59D2" w:rsidRPr="00A51F15" w:rsidRDefault="00216B73" w:rsidP="00216B73">
            <w:pPr>
              <w:rPr>
                <w:color w:val="000000"/>
                <w:sz w:val="22"/>
              </w:rPr>
            </w:pPr>
            <w:r w:rsidRPr="00A51F15">
              <w:rPr>
                <w:color w:val="000000"/>
                <w:sz w:val="22"/>
              </w:rPr>
              <w:t>Mapa conceptual</w:t>
            </w:r>
          </w:p>
        </w:tc>
      </w:tr>
      <w:tr w:rsidR="00DC59D2" w:rsidRPr="00A51F15" w14:paraId="75D4D1B1" w14:textId="77777777" w:rsidTr="00B07A6F">
        <w:tc>
          <w:tcPr>
            <w:tcW w:w="1668" w:type="dxa"/>
          </w:tcPr>
          <w:p w14:paraId="60FF6902" w14:textId="77777777" w:rsidR="00DC59D2" w:rsidRPr="00A51F15" w:rsidRDefault="00DC59D2" w:rsidP="00216B73">
            <w:pPr>
              <w:rPr>
                <w:color w:val="000000"/>
                <w:sz w:val="22"/>
              </w:rPr>
            </w:pPr>
            <w:r w:rsidRPr="00A51F15">
              <w:rPr>
                <w:b/>
                <w:color w:val="000000"/>
                <w:sz w:val="22"/>
              </w:rPr>
              <w:t>Código Shutterstock (o URL o la ruta en AulaPlaneta)</w:t>
            </w:r>
          </w:p>
        </w:tc>
        <w:tc>
          <w:tcPr>
            <w:tcW w:w="7669" w:type="dxa"/>
          </w:tcPr>
          <w:p w14:paraId="416C6112" w14:textId="17EF44CA" w:rsidR="00DC59D2" w:rsidRPr="00A51F15" w:rsidRDefault="00D67252" w:rsidP="00216B73">
            <w:pPr>
              <w:rPr>
                <w:color w:val="000000"/>
                <w:sz w:val="22"/>
              </w:rPr>
            </w:pPr>
            <w:hyperlink r:id="rId33" w:history="1">
              <w:r w:rsidR="00B91043" w:rsidRPr="005509D2">
                <w:rPr>
                  <w:rStyle w:val="Hipervnculo"/>
                  <w:sz w:val="22"/>
                </w:rPr>
                <w:t>http://hispanicasaber.planetasaber.com/encyclopedia/default.asp?idpack=4&amp;idpil=MC0HI013&amp;ruta=Buscador</w:t>
              </w:r>
            </w:hyperlink>
          </w:p>
        </w:tc>
      </w:tr>
      <w:tr w:rsidR="00DC59D2" w:rsidRPr="00A51F15" w14:paraId="55B598DF" w14:textId="77777777" w:rsidTr="00B07A6F">
        <w:tc>
          <w:tcPr>
            <w:tcW w:w="1668" w:type="dxa"/>
          </w:tcPr>
          <w:p w14:paraId="007D718F" w14:textId="77777777" w:rsidR="00DC59D2" w:rsidRPr="00A51F15" w:rsidRDefault="00DC59D2" w:rsidP="00216B73">
            <w:pPr>
              <w:rPr>
                <w:color w:val="000000"/>
                <w:sz w:val="22"/>
              </w:rPr>
            </w:pPr>
            <w:r w:rsidRPr="00A51F15">
              <w:rPr>
                <w:b/>
                <w:color w:val="000000"/>
                <w:sz w:val="22"/>
              </w:rPr>
              <w:t>Pie de imagen</w:t>
            </w:r>
          </w:p>
        </w:tc>
        <w:tc>
          <w:tcPr>
            <w:tcW w:w="7669" w:type="dxa"/>
          </w:tcPr>
          <w:p w14:paraId="677A30F8" w14:textId="25B90737" w:rsidR="00DC59D2" w:rsidRPr="00A51F15" w:rsidRDefault="00216B73" w:rsidP="00216B73">
            <w:pPr>
              <w:rPr>
                <w:color w:val="000000"/>
                <w:sz w:val="22"/>
              </w:rPr>
            </w:pPr>
            <w:r w:rsidRPr="00A51F15">
              <w:rPr>
                <w:color w:val="000000"/>
                <w:sz w:val="22"/>
              </w:rPr>
              <w:t>Origen y características de la Casa de Contratación (1503-1790).</w:t>
            </w:r>
          </w:p>
        </w:tc>
      </w:tr>
    </w:tbl>
    <w:p w14:paraId="32B69534" w14:textId="77777777" w:rsidR="00DC59D2" w:rsidRPr="00A51F15" w:rsidRDefault="00DC59D2" w:rsidP="00DC59D2">
      <w:pPr>
        <w:spacing w:after="0"/>
        <w:rPr>
          <w:color w:val="000000"/>
          <w:sz w:val="22"/>
        </w:rPr>
      </w:pPr>
    </w:p>
    <w:p w14:paraId="19D2AA9C" w14:textId="6CB8E7DA" w:rsidR="00525BFD" w:rsidRPr="00A51F15" w:rsidRDefault="00525BFD" w:rsidP="003A04EF">
      <w:pPr>
        <w:rPr>
          <w:sz w:val="22"/>
        </w:rPr>
      </w:pPr>
      <w:r w:rsidRPr="00A51F15">
        <w:rPr>
          <w:sz w:val="22"/>
        </w:rPr>
        <w:t xml:space="preserve">Sus funciones eran las de organizar, administrar y controlar el comercio marítimo y la </w:t>
      </w:r>
      <w:r w:rsidR="008059D7" w:rsidRPr="00A51F15">
        <w:rPr>
          <w:sz w:val="22"/>
        </w:rPr>
        <w:t>navegación</w:t>
      </w:r>
      <w:r w:rsidRPr="00A51F15">
        <w:rPr>
          <w:sz w:val="22"/>
        </w:rPr>
        <w:t xml:space="preserve"> entre Améric</w:t>
      </w:r>
      <w:r w:rsidR="008059D7" w:rsidRPr="00A51F15">
        <w:rPr>
          <w:sz w:val="22"/>
        </w:rPr>
        <w:t>a y España. Esto se traducía en</w:t>
      </w:r>
      <w:r w:rsidR="00E14AA1">
        <w:rPr>
          <w:sz w:val="22"/>
        </w:rPr>
        <w:t>:</w:t>
      </w:r>
    </w:p>
    <w:p w14:paraId="0F929F03" w14:textId="77D957A3" w:rsidR="00525BFD" w:rsidRPr="00A51F15" w:rsidRDefault="00525BFD" w:rsidP="00525BFD">
      <w:pPr>
        <w:rPr>
          <w:sz w:val="22"/>
        </w:rPr>
      </w:pPr>
      <w:r w:rsidRPr="00A51F15">
        <w:rPr>
          <w:sz w:val="22"/>
        </w:rPr>
        <w:t xml:space="preserve">- controlar la migración hacia </w:t>
      </w:r>
      <w:r w:rsidR="0018511A">
        <w:rPr>
          <w:sz w:val="22"/>
        </w:rPr>
        <w:t>el</w:t>
      </w:r>
      <w:r w:rsidRPr="00A51F15">
        <w:rPr>
          <w:sz w:val="22"/>
        </w:rPr>
        <w:t xml:space="preserve"> Nuevo Mundo;</w:t>
      </w:r>
    </w:p>
    <w:p w14:paraId="6F7A8E31" w14:textId="68040AD0" w:rsidR="00525BFD" w:rsidRPr="00A51F15" w:rsidRDefault="00525BFD" w:rsidP="00525BFD">
      <w:pPr>
        <w:rPr>
          <w:sz w:val="22"/>
        </w:rPr>
      </w:pPr>
      <w:r w:rsidRPr="00A51F15">
        <w:rPr>
          <w:sz w:val="22"/>
        </w:rPr>
        <w:t xml:space="preserve">- tener a su cargo las flotas que se desplazaban entre la </w:t>
      </w:r>
      <w:r w:rsidR="001C39FF">
        <w:rPr>
          <w:sz w:val="22"/>
        </w:rPr>
        <w:t>P</w:t>
      </w:r>
      <w:r w:rsidRPr="00A51F15">
        <w:rPr>
          <w:sz w:val="22"/>
        </w:rPr>
        <w:t>enínsula Ibérica y América;</w:t>
      </w:r>
    </w:p>
    <w:p w14:paraId="0954DB3C" w14:textId="6F6CC6B2" w:rsidR="00525BFD" w:rsidRPr="00A51F15" w:rsidRDefault="00525BFD" w:rsidP="00525BFD">
      <w:pPr>
        <w:rPr>
          <w:sz w:val="22"/>
        </w:rPr>
      </w:pPr>
      <w:r w:rsidRPr="00A51F15">
        <w:rPr>
          <w:sz w:val="22"/>
        </w:rPr>
        <w:t xml:space="preserve">- </w:t>
      </w:r>
      <w:r w:rsidR="000574CB" w:rsidRPr="00A51F15">
        <w:rPr>
          <w:sz w:val="22"/>
        </w:rPr>
        <w:t xml:space="preserve">tener </w:t>
      </w:r>
      <w:r w:rsidRPr="00A51F15">
        <w:rPr>
          <w:sz w:val="22"/>
        </w:rPr>
        <w:t>control sobre los tesoros (oro y plata) que llegaban de América y descontar el quinto real que le correspondía al rey;</w:t>
      </w:r>
    </w:p>
    <w:p w14:paraId="12204A8D" w14:textId="22DB4442" w:rsidR="00DC59D2" w:rsidRPr="00A51F15" w:rsidRDefault="000574CB" w:rsidP="003A04EF">
      <w:pPr>
        <w:rPr>
          <w:sz w:val="22"/>
        </w:rPr>
      </w:pPr>
      <w:r w:rsidRPr="00A51F15">
        <w:rPr>
          <w:sz w:val="22"/>
        </w:rPr>
        <w:t>- m</w:t>
      </w:r>
      <w:r w:rsidR="00525BFD" w:rsidRPr="00A51F15">
        <w:rPr>
          <w:sz w:val="22"/>
        </w:rPr>
        <w:t>antener una escuela náutica con el fin de desarrollar una cartografía.</w:t>
      </w:r>
    </w:p>
    <w:p w14:paraId="57071A7D" w14:textId="2F98C69B" w:rsidR="003A04EF" w:rsidRPr="00A51F15" w:rsidRDefault="00525BFD" w:rsidP="003A04EF">
      <w:pPr>
        <w:rPr>
          <w:sz w:val="22"/>
        </w:rPr>
      </w:pPr>
      <w:r w:rsidRPr="00A51F15">
        <w:rPr>
          <w:sz w:val="22"/>
        </w:rPr>
        <w:t xml:space="preserve">• </w:t>
      </w:r>
      <w:r w:rsidRPr="00A51F15">
        <w:rPr>
          <w:b/>
          <w:sz w:val="22"/>
        </w:rPr>
        <w:t>El Consejo de Indias</w:t>
      </w:r>
    </w:p>
    <w:p w14:paraId="6435CE2D" w14:textId="50D66E38" w:rsidR="001B4F60" w:rsidRPr="00A51F15" w:rsidRDefault="00525BFD" w:rsidP="00A51F15">
      <w:pPr>
        <w:rPr>
          <w:sz w:val="22"/>
        </w:rPr>
      </w:pPr>
      <w:r w:rsidRPr="00A51F15">
        <w:rPr>
          <w:sz w:val="22"/>
        </w:rPr>
        <w:t>Durante el reinado de Carlos I de España, Carlos V de Alemania (1516-1556)</w:t>
      </w:r>
      <w:r w:rsidR="001C39FF">
        <w:rPr>
          <w:sz w:val="22"/>
        </w:rPr>
        <w:t>,</w:t>
      </w:r>
      <w:r w:rsidRPr="00A51F15">
        <w:rPr>
          <w:sz w:val="22"/>
        </w:rPr>
        <w:t xml:space="preserve"> se hizo necesaria la creación (1524) de un consejo que se ocupara exclusivamente de los asuntos americanos. </w:t>
      </w:r>
      <w:r w:rsidR="00A51F15" w:rsidRPr="00A51F15">
        <w:rPr>
          <w:sz w:val="22"/>
        </w:rPr>
        <w:t>[</w:t>
      </w:r>
      <w:hyperlink r:id="rId34" w:history="1">
        <w:r w:rsidR="00A51F15" w:rsidRPr="00A51F15">
          <w:rPr>
            <w:rStyle w:val="Hipervnculo"/>
            <w:sz w:val="22"/>
          </w:rPr>
          <w:t>VER</w:t>
        </w:r>
      </w:hyperlink>
      <w:r w:rsidR="00A51F15" w:rsidRPr="00A51F15">
        <w:rPr>
          <w:sz w:val="22"/>
        </w:rPr>
        <w:t xml:space="preserve">] </w:t>
      </w:r>
      <w:hyperlink r:id="rId35" w:history="1">
        <w:r w:rsidR="001B4F60" w:rsidRPr="00FB04D0">
          <w:rPr>
            <w:rStyle w:val="Hipervnculo"/>
            <w:sz w:val="22"/>
          </w:rPr>
          <w:t>http://hispanicasaber.planetasaber.com/encyclopedia/default.asp?idreg=553255&amp;ruta=Buscador</w:t>
        </w:r>
      </w:hyperlink>
    </w:p>
    <w:tbl>
      <w:tblPr>
        <w:tblStyle w:val="Tablaconcuadrcula"/>
        <w:tblW w:w="0" w:type="auto"/>
        <w:tblLayout w:type="fixed"/>
        <w:tblLook w:val="04A0" w:firstRow="1" w:lastRow="0" w:firstColumn="1" w:lastColumn="0" w:noHBand="0" w:noVBand="1"/>
      </w:tblPr>
      <w:tblGrid>
        <w:gridCol w:w="2518"/>
        <w:gridCol w:w="6819"/>
      </w:tblGrid>
      <w:tr w:rsidR="00DC59D2" w:rsidRPr="00A51F15" w14:paraId="03F46F3D" w14:textId="77777777" w:rsidTr="00A51F15">
        <w:tc>
          <w:tcPr>
            <w:tcW w:w="9337" w:type="dxa"/>
            <w:gridSpan w:val="2"/>
            <w:shd w:val="clear" w:color="auto" w:fill="0D0D0D" w:themeFill="text1" w:themeFillTint="F2"/>
          </w:tcPr>
          <w:p w14:paraId="4EA3FB81"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0244FF91" w14:textId="77777777" w:rsidTr="00A51F15">
        <w:tc>
          <w:tcPr>
            <w:tcW w:w="2518" w:type="dxa"/>
          </w:tcPr>
          <w:p w14:paraId="535C35CD" w14:textId="77777777" w:rsidR="00DC59D2" w:rsidRPr="00A51F15" w:rsidRDefault="00DC59D2" w:rsidP="00216B73">
            <w:pPr>
              <w:rPr>
                <w:b/>
                <w:color w:val="000000"/>
                <w:sz w:val="22"/>
              </w:rPr>
            </w:pPr>
            <w:r w:rsidRPr="00A51F15">
              <w:rPr>
                <w:b/>
                <w:color w:val="000000"/>
                <w:sz w:val="22"/>
              </w:rPr>
              <w:t>Código</w:t>
            </w:r>
          </w:p>
        </w:tc>
        <w:tc>
          <w:tcPr>
            <w:tcW w:w="6819" w:type="dxa"/>
          </w:tcPr>
          <w:p w14:paraId="1388CD9F" w14:textId="4D4F36CE" w:rsidR="00DC59D2" w:rsidRPr="00A51F15" w:rsidRDefault="00DC59D2" w:rsidP="00216B73">
            <w:pPr>
              <w:rPr>
                <w:b/>
                <w:color w:val="000000"/>
                <w:sz w:val="22"/>
              </w:rPr>
            </w:pPr>
            <w:r w:rsidRPr="00A51F15">
              <w:rPr>
                <w:color w:val="000000"/>
                <w:sz w:val="22"/>
              </w:rPr>
              <w:t>CS_07_05_IM</w:t>
            </w:r>
            <w:r w:rsidRPr="00F8405B">
              <w:rPr>
                <w:color w:val="000000"/>
                <w:sz w:val="22"/>
                <w:highlight w:val="yellow"/>
              </w:rPr>
              <w:t>G</w:t>
            </w:r>
            <w:r w:rsidR="003178D2">
              <w:rPr>
                <w:color w:val="000000"/>
                <w:sz w:val="22"/>
                <w:highlight w:val="yellow"/>
              </w:rPr>
              <w:t>12</w:t>
            </w:r>
          </w:p>
        </w:tc>
      </w:tr>
      <w:tr w:rsidR="00DC59D2" w:rsidRPr="00A51F15" w14:paraId="3A4E29F8" w14:textId="77777777" w:rsidTr="00A51F15">
        <w:tc>
          <w:tcPr>
            <w:tcW w:w="2518" w:type="dxa"/>
          </w:tcPr>
          <w:p w14:paraId="2C0D16FF" w14:textId="77777777" w:rsidR="00DC59D2" w:rsidRPr="00A51F15" w:rsidRDefault="00DC59D2" w:rsidP="00216B73">
            <w:pPr>
              <w:rPr>
                <w:color w:val="000000"/>
                <w:sz w:val="22"/>
              </w:rPr>
            </w:pPr>
            <w:r w:rsidRPr="00A51F15">
              <w:rPr>
                <w:b/>
                <w:color w:val="000000"/>
                <w:sz w:val="22"/>
              </w:rPr>
              <w:t>Descripción</w:t>
            </w:r>
          </w:p>
        </w:tc>
        <w:tc>
          <w:tcPr>
            <w:tcW w:w="6819" w:type="dxa"/>
          </w:tcPr>
          <w:p w14:paraId="0D380CC2" w14:textId="03EA616C" w:rsidR="00DC59D2" w:rsidRPr="00A51F15" w:rsidRDefault="00A51F15" w:rsidP="00216B73">
            <w:pPr>
              <w:rPr>
                <w:color w:val="000000"/>
                <w:sz w:val="22"/>
              </w:rPr>
            </w:pPr>
            <w:r w:rsidRPr="00A51F15">
              <w:rPr>
                <w:color w:val="000000"/>
                <w:sz w:val="22"/>
              </w:rPr>
              <w:t>Mapa conceptual</w:t>
            </w:r>
          </w:p>
        </w:tc>
      </w:tr>
      <w:tr w:rsidR="00DC59D2" w:rsidRPr="00A51F15" w14:paraId="513C0B10" w14:textId="77777777" w:rsidTr="00A51F15">
        <w:tc>
          <w:tcPr>
            <w:tcW w:w="2518" w:type="dxa"/>
          </w:tcPr>
          <w:p w14:paraId="63ACF179" w14:textId="77777777" w:rsidR="00DC59D2" w:rsidRPr="00A51F15" w:rsidRDefault="00DC59D2" w:rsidP="00216B73">
            <w:pPr>
              <w:rPr>
                <w:color w:val="000000"/>
                <w:sz w:val="22"/>
              </w:rPr>
            </w:pPr>
            <w:r w:rsidRPr="00A51F15">
              <w:rPr>
                <w:b/>
                <w:color w:val="000000"/>
                <w:sz w:val="22"/>
              </w:rPr>
              <w:t>Código Shutterstock (o URL o la ruta en AulaPlaneta)</w:t>
            </w:r>
          </w:p>
        </w:tc>
        <w:tc>
          <w:tcPr>
            <w:tcW w:w="6819" w:type="dxa"/>
          </w:tcPr>
          <w:p w14:paraId="7CB89BC0" w14:textId="390F03B7" w:rsidR="00DC59D2" w:rsidRPr="00A51F15" w:rsidRDefault="00A51F15" w:rsidP="00216B73">
            <w:pPr>
              <w:rPr>
                <w:color w:val="000000"/>
                <w:sz w:val="22"/>
              </w:rPr>
            </w:pPr>
            <w:r w:rsidRPr="00A51F15">
              <w:rPr>
                <w:color w:val="000000"/>
                <w:sz w:val="22"/>
              </w:rPr>
              <w:t>http://hispanicasaber.planetasaber.com/encyclopedia/default.asp?idpack=4&amp;idpil=MC0HI013&amp;ruta=Buscador</w:t>
            </w:r>
          </w:p>
        </w:tc>
      </w:tr>
      <w:tr w:rsidR="00DC59D2" w:rsidRPr="00A51F15" w14:paraId="4CC1537E" w14:textId="77777777" w:rsidTr="00A51F15">
        <w:tc>
          <w:tcPr>
            <w:tcW w:w="2518" w:type="dxa"/>
          </w:tcPr>
          <w:p w14:paraId="07813776" w14:textId="77777777" w:rsidR="00DC59D2" w:rsidRPr="00A51F15" w:rsidRDefault="00DC59D2" w:rsidP="00216B73">
            <w:pPr>
              <w:rPr>
                <w:color w:val="000000"/>
                <w:sz w:val="22"/>
              </w:rPr>
            </w:pPr>
            <w:r w:rsidRPr="00A51F15">
              <w:rPr>
                <w:b/>
                <w:color w:val="000000"/>
                <w:sz w:val="22"/>
              </w:rPr>
              <w:t>Pie de imagen</w:t>
            </w:r>
          </w:p>
        </w:tc>
        <w:tc>
          <w:tcPr>
            <w:tcW w:w="6819" w:type="dxa"/>
          </w:tcPr>
          <w:p w14:paraId="03396AC2" w14:textId="3DAF29FB" w:rsidR="00DC59D2" w:rsidRPr="00A51F15" w:rsidRDefault="00A51F15" w:rsidP="00216B73">
            <w:pPr>
              <w:rPr>
                <w:color w:val="000000"/>
                <w:sz w:val="22"/>
              </w:rPr>
            </w:pPr>
            <w:r w:rsidRPr="00A51F15">
              <w:rPr>
                <w:color w:val="000000"/>
                <w:sz w:val="22"/>
              </w:rPr>
              <w:t>Origen y características de la Casa de Contratación (1503-1790).</w:t>
            </w:r>
          </w:p>
        </w:tc>
      </w:tr>
    </w:tbl>
    <w:p w14:paraId="2FACD966" w14:textId="77777777" w:rsidR="00DC59D2" w:rsidRPr="00A51F15" w:rsidRDefault="00DC59D2" w:rsidP="00DC59D2">
      <w:pPr>
        <w:spacing w:after="0"/>
        <w:rPr>
          <w:color w:val="000000"/>
          <w:sz w:val="22"/>
        </w:rPr>
      </w:pPr>
    </w:p>
    <w:p w14:paraId="6A4A236B" w14:textId="72F65C38" w:rsidR="00525BFD" w:rsidRPr="00B37255" w:rsidRDefault="00525BFD" w:rsidP="003A04EF">
      <w:pPr>
        <w:rPr>
          <w:sz w:val="22"/>
        </w:rPr>
      </w:pPr>
      <w:r w:rsidRPr="00B37255">
        <w:rPr>
          <w:sz w:val="22"/>
        </w:rPr>
        <w:t>El Consejo de Indias era el principal órgano jurídico, político y administrativo de las colonias</w:t>
      </w:r>
      <w:r w:rsidR="008E2039" w:rsidRPr="00B37255">
        <w:rPr>
          <w:sz w:val="22"/>
        </w:rPr>
        <w:t>. Sus funciones eran legislativas, administrativas y judiciales, las cuales se concretaban en</w:t>
      </w:r>
      <w:r w:rsidR="001C39FF" w:rsidRPr="00B37255">
        <w:rPr>
          <w:sz w:val="22"/>
        </w:rPr>
        <w:t>:</w:t>
      </w:r>
    </w:p>
    <w:p w14:paraId="665CD231" w14:textId="03643D1C" w:rsidR="008E2039" w:rsidRPr="00B37255" w:rsidRDefault="008E2039" w:rsidP="003A04EF">
      <w:pPr>
        <w:rPr>
          <w:sz w:val="22"/>
        </w:rPr>
      </w:pPr>
      <w:r w:rsidRPr="00B37255">
        <w:rPr>
          <w:sz w:val="22"/>
        </w:rPr>
        <w:lastRenderedPageBreak/>
        <w:t>- organizar la formación de las audiencias;</w:t>
      </w:r>
    </w:p>
    <w:p w14:paraId="5D005428" w14:textId="28E3B1B9" w:rsidR="00EA0019" w:rsidRPr="00B37255" w:rsidRDefault="008E2039" w:rsidP="003A04EF">
      <w:pPr>
        <w:rPr>
          <w:sz w:val="22"/>
        </w:rPr>
      </w:pPr>
      <w:r w:rsidRPr="00B37255">
        <w:rPr>
          <w:sz w:val="22"/>
        </w:rPr>
        <w:t>- administrar de manera general y particular las colonias;</w:t>
      </w:r>
    </w:p>
    <w:p w14:paraId="7B044C87" w14:textId="3982BBEC" w:rsidR="008E2039" w:rsidRPr="00A51F15" w:rsidRDefault="008E2039" w:rsidP="003A04EF">
      <w:pPr>
        <w:rPr>
          <w:sz w:val="22"/>
        </w:rPr>
      </w:pPr>
      <w:r w:rsidRPr="00B37255">
        <w:rPr>
          <w:sz w:val="22"/>
        </w:rPr>
        <w:t>- ocuparse de la administración eclesiástica, de la defensa militar y de la recaudación de</w:t>
      </w:r>
      <w:r w:rsidRPr="00A51F15">
        <w:rPr>
          <w:sz w:val="22"/>
        </w:rPr>
        <w:t xml:space="preserve"> impuestos</w:t>
      </w:r>
      <w:r w:rsidR="00B37255">
        <w:rPr>
          <w:sz w:val="22"/>
        </w:rPr>
        <w:t>,</w:t>
      </w:r>
      <w:r w:rsidRPr="00A51F15">
        <w:rPr>
          <w:sz w:val="22"/>
        </w:rPr>
        <w:t xml:space="preserve"> de la que estaba a cargo la Real Hacienda;</w:t>
      </w:r>
    </w:p>
    <w:p w14:paraId="1D633AF2" w14:textId="1ECEFFEC" w:rsidR="003A04EF" w:rsidRPr="00A51F15" w:rsidRDefault="008E2039" w:rsidP="003A04EF">
      <w:pPr>
        <w:rPr>
          <w:sz w:val="22"/>
        </w:rPr>
      </w:pPr>
      <w:r w:rsidRPr="00A51F15">
        <w:rPr>
          <w:sz w:val="22"/>
        </w:rPr>
        <w:t>- legalizar y autorizar los nombramientos de las autoridades en América;</w:t>
      </w:r>
    </w:p>
    <w:p w14:paraId="77E3D05C" w14:textId="381683C0" w:rsidR="008E2039" w:rsidRPr="00A51F15" w:rsidRDefault="008E2039" w:rsidP="003A04EF">
      <w:pPr>
        <w:rPr>
          <w:sz w:val="22"/>
        </w:rPr>
      </w:pPr>
      <w:r w:rsidRPr="00A51F15">
        <w:rPr>
          <w:sz w:val="22"/>
        </w:rPr>
        <w:t>- conceder encomiendas;</w:t>
      </w:r>
    </w:p>
    <w:p w14:paraId="4268188D" w14:textId="4064861C" w:rsidR="006176A8" w:rsidRPr="00027A61" w:rsidRDefault="008E2039" w:rsidP="00027A61">
      <w:pPr>
        <w:rPr>
          <w:sz w:val="22"/>
        </w:rPr>
      </w:pPr>
      <w:r w:rsidRPr="00A51F15">
        <w:rPr>
          <w:sz w:val="22"/>
        </w:rPr>
        <w:t>- promulgar leyes administrativas.</w:t>
      </w:r>
    </w:p>
    <w:tbl>
      <w:tblPr>
        <w:tblStyle w:val="Tablaconcuadrcula"/>
        <w:tblW w:w="0" w:type="auto"/>
        <w:tblLook w:val="04A0" w:firstRow="1" w:lastRow="0" w:firstColumn="1" w:lastColumn="0" w:noHBand="0" w:noVBand="1"/>
      </w:tblPr>
      <w:tblGrid>
        <w:gridCol w:w="2518"/>
        <w:gridCol w:w="6515"/>
      </w:tblGrid>
      <w:tr w:rsidR="006176A8" w:rsidRPr="00A35C17" w14:paraId="6935C64C" w14:textId="77777777" w:rsidTr="00C5126B">
        <w:tc>
          <w:tcPr>
            <w:tcW w:w="9033" w:type="dxa"/>
            <w:gridSpan w:val="2"/>
            <w:shd w:val="clear" w:color="auto" w:fill="000000" w:themeFill="text1"/>
          </w:tcPr>
          <w:p w14:paraId="2E82C113" w14:textId="77777777" w:rsidR="006176A8" w:rsidRPr="00A35C17" w:rsidRDefault="006176A8" w:rsidP="00C5126B">
            <w:pPr>
              <w:jc w:val="center"/>
              <w:rPr>
                <w:b/>
                <w:color w:val="365F91" w:themeColor="accent1" w:themeShade="BF"/>
                <w:sz w:val="22"/>
              </w:rPr>
            </w:pPr>
            <w:r w:rsidRPr="00A35C17">
              <w:rPr>
                <w:b/>
                <w:color w:val="365F91" w:themeColor="accent1" w:themeShade="BF"/>
                <w:sz w:val="22"/>
              </w:rPr>
              <w:t>Practica: recurso nuevo</w:t>
            </w:r>
          </w:p>
        </w:tc>
      </w:tr>
      <w:tr w:rsidR="006176A8" w:rsidRPr="00A35C17" w14:paraId="709140C3" w14:textId="77777777" w:rsidTr="00C5126B">
        <w:tc>
          <w:tcPr>
            <w:tcW w:w="2518" w:type="dxa"/>
          </w:tcPr>
          <w:p w14:paraId="4F054DFD" w14:textId="77777777" w:rsidR="006176A8" w:rsidRPr="00A35C17" w:rsidRDefault="006176A8" w:rsidP="00C5126B">
            <w:pPr>
              <w:rPr>
                <w:b/>
                <w:color w:val="365F91" w:themeColor="accent1" w:themeShade="BF"/>
                <w:sz w:val="22"/>
              </w:rPr>
            </w:pPr>
            <w:r w:rsidRPr="00A35C17">
              <w:rPr>
                <w:b/>
                <w:color w:val="365F91" w:themeColor="accent1" w:themeShade="BF"/>
                <w:sz w:val="22"/>
              </w:rPr>
              <w:t>Código</w:t>
            </w:r>
          </w:p>
        </w:tc>
        <w:tc>
          <w:tcPr>
            <w:tcW w:w="6515" w:type="dxa"/>
          </w:tcPr>
          <w:p w14:paraId="198DD0D5" w14:textId="77777777" w:rsidR="006176A8" w:rsidRPr="00A35C17" w:rsidRDefault="006176A8" w:rsidP="00C5126B">
            <w:pPr>
              <w:rPr>
                <w:b/>
                <w:color w:val="365F91" w:themeColor="accent1" w:themeShade="BF"/>
                <w:sz w:val="22"/>
              </w:rPr>
            </w:pPr>
            <w:r w:rsidRPr="00A35C17">
              <w:rPr>
                <w:color w:val="365F91" w:themeColor="accent1" w:themeShade="BF"/>
                <w:sz w:val="22"/>
              </w:rPr>
              <w:t>CS_07_05_REC0</w:t>
            </w:r>
            <w:r>
              <w:rPr>
                <w:color w:val="365F91" w:themeColor="accent1" w:themeShade="BF"/>
                <w:sz w:val="22"/>
              </w:rPr>
              <w:t>5</w:t>
            </w:r>
          </w:p>
        </w:tc>
      </w:tr>
      <w:tr w:rsidR="006176A8" w:rsidRPr="00A35C17" w14:paraId="6C60FE35" w14:textId="77777777" w:rsidTr="00C5126B">
        <w:tc>
          <w:tcPr>
            <w:tcW w:w="2518" w:type="dxa"/>
          </w:tcPr>
          <w:p w14:paraId="0F6E5A53" w14:textId="77777777" w:rsidR="006176A8" w:rsidRPr="00A35C17" w:rsidRDefault="006176A8" w:rsidP="00C5126B">
            <w:pPr>
              <w:rPr>
                <w:color w:val="365F91" w:themeColor="accent1" w:themeShade="BF"/>
                <w:sz w:val="22"/>
              </w:rPr>
            </w:pPr>
            <w:r w:rsidRPr="00A35C17">
              <w:rPr>
                <w:b/>
                <w:color w:val="365F91" w:themeColor="accent1" w:themeShade="BF"/>
                <w:sz w:val="22"/>
              </w:rPr>
              <w:t>Título</w:t>
            </w:r>
          </w:p>
        </w:tc>
        <w:tc>
          <w:tcPr>
            <w:tcW w:w="6515" w:type="dxa"/>
          </w:tcPr>
          <w:p w14:paraId="178BE1C5" w14:textId="77777777" w:rsidR="006176A8" w:rsidRPr="00A35C17" w:rsidRDefault="006176A8" w:rsidP="00C5126B">
            <w:pPr>
              <w:rPr>
                <w:color w:val="365F91" w:themeColor="accent1" w:themeShade="BF"/>
                <w:sz w:val="22"/>
              </w:rPr>
            </w:pPr>
            <w:r>
              <w:rPr>
                <w:color w:val="365F91" w:themeColor="accent1" w:themeShade="BF"/>
                <w:sz w:val="22"/>
              </w:rPr>
              <w:t>Las instituciones administrativas en América</w:t>
            </w:r>
          </w:p>
        </w:tc>
      </w:tr>
      <w:tr w:rsidR="006176A8" w:rsidRPr="00A35C17" w14:paraId="6ADCA7C9" w14:textId="77777777" w:rsidTr="00C5126B">
        <w:tc>
          <w:tcPr>
            <w:tcW w:w="2518" w:type="dxa"/>
          </w:tcPr>
          <w:p w14:paraId="60052792" w14:textId="77777777" w:rsidR="006176A8" w:rsidRPr="00A35C17" w:rsidRDefault="006176A8" w:rsidP="00C5126B">
            <w:pPr>
              <w:rPr>
                <w:color w:val="365F91" w:themeColor="accent1" w:themeShade="BF"/>
                <w:sz w:val="22"/>
              </w:rPr>
            </w:pPr>
            <w:r w:rsidRPr="00A35C17">
              <w:rPr>
                <w:b/>
                <w:color w:val="365F91" w:themeColor="accent1" w:themeShade="BF"/>
                <w:sz w:val="22"/>
              </w:rPr>
              <w:t>Descripción</w:t>
            </w:r>
          </w:p>
        </w:tc>
        <w:tc>
          <w:tcPr>
            <w:tcW w:w="6515" w:type="dxa"/>
          </w:tcPr>
          <w:p w14:paraId="40CBF0AB" w14:textId="77777777" w:rsidR="006176A8" w:rsidRPr="00A35C17" w:rsidRDefault="006176A8" w:rsidP="00C5126B">
            <w:pPr>
              <w:rPr>
                <w:color w:val="365F91" w:themeColor="accent1" w:themeShade="BF"/>
                <w:sz w:val="22"/>
              </w:rPr>
            </w:pPr>
            <w:r>
              <w:rPr>
                <w:color w:val="365F91" w:themeColor="accent1" w:themeShade="BF"/>
                <w:sz w:val="22"/>
              </w:rPr>
              <w:t>M 5D   Actividad para complementar los conceptos acerca del sistema político administrativo ejercido en las Indias</w:t>
            </w:r>
          </w:p>
        </w:tc>
      </w:tr>
    </w:tbl>
    <w:p w14:paraId="6B79B7E9" w14:textId="77777777" w:rsidR="00027A61" w:rsidRDefault="00027A61" w:rsidP="006176A8">
      <w:pPr>
        <w:rPr>
          <w:sz w:val="22"/>
        </w:rPr>
      </w:pPr>
    </w:p>
    <w:p w14:paraId="5D2CFD46" w14:textId="703CB2F2" w:rsidR="003A04EF" w:rsidRPr="00A51F15" w:rsidRDefault="008E2039" w:rsidP="003A04EF">
      <w:pPr>
        <w:rPr>
          <w:b/>
          <w:sz w:val="22"/>
        </w:rPr>
      </w:pPr>
      <w:r w:rsidRPr="00A51F15">
        <w:rPr>
          <w:sz w:val="22"/>
          <w:highlight w:val="yellow"/>
        </w:rPr>
        <w:t xml:space="preserve">[Sección </w:t>
      </w:r>
      <w:r w:rsidR="00B37255">
        <w:rPr>
          <w:sz w:val="22"/>
          <w:highlight w:val="yellow"/>
        </w:rPr>
        <w:t>3</w:t>
      </w:r>
      <w:r w:rsidRPr="00A51F15">
        <w:rPr>
          <w:sz w:val="22"/>
          <w:highlight w:val="yellow"/>
        </w:rPr>
        <w:t>]</w:t>
      </w:r>
      <w:r w:rsidRPr="00A51F15">
        <w:rPr>
          <w:sz w:val="22"/>
        </w:rPr>
        <w:t xml:space="preserve"> </w:t>
      </w:r>
      <w:r w:rsidRPr="00A51F15">
        <w:rPr>
          <w:b/>
          <w:sz w:val="22"/>
        </w:rPr>
        <w:t>1.3.2 Instituciones administrativas en América</w:t>
      </w:r>
    </w:p>
    <w:p w14:paraId="61D1B399" w14:textId="626D3EE8" w:rsidR="002A4FD1" w:rsidRPr="00A51F15" w:rsidRDefault="002A4FD1" w:rsidP="003A04EF">
      <w:pPr>
        <w:rPr>
          <w:b/>
          <w:sz w:val="22"/>
        </w:rPr>
      </w:pPr>
      <w:r w:rsidRPr="00A51F15">
        <w:rPr>
          <w:sz w:val="22"/>
        </w:rPr>
        <w:t xml:space="preserve">• </w:t>
      </w:r>
      <w:r w:rsidRPr="00A51F15">
        <w:rPr>
          <w:b/>
          <w:sz w:val="22"/>
        </w:rPr>
        <w:t>De control regional</w:t>
      </w:r>
    </w:p>
    <w:p w14:paraId="7F7AEA87" w14:textId="657D0021" w:rsidR="008E2039" w:rsidRPr="00A51F15" w:rsidRDefault="002A4FD1" w:rsidP="003A04EF">
      <w:pPr>
        <w:rPr>
          <w:sz w:val="22"/>
        </w:rPr>
      </w:pPr>
      <w:r w:rsidRPr="00A51F15">
        <w:rPr>
          <w:b/>
          <w:sz w:val="22"/>
        </w:rPr>
        <w:t xml:space="preserve">- </w:t>
      </w:r>
      <w:r w:rsidR="00123D74" w:rsidRPr="00A51F15">
        <w:rPr>
          <w:sz w:val="22"/>
        </w:rPr>
        <w:t xml:space="preserve">El </w:t>
      </w:r>
      <w:r w:rsidRPr="00A51F15">
        <w:rPr>
          <w:b/>
          <w:sz w:val="22"/>
        </w:rPr>
        <w:t xml:space="preserve">virreinato </w:t>
      </w:r>
      <w:r w:rsidR="00123D74" w:rsidRPr="00A51F15">
        <w:rPr>
          <w:sz w:val="22"/>
        </w:rPr>
        <w:t>era una</w:t>
      </w:r>
      <w:r w:rsidRPr="00A51F15">
        <w:rPr>
          <w:sz w:val="22"/>
        </w:rPr>
        <w:t xml:space="preserve"> división</w:t>
      </w:r>
      <w:r w:rsidR="00123D74" w:rsidRPr="00A51F15">
        <w:rPr>
          <w:sz w:val="22"/>
        </w:rPr>
        <w:t xml:space="preserve"> político-administrativa,</w:t>
      </w:r>
      <w:r w:rsidRPr="00A51F15">
        <w:rPr>
          <w:sz w:val="22"/>
        </w:rPr>
        <w:t xml:space="preserve"> máxima auto</w:t>
      </w:r>
      <w:r w:rsidR="00123D74" w:rsidRPr="00A51F15">
        <w:rPr>
          <w:sz w:val="22"/>
        </w:rPr>
        <w:t>ridad en la América hispánica.</w:t>
      </w:r>
      <w:r w:rsidR="00CB0CDF" w:rsidRPr="00A51F15">
        <w:rPr>
          <w:sz w:val="22"/>
        </w:rPr>
        <w:t xml:space="preserve"> La cabeza del virreinato era el virrey, </w:t>
      </w:r>
      <w:r w:rsidR="00123D74" w:rsidRPr="00A51F15">
        <w:rPr>
          <w:sz w:val="22"/>
        </w:rPr>
        <w:t xml:space="preserve">quien era un hombre de la nobleza </w:t>
      </w:r>
      <w:r w:rsidR="000574CB" w:rsidRPr="00A51F15">
        <w:rPr>
          <w:sz w:val="22"/>
        </w:rPr>
        <w:t xml:space="preserve">española, cercano a la </w:t>
      </w:r>
      <w:r w:rsidR="00225DF3">
        <w:rPr>
          <w:sz w:val="22"/>
        </w:rPr>
        <w:t>C</w:t>
      </w:r>
      <w:r w:rsidR="000574CB" w:rsidRPr="00A51F15">
        <w:rPr>
          <w:sz w:val="22"/>
        </w:rPr>
        <w:t>orona y nombrado por el rey.</w:t>
      </w:r>
      <w:r w:rsidR="00CB0CDF" w:rsidRPr="00A51F15">
        <w:rPr>
          <w:sz w:val="22"/>
        </w:rPr>
        <w:t xml:space="preserve"> Al comienzo de la Colonia el periodo de gobierno de un virrey era hasta el fin de su vida, pero lue</w:t>
      </w:r>
      <w:r w:rsidR="00BF6CE1" w:rsidRPr="00A51F15">
        <w:rPr>
          <w:sz w:val="22"/>
        </w:rPr>
        <w:t xml:space="preserve">go este mandato se limitó a </w:t>
      </w:r>
      <w:r w:rsidR="00225DF3">
        <w:rPr>
          <w:sz w:val="22"/>
        </w:rPr>
        <w:t>tres</w:t>
      </w:r>
      <w:r w:rsidR="00CB0CDF" w:rsidRPr="00A51F15">
        <w:rPr>
          <w:sz w:val="22"/>
        </w:rPr>
        <w:t xml:space="preserve"> añ</w:t>
      </w:r>
      <w:r w:rsidR="00BF6CE1" w:rsidRPr="00A51F15">
        <w:rPr>
          <w:sz w:val="22"/>
        </w:rPr>
        <w:t xml:space="preserve">os y más tarde se amplió a </w:t>
      </w:r>
      <w:r w:rsidR="00225DF3">
        <w:rPr>
          <w:sz w:val="22"/>
        </w:rPr>
        <w:t>cinco</w:t>
      </w:r>
      <w:r w:rsidR="00CB0CDF" w:rsidRPr="00A51F15">
        <w:rPr>
          <w:sz w:val="22"/>
        </w:rPr>
        <w:t>. El virrey tenía poder sobre los asuntos políticos y administrativos de la región que gobernaba. Sus tareas más importantes eran:</w:t>
      </w:r>
    </w:p>
    <w:p w14:paraId="1E4A7061" w14:textId="120CCB55" w:rsidR="00CB0CDF" w:rsidRPr="00A51F15" w:rsidRDefault="00CB0CDF" w:rsidP="009B34CA">
      <w:pPr>
        <w:ind w:left="284"/>
        <w:rPr>
          <w:sz w:val="22"/>
        </w:rPr>
      </w:pPr>
      <w:r w:rsidRPr="00A51F15">
        <w:rPr>
          <w:sz w:val="22"/>
        </w:rPr>
        <w:t>· gobernar las provincias donde vivía;</w:t>
      </w:r>
    </w:p>
    <w:p w14:paraId="4E852A5C" w14:textId="358936EC" w:rsidR="008E2039" w:rsidRPr="00A51F15" w:rsidRDefault="00CB0CDF" w:rsidP="009B34CA">
      <w:pPr>
        <w:ind w:left="284"/>
        <w:rPr>
          <w:sz w:val="22"/>
        </w:rPr>
      </w:pPr>
      <w:r w:rsidRPr="00A51F15">
        <w:rPr>
          <w:sz w:val="22"/>
        </w:rPr>
        <w:t>· ser presidente de la audiencia de su distrito y capitán general;</w:t>
      </w:r>
    </w:p>
    <w:p w14:paraId="65B6DDFE" w14:textId="1AC30AF7" w:rsidR="008E2039" w:rsidRPr="00A51F15" w:rsidRDefault="00CB0CDF" w:rsidP="009B34CA">
      <w:pPr>
        <w:ind w:left="284"/>
        <w:rPr>
          <w:sz w:val="22"/>
        </w:rPr>
      </w:pPr>
      <w:r w:rsidRPr="00A51F15">
        <w:rPr>
          <w:sz w:val="22"/>
        </w:rPr>
        <w:t>· supervisar la administración de las otras provincias;</w:t>
      </w:r>
    </w:p>
    <w:p w14:paraId="45F2F8CF" w14:textId="077AEAC7" w:rsidR="00CB0CDF" w:rsidRPr="00A51F15" w:rsidRDefault="00CB0CDF" w:rsidP="009B34CA">
      <w:pPr>
        <w:ind w:left="284"/>
        <w:rPr>
          <w:sz w:val="22"/>
        </w:rPr>
      </w:pPr>
      <w:r w:rsidRPr="00A51F15">
        <w:rPr>
          <w:sz w:val="22"/>
        </w:rPr>
        <w:t xml:space="preserve">· actuar como intermediario entre la Iglesia y la </w:t>
      </w:r>
      <w:r w:rsidR="00225DF3">
        <w:rPr>
          <w:sz w:val="22"/>
        </w:rPr>
        <w:t>C</w:t>
      </w:r>
      <w:r w:rsidRPr="00A51F15">
        <w:rPr>
          <w:sz w:val="22"/>
        </w:rPr>
        <w:t>orona</w:t>
      </w:r>
      <w:r w:rsidR="009B34CA" w:rsidRPr="00A51F15">
        <w:rPr>
          <w:sz w:val="22"/>
        </w:rPr>
        <w:t>;</w:t>
      </w:r>
    </w:p>
    <w:p w14:paraId="3BB04BBC" w14:textId="0EA01D17" w:rsidR="00DC59D2" w:rsidRPr="00795ED7" w:rsidRDefault="009B34CA" w:rsidP="00795ED7">
      <w:pPr>
        <w:ind w:left="284"/>
        <w:rPr>
          <w:sz w:val="22"/>
        </w:rPr>
      </w:pPr>
      <w:r w:rsidRPr="00A51F15">
        <w:rPr>
          <w:sz w:val="22"/>
        </w:rPr>
        <w:t>· e</w:t>
      </w:r>
      <w:r w:rsidR="00CB0CDF" w:rsidRPr="00A51F15">
        <w:rPr>
          <w:sz w:val="22"/>
        </w:rPr>
        <w:t>l virrey no impartía justicia.</w:t>
      </w:r>
    </w:p>
    <w:tbl>
      <w:tblPr>
        <w:tblStyle w:val="Tablaconcuadrcula"/>
        <w:tblW w:w="0" w:type="auto"/>
        <w:tblLook w:val="04A0" w:firstRow="1" w:lastRow="0" w:firstColumn="1" w:lastColumn="0" w:noHBand="0" w:noVBand="1"/>
      </w:tblPr>
      <w:tblGrid>
        <w:gridCol w:w="2517"/>
        <w:gridCol w:w="6820"/>
      </w:tblGrid>
      <w:tr w:rsidR="00DC59D2" w:rsidRPr="00A51F15" w14:paraId="07E6B591" w14:textId="77777777" w:rsidTr="00216B73">
        <w:tc>
          <w:tcPr>
            <w:tcW w:w="9033" w:type="dxa"/>
            <w:gridSpan w:val="2"/>
            <w:shd w:val="clear" w:color="auto" w:fill="0D0D0D" w:themeFill="text1" w:themeFillTint="F2"/>
          </w:tcPr>
          <w:p w14:paraId="75563972"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71FD6B7D" w14:textId="77777777" w:rsidTr="00216B73">
        <w:tc>
          <w:tcPr>
            <w:tcW w:w="2518" w:type="dxa"/>
          </w:tcPr>
          <w:p w14:paraId="38D02590" w14:textId="77777777" w:rsidR="00DC59D2" w:rsidRPr="00A51F15" w:rsidRDefault="00DC59D2" w:rsidP="00216B73">
            <w:pPr>
              <w:rPr>
                <w:b/>
                <w:color w:val="000000"/>
                <w:sz w:val="22"/>
              </w:rPr>
            </w:pPr>
            <w:r w:rsidRPr="00A51F15">
              <w:rPr>
                <w:b/>
                <w:color w:val="000000"/>
                <w:sz w:val="22"/>
              </w:rPr>
              <w:t>Código</w:t>
            </w:r>
          </w:p>
        </w:tc>
        <w:tc>
          <w:tcPr>
            <w:tcW w:w="6515" w:type="dxa"/>
          </w:tcPr>
          <w:p w14:paraId="243DCD65" w14:textId="118D8047" w:rsidR="00DC59D2" w:rsidRPr="00A51F15" w:rsidRDefault="00DC59D2" w:rsidP="00216B73">
            <w:pPr>
              <w:rPr>
                <w:b/>
                <w:color w:val="000000"/>
                <w:sz w:val="22"/>
              </w:rPr>
            </w:pPr>
            <w:r w:rsidRPr="00A51F15">
              <w:rPr>
                <w:color w:val="000000"/>
                <w:sz w:val="22"/>
              </w:rPr>
              <w:t>CS_07_05_IM</w:t>
            </w:r>
            <w:r w:rsidRPr="00F8405B">
              <w:rPr>
                <w:color w:val="000000"/>
                <w:sz w:val="22"/>
                <w:highlight w:val="yellow"/>
              </w:rPr>
              <w:t>G</w:t>
            </w:r>
            <w:r w:rsidR="003178D2">
              <w:rPr>
                <w:color w:val="000000"/>
                <w:sz w:val="22"/>
                <w:highlight w:val="yellow"/>
              </w:rPr>
              <w:t>13</w:t>
            </w:r>
          </w:p>
        </w:tc>
      </w:tr>
      <w:tr w:rsidR="00DC59D2" w:rsidRPr="00A51F15" w14:paraId="1918CC17" w14:textId="77777777" w:rsidTr="00216B73">
        <w:tc>
          <w:tcPr>
            <w:tcW w:w="2518" w:type="dxa"/>
          </w:tcPr>
          <w:p w14:paraId="22118569" w14:textId="77777777" w:rsidR="00DC59D2" w:rsidRPr="00A51F15" w:rsidRDefault="00DC59D2" w:rsidP="00216B73">
            <w:pPr>
              <w:rPr>
                <w:color w:val="000000"/>
                <w:sz w:val="22"/>
              </w:rPr>
            </w:pPr>
            <w:r w:rsidRPr="00A51F15">
              <w:rPr>
                <w:b/>
                <w:color w:val="000000"/>
                <w:sz w:val="22"/>
              </w:rPr>
              <w:lastRenderedPageBreak/>
              <w:t>Descripción</w:t>
            </w:r>
          </w:p>
        </w:tc>
        <w:tc>
          <w:tcPr>
            <w:tcW w:w="6515" w:type="dxa"/>
          </w:tcPr>
          <w:p w14:paraId="366D5CFD" w14:textId="30644CF4" w:rsidR="006A6C9B" w:rsidRDefault="00795ED7" w:rsidP="00216B73">
            <w:pPr>
              <w:rPr>
                <w:color w:val="000000"/>
                <w:sz w:val="22"/>
              </w:rPr>
            </w:pPr>
            <w:r w:rsidRPr="00F8405B">
              <w:rPr>
                <w:color w:val="000000"/>
                <w:sz w:val="22"/>
                <w:highlight w:val="yellow"/>
              </w:rPr>
              <w:t>Mapa</w:t>
            </w:r>
          </w:p>
          <w:p w14:paraId="1537CF4F" w14:textId="24B595E0" w:rsidR="00795ED7" w:rsidRPr="00A51F15" w:rsidRDefault="00795ED7" w:rsidP="00216B73">
            <w:pPr>
              <w:rPr>
                <w:color w:val="000000"/>
                <w:sz w:val="22"/>
              </w:rPr>
            </w:pPr>
            <w:r>
              <w:rPr>
                <w:noProof/>
                <w:color w:val="000000"/>
                <w:sz w:val="22"/>
                <w:lang w:val="es-ES" w:eastAsia="es-ES"/>
              </w:rPr>
              <w:drawing>
                <wp:inline distT="0" distB="0" distL="0" distR="0" wp14:anchorId="0FFD8F2D" wp14:editId="5EC68780">
                  <wp:extent cx="1520455" cy="1860550"/>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22140" cy="1862612"/>
                          </a:xfrm>
                          <a:prstGeom prst="rect">
                            <a:avLst/>
                          </a:prstGeom>
                          <a:noFill/>
                          <a:ln>
                            <a:noFill/>
                          </a:ln>
                        </pic:spPr>
                      </pic:pic>
                    </a:graphicData>
                  </a:graphic>
                </wp:inline>
              </w:drawing>
            </w:r>
          </w:p>
        </w:tc>
      </w:tr>
      <w:tr w:rsidR="00DC59D2" w:rsidRPr="00A51F15" w14:paraId="3FDD6DD4" w14:textId="77777777" w:rsidTr="00216B73">
        <w:tc>
          <w:tcPr>
            <w:tcW w:w="2518" w:type="dxa"/>
          </w:tcPr>
          <w:p w14:paraId="675A3F48" w14:textId="71ACC080" w:rsidR="00DC59D2" w:rsidRPr="00A51F15" w:rsidRDefault="00DC59D2" w:rsidP="00216B73">
            <w:pPr>
              <w:rPr>
                <w:color w:val="000000"/>
                <w:sz w:val="22"/>
              </w:rPr>
            </w:pPr>
            <w:r w:rsidRPr="00A51F15">
              <w:rPr>
                <w:b/>
                <w:color w:val="000000"/>
                <w:sz w:val="22"/>
              </w:rPr>
              <w:t>Código Shutterstock (o URL o la ruta en AulaPlaneta)</w:t>
            </w:r>
          </w:p>
        </w:tc>
        <w:tc>
          <w:tcPr>
            <w:tcW w:w="6515" w:type="dxa"/>
          </w:tcPr>
          <w:p w14:paraId="0C3A9E74" w14:textId="4E8A1404" w:rsidR="00DC59D2" w:rsidRPr="00A51F15" w:rsidRDefault="00D67252" w:rsidP="00216B73">
            <w:pPr>
              <w:rPr>
                <w:color w:val="000000"/>
                <w:sz w:val="22"/>
              </w:rPr>
            </w:pPr>
            <w:hyperlink r:id="rId37" w:history="1">
              <w:r w:rsidR="00225DF3" w:rsidRPr="005509D2">
                <w:rPr>
                  <w:rStyle w:val="Hipervnculo"/>
                  <w:sz w:val="22"/>
                </w:rPr>
                <w:t>https://clasesdehistorias.files.wordpress.com/2011/08/notas_virrein-peru_max.jpg</w:t>
              </w:r>
            </w:hyperlink>
          </w:p>
        </w:tc>
      </w:tr>
      <w:tr w:rsidR="00DC59D2" w:rsidRPr="00225DF3" w14:paraId="0A747061" w14:textId="77777777" w:rsidTr="00216B73">
        <w:tc>
          <w:tcPr>
            <w:tcW w:w="2518" w:type="dxa"/>
          </w:tcPr>
          <w:p w14:paraId="2CCB45DE" w14:textId="77777777" w:rsidR="00DC59D2" w:rsidRPr="00A51F15" w:rsidRDefault="00DC59D2" w:rsidP="00216B73">
            <w:pPr>
              <w:rPr>
                <w:color w:val="000000"/>
                <w:sz w:val="22"/>
              </w:rPr>
            </w:pPr>
            <w:r w:rsidRPr="00A51F15">
              <w:rPr>
                <w:b/>
                <w:color w:val="000000"/>
                <w:sz w:val="22"/>
              </w:rPr>
              <w:t>Pie de imagen</w:t>
            </w:r>
          </w:p>
        </w:tc>
        <w:tc>
          <w:tcPr>
            <w:tcW w:w="6515" w:type="dxa"/>
          </w:tcPr>
          <w:p w14:paraId="0D44260D" w14:textId="19927640" w:rsidR="00DC59D2" w:rsidRPr="00A51F15" w:rsidRDefault="0066188D" w:rsidP="00B37255">
            <w:pPr>
              <w:rPr>
                <w:color w:val="000000"/>
                <w:sz w:val="22"/>
              </w:rPr>
            </w:pPr>
            <w:r>
              <w:rPr>
                <w:color w:val="000000"/>
                <w:sz w:val="22"/>
              </w:rPr>
              <w:t xml:space="preserve">Suramérica inicialmente era un único virreinato, pero con el tiempo la </w:t>
            </w:r>
            <w:r w:rsidR="00225DF3">
              <w:rPr>
                <w:color w:val="000000"/>
                <w:sz w:val="22"/>
              </w:rPr>
              <w:t>C</w:t>
            </w:r>
            <w:r>
              <w:rPr>
                <w:color w:val="000000"/>
                <w:sz w:val="22"/>
              </w:rPr>
              <w:t xml:space="preserve">orona española quiso tener más control sobre sus colonias y decidió entonces dividir el </w:t>
            </w:r>
            <w:r w:rsidR="008C706D">
              <w:rPr>
                <w:color w:val="000000"/>
                <w:sz w:val="22"/>
              </w:rPr>
              <w:t>V</w:t>
            </w:r>
            <w:r>
              <w:rPr>
                <w:color w:val="000000"/>
                <w:sz w:val="22"/>
              </w:rPr>
              <w:t>irreinato del Perú en tres virreinatos</w:t>
            </w:r>
            <w:r w:rsidR="00225DF3">
              <w:rPr>
                <w:color w:val="000000"/>
                <w:sz w:val="22"/>
              </w:rPr>
              <w:t>.</w:t>
            </w:r>
          </w:p>
        </w:tc>
      </w:tr>
    </w:tbl>
    <w:p w14:paraId="300800CC" w14:textId="77777777" w:rsidR="00DC59D2" w:rsidRPr="00A51F15" w:rsidRDefault="00DC59D2" w:rsidP="00DC59D2">
      <w:pPr>
        <w:spacing w:after="0"/>
        <w:rPr>
          <w:color w:val="000000"/>
          <w:sz w:val="22"/>
        </w:rPr>
      </w:pPr>
    </w:p>
    <w:p w14:paraId="239CAF8B" w14:textId="557F9B3D" w:rsidR="00CB0CDF" w:rsidRPr="00A51F15" w:rsidRDefault="00CB0CDF" w:rsidP="003A04EF">
      <w:pPr>
        <w:rPr>
          <w:sz w:val="22"/>
        </w:rPr>
      </w:pPr>
      <w:r w:rsidRPr="00A51F15">
        <w:rPr>
          <w:sz w:val="22"/>
        </w:rPr>
        <w:t>Entre los siglos XVI y XVII el Nuevo Mundo estu</w:t>
      </w:r>
      <w:r w:rsidR="008B7C8C" w:rsidRPr="00A51F15">
        <w:rPr>
          <w:sz w:val="22"/>
        </w:rPr>
        <w:t>vo dividido en dos virreinatos</w:t>
      </w:r>
      <w:r w:rsidR="00B37255">
        <w:rPr>
          <w:sz w:val="22"/>
        </w:rPr>
        <w:t>:</w:t>
      </w:r>
      <w:r w:rsidR="008B7C8C" w:rsidRPr="00A51F15">
        <w:rPr>
          <w:sz w:val="22"/>
        </w:rPr>
        <w:t xml:space="preserve"> el </w:t>
      </w:r>
      <w:r w:rsidR="008C706D">
        <w:rPr>
          <w:b/>
          <w:sz w:val="22"/>
        </w:rPr>
        <w:t>V</w:t>
      </w:r>
      <w:r w:rsidR="008B7C8C" w:rsidRPr="00A51F15">
        <w:rPr>
          <w:b/>
          <w:sz w:val="22"/>
        </w:rPr>
        <w:t>irreinato de Nueva España (1535)</w:t>
      </w:r>
      <w:r w:rsidR="00225DF3">
        <w:rPr>
          <w:b/>
          <w:sz w:val="22"/>
        </w:rPr>
        <w:t>,</w:t>
      </w:r>
      <w:r w:rsidR="008B7C8C" w:rsidRPr="00A51F15">
        <w:rPr>
          <w:sz w:val="22"/>
        </w:rPr>
        <w:t xml:space="preserve"> que estaba constituido por toda Centroamérica</w:t>
      </w:r>
      <w:r w:rsidR="00225DF3">
        <w:rPr>
          <w:sz w:val="22"/>
        </w:rPr>
        <w:t>,</w:t>
      </w:r>
      <w:r w:rsidR="008B7C8C" w:rsidRPr="00A51F15">
        <w:rPr>
          <w:sz w:val="22"/>
        </w:rPr>
        <w:t xml:space="preserve"> excepto Panamá, las Antillas, la costa de Venezuela, y las audiencias de Santo Domingo, México, Guadalajara y Guatemala; y el </w:t>
      </w:r>
      <w:r w:rsidR="008C706D">
        <w:rPr>
          <w:b/>
          <w:sz w:val="22"/>
        </w:rPr>
        <w:t>V</w:t>
      </w:r>
      <w:r w:rsidR="008B7C8C" w:rsidRPr="00A51F15">
        <w:rPr>
          <w:b/>
          <w:sz w:val="22"/>
        </w:rPr>
        <w:t>irreinato del Perú (1543)</w:t>
      </w:r>
      <w:r w:rsidR="00225DF3">
        <w:rPr>
          <w:b/>
          <w:sz w:val="22"/>
        </w:rPr>
        <w:t>,</w:t>
      </w:r>
      <w:r w:rsidR="008B7C8C" w:rsidRPr="00A51F15">
        <w:rPr>
          <w:sz w:val="22"/>
        </w:rPr>
        <w:t xml:space="preserve"> que abarcaba toda Suramérica, Panamá y las audiencias de Buenos Aires, Charcas</w:t>
      </w:r>
      <w:r w:rsidR="00FA33DD" w:rsidRPr="00A51F15">
        <w:rPr>
          <w:sz w:val="22"/>
        </w:rPr>
        <w:t xml:space="preserve"> (Alto Perú)</w:t>
      </w:r>
      <w:r w:rsidR="008B7C8C" w:rsidRPr="00A51F15">
        <w:rPr>
          <w:sz w:val="22"/>
        </w:rPr>
        <w:t>, Lima, Santafé de Bogotá y Chile.</w:t>
      </w:r>
    </w:p>
    <w:p w14:paraId="7E5DCEA6" w14:textId="45A99FD6" w:rsidR="001B4F60" w:rsidRPr="00A51F15" w:rsidRDefault="008B7C8C" w:rsidP="003A04EF">
      <w:pPr>
        <w:rPr>
          <w:sz w:val="22"/>
        </w:rPr>
      </w:pPr>
      <w:r w:rsidRPr="00A51F15">
        <w:rPr>
          <w:sz w:val="22"/>
        </w:rPr>
        <w:t xml:space="preserve">En el siglo XVIII el </w:t>
      </w:r>
      <w:r w:rsidR="008C706D">
        <w:rPr>
          <w:sz w:val="22"/>
        </w:rPr>
        <w:t>V</w:t>
      </w:r>
      <w:r w:rsidRPr="00A51F15">
        <w:rPr>
          <w:sz w:val="22"/>
        </w:rPr>
        <w:t>irreinato del Perú fue dividido en tres</w:t>
      </w:r>
      <w:r w:rsidR="00225DF3">
        <w:rPr>
          <w:sz w:val="22"/>
        </w:rPr>
        <w:t>:</w:t>
      </w:r>
      <w:r w:rsidRPr="00A51F15">
        <w:rPr>
          <w:sz w:val="22"/>
        </w:rPr>
        <w:t xml:space="preserve"> el </w:t>
      </w:r>
      <w:r w:rsidR="008C706D">
        <w:rPr>
          <w:b/>
          <w:sz w:val="22"/>
        </w:rPr>
        <w:t>V</w:t>
      </w:r>
      <w:r w:rsidRPr="00A51F15">
        <w:rPr>
          <w:b/>
          <w:sz w:val="22"/>
        </w:rPr>
        <w:t>irreinato de Nueva Granada (1717)</w:t>
      </w:r>
      <w:r w:rsidR="008C706D">
        <w:rPr>
          <w:b/>
          <w:sz w:val="22"/>
        </w:rPr>
        <w:t>,</w:t>
      </w:r>
      <w:r w:rsidRPr="00A51F15">
        <w:rPr>
          <w:b/>
          <w:sz w:val="22"/>
        </w:rPr>
        <w:t xml:space="preserve"> </w:t>
      </w:r>
      <w:r w:rsidR="00FA33DD" w:rsidRPr="00A51F15">
        <w:rPr>
          <w:sz w:val="22"/>
        </w:rPr>
        <w:t>disuelto en 1724 y nuevamente creado</w:t>
      </w:r>
      <w:r w:rsidRPr="00A51F15">
        <w:rPr>
          <w:sz w:val="22"/>
        </w:rPr>
        <w:t xml:space="preserve"> en 1738</w:t>
      </w:r>
      <w:r w:rsidR="00FA33DD" w:rsidRPr="00A51F15">
        <w:rPr>
          <w:sz w:val="22"/>
        </w:rPr>
        <w:t xml:space="preserve">. </w:t>
      </w:r>
      <w:r w:rsidR="008C706D">
        <w:rPr>
          <w:sz w:val="22"/>
        </w:rPr>
        <w:t>E</w:t>
      </w:r>
      <w:r w:rsidR="00FA33DD" w:rsidRPr="00A51F15">
        <w:rPr>
          <w:sz w:val="22"/>
        </w:rPr>
        <w:t xml:space="preserve">staba </w:t>
      </w:r>
      <w:r w:rsidRPr="00A51F15">
        <w:rPr>
          <w:sz w:val="22"/>
        </w:rPr>
        <w:t xml:space="preserve">formado por las audiencias de Santafé de Bogotá, Venezuela, Quito y Panamá. </w:t>
      </w:r>
      <w:r w:rsidR="00FA33DD" w:rsidRPr="00A51F15">
        <w:rPr>
          <w:sz w:val="22"/>
        </w:rPr>
        <w:t xml:space="preserve">El </w:t>
      </w:r>
      <w:r w:rsidR="008C706D">
        <w:rPr>
          <w:b/>
          <w:sz w:val="22"/>
        </w:rPr>
        <w:t>V</w:t>
      </w:r>
      <w:r w:rsidRPr="00A51F15">
        <w:rPr>
          <w:b/>
          <w:sz w:val="22"/>
        </w:rPr>
        <w:t>irreinato del Río de la Plata (1776)</w:t>
      </w:r>
      <w:r w:rsidR="00225DF3">
        <w:rPr>
          <w:b/>
          <w:sz w:val="22"/>
        </w:rPr>
        <w:t>,</w:t>
      </w:r>
      <w:r w:rsidR="00FA33DD" w:rsidRPr="00A51F15">
        <w:rPr>
          <w:b/>
          <w:sz w:val="22"/>
        </w:rPr>
        <w:t xml:space="preserve"> </w:t>
      </w:r>
      <w:r w:rsidR="00FA33DD" w:rsidRPr="00A51F15">
        <w:rPr>
          <w:sz w:val="22"/>
        </w:rPr>
        <w:t xml:space="preserve">que </w:t>
      </w:r>
      <w:r w:rsidR="008C706D">
        <w:rPr>
          <w:sz w:val="22"/>
        </w:rPr>
        <w:t>reunió</w:t>
      </w:r>
      <w:r w:rsidR="00FA33DD" w:rsidRPr="00A51F15">
        <w:rPr>
          <w:sz w:val="22"/>
        </w:rPr>
        <w:t xml:space="preserve"> las audiencias de Charcas (Alto Perú) y Buenos Aires. El </w:t>
      </w:r>
      <w:r w:rsidR="008C706D">
        <w:rPr>
          <w:b/>
          <w:sz w:val="22"/>
        </w:rPr>
        <w:t>V</w:t>
      </w:r>
      <w:r w:rsidR="00FA33DD" w:rsidRPr="00A51F15">
        <w:rPr>
          <w:b/>
          <w:sz w:val="22"/>
        </w:rPr>
        <w:t>irreinato del Perú</w:t>
      </w:r>
      <w:r w:rsidR="008C706D">
        <w:rPr>
          <w:b/>
          <w:sz w:val="22"/>
        </w:rPr>
        <w:t>,</w:t>
      </w:r>
      <w:r w:rsidR="00FA33DD" w:rsidRPr="00A51F15">
        <w:rPr>
          <w:b/>
          <w:sz w:val="22"/>
        </w:rPr>
        <w:t xml:space="preserve"> </w:t>
      </w:r>
      <w:r w:rsidR="00FA33DD" w:rsidRPr="00A51F15">
        <w:rPr>
          <w:sz w:val="22"/>
        </w:rPr>
        <w:t>constituido por las audiencias de Lima y Chile.</w:t>
      </w:r>
      <w:r w:rsidR="006B1C82">
        <w:rPr>
          <w:sz w:val="22"/>
        </w:rPr>
        <w:t xml:space="preserve"> </w:t>
      </w:r>
      <w:r w:rsidR="006B1C82" w:rsidRPr="00A51F15">
        <w:rPr>
          <w:sz w:val="22"/>
        </w:rPr>
        <w:t>[</w:t>
      </w:r>
      <w:hyperlink r:id="rId38" w:history="1">
        <w:r w:rsidR="006B1C82" w:rsidRPr="00A51F15">
          <w:rPr>
            <w:rStyle w:val="Hipervnculo"/>
            <w:sz w:val="22"/>
          </w:rPr>
          <w:t>VER</w:t>
        </w:r>
      </w:hyperlink>
      <w:r w:rsidR="006B1C82" w:rsidRPr="00A51F15">
        <w:rPr>
          <w:sz w:val="22"/>
        </w:rPr>
        <w:t xml:space="preserve">]  </w:t>
      </w:r>
      <w:hyperlink r:id="rId39" w:history="1">
        <w:r w:rsidR="001B4F60" w:rsidRPr="00FB04D0">
          <w:rPr>
            <w:rStyle w:val="Hipervnculo"/>
            <w:sz w:val="22"/>
          </w:rPr>
          <w:t>http://hispanicasaber.planetasaber.com/encyclopedia/default.asp?idpack=10&amp;idpil=VI002106&amp;ruta=Buscador</w:t>
        </w:r>
      </w:hyperlink>
    </w:p>
    <w:p w14:paraId="554593AE" w14:textId="35B8DB57" w:rsidR="00FA33DD" w:rsidRPr="00A51F15" w:rsidRDefault="00FA33DD" w:rsidP="003A04EF">
      <w:pPr>
        <w:rPr>
          <w:sz w:val="22"/>
        </w:rPr>
      </w:pPr>
      <w:r w:rsidRPr="00A51F15">
        <w:rPr>
          <w:sz w:val="22"/>
        </w:rPr>
        <w:t xml:space="preserve">- La </w:t>
      </w:r>
      <w:r w:rsidRPr="00A51F15">
        <w:rPr>
          <w:b/>
          <w:sz w:val="22"/>
        </w:rPr>
        <w:t>Real Audiencia</w:t>
      </w:r>
      <w:r w:rsidRPr="00A51F15">
        <w:rPr>
          <w:sz w:val="22"/>
        </w:rPr>
        <w:t xml:space="preserve"> era </w:t>
      </w:r>
      <w:r w:rsidR="00A625DC" w:rsidRPr="00A51F15">
        <w:rPr>
          <w:sz w:val="22"/>
        </w:rPr>
        <w:t xml:space="preserve">un órgano judicial, </w:t>
      </w:r>
      <w:r w:rsidRPr="00A51F15">
        <w:rPr>
          <w:sz w:val="22"/>
        </w:rPr>
        <w:t>el máximo tribunal encargado de legislar, admi</w:t>
      </w:r>
      <w:r w:rsidR="00A625DC" w:rsidRPr="00A51F15">
        <w:rPr>
          <w:sz w:val="22"/>
        </w:rPr>
        <w:t xml:space="preserve">nistrar y aplicar justicia. La formaba </w:t>
      </w:r>
      <w:r w:rsidRPr="00A51F15">
        <w:rPr>
          <w:sz w:val="22"/>
        </w:rPr>
        <w:t>un presidente y cierto número de oidores</w:t>
      </w:r>
      <w:r w:rsidR="008C706D">
        <w:rPr>
          <w:sz w:val="22"/>
        </w:rPr>
        <w:t>,</w:t>
      </w:r>
      <w:r w:rsidRPr="00A51F15">
        <w:rPr>
          <w:sz w:val="22"/>
        </w:rPr>
        <w:t xml:space="preserve"> según</w:t>
      </w:r>
      <w:r w:rsidR="008C706D">
        <w:rPr>
          <w:sz w:val="22"/>
        </w:rPr>
        <w:t xml:space="preserve"> la importancia del territorio.</w:t>
      </w:r>
      <w:r w:rsidRPr="00A51F15">
        <w:rPr>
          <w:sz w:val="22"/>
        </w:rPr>
        <w:t xml:space="preserve"> . Sus funciones eran:</w:t>
      </w:r>
    </w:p>
    <w:p w14:paraId="693F5193" w14:textId="6B72A18F" w:rsidR="00FA33DD" w:rsidRPr="00A51F15" w:rsidRDefault="00FF38A7" w:rsidP="009B34CA">
      <w:pPr>
        <w:ind w:left="284"/>
        <w:rPr>
          <w:sz w:val="22"/>
        </w:rPr>
      </w:pPr>
      <w:r w:rsidRPr="00A51F15">
        <w:rPr>
          <w:sz w:val="22"/>
        </w:rPr>
        <w:t>· e</w:t>
      </w:r>
      <w:r w:rsidR="00A625DC" w:rsidRPr="00A51F15">
        <w:rPr>
          <w:sz w:val="22"/>
        </w:rPr>
        <w:t>jercer como un organismo consultor</w:t>
      </w:r>
      <w:r w:rsidRPr="00A51F15">
        <w:rPr>
          <w:sz w:val="22"/>
        </w:rPr>
        <w:t xml:space="preserve"> y fiscalizador de los gobernadores y virreyes;</w:t>
      </w:r>
    </w:p>
    <w:p w14:paraId="5FC8A9DE" w14:textId="564DFD31" w:rsidR="00A625DC" w:rsidRPr="00A51F15" w:rsidRDefault="009B34CA" w:rsidP="009B34CA">
      <w:pPr>
        <w:ind w:left="284"/>
        <w:rPr>
          <w:sz w:val="22"/>
        </w:rPr>
      </w:pPr>
      <w:r w:rsidRPr="00A51F15">
        <w:rPr>
          <w:sz w:val="22"/>
        </w:rPr>
        <w:t>· p</w:t>
      </w:r>
      <w:r w:rsidR="00FF38A7" w:rsidRPr="00A51F15">
        <w:rPr>
          <w:sz w:val="22"/>
        </w:rPr>
        <w:t>rocesar y juzgar disputas;</w:t>
      </w:r>
    </w:p>
    <w:p w14:paraId="6C2ADE9C" w14:textId="09AAB408" w:rsidR="00FF38A7" w:rsidRPr="00A51F15" w:rsidRDefault="009B34CA" w:rsidP="009B34CA">
      <w:pPr>
        <w:ind w:left="284"/>
        <w:rPr>
          <w:sz w:val="22"/>
        </w:rPr>
      </w:pPr>
      <w:r w:rsidRPr="00A51F15">
        <w:rPr>
          <w:sz w:val="22"/>
        </w:rPr>
        <w:t>· e</w:t>
      </w:r>
      <w:r w:rsidR="00FF38A7" w:rsidRPr="00A51F15">
        <w:rPr>
          <w:sz w:val="22"/>
        </w:rPr>
        <w:t>xaminar atentamente el presupuesto y la gestión de los funcionarios de las ciudades;</w:t>
      </w:r>
    </w:p>
    <w:p w14:paraId="43AAF09F" w14:textId="091FBC3D" w:rsidR="00FF38A7" w:rsidRPr="00A51F15" w:rsidRDefault="00FF38A7" w:rsidP="009B34CA">
      <w:pPr>
        <w:ind w:left="284"/>
        <w:rPr>
          <w:sz w:val="22"/>
        </w:rPr>
      </w:pPr>
      <w:r w:rsidRPr="00A51F15">
        <w:rPr>
          <w:sz w:val="22"/>
        </w:rPr>
        <w:lastRenderedPageBreak/>
        <w:t>·</w:t>
      </w:r>
      <w:r w:rsidR="009B34CA" w:rsidRPr="00A51F15">
        <w:rPr>
          <w:sz w:val="22"/>
        </w:rPr>
        <w:t xml:space="preserve"> velar porque se aplicaran las leyes que protegían a la población indígena.</w:t>
      </w:r>
    </w:p>
    <w:p w14:paraId="65275722" w14:textId="3991158E" w:rsidR="00A625DC" w:rsidRPr="00A51F15" w:rsidRDefault="00A625DC" w:rsidP="00A625DC">
      <w:pPr>
        <w:rPr>
          <w:sz w:val="22"/>
        </w:rPr>
      </w:pPr>
      <w:r w:rsidRPr="00A51F15">
        <w:rPr>
          <w:sz w:val="22"/>
        </w:rPr>
        <w:t>En el siglo XVI se crea</w:t>
      </w:r>
      <w:r w:rsidR="000574CB" w:rsidRPr="00A51F15">
        <w:rPr>
          <w:sz w:val="22"/>
        </w:rPr>
        <w:t>ro</w:t>
      </w:r>
      <w:r w:rsidRPr="00A51F15">
        <w:rPr>
          <w:sz w:val="22"/>
        </w:rPr>
        <w:t>n las Reales Audiencias de Santo Domingo (1526), México (1527), Panamá (1538), Guatemala (1543), Lima (1543), Guadalajara (1548), Santafé de Bogotá (1548), Charcas (1559), Quito (1563) y la de Concepción (1565 hasta 1575). En el siglo XVII las de Santiago (1605)</w:t>
      </w:r>
      <w:r w:rsidR="00FF38A7" w:rsidRPr="00A51F15">
        <w:rPr>
          <w:sz w:val="22"/>
        </w:rPr>
        <w:t xml:space="preserve"> y Buenos Aires (1661 hasta 1671)</w:t>
      </w:r>
      <w:r w:rsidR="000574CB" w:rsidRPr="00A51F15">
        <w:rPr>
          <w:sz w:val="22"/>
        </w:rPr>
        <w:t>. En el siglo XVIII se reinstaló</w:t>
      </w:r>
      <w:r w:rsidR="00FF38A7" w:rsidRPr="00A51F15">
        <w:rPr>
          <w:sz w:val="22"/>
        </w:rPr>
        <w:t xml:space="preserve"> la Real Audiencia de Buenos Aires (1783) y se forma</w:t>
      </w:r>
      <w:r w:rsidR="000574CB" w:rsidRPr="00A51F15">
        <w:rPr>
          <w:sz w:val="22"/>
        </w:rPr>
        <w:t>ron</w:t>
      </w:r>
      <w:r w:rsidR="00FF38A7" w:rsidRPr="00A51F15">
        <w:rPr>
          <w:sz w:val="22"/>
        </w:rPr>
        <w:t xml:space="preserve"> l</w:t>
      </w:r>
      <w:r w:rsidR="000574CB" w:rsidRPr="00A51F15">
        <w:rPr>
          <w:sz w:val="22"/>
        </w:rPr>
        <w:t>as audiencias de Caracas (1786) y</w:t>
      </w:r>
      <w:r w:rsidR="00FF38A7" w:rsidRPr="00A51F15">
        <w:rPr>
          <w:sz w:val="22"/>
        </w:rPr>
        <w:t xml:space="preserve"> de Cuzco (1787).</w:t>
      </w:r>
    </w:p>
    <w:p w14:paraId="77441670" w14:textId="582FAF67" w:rsidR="00EF1DD2" w:rsidRPr="00A51F15" w:rsidRDefault="00EF1DD2" w:rsidP="00A625DC">
      <w:pPr>
        <w:rPr>
          <w:sz w:val="22"/>
        </w:rPr>
      </w:pPr>
      <w:r w:rsidRPr="00A51F15">
        <w:rPr>
          <w:sz w:val="22"/>
        </w:rPr>
        <w:t xml:space="preserve">- Las </w:t>
      </w:r>
      <w:r w:rsidRPr="00A51F15">
        <w:rPr>
          <w:b/>
          <w:sz w:val="22"/>
        </w:rPr>
        <w:t xml:space="preserve">visitas </w:t>
      </w:r>
      <w:r w:rsidRPr="00A51F15">
        <w:rPr>
          <w:sz w:val="22"/>
        </w:rPr>
        <w:t xml:space="preserve">y los </w:t>
      </w:r>
      <w:r w:rsidRPr="00A51F15">
        <w:rPr>
          <w:b/>
          <w:sz w:val="22"/>
        </w:rPr>
        <w:t>juicios de residencia</w:t>
      </w:r>
      <w:r w:rsidRPr="00A51F15">
        <w:rPr>
          <w:sz w:val="22"/>
        </w:rPr>
        <w:t xml:space="preserve"> fueron mecanismos impuestos por la </w:t>
      </w:r>
      <w:r w:rsidR="00225DF3">
        <w:rPr>
          <w:sz w:val="22"/>
        </w:rPr>
        <w:t>C</w:t>
      </w:r>
      <w:r w:rsidRPr="00A51F15">
        <w:rPr>
          <w:sz w:val="22"/>
        </w:rPr>
        <w:t xml:space="preserve">orona para controlar, juzgar y castigar, si era necesario, el desempeño administrativo de los funcionarios reales en las colonias. Gracias a estos </w:t>
      </w:r>
      <w:r w:rsidR="00225DF3">
        <w:rPr>
          <w:sz w:val="22"/>
        </w:rPr>
        <w:t xml:space="preserve">mecanismos </w:t>
      </w:r>
      <w:r w:rsidRPr="00A51F15">
        <w:rPr>
          <w:sz w:val="22"/>
        </w:rPr>
        <w:t xml:space="preserve">disminuyeron los abusos de autoridad y el </w:t>
      </w:r>
      <w:r w:rsidR="00225DF3">
        <w:rPr>
          <w:sz w:val="22"/>
        </w:rPr>
        <w:t>in</w:t>
      </w:r>
      <w:r w:rsidRPr="00A51F15">
        <w:rPr>
          <w:sz w:val="22"/>
        </w:rPr>
        <w:t>cumplimiento de las normas.</w:t>
      </w:r>
    </w:p>
    <w:p w14:paraId="0A1DAB65" w14:textId="49D63BC5" w:rsidR="00EF1DD2" w:rsidRPr="00A51F15" w:rsidRDefault="00AB5F73" w:rsidP="00A625DC">
      <w:pPr>
        <w:rPr>
          <w:b/>
          <w:sz w:val="22"/>
        </w:rPr>
      </w:pPr>
      <w:r w:rsidRPr="00A51F15">
        <w:rPr>
          <w:sz w:val="22"/>
        </w:rPr>
        <w:t xml:space="preserve">• </w:t>
      </w:r>
      <w:r w:rsidRPr="00A51F15">
        <w:rPr>
          <w:b/>
          <w:sz w:val="22"/>
        </w:rPr>
        <w:t>De control local</w:t>
      </w:r>
    </w:p>
    <w:p w14:paraId="6BB2DEDC" w14:textId="3868F2F6" w:rsidR="00AB5F73" w:rsidRPr="00A51F15" w:rsidRDefault="00AB5F73" w:rsidP="00A625DC">
      <w:pPr>
        <w:rPr>
          <w:sz w:val="22"/>
        </w:rPr>
      </w:pPr>
      <w:r w:rsidRPr="00A51F15">
        <w:rPr>
          <w:sz w:val="22"/>
        </w:rPr>
        <w:t xml:space="preserve">- </w:t>
      </w:r>
      <w:r w:rsidR="00BF6CE1" w:rsidRPr="00A51F15">
        <w:rPr>
          <w:sz w:val="22"/>
        </w:rPr>
        <w:t xml:space="preserve">Las </w:t>
      </w:r>
      <w:r w:rsidR="00BF6CE1" w:rsidRPr="00A51F15">
        <w:rPr>
          <w:b/>
          <w:sz w:val="22"/>
        </w:rPr>
        <w:t>gobernaciones</w:t>
      </w:r>
      <w:r w:rsidR="00BF6CE1" w:rsidRPr="00A51F15">
        <w:rPr>
          <w:sz w:val="22"/>
        </w:rPr>
        <w:t xml:space="preserve"> eran instituciones político-administrativas que dependían de las </w:t>
      </w:r>
      <w:r w:rsidR="000A4A09">
        <w:rPr>
          <w:sz w:val="22"/>
        </w:rPr>
        <w:t>A</w:t>
      </w:r>
      <w:r w:rsidR="00BF6CE1" w:rsidRPr="00A51F15">
        <w:rPr>
          <w:sz w:val="22"/>
        </w:rPr>
        <w:t>udiencias. Estaban a cargo de un gobernador nombrado por el rey por un periodo que iba entre los 3 y los 8 años</w:t>
      </w:r>
      <w:r w:rsidR="00486A3B" w:rsidRPr="00A51F15">
        <w:rPr>
          <w:sz w:val="22"/>
        </w:rPr>
        <w:t>. Un gobernador tenía poderes administrativos, ju</w:t>
      </w:r>
      <w:r w:rsidR="000574CB" w:rsidRPr="00A51F15">
        <w:rPr>
          <w:sz w:val="22"/>
        </w:rPr>
        <w:t>diciales y militares, y su labor e</w:t>
      </w:r>
      <w:r w:rsidR="00486A3B" w:rsidRPr="00A51F15">
        <w:rPr>
          <w:sz w:val="22"/>
        </w:rPr>
        <w:t xml:space="preserve">ra administrar una provincia. </w:t>
      </w:r>
    </w:p>
    <w:p w14:paraId="096A2BBA" w14:textId="2F5B8B91" w:rsidR="00AB5F73" w:rsidRPr="00A51F15" w:rsidRDefault="00486A3B" w:rsidP="00A625DC">
      <w:pPr>
        <w:rPr>
          <w:sz w:val="22"/>
        </w:rPr>
      </w:pPr>
      <w:r w:rsidRPr="00A51F15">
        <w:rPr>
          <w:sz w:val="22"/>
        </w:rPr>
        <w:t xml:space="preserve">- El </w:t>
      </w:r>
      <w:r w:rsidRPr="00A51F15">
        <w:rPr>
          <w:b/>
          <w:sz w:val="22"/>
        </w:rPr>
        <w:t>cabildo</w:t>
      </w:r>
      <w:r w:rsidRPr="00A51F15">
        <w:rPr>
          <w:sz w:val="22"/>
        </w:rPr>
        <w:t xml:space="preserve"> era la unidad básica del gobierno local; gobernaba una ciudad. Estaba formado por un grupo de corregidores</w:t>
      </w:r>
      <w:r w:rsidR="00225DF3">
        <w:rPr>
          <w:sz w:val="22"/>
        </w:rPr>
        <w:t>,</w:t>
      </w:r>
      <w:r w:rsidRPr="00A51F15">
        <w:rPr>
          <w:sz w:val="22"/>
        </w:rPr>
        <w:t xml:space="preserve"> </w:t>
      </w:r>
      <w:r w:rsidR="000A4A09">
        <w:rPr>
          <w:sz w:val="22"/>
        </w:rPr>
        <w:t>que</w:t>
      </w:r>
      <w:r w:rsidRPr="00A51F15">
        <w:rPr>
          <w:sz w:val="22"/>
        </w:rPr>
        <w:t xml:space="preserve"> eran funcionarios con atribuciones administrativas y judiciales; y por dos alcaldes</w:t>
      </w:r>
      <w:r w:rsidR="00225DF3">
        <w:rPr>
          <w:sz w:val="22"/>
        </w:rPr>
        <w:t>,</w:t>
      </w:r>
      <w:r w:rsidRPr="00A51F15">
        <w:rPr>
          <w:sz w:val="22"/>
        </w:rPr>
        <w:t xml:space="preserve"> quienes eran per</w:t>
      </w:r>
      <w:r w:rsidR="000574CB" w:rsidRPr="00A51F15">
        <w:rPr>
          <w:sz w:val="22"/>
        </w:rPr>
        <w:t>sonas que residían en la ciudad y se las elegía</w:t>
      </w:r>
      <w:r w:rsidRPr="00A51F15">
        <w:rPr>
          <w:sz w:val="22"/>
        </w:rPr>
        <w:t xml:space="preserve"> </w:t>
      </w:r>
      <w:r w:rsidR="00BB5AAC" w:rsidRPr="00A51F15">
        <w:rPr>
          <w:sz w:val="22"/>
        </w:rPr>
        <w:t xml:space="preserve">para un periodo de </w:t>
      </w:r>
      <w:r w:rsidR="000A4A09">
        <w:rPr>
          <w:sz w:val="22"/>
        </w:rPr>
        <w:t>un</w:t>
      </w:r>
      <w:r w:rsidR="00BB5AAC" w:rsidRPr="00A51F15">
        <w:rPr>
          <w:sz w:val="22"/>
        </w:rPr>
        <w:t xml:space="preserve"> año. Las funciones del cabildo eran: </w:t>
      </w:r>
    </w:p>
    <w:p w14:paraId="491C25FB" w14:textId="1029071A" w:rsidR="00AB5F73" w:rsidRPr="00A51F15" w:rsidRDefault="00BB5AAC" w:rsidP="00BB5AAC">
      <w:pPr>
        <w:ind w:left="284"/>
        <w:rPr>
          <w:sz w:val="22"/>
        </w:rPr>
      </w:pPr>
      <w:r w:rsidRPr="00A51F15">
        <w:rPr>
          <w:sz w:val="22"/>
        </w:rPr>
        <w:t>· administrar la ciudad;</w:t>
      </w:r>
    </w:p>
    <w:p w14:paraId="5618DA0C" w14:textId="34C20B3A" w:rsidR="00BB5AAC" w:rsidRPr="00A51F15" w:rsidRDefault="00BB5AAC" w:rsidP="00BB5AAC">
      <w:pPr>
        <w:ind w:left="284"/>
        <w:rPr>
          <w:sz w:val="22"/>
        </w:rPr>
      </w:pPr>
      <w:r w:rsidRPr="00A51F15">
        <w:rPr>
          <w:sz w:val="22"/>
        </w:rPr>
        <w:t>· dictar ordenanzas para el buen funcionamiento de la ciudad;</w:t>
      </w:r>
    </w:p>
    <w:p w14:paraId="3A9E0D40" w14:textId="021EDE0C" w:rsidR="00BB5AAC" w:rsidRPr="00A51F15" w:rsidRDefault="000574CB" w:rsidP="00BB5AAC">
      <w:pPr>
        <w:ind w:left="284"/>
        <w:rPr>
          <w:sz w:val="22"/>
        </w:rPr>
      </w:pPr>
      <w:r w:rsidRPr="00A51F15">
        <w:rPr>
          <w:sz w:val="22"/>
        </w:rPr>
        <w:t>· l</w:t>
      </w:r>
      <w:r w:rsidR="00BB5AAC" w:rsidRPr="00A51F15">
        <w:rPr>
          <w:sz w:val="22"/>
        </w:rPr>
        <w:t>istar los precios fijos de los alimentos y de los productos básicos;</w:t>
      </w:r>
    </w:p>
    <w:p w14:paraId="2E3E9695" w14:textId="4EA6085A" w:rsidR="00BB5AAC" w:rsidRPr="00A51F15" w:rsidRDefault="00BB5AAC" w:rsidP="00BB5AAC">
      <w:pPr>
        <w:ind w:left="284"/>
        <w:rPr>
          <w:sz w:val="22"/>
        </w:rPr>
      </w:pPr>
      <w:r w:rsidRPr="00A51F15">
        <w:rPr>
          <w:sz w:val="22"/>
        </w:rPr>
        <w:t xml:space="preserve">· controlar el comercio; </w:t>
      </w:r>
    </w:p>
    <w:p w14:paraId="1C07EC19" w14:textId="7566F841" w:rsidR="00BB5AAC" w:rsidRPr="00A51F15" w:rsidRDefault="00BB5AAC" w:rsidP="00BB5AAC">
      <w:pPr>
        <w:ind w:left="284"/>
        <w:rPr>
          <w:sz w:val="22"/>
        </w:rPr>
      </w:pPr>
      <w:r w:rsidRPr="00A51F15">
        <w:rPr>
          <w:sz w:val="22"/>
        </w:rPr>
        <w:t>· velar por el aseo y la salubridad de la ciudad.</w:t>
      </w:r>
    </w:p>
    <w:p w14:paraId="4453DF44" w14:textId="6312AB7A" w:rsidR="007E29CB" w:rsidRPr="00A51F15" w:rsidRDefault="007E29CB" w:rsidP="00A625DC">
      <w:pPr>
        <w:rPr>
          <w:sz w:val="22"/>
        </w:rPr>
      </w:pPr>
      <w:r w:rsidRPr="00A51F15">
        <w:rPr>
          <w:sz w:val="22"/>
        </w:rPr>
        <w:t xml:space="preserve">- Los </w:t>
      </w:r>
      <w:r w:rsidRPr="00A51F15">
        <w:rPr>
          <w:b/>
          <w:sz w:val="22"/>
        </w:rPr>
        <w:t>corregidores</w:t>
      </w:r>
      <w:r w:rsidRPr="00A51F15">
        <w:rPr>
          <w:sz w:val="22"/>
        </w:rPr>
        <w:t xml:space="preserve"> estaban encargados de administrar las zonas rurales, de velar por el bienestar de la población indígena y de evitar los abusos de los encomenderos.</w:t>
      </w:r>
    </w:p>
    <w:p w14:paraId="52AF5C46" w14:textId="14DF997F" w:rsidR="00BB5AAC" w:rsidRPr="00A51F15" w:rsidRDefault="00BB5AAC" w:rsidP="00A625DC">
      <w:pPr>
        <w:rPr>
          <w:sz w:val="22"/>
        </w:rPr>
      </w:pPr>
      <w:r w:rsidRPr="00A51F15">
        <w:rPr>
          <w:sz w:val="22"/>
        </w:rPr>
        <w:t xml:space="preserve">- Las </w:t>
      </w:r>
      <w:r w:rsidRPr="00A51F15">
        <w:rPr>
          <w:b/>
          <w:sz w:val="22"/>
        </w:rPr>
        <w:t>intendencias</w:t>
      </w:r>
      <w:r w:rsidRPr="00A51F15">
        <w:rPr>
          <w:sz w:val="22"/>
        </w:rPr>
        <w:t xml:space="preserve"> eran jurisdicciones territoriales crea</w:t>
      </w:r>
      <w:r w:rsidR="0018511A">
        <w:rPr>
          <w:sz w:val="22"/>
        </w:rPr>
        <w:t>das</w:t>
      </w:r>
      <w:r w:rsidRPr="00A51F15">
        <w:rPr>
          <w:sz w:val="22"/>
        </w:rPr>
        <w:t xml:space="preserve"> en el siglo XVIII con el fin de centralizar aún más las facultades g</w:t>
      </w:r>
      <w:r w:rsidR="00C204DB">
        <w:rPr>
          <w:sz w:val="22"/>
        </w:rPr>
        <w:t>u</w:t>
      </w:r>
      <w:r w:rsidRPr="00A51F15">
        <w:rPr>
          <w:sz w:val="22"/>
        </w:rPr>
        <w:t>bernativas en las colonias</w:t>
      </w:r>
      <w:r w:rsidR="007E29CB" w:rsidRPr="00A51F15">
        <w:rPr>
          <w:sz w:val="22"/>
        </w:rPr>
        <w:t xml:space="preserve">, </w:t>
      </w:r>
      <w:r w:rsidR="00580734">
        <w:rPr>
          <w:sz w:val="22"/>
        </w:rPr>
        <w:t>con</w:t>
      </w:r>
      <w:r w:rsidR="007E29CB" w:rsidRPr="00A51F15">
        <w:rPr>
          <w:sz w:val="22"/>
        </w:rPr>
        <w:t xml:space="preserve"> esa medida complementaron las funciones de los virreyes.</w:t>
      </w:r>
    </w:p>
    <w:p w14:paraId="333CAC05" w14:textId="63AEA0C4" w:rsidR="00034D93" w:rsidRDefault="007E29CB" w:rsidP="00A625DC">
      <w:pPr>
        <w:rPr>
          <w:sz w:val="22"/>
        </w:rPr>
      </w:pPr>
      <w:r w:rsidRPr="00A51F15">
        <w:rPr>
          <w:sz w:val="22"/>
        </w:rPr>
        <w:t xml:space="preserve">- Las </w:t>
      </w:r>
      <w:r w:rsidRPr="00A51F15">
        <w:rPr>
          <w:b/>
          <w:sz w:val="22"/>
        </w:rPr>
        <w:t>capitanías generales</w:t>
      </w:r>
      <w:r w:rsidRPr="00A51F15">
        <w:rPr>
          <w:sz w:val="22"/>
        </w:rPr>
        <w:t xml:space="preserve"> eran territorios gobernados por un capitán general</w:t>
      </w:r>
      <w:r w:rsidR="00C204DB">
        <w:rPr>
          <w:sz w:val="22"/>
        </w:rPr>
        <w:t>,</w:t>
      </w:r>
      <w:r w:rsidRPr="00A51F15">
        <w:rPr>
          <w:sz w:val="22"/>
        </w:rPr>
        <w:t xml:space="preserve"> que era nombrado directamente por el rey, pero dependía del virrey más inmediato. Estos territorios necesitaban </w:t>
      </w:r>
      <w:r w:rsidR="00382AB2" w:rsidRPr="00A51F15">
        <w:rPr>
          <w:sz w:val="22"/>
        </w:rPr>
        <w:t>d</w:t>
      </w:r>
      <w:r w:rsidRPr="00A51F15">
        <w:rPr>
          <w:sz w:val="22"/>
        </w:rPr>
        <w:t xml:space="preserve">el gobierno de un militar porque </w:t>
      </w:r>
      <w:r w:rsidR="00382AB2" w:rsidRPr="00A51F15">
        <w:rPr>
          <w:sz w:val="22"/>
        </w:rPr>
        <w:t xml:space="preserve">eran regiones en </w:t>
      </w:r>
      <w:r w:rsidR="00580734">
        <w:rPr>
          <w:sz w:val="22"/>
        </w:rPr>
        <w:t>donde</w:t>
      </w:r>
      <w:r w:rsidR="00382AB2" w:rsidRPr="00A51F15">
        <w:rPr>
          <w:sz w:val="22"/>
        </w:rPr>
        <w:t xml:space="preserve"> había sido </w:t>
      </w:r>
      <w:r w:rsidRPr="00A51F15">
        <w:rPr>
          <w:sz w:val="22"/>
        </w:rPr>
        <w:t xml:space="preserve">muy difícil </w:t>
      </w:r>
      <w:r w:rsidRPr="00A51F15">
        <w:rPr>
          <w:sz w:val="22"/>
        </w:rPr>
        <w:lastRenderedPageBreak/>
        <w:t>someter a la població</w:t>
      </w:r>
      <w:r w:rsidR="00D31CEC" w:rsidRPr="00A51F15">
        <w:rPr>
          <w:sz w:val="22"/>
        </w:rPr>
        <w:t>n indíg</w:t>
      </w:r>
      <w:r w:rsidR="00382AB2" w:rsidRPr="00A51F15">
        <w:rPr>
          <w:sz w:val="22"/>
        </w:rPr>
        <w:t>ena por su beligerancia (Chile)</w:t>
      </w:r>
      <w:r w:rsidR="00580734">
        <w:rPr>
          <w:sz w:val="22"/>
        </w:rPr>
        <w:t>,</w:t>
      </w:r>
      <w:r w:rsidR="00D31CEC" w:rsidRPr="00A51F15">
        <w:rPr>
          <w:sz w:val="22"/>
        </w:rPr>
        <w:t xml:space="preserve"> </w:t>
      </w:r>
      <w:r w:rsidRPr="00A51F15">
        <w:rPr>
          <w:sz w:val="22"/>
        </w:rPr>
        <w:t xml:space="preserve">o </w:t>
      </w:r>
      <w:r w:rsidR="00382AB2" w:rsidRPr="00A51F15">
        <w:rPr>
          <w:sz w:val="22"/>
        </w:rPr>
        <w:t xml:space="preserve">porque eran territorios </w:t>
      </w:r>
      <w:r w:rsidR="00D31CEC" w:rsidRPr="00A51F15">
        <w:rPr>
          <w:sz w:val="22"/>
        </w:rPr>
        <w:t>víctimas de constantes ataques de piratas, como lo fueron La</w:t>
      </w:r>
      <w:r w:rsidR="00034D93" w:rsidRPr="00A51F15">
        <w:rPr>
          <w:sz w:val="22"/>
        </w:rPr>
        <w:t xml:space="preserve"> Habana, Venezuela y Guatemala.</w:t>
      </w:r>
    </w:p>
    <w:p w14:paraId="45209E45" w14:textId="77777777" w:rsidR="006176A8" w:rsidRPr="00A35C17" w:rsidRDefault="006176A8" w:rsidP="006176A8">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15"/>
      </w:tblGrid>
      <w:tr w:rsidR="006176A8" w:rsidRPr="00A35C17" w14:paraId="1EAB0EBA" w14:textId="77777777" w:rsidTr="00C5126B">
        <w:tc>
          <w:tcPr>
            <w:tcW w:w="9033" w:type="dxa"/>
            <w:gridSpan w:val="2"/>
            <w:shd w:val="clear" w:color="auto" w:fill="000000" w:themeFill="text1"/>
          </w:tcPr>
          <w:p w14:paraId="0F648766" w14:textId="77777777" w:rsidR="006176A8" w:rsidRPr="00A35C17" w:rsidRDefault="006176A8" w:rsidP="00C5126B">
            <w:pPr>
              <w:jc w:val="center"/>
              <w:rPr>
                <w:b/>
                <w:color w:val="365F91" w:themeColor="accent1" w:themeShade="BF"/>
                <w:sz w:val="22"/>
              </w:rPr>
            </w:pPr>
            <w:r w:rsidRPr="00A35C17">
              <w:rPr>
                <w:b/>
                <w:color w:val="365F91" w:themeColor="accent1" w:themeShade="BF"/>
                <w:sz w:val="22"/>
              </w:rPr>
              <w:t>Practica: recurso nuevo</w:t>
            </w:r>
          </w:p>
        </w:tc>
      </w:tr>
      <w:tr w:rsidR="006176A8" w:rsidRPr="00A35C17" w14:paraId="5F1CB4B8" w14:textId="77777777" w:rsidTr="00C5126B">
        <w:tc>
          <w:tcPr>
            <w:tcW w:w="2518" w:type="dxa"/>
          </w:tcPr>
          <w:p w14:paraId="2360B1AA" w14:textId="77777777" w:rsidR="006176A8" w:rsidRPr="00A35C17" w:rsidRDefault="006176A8" w:rsidP="00C5126B">
            <w:pPr>
              <w:rPr>
                <w:b/>
                <w:color w:val="365F91" w:themeColor="accent1" w:themeShade="BF"/>
                <w:sz w:val="22"/>
              </w:rPr>
            </w:pPr>
            <w:r w:rsidRPr="00A35C17">
              <w:rPr>
                <w:b/>
                <w:color w:val="365F91" w:themeColor="accent1" w:themeShade="BF"/>
                <w:sz w:val="22"/>
              </w:rPr>
              <w:t>Código</w:t>
            </w:r>
          </w:p>
        </w:tc>
        <w:tc>
          <w:tcPr>
            <w:tcW w:w="6515" w:type="dxa"/>
          </w:tcPr>
          <w:p w14:paraId="4F8C9428" w14:textId="3E7B0DC0" w:rsidR="006176A8" w:rsidRPr="00A35C17" w:rsidRDefault="006176A8" w:rsidP="00C5126B">
            <w:pPr>
              <w:rPr>
                <w:b/>
                <w:color w:val="365F91" w:themeColor="accent1" w:themeShade="BF"/>
                <w:sz w:val="22"/>
              </w:rPr>
            </w:pPr>
            <w:r w:rsidRPr="00A35C17">
              <w:rPr>
                <w:color w:val="365F91" w:themeColor="accent1" w:themeShade="BF"/>
                <w:sz w:val="22"/>
              </w:rPr>
              <w:t>CS_07_05_RE</w:t>
            </w:r>
            <w:r w:rsidRPr="00BF2D9F">
              <w:rPr>
                <w:color w:val="365F91" w:themeColor="accent1" w:themeShade="BF"/>
                <w:sz w:val="22"/>
              </w:rPr>
              <w:t>C06</w:t>
            </w:r>
          </w:p>
        </w:tc>
      </w:tr>
      <w:tr w:rsidR="006176A8" w:rsidRPr="00A35C17" w14:paraId="12155382" w14:textId="77777777" w:rsidTr="00C5126B">
        <w:tc>
          <w:tcPr>
            <w:tcW w:w="2518" w:type="dxa"/>
          </w:tcPr>
          <w:p w14:paraId="6B4DF026" w14:textId="77777777" w:rsidR="006176A8" w:rsidRPr="00A35C17" w:rsidRDefault="006176A8" w:rsidP="00C5126B">
            <w:pPr>
              <w:rPr>
                <w:color w:val="365F91" w:themeColor="accent1" w:themeShade="BF"/>
                <w:sz w:val="22"/>
              </w:rPr>
            </w:pPr>
            <w:r w:rsidRPr="00A35C17">
              <w:rPr>
                <w:b/>
                <w:color w:val="365F91" w:themeColor="accent1" w:themeShade="BF"/>
                <w:sz w:val="22"/>
              </w:rPr>
              <w:t>Título</w:t>
            </w:r>
          </w:p>
        </w:tc>
        <w:tc>
          <w:tcPr>
            <w:tcW w:w="6515" w:type="dxa"/>
          </w:tcPr>
          <w:p w14:paraId="2802E4EE" w14:textId="72FF5035" w:rsidR="006176A8" w:rsidRPr="00A35C17" w:rsidRDefault="00C5126B" w:rsidP="00C5126B">
            <w:pPr>
              <w:rPr>
                <w:color w:val="365F91" w:themeColor="accent1" w:themeShade="BF"/>
                <w:sz w:val="22"/>
              </w:rPr>
            </w:pPr>
            <w:r>
              <w:rPr>
                <w:color w:val="365F91" w:themeColor="accent1" w:themeShade="BF"/>
                <w:sz w:val="22"/>
              </w:rPr>
              <w:t>La progresiva organización política en América</w:t>
            </w:r>
          </w:p>
        </w:tc>
      </w:tr>
      <w:tr w:rsidR="006176A8" w:rsidRPr="00A35C17" w14:paraId="6DF71020" w14:textId="77777777" w:rsidTr="00C5126B">
        <w:tc>
          <w:tcPr>
            <w:tcW w:w="2518" w:type="dxa"/>
          </w:tcPr>
          <w:p w14:paraId="57315BEC" w14:textId="77777777" w:rsidR="006176A8" w:rsidRPr="00A35C17" w:rsidRDefault="006176A8" w:rsidP="00C5126B">
            <w:pPr>
              <w:rPr>
                <w:color w:val="365F91" w:themeColor="accent1" w:themeShade="BF"/>
                <w:sz w:val="22"/>
              </w:rPr>
            </w:pPr>
            <w:r w:rsidRPr="00A35C17">
              <w:rPr>
                <w:b/>
                <w:color w:val="365F91" w:themeColor="accent1" w:themeShade="BF"/>
                <w:sz w:val="22"/>
              </w:rPr>
              <w:t>Descripción</w:t>
            </w:r>
          </w:p>
        </w:tc>
        <w:tc>
          <w:tcPr>
            <w:tcW w:w="6515" w:type="dxa"/>
          </w:tcPr>
          <w:p w14:paraId="1BA04155" w14:textId="108C9B99" w:rsidR="006176A8" w:rsidRPr="00A35C17" w:rsidRDefault="00C5126B" w:rsidP="00C5126B">
            <w:pPr>
              <w:rPr>
                <w:color w:val="365F91" w:themeColor="accent1" w:themeShade="BF"/>
                <w:sz w:val="22"/>
              </w:rPr>
            </w:pPr>
            <w:r>
              <w:rPr>
                <w:color w:val="365F91" w:themeColor="accent1" w:themeShade="BF"/>
                <w:sz w:val="22"/>
              </w:rPr>
              <w:t>M 12B</w:t>
            </w:r>
            <w:r w:rsidR="006176A8">
              <w:rPr>
                <w:color w:val="365F91" w:themeColor="accent1" w:themeShade="BF"/>
                <w:sz w:val="22"/>
              </w:rPr>
              <w:t xml:space="preserve">   </w:t>
            </w:r>
            <w:r>
              <w:rPr>
                <w:color w:val="365F91" w:themeColor="accent1" w:themeShade="BF"/>
                <w:sz w:val="22"/>
              </w:rPr>
              <w:t>Actividad para organizar los principales acontecimientos políticos y administrativos llevados a cabo por los españoles en el territorio americano</w:t>
            </w:r>
          </w:p>
        </w:tc>
      </w:tr>
    </w:tbl>
    <w:p w14:paraId="3A3288F2" w14:textId="77777777" w:rsidR="006176A8" w:rsidRDefault="006176A8" w:rsidP="006176A8">
      <w:pPr>
        <w:rPr>
          <w:sz w:val="22"/>
        </w:rPr>
      </w:pPr>
    </w:p>
    <w:p w14:paraId="441E3203" w14:textId="77777777" w:rsidR="00886C44" w:rsidRDefault="00886C44" w:rsidP="006176A8">
      <w:pPr>
        <w:rPr>
          <w:sz w:val="22"/>
        </w:rPr>
      </w:pPr>
    </w:p>
    <w:p w14:paraId="55716924" w14:textId="77777777" w:rsidR="00886C44" w:rsidRDefault="00886C44" w:rsidP="006176A8">
      <w:pPr>
        <w:rPr>
          <w:sz w:val="22"/>
        </w:rPr>
      </w:pPr>
    </w:p>
    <w:p w14:paraId="2C2EB2ED" w14:textId="0D4A3631" w:rsidR="00C5126B" w:rsidRPr="00861353" w:rsidRDefault="00C5126B" w:rsidP="00C5126B">
      <w:pPr>
        <w:rPr>
          <w:b/>
          <w:sz w:val="22"/>
        </w:rPr>
      </w:pPr>
      <w:r w:rsidRPr="005E0030">
        <w:rPr>
          <w:color w:val="000000" w:themeColor="text1"/>
          <w:sz w:val="24"/>
          <w:szCs w:val="24"/>
          <w:highlight w:val="yellow"/>
        </w:rPr>
        <w:t>[Sección 2]</w:t>
      </w:r>
      <w:r w:rsidRPr="005E0030">
        <w:rPr>
          <w:color w:val="000000" w:themeColor="text1"/>
          <w:sz w:val="24"/>
          <w:szCs w:val="24"/>
        </w:rPr>
        <w:t xml:space="preserve"> </w:t>
      </w:r>
      <w:r w:rsidRPr="00C5126B">
        <w:rPr>
          <w:b/>
          <w:color w:val="000000" w:themeColor="text1"/>
          <w:sz w:val="24"/>
          <w:szCs w:val="24"/>
        </w:rPr>
        <w:t xml:space="preserve">1.4 </w:t>
      </w:r>
      <w:r w:rsidRPr="00C5126B">
        <w:rPr>
          <w:b/>
          <w:sz w:val="22"/>
        </w:rPr>
        <w:t>Consolidación</w:t>
      </w:r>
    </w:p>
    <w:p w14:paraId="16930A6A" w14:textId="77777777" w:rsidR="00C5126B" w:rsidRPr="00A35C17" w:rsidRDefault="00C5126B" w:rsidP="00C5126B">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15"/>
      </w:tblGrid>
      <w:tr w:rsidR="00C5126B" w:rsidRPr="00A35C17" w14:paraId="6F459EB3" w14:textId="77777777" w:rsidTr="00C5126B">
        <w:tc>
          <w:tcPr>
            <w:tcW w:w="9033" w:type="dxa"/>
            <w:gridSpan w:val="2"/>
            <w:shd w:val="clear" w:color="auto" w:fill="000000" w:themeFill="text1"/>
          </w:tcPr>
          <w:p w14:paraId="22032F98" w14:textId="77777777" w:rsidR="00C5126B" w:rsidRPr="00A35C17" w:rsidRDefault="00C5126B" w:rsidP="00C5126B">
            <w:pPr>
              <w:jc w:val="center"/>
              <w:rPr>
                <w:b/>
                <w:color w:val="365F91" w:themeColor="accent1" w:themeShade="BF"/>
                <w:sz w:val="22"/>
              </w:rPr>
            </w:pPr>
            <w:r w:rsidRPr="00A35C17">
              <w:rPr>
                <w:b/>
                <w:color w:val="365F91" w:themeColor="accent1" w:themeShade="BF"/>
                <w:sz w:val="22"/>
              </w:rPr>
              <w:t>Practica: recurso nuevo</w:t>
            </w:r>
          </w:p>
        </w:tc>
      </w:tr>
      <w:tr w:rsidR="00C5126B" w:rsidRPr="00A35C17" w14:paraId="67A00DF9" w14:textId="77777777" w:rsidTr="00C5126B">
        <w:tc>
          <w:tcPr>
            <w:tcW w:w="2518" w:type="dxa"/>
          </w:tcPr>
          <w:p w14:paraId="5CE639FA" w14:textId="77777777" w:rsidR="00C5126B" w:rsidRPr="00A35C17" w:rsidRDefault="00C5126B" w:rsidP="00C5126B">
            <w:pPr>
              <w:rPr>
                <w:b/>
                <w:color w:val="365F91" w:themeColor="accent1" w:themeShade="BF"/>
                <w:sz w:val="22"/>
              </w:rPr>
            </w:pPr>
            <w:r w:rsidRPr="00A35C17">
              <w:rPr>
                <w:b/>
                <w:color w:val="365F91" w:themeColor="accent1" w:themeShade="BF"/>
                <w:sz w:val="22"/>
              </w:rPr>
              <w:t>Código</w:t>
            </w:r>
          </w:p>
        </w:tc>
        <w:tc>
          <w:tcPr>
            <w:tcW w:w="6515" w:type="dxa"/>
          </w:tcPr>
          <w:p w14:paraId="074B1CE4" w14:textId="0A6284A2" w:rsidR="00C5126B" w:rsidRPr="00A35C17" w:rsidRDefault="00C5126B" w:rsidP="00C5126B">
            <w:pPr>
              <w:rPr>
                <w:b/>
                <w:color w:val="365F91" w:themeColor="accent1" w:themeShade="BF"/>
                <w:sz w:val="22"/>
              </w:rPr>
            </w:pPr>
            <w:r w:rsidRPr="00A35C17">
              <w:rPr>
                <w:color w:val="365F91" w:themeColor="accent1" w:themeShade="BF"/>
                <w:sz w:val="22"/>
              </w:rPr>
              <w:t>CS_07_05_REC0</w:t>
            </w:r>
            <w:r>
              <w:rPr>
                <w:color w:val="365F91" w:themeColor="accent1" w:themeShade="BF"/>
                <w:sz w:val="22"/>
              </w:rPr>
              <w:t>7</w:t>
            </w:r>
          </w:p>
        </w:tc>
      </w:tr>
      <w:tr w:rsidR="00C5126B" w:rsidRPr="00A35C17" w14:paraId="2C3FB910" w14:textId="77777777" w:rsidTr="00C5126B">
        <w:tc>
          <w:tcPr>
            <w:tcW w:w="2518" w:type="dxa"/>
          </w:tcPr>
          <w:p w14:paraId="0244FDAD" w14:textId="77777777" w:rsidR="00C5126B" w:rsidRPr="00A35C17" w:rsidRDefault="00C5126B" w:rsidP="00C5126B">
            <w:pPr>
              <w:rPr>
                <w:color w:val="365F91" w:themeColor="accent1" w:themeShade="BF"/>
                <w:sz w:val="22"/>
              </w:rPr>
            </w:pPr>
            <w:r w:rsidRPr="00A35C17">
              <w:rPr>
                <w:b/>
                <w:color w:val="365F91" w:themeColor="accent1" w:themeShade="BF"/>
                <w:sz w:val="22"/>
              </w:rPr>
              <w:t>Título</w:t>
            </w:r>
          </w:p>
        </w:tc>
        <w:tc>
          <w:tcPr>
            <w:tcW w:w="6515" w:type="dxa"/>
          </w:tcPr>
          <w:p w14:paraId="2BC47EC3" w14:textId="597B2E32" w:rsidR="00C5126B" w:rsidRPr="00A35C17" w:rsidRDefault="00C5126B" w:rsidP="00C5126B">
            <w:pPr>
              <w:rPr>
                <w:color w:val="365F91" w:themeColor="accent1" w:themeShade="BF"/>
                <w:sz w:val="22"/>
              </w:rPr>
            </w:pPr>
            <w:r w:rsidRPr="00C5126B">
              <w:rPr>
                <w:color w:val="365F91" w:themeColor="accent1" w:themeShade="BF"/>
                <w:sz w:val="22"/>
              </w:rPr>
              <w:t>Refuerza tu aprendizaje:</w:t>
            </w:r>
            <w:r>
              <w:rPr>
                <w:color w:val="365F91" w:themeColor="accent1" w:themeShade="BF"/>
                <w:sz w:val="22"/>
              </w:rPr>
              <w:t xml:space="preserve"> Las principales carac</w:t>
            </w:r>
            <w:r w:rsidR="00F16FE0">
              <w:rPr>
                <w:color w:val="365F91" w:themeColor="accent1" w:themeShade="BF"/>
                <w:sz w:val="22"/>
              </w:rPr>
              <w:t>terísticas del colonialismo español</w:t>
            </w:r>
          </w:p>
        </w:tc>
      </w:tr>
      <w:tr w:rsidR="00C5126B" w:rsidRPr="00A35C17" w14:paraId="22C32DDE" w14:textId="77777777" w:rsidTr="00C5126B">
        <w:tc>
          <w:tcPr>
            <w:tcW w:w="2518" w:type="dxa"/>
          </w:tcPr>
          <w:p w14:paraId="23AB6A77" w14:textId="77777777" w:rsidR="00C5126B" w:rsidRPr="00A35C17" w:rsidRDefault="00C5126B" w:rsidP="00C5126B">
            <w:pPr>
              <w:rPr>
                <w:color w:val="365F91" w:themeColor="accent1" w:themeShade="BF"/>
                <w:sz w:val="22"/>
              </w:rPr>
            </w:pPr>
            <w:r w:rsidRPr="00A35C17">
              <w:rPr>
                <w:b/>
                <w:color w:val="365F91" w:themeColor="accent1" w:themeShade="BF"/>
                <w:sz w:val="22"/>
              </w:rPr>
              <w:t>Descripción</w:t>
            </w:r>
          </w:p>
        </w:tc>
        <w:tc>
          <w:tcPr>
            <w:tcW w:w="6515" w:type="dxa"/>
          </w:tcPr>
          <w:p w14:paraId="47EDFC96" w14:textId="3D5A6E06" w:rsidR="003178D2" w:rsidRDefault="00F16FE0" w:rsidP="003178D2">
            <w:pPr>
              <w:pStyle w:val="Textocomentario"/>
            </w:pPr>
            <w:r>
              <w:rPr>
                <w:color w:val="365F91" w:themeColor="accent1" w:themeShade="BF"/>
                <w:sz w:val="22"/>
              </w:rPr>
              <w:t>M 101A</w:t>
            </w:r>
            <w:r w:rsidR="006C286C">
              <w:rPr>
                <w:color w:val="365F91" w:themeColor="accent1" w:themeShade="BF"/>
                <w:sz w:val="22"/>
              </w:rPr>
              <w:t xml:space="preserve"> </w:t>
            </w:r>
            <w:r w:rsidR="00C5126B">
              <w:rPr>
                <w:color w:val="365F91" w:themeColor="accent1" w:themeShade="BF"/>
                <w:sz w:val="22"/>
              </w:rPr>
              <w:t xml:space="preserve"> Actividad </w:t>
            </w:r>
            <w:r>
              <w:rPr>
                <w:color w:val="365F91" w:themeColor="accent1" w:themeShade="BF"/>
                <w:sz w:val="22"/>
              </w:rPr>
              <w:t xml:space="preserve">sobre </w:t>
            </w:r>
            <w:r w:rsidR="003178D2">
              <w:t>Principales características del colonialismo español</w:t>
            </w:r>
          </w:p>
          <w:p w14:paraId="02200DEF" w14:textId="78BA66E5" w:rsidR="00C5126B" w:rsidRPr="00A35C17" w:rsidRDefault="00C5126B" w:rsidP="003178D2">
            <w:pPr>
              <w:rPr>
                <w:color w:val="365F91" w:themeColor="accent1" w:themeShade="BF"/>
                <w:sz w:val="22"/>
              </w:rPr>
            </w:pPr>
          </w:p>
        </w:tc>
      </w:tr>
    </w:tbl>
    <w:p w14:paraId="34C35F4A" w14:textId="77777777" w:rsidR="00C5126B" w:rsidRDefault="00C5126B" w:rsidP="00C5126B">
      <w:pPr>
        <w:rPr>
          <w:sz w:val="22"/>
        </w:rPr>
      </w:pPr>
    </w:p>
    <w:p w14:paraId="4D1DDAF9" w14:textId="77777777" w:rsidR="00C5126B" w:rsidRDefault="00C5126B" w:rsidP="00A625DC">
      <w:pPr>
        <w:rPr>
          <w:b/>
          <w:sz w:val="22"/>
        </w:rPr>
      </w:pPr>
    </w:p>
    <w:p w14:paraId="0D66649E" w14:textId="77777777" w:rsidR="00C5126B" w:rsidRPr="00A51F15" w:rsidRDefault="00C5126B" w:rsidP="00A625DC">
      <w:pPr>
        <w:rPr>
          <w:sz w:val="22"/>
        </w:rPr>
      </w:pPr>
    </w:p>
    <w:p w14:paraId="21FD3E06" w14:textId="77777777" w:rsidR="003A04EF" w:rsidRPr="00A51F15" w:rsidRDefault="003A04EF" w:rsidP="003A04EF">
      <w:pPr>
        <w:rPr>
          <w:sz w:val="22"/>
        </w:rPr>
      </w:pPr>
    </w:p>
    <w:p w14:paraId="0B4143A0" w14:textId="77777777" w:rsidR="003A04EF" w:rsidRPr="00A51F15" w:rsidRDefault="003A04EF" w:rsidP="003A04EF">
      <w:pPr>
        <w:rPr>
          <w:sz w:val="22"/>
        </w:rPr>
        <w:sectPr w:rsidR="003A04EF" w:rsidRPr="00A51F15" w:rsidSect="006F5DBD">
          <w:pgSz w:w="12240" w:h="15840"/>
          <w:pgMar w:top="1701" w:right="1418" w:bottom="1418" w:left="1701" w:header="709" w:footer="709" w:gutter="0"/>
          <w:cols w:space="708"/>
          <w:titlePg/>
          <w:docGrid w:linePitch="360"/>
        </w:sectPr>
      </w:pPr>
    </w:p>
    <w:p w14:paraId="70A95A7F" w14:textId="302411E2" w:rsidR="00EA0019" w:rsidRPr="00A51F15" w:rsidRDefault="003A04EF" w:rsidP="003A04EF">
      <w:pPr>
        <w:rPr>
          <w:sz w:val="22"/>
        </w:rPr>
      </w:pPr>
      <w:r w:rsidRPr="00A51F15">
        <w:rPr>
          <w:sz w:val="22"/>
          <w:highlight w:val="yellow"/>
        </w:rPr>
        <w:lastRenderedPageBreak/>
        <w:t>[Sección 1]</w:t>
      </w:r>
      <w:r w:rsidRPr="00A51F15">
        <w:rPr>
          <w:sz w:val="22"/>
        </w:rPr>
        <w:t xml:space="preserve"> </w:t>
      </w:r>
      <w:r w:rsidR="00EA0019" w:rsidRPr="00A51F15">
        <w:rPr>
          <w:b/>
          <w:sz w:val="22"/>
        </w:rPr>
        <w:t>2 El colonialismo de otras potencias europeas</w:t>
      </w:r>
    </w:p>
    <w:p w14:paraId="785DA9A5" w14:textId="20F806B9" w:rsidR="0007541D" w:rsidRPr="00A51F15" w:rsidRDefault="00034D93" w:rsidP="00EE3432">
      <w:pPr>
        <w:rPr>
          <w:sz w:val="22"/>
        </w:rPr>
      </w:pPr>
      <w:r w:rsidRPr="00A51F15">
        <w:rPr>
          <w:sz w:val="22"/>
        </w:rPr>
        <w:t>Si bien hasta el siglo XVI España tuvo el dominio de gran parte del continente americano, durante el siglo XVII la derrota de la Armada Invencible</w:t>
      </w:r>
      <w:r w:rsidR="00631B91" w:rsidRPr="00A51F15">
        <w:rPr>
          <w:sz w:val="22"/>
        </w:rPr>
        <w:t xml:space="preserve"> [</w:t>
      </w:r>
      <w:hyperlink r:id="rId40" w:history="1">
        <w:r w:rsidR="0007541D" w:rsidRPr="00A51F15">
          <w:rPr>
            <w:rStyle w:val="Hipervnculo"/>
            <w:sz w:val="22"/>
          </w:rPr>
          <w:t>VER</w:t>
        </w:r>
      </w:hyperlink>
      <w:r w:rsidR="0077219E" w:rsidRPr="00A51F15">
        <w:rPr>
          <w:sz w:val="22"/>
        </w:rPr>
        <w:t xml:space="preserve">] </w:t>
      </w:r>
      <w:hyperlink r:id="rId41" w:history="1">
        <w:r w:rsidR="0007541D" w:rsidRPr="00A51F15">
          <w:rPr>
            <w:rStyle w:val="Hipervnculo"/>
            <w:sz w:val="22"/>
          </w:rPr>
          <w:t>http://www.nationalgeographic.com.es/articulo/historia/grandes_reportajes/7643/armada_invencible.html</w:t>
        </w:r>
      </w:hyperlink>
    </w:p>
    <w:p w14:paraId="13C2A48E" w14:textId="0AF93785" w:rsidR="00EE3432" w:rsidRPr="00A51F15" w:rsidRDefault="00034D93" w:rsidP="00EE3432">
      <w:pPr>
        <w:rPr>
          <w:sz w:val="22"/>
        </w:rPr>
      </w:pPr>
      <w:r w:rsidRPr="00A51F15">
        <w:rPr>
          <w:sz w:val="22"/>
        </w:rPr>
        <w:t>a manos de l</w:t>
      </w:r>
      <w:r w:rsidR="00EE3432" w:rsidRPr="00A51F15">
        <w:rPr>
          <w:sz w:val="22"/>
        </w:rPr>
        <w:t>os ingleses (1588)</w:t>
      </w:r>
      <w:r w:rsidR="00B66E9B" w:rsidRPr="00A51F15">
        <w:rPr>
          <w:sz w:val="22"/>
        </w:rPr>
        <w:t xml:space="preserve"> y el modo como</w:t>
      </w:r>
      <w:r w:rsidRPr="00A51F15">
        <w:rPr>
          <w:sz w:val="22"/>
        </w:rPr>
        <w:t xml:space="preserve"> </w:t>
      </w:r>
      <w:r w:rsidR="00B66E9B" w:rsidRPr="00A51F15">
        <w:rPr>
          <w:sz w:val="22"/>
        </w:rPr>
        <w:t xml:space="preserve">se resolvió </w:t>
      </w:r>
      <w:r w:rsidR="00631B91" w:rsidRPr="00A51F15">
        <w:rPr>
          <w:sz w:val="22"/>
        </w:rPr>
        <w:t xml:space="preserve">la </w:t>
      </w:r>
      <w:r w:rsidR="00C204DB">
        <w:rPr>
          <w:sz w:val="22"/>
        </w:rPr>
        <w:t>g</w:t>
      </w:r>
      <w:r w:rsidR="00631B91" w:rsidRPr="00A51F15">
        <w:rPr>
          <w:sz w:val="22"/>
        </w:rPr>
        <w:t xml:space="preserve">uerra de los </w:t>
      </w:r>
      <w:r w:rsidR="00BF2D9F">
        <w:rPr>
          <w:sz w:val="22"/>
        </w:rPr>
        <w:t>T</w:t>
      </w:r>
      <w:r w:rsidR="00631B91" w:rsidRPr="00A51F15">
        <w:rPr>
          <w:sz w:val="22"/>
        </w:rPr>
        <w:t xml:space="preserve">reinta </w:t>
      </w:r>
      <w:r w:rsidR="00BF2D9F">
        <w:rPr>
          <w:sz w:val="22"/>
        </w:rPr>
        <w:t>A</w:t>
      </w:r>
      <w:r w:rsidR="00631B91" w:rsidRPr="00A51F15">
        <w:rPr>
          <w:sz w:val="22"/>
        </w:rPr>
        <w:t>ños</w:t>
      </w:r>
      <w:r w:rsidR="006C286C">
        <w:rPr>
          <w:sz w:val="22"/>
        </w:rPr>
        <w:t xml:space="preserve"> </w:t>
      </w:r>
      <w:r w:rsidR="00631B91" w:rsidRPr="00A51F15">
        <w:rPr>
          <w:sz w:val="22"/>
        </w:rPr>
        <w:t>(1618-1648</w:t>
      </w:r>
      <w:r w:rsidR="00B66E9B" w:rsidRPr="00A51F15">
        <w:rPr>
          <w:sz w:val="22"/>
        </w:rPr>
        <w:t>, que en e</w:t>
      </w:r>
      <w:r w:rsidR="00EE3432" w:rsidRPr="00A51F15">
        <w:rPr>
          <w:sz w:val="22"/>
        </w:rPr>
        <w:t xml:space="preserve">l caso de Francia y España </w:t>
      </w:r>
      <w:r w:rsidR="00B66E9B" w:rsidRPr="00A51F15">
        <w:rPr>
          <w:sz w:val="22"/>
        </w:rPr>
        <w:t>se prolongó hasta 1659</w:t>
      </w:r>
      <w:r w:rsidR="00631B91" w:rsidRPr="00A51F15">
        <w:rPr>
          <w:sz w:val="22"/>
        </w:rPr>
        <w:t>)</w:t>
      </w:r>
      <w:r w:rsidR="00EE3432" w:rsidRPr="00A51F15">
        <w:rPr>
          <w:sz w:val="22"/>
        </w:rPr>
        <w:t xml:space="preserve"> para la </w:t>
      </w:r>
      <w:r w:rsidR="00C204DB">
        <w:rPr>
          <w:sz w:val="22"/>
        </w:rPr>
        <w:t>C</w:t>
      </w:r>
      <w:r w:rsidR="00EE3432" w:rsidRPr="00A51F15">
        <w:rPr>
          <w:sz w:val="22"/>
        </w:rPr>
        <w:t>orona española</w:t>
      </w:r>
      <w:r w:rsidR="00BF2D9F">
        <w:rPr>
          <w:sz w:val="22"/>
        </w:rPr>
        <w:t>,</w:t>
      </w:r>
      <w:r w:rsidR="00B66E9B" w:rsidRPr="00A51F15">
        <w:rPr>
          <w:sz w:val="22"/>
        </w:rPr>
        <w:t xml:space="preserve"> </w:t>
      </w:r>
      <w:r w:rsidRPr="00A51F15">
        <w:rPr>
          <w:sz w:val="22"/>
        </w:rPr>
        <w:t>fue</w:t>
      </w:r>
      <w:r w:rsidR="00EE3432" w:rsidRPr="00A51F15">
        <w:rPr>
          <w:sz w:val="22"/>
        </w:rPr>
        <w:t>ron causas para que otros reinos europeos comenzaran a tener dominio sobre algunas regiones del Nuevo Mundo.</w:t>
      </w:r>
    </w:p>
    <w:tbl>
      <w:tblPr>
        <w:tblStyle w:val="Tablaconcuadrcula"/>
        <w:tblW w:w="0" w:type="auto"/>
        <w:tblLayout w:type="fixed"/>
        <w:tblLook w:val="04A0" w:firstRow="1" w:lastRow="0" w:firstColumn="1" w:lastColumn="0" w:noHBand="0" w:noVBand="1"/>
      </w:tblPr>
      <w:tblGrid>
        <w:gridCol w:w="3227"/>
        <w:gridCol w:w="6110"/>
      </w:tblGrid>
      <w:tr w:rsidR="00EE3432" w:rsidRPr="00A51F15" w14:paraId="17140D85" w14:textId="77777777" w:rsidTr="00EE3432">
        <w:tc>
          <w:tcPr>
            <w:tcW w:w="9337" w:type="dxa"/>
            <w:gridSpan w:val="2"/>
            <w:shd w:val="clear" w:color="auto" w:fill="0D0D0D" w:themeFill="text1" w:themeFillTint="F2"/>
          </w:tcPr>
          <w:p w14:paraId="2D2F9FD9" w14:textId="77777777" w:rsidR="00EE3432" w:rsidRPr="00A51F15" w:rsidRDefault="00EE3432" w:rsidP="00EE3432">
            <w:pPr>
              <w:jc w:val="center"/>
              <w:rPr>
                <w:b/>
                <w:color w:val="FFFFFF" w:themeColor="background1"/>
                <w:sz w:val="22"/>
              </w:rPr>
            </w:pPr>
            <w:r w:rsidRPr="00A51F15">
              <w:rPr>
                <w:b/>
                <w:color w:val="FFFFFF" w:themeColor="background1"/>
                <w:sz w:val="22"/>
              </w:rPr>
              <w:t>Imagen (fotografía, gráfica o ilustración)</w:t>
            </w:r>
          </w:p>
        </w:tc>
      </w:tr>
      <w:tr w:rsidR="00EE3432" w:rsidRPr="00A51F15" w14:paraId="5D73FD6A" w14:textId="77777777" w:rsidTr="00871330">
        <w:tc>
          <w:tcPr>
            <w:tcW w:w="3227" w:type="dxa"/>
          </w:tcPr>
          <w:p w14:paraId="775757F1" w14:textId="77777777" w:rsidR="00EE3432" w:rsidRPr="00A51F15" w:rsidRDefault="00EE3432" w:rsidP="00EE3432">
            <w:pPr>
              <w:rPr>
                <w:b/>
                <w:color w:val="000000"/>
                <w:sz w:val="22"/>
              </w:rPr>
            </w:pPr>
            <w:r w:rsidRPr="00A51F15">
              <w:rPr>
                <w:b/>
                <w:color w:val="000000"/>
                <w:sz w:val="22"/>
              </w:rPr>
              <w:t>Código</w:t>
            </w:r>
          </w:p>
        </w:tc>
        <w:tc>
          <w:tcPr>
            <w:tcW w:w="6110" w:type="dxa"/>
          </w:tcPr>
          <w:p w14:paraId="6CD5B454" w14:textId="15D39C92" w:rsidR="00EE3432" w:rsidRPr="00A51F15" w:rsidRDefault="00EE3432" w:rsidP="00EE3432">
            <w:pPr>
              <w:rPr>
                <w:b/>
                <w:color w:val="000000"/>
                <w:sz w:val="22"/>
              </w:rPr>
            </w:pPr>
            <w:r w:rsidRPr="00A51F15">
              <w:rPr>
                <w:color w:val="000000"/>
                <w:sz w:val="22"/>
              </w:rPr>
              <w:t>CS_07_05_IM</w:t>
            </w:r>
            <w:r w:rsidRPr="00F8405B">
              <w:rPr>
                <w:color w:val="000000"/>
                <w:sz w:val="22"/>
                <w:highlight w:val="yellow"/>
              </w:rPr>
              <w:t>G</w:t>
            </w:r>
            <w:r w:rsidR="003178D2">
              <w:rPr>
                <w:color w:val="000000"/>
                <w:sz w:val="22"/>
                <w:highlight w:val="yellow"/>
              </w:rPr>
              <w:t>14</w:t>
            </w:r>
          </w:p>
        </w:tc>
      </w:tr>
      <w:tr w:rsidR="00EE3432" w:rsidRPr="00A51F15" w14:paraId="6FFA9262" w14:textId="77777777" w:rsidTr="00871330">
        <w:tc>
          <w:tcPr>
            <w:tcW w:w="3227" w:type="dxa"/>
          </w:tcPr>
          <w:p w14:paraId="45CDB1EF" w14:textId="77777777" w:rsidR="00EE3432" w:rsidRPr="00A51F15" w:rsidRDefault="00EE3432" w:rsidP="00EE3432">
            <w:pPr>
              <w:rPr>
                <w:color w:val="000000"/>
                <w:sz w:val="22"/>
              </w:rPr>
            </w:pPr>
            <w:r w:rsidRPr="00A51F15">
              <w:rPr>
                <w:b/>
                <w:color w:val="000000"/>
                <w:sz w:val="22"/>
              </w:rPr>
              <w:t>Descripción</w:t>
            </w:r>
          </w:p>
        </w:tc>
        <w:tc>
          <w:tcPr>
            <w:tcW w:w="6110" w:type="dxa"/>
          </w:tcPr>
          <w:p w14:paraId="46827E47" w14:textId="77777777" w:rsidR="00EE3432" w:rsidRPr="00A51F15" w:rsidRDefault="00EE3432" w:rsidP="00EE3432">
            <w:pPr>
              <w:rPr>
                <w:color w:val="000000"/>
                <w:sz w:val="22"/>
              </w:rPr>
            </w:pPr>
            <w:r w:rsidRPr="00A51F15">
              <w:rPr>
                <w:color w:val="000000"/>
                <w:sz w:val="22"/>
              </w:rPr>
              <w:t>Fotografía página del tratado de paz de Westfalia</w:t>
            </w:r>
          </w:p>
          <w:p w14:paraId="7F300346" w14:textId="3FC6AF7B" w:rsidR="00EE3432" w:rsidRPr="00A51F15" w:rsidRDefault="00EE3432" w:rsidP="00EE3432">
            <w:pPr>
              <w:rPr>
                <w:color w:val="000000"/>
                <w:sz w:val="22"/>
              </w:rPr>
            </w:pPr>
            <w:r w:rsidRPr="00A51F15">
              <w:rPr>
                <w:noProof/>
                <w:color w:val="000000"/>
                <w:sz w:val="22"/>
                <w:lang w:val="es-ES" w:eastAsia="es-ES"/>
              </w:rPr>
              <w:drawing>
                <wp:inline distT="0" distB="0" distL="0" distR="0" wp14:anchorId="06CC042C" wp14:editId="2D8707F0">
                  <wp:extent cx="1401097" cy="100965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03265" cy="1011212"/>
                          </a:xfrm>
                          <a:prstGeom prst="rect">
                            <a:avLst/>
                          </a:prstGeom>
                          <a:noFill/>
                          <a:ln>
                            <a:noFill/>
                          </a:ln>
                        </pic:spPr>
                      </pic:pic>
                    </a:graphicData>
                  </a:graphic>
                </wp:inline>
              </w:drawing>
            </w:r>
          </w:p>
        </w:tc>
      </w:tr>
      <w:tr w:rsidR="00EE3432" w:rsidRPr="00A51F15" w14:paraId="6F0E9684" w14:textId="77777777" w:rsidTr="00871330">
        <w:tc>
          <w:tcPr>
            <w:tcW w:w="3227" w:type="dxa"/>
          </w:tcPr>
          <w:p w14:paraId="7ACEA07A" w14:textId="77777777" w:rsidR="00EE3432" w:rsidRPr="00A51F15" w:rsidRDefault="00EE3432" w:rsidP="00EE3432">
            <w:pPr>
              <w:rPr>
                <w:color w:val="000000"/>
                <w:sz w:val="22"/>
              </w:rPr>
            </w:pPr>
            <w:r w:rsidRPr="00A51F15">
              <w:rPr>
                <w:b/>
                <w:color w:val="000000"/>
                <w:sz w:val="22"/>
              </w:rPr>
              <w:t>Código Shutterstock (o URL o la ruta en AulaPlaneta)</w:t>
            </w:r>
          </w:p>
        </w:tc>
        <w:tc>
          <w:tcPr>
            <w:tcW w:w="6110" w:type="dxa"/>
          </w:tcPr>
          <w:p w14:paraId="63EF514B" w14:textId="79356981" w:rsidR="00EE3432" w:rsidRPr="00A51F15" w:rsidRDefault="00EE3432" w:rsidP="00EE3432">
            <w:pPr>
              <w:rPr>
                <w:color w:val="000000"/>
                <w:sz w:val="22"/>
              </w:rPr>
            </w:pPr>
            <w:r w:rsidRPr="00A51F15">
              <w:rPr>
                <w:color w:val="000000"/>
                <w:sz w:val="22"/>
              </w:rPr>
              <w:t>http://aulaplaneta.planetasaber.com/encyclopedia/default.asp?idpack=9&amp;idpil=000I1W01&amp;ruta=Buscador</w:t>
            </w:r>
          </w:p>
        </w:tc>
      </w:tr>
      <w:tr w:rsidR="00EE3432" w:rsidRPr="00A51F15" w14:paraId="6A1E11E8" w14:textId="77777777" w:rsidTr="00871330">
        <w:tc>
          <w:tcPr>
            <w:tcW w:w="3227" w:type="dxa"/>
          </w:tcPr>
          <w:p w14:paraId="1DB131DA" w14:textId="77777777" w:rsidR="00EE3432" w:rsidRPr="00A51F15" w:rsidRDefault="00EE3432" w:rsidP="00EE3432">
            <w:pPr>
              <w:rPr>
                <w:color w:val="000000"/>
                <w:sz w:val="22"/>
              </w:rPr>
            </w:pPr>
            <w:r w:rsidRPr="00A51F15">
              <w:rPr>
                <w:b/>
                <w:color w:val="000000"/>
                <w:sz w:val="22"/>
              </w:rPr>
              <w:t>Pie de imagen</w:t>
            </w:r>
          </w:p>
        </w:tc>
        <w:tc>
          <w:tcPr>
            <w:tcW w:w="6110" w:type="dxa"/>
          </w:tcPr>
          <w:p w14:paraId="31D24140" w14:textId="3927F577" w:rsidR="00EE3432" w:rsidRPr="00A51F15" w:rsidRDefault="00EE3432" w:rsidP="00EE3432">
            <w:pPr>
              <w:rPr>
                <w:color w:val="000000"/>
                <w:sz w:val="22"/>
              </w:rPr>
            </w:pPr>
            <w:r w:rsidRPr="00A51F15">
              <w:rPr>
                <w:color w:val="000000"/>
                <w:sz w:val="22"/>
              </w:rPr>
              <w:t>Página del tratado de paz de Westfalia</w:t>
            </w:r>
            <w:r w:rsidR="00BF2D9F">
              <w:rPr>
                <w:color w:val="000000"/>
                <w:sz w:val="22"/>
              </w:rPr>
              <w:t>,</w:t>
            </w:r>
            <w:r w:rsidRPr="00A51F15">
              <w:rPr>
                <w:color w:val="000000"/>
                <w:sz w:val="22"/>
              </w:rPr>
              <w:t xml:space="preserve"> que puso fin a la guerra de los Treinta Años, 1648</w:t>
            </w:r>
          </w:p>
        </w:tc>
      </w:tr>
    </w:tbl>
    <w:p w14:paraId="1BF23CF3" w14:textId="77777777" w:rsidR="00423131" w:rsidRDefault="00423131" w:rsidP="00871330">
      <w:pPr>
        <w:rPr>
          <w:sz w:val="22"/>
          <w:highlight w:val="yellow"/>
        </w:rPr>
      </w:pPr>
    </w:p>
    <w:p w14:paraId="1A1112A1" w14:textId="5BD77AB3" w:rsidR="00871330" w:rsidRPr="00A51F15" w:rsidRDefault="003A04EF" w:rsidP="00871330">
      <w:pPr>
        <w:rPr>
          <w:sz w:val="22"/>
        </w:rPr>
      </w:pPr>
      <w:r w:rsidRPr="00A51F15">
        <w:rPr>
          <w:sz w:val="22"/>
          <w:highlight w:val="yellow"/>
        </w:rPr>
        <w:t>[Sección 2]</w:t>
      </w:r>
      <w:r w:rsidRPr="00A51F15">
        <w:rPr>
          <w:sz w:val="22"/>
        </w:rPr>
        <w:t xml:space="preserve"> </w:t>
      </w:r>
      <w:r w:rsidR="0037269C" w:rsidRPr="00A51F15">
        <w:rPr>
          <w:b/>
          <w:sz w:val="22"/>
        </w:rPr>
        <w:t xml:space="preserve">2.1 </w:t>
      </w:r>
      <w:r w:rsidR="00595D4B">
        <w:rPr>
          <w:b/>
          <w:sz w:val="22"/>
        </w:rPr>
        <w:t>Las colonias portuguesas</w:t>
      </w:r>
    </w:p>
    <w:tbl>
      <w:tblPr>
        <w:tblStyle w:val="Tablaconcuadrcula"/>
        <w:tblW w:w="0" w:type="auto"/>
        <w:tblLayout w:type="fixed"/>
        <w:tblLook w:val="04A0" w:firstRow="1" w:lastRow="0" w:firstColumn="1" w:lastColumn="0" w:noHBand="0" w:noVBand="1"/>
      </w:tblPr>
      <w:tblGrid>
        <w:gridCol w:w="2943"/>
        <w:gridCol w:w="6394"/>
      </w:tblGrid>
      <w:tr w:rsidR="00871330" w:rsidRPr="00A51F15" w14:paraId="733BA8DC" w14:textId="77777777" w:rsidTr="000B79DD">
        <w:tc>
          <w:tcPr>
            <w:tcW w:w="9337" w:type="dxa"/>
            <w:gridSpan w:val="2"/>
            <w:shd w:val="clear" w:color="auto" w:fill="0D0D0D" w:themeFill="text1" w:themeFillTint="F2"/>
          </w:tcPr>
          <w:p w14:paraId="1C047CFD" w14:textId="77777777" w:rsidR="00871330" w:rsidRPr="00A51F15" w:rsidRDefault="00871330" w:rsidP="000B79DD">
            <w:pPr>
              <w:jc w:val="center"/>
              <w:rPr>
                <w:b/>
                <w:color w:val="FFFFFF" w:themeColor="background1"/>
                <w:sz w:val="22"/>
              </w:rPr>
            </w:pPr>
            <w:r w:rsidRPr="00A51F15">
              <w:rPr>
                <w:b/>
                <w:color w:val="FFFFFF" w:themeColor="background1"/>
                <w:sz w:val="22"/>
              </w:rPr>
              <w:t>Imagen (fotografía, gráfica o ilustración)</w:t>
            </w:r>
          </w:p>
        </w:tc>
      </w:tr>
      <w:tr w:rsidR="00871330" w:rsidRPr="00A51F15" w14:paraId="5C3290FC" w14:textId="77777777" w:rsidTr="000B79DD">
        <w:tc>
          <w:tcPr>
            <w:tcW w:w="2943" w:type="dxa"/>
          </w:tcPr>
          <w:p w14:paraId="52C9ED8B" w14:textId="77777777" w:rsidR="00871330" w:rsidRPr="00A51F15" w:rsidRDefault="00871330" w:rsidP="000B79DD">
            <w:pPr>
              <w:rPr>
                <w:b/>
                <w:color w:val="000000"/>
                <w:sz w:val="22"/>
              </w:rPr>
            </w:pPr>
            <w:r w:rsidRPr="00A51F15">
              <w:rPr>
                <w:b/>
                <w:color w:val="000000"/>
                <w:sz w:val="22"/>
              </w:rPr>
              <w:t>Código</w:t>
            </w:r>
          </w:p>
        </w:tc>
        <w:tc>
          <w:tcPr>
            <w:tcW w:w="6394" w:type="dxa"/>
          </w:tcPr>
          <w:p w14:paraId="27AABD72" w14:textId="5B5E4996" w:rsidR="00871330" w:rsidRPr="00A51F15" w:rsidRDefault="00871330" w:rsidP="003178D2">
            <w:pPr>
              <w:rPr>
                <w:b/>
                <w:color w:val="000000"/>
                <w:sz w:val="22"/>
              </w:rPr>
            </w:pPr>
            <w:r w:rsidRPr="00A51F15">
              <w:rPr>
                <w:color w:val="000000"/>
                <w:sz w:val="22"/>
              </w:rPr>
              <w:t>CS_07_05_IMG</w:t>
            </w:r>
            <w:r w:rsidR="003178D2">
              <w:rPr>
                <w:color w:val="000000"/>
                <w:sz w:val="22"/>
              </w:rPr>
              <w:t>15</w:t>
            </w:r>
          </w:p>
        </w:tc>
      </w:tr>
      <w:tr w:rsidR="00871330" w:rsidRPr="00A51F15" w14:paraId="73C59933" w14:textId="77777777" w:rsidTr="000B79DD">
        <w:tc>
          <w:tcPr>
            <w:tcW w:w="2943" w:type="dxa"/>
          </w:tcPr>
          <w:p w14:paraId="1AF0F3D5" w14:textId="77777777" w:rsidR="00871330" w:rsidRPr="00A51F15" w:rsidRDefault="00871330" w:rsidP="000B79DD">
            <w:pPr>
              <w:rPr>
                <w:color w:val="000000"/>
                <w:sz w:val="22"/>
              </w:rPr>
            </w:pPr>
            <w:r w:rsidRPr="00A51F15">
              <w:rPr>
                <w:b/>
                <w:color w:val="000000"/>
                <w:sz w:val="22"/>
              </w:rPr>
              <w:t>Descripción</w:t>
            </w:r>
          </w:p>
        </w:tc>
        <w:tc>
          <w:tcPr>
            <w:tcW w:w="6394" w:type="dxa"/>
          </w:tcPr>
          <w:p w14:paraId="48167C14" w14:textId="77777777" w:rsidR="00871330" w:rsidRPr="00A51F15" w:rsidRDefault="00871330" w:rsidP="000B79DD">
            <w:pPr>
              <w:rPr>
                <w:color w:val="000000"/>
                <w:sz w:val="22"/>
              </w:rPr>
            </w:pPr>
            <w:r w:rsidRPr="00A51F15">
              <w:rPr>
                <w:color w:val="000000"/>
                <w:sz w:val="22"/>
              </w:rPr>
              <w:t>Mapa costas de Brasil</w:t>
            </w:r>
          </w:p>
          <w:p w14:paraId="28C6F584" w14:textId="5CDE3D1C" w:rsidR="00871330" w:rsidRPr="00A51F15" w:rsidRDefault="00871330" w:rsidP="000B79DD">
            <w:pPr>
              <w:rPr>
                <w:color w:val="000000"/>
                <w:sz w:val="22"/>
              </w:rPr>
            </w:pPr>
            <w:r w:rsidRPr="00A51F15">
              <w:rPr>
                <w:noProof/>
                <w:color w:val="000000"/>
                <w:sz w:val="22"/>
                <w:lang w:val="es-ES" w:eastAsia="es-ES"/>
              </w:rPr>
              <w:lastRenderedPageBreak/>
              <w:drawing>
                <wp:inline distT="0" distB="0" distL="0" distR="0" wp14:anchorId="01B78805" wp14:editId="281E0EAA">
                  <wp:extent cx="1113504" cy="1326805"/>
                  <wp:effectExtent l="0" t="0" r="4445" b="0"/>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14189" cy="1327621"/>
                          </a:xfrm>
                          <a:prstGeom prst="rect">
                            <a:avLst/>
                          </a:prstGeom>
                          <a:noFill/>
                          <a:ln>
                            <a:noFill/>
                          </a:ln>
                        </pic:spPr>
                      </pic:pic>
                    </a:graphicData>
                  </a:graphic>
                </wp:inline>
              </w:drawing>
            </w:r>
          </w:p>
        </w:tc>
      </w:tr>
      <w:tr w:rsidR="00871330" w:rsidRPr="00A51F15" w14:paraId="0B66A76E" w14:textId="77777777" w:rsidTr="000B79DD">
        <w:tc>
          <w:tcPr>
            <w:tcW w:w="2943" w:type="dxa"/>
          </w:tcPr>
          <w:p w14:paraId="7E9327F8" w14:textId="21A2E136" w:rsidR="00871330" w:rsidRPr="00A51F15" w:rsidRDefault="00871330" w:rsidP="000B79DD">
            <w:pPr>
              <w:rPr>
                <w:color w:val="000000"/>
                <w:sz w:val="22"/>
              </w:rPr>
            </w:pPr>
            <w:r w:rsidRPr="00A51F15">
              <w:rPr>
                <w:b/>
                <w:color w:val="000000"/>
                <w:sz w:val="22"/>
              </w:rPr>
              <w:lastRenderedPageBreak/>
              <w:t>Código Shutterstock (o URL o la ruta en AulaPlaneta)</w:t>
            </w:r>
          </w:p>
        </w:tc>
        <w:tc>
          <w:tcPr>
            <w:tcW w:w="6394" w:type="dxa"/>
          </w:tcPr>
          <w:p w14:paraId="6E714B67" w14:textId="5103EA26" w:rsidR="00871330" w:rsidRPr="00A51F15" w:rsidRDefault="00871330" w:rsidP="00871330">
            <w:pPr>
              <w:rPr>
                <w:color w:val="000000"/>
                <w:sz w:val="22"/>
              </w:rPr>
            </w:pPr>
            <w:r w:rsidRPr="00A51F15">
              <w:rPr>
                <w:color w:val="000000"/>
                <w:sz w:val="22"/>
              </w:rPr>
              <w:t>http://aulaplaneta.planetasaber.com/encyclopedia/default.asp?idpack=9&amp;idpil=000HTL01&amp;ruta=Buscador</w:t>
            </w:r>
          </w:p>
        </w:tc>
      </w:tr>
      <w:tr w:rsidR="00871330" w:rsidRPr="00A51F15" w14:paraId="5A503347" w14:textId="77777777" w:rsidTr="000B79DD">
        <w:tc>
          <w:tcPr>
            <w:tcW w:w="2943" w:type="dxa"/>
          </w:tcPr>
          <w:p w14:paraId="7C31E7EC" w14:textId="77777777" w:rsidR="00871330" w:rsidRPr="00A51F15" w:rsidRDefault="00871330" w:rsidP="000B79DD">
            <w:pPr>
              <w:rPr>
                <w:color w:val="000000"/>
                <w:sz w:val="22"/>
              </w:rPr>
            </w:pPr>
            <w:r w:rsidRPr="00A51F15">
              <w:rPr>
                <w:b/>
                <w:color w:val="000000"/>
                <w:sz w:val="22"/>
              </w:rPr>
              <w:t>Pie de imagen</w:t>
            </w:r>
          </w:p>
        </w:tc>
        <w:tc>
          <w:tcPr>
            <w:tcW w:w="6394" w:type="dxa"/>
          </w:tcPr>
          <w:p w14:paraId="219B3515" w14:textId="3FEDEFC1" w:rsidR="00871330" w:rsidRPr="00A51F15" w:rsidRDefault="00871330" w:rsidP="000B79DD">
            <w:pPr>
              <w:rPr>
                <w:color w:val="000000"/>
                <w:sz w:val="22"/>
              </w:rPr>
            </w:pPr>
            <w:r w:rsidRPr="00A51F15">
              <w:rPr>
                <w:color w:val="000000"/>
                <w:sz w:val="22"/>
              </w:rPr>
              <w:t>Carta del Atlas (1563) de Lázaro Luis (Academia de las Ciencias, Lisboa, Portugal), que identifica el territorio brasileño con el árbol que daba un tinte rojizo (palo brasil), objeto de la incipiente explotación colonial y que daría nombre al país.</w:t>
            </w:r>
          </w:p>
        </w:tc>
      </w:tr>
    </w:tbl>
    <w:p w14:paraId="43AB4E55" w14:textId="77777777" w:rsidR="00871330" w:rsidRPr="00A51F15" w:rsidRDefault="00871330" w:rsidP="009F377A">
      <w:pPr>
        <w:rPr>
          <w:color w:val="000000"/>
          <w:sz w:val="22"/>
        </w:rPr>
      </w:pPr>
    </w:p>
    <w:p w14:paraId="7F82BC57" w14:textId="3A280CD8" w:rsidR="001B4F60" w:rsidRPr="00B904E3" w:rsidRDefault="00DA333E" w:rsidP="00933C14">
      <w:pPr>
        <w:rPr>
          <w:color w:val="000000"/>
          <w:sz w:val="22"/>
        </w:rPr>
      </w:pPr>
      <w:r w:rsidRPr="00A51F15">
        <w:rPr>
          <w:color w:val="000000"/>
          <w:sz w:val="22"/>
        </w:rPr>
        <w:t>El 7 de junio de 1494 representantes de los reyes de España, Isabel y Fernando, y del rey de Portugal, Juan II, firmaron un compromiso en la localidad de Tordesillas, en el que se estableció el reparto de las zonas de navegación y de conquista del océano Atlántico y del Nuevo Mundo. Sin saberlo aún</w:t>
      </w:r>
      <w:r w:rsidR="0052679D">
        <w:rPr>
          <w:color w:val="000000"/>
          <w:sz w:val="22"/>
        </w:rPr>
        <w:t>,</w:t>
      </w:r>
      <w:r w:rsidRPr="00A51F15">
        <w:rPr>
          <w:color w:val="000000"/>
          <w:sz w:val="22"/>
        </w:rPr>
        <w:t xml:space="preserve"> esa línea le iba permitir a Portugal poseer tierras </w:t>
      </w:r>
      <w:r w:rsidR="0052679D">
        <w:rPr>
          <w:color w:val="000000"/>
          <w:sz w:val="22"/>
        </w:rPr>
        <w:t xml:space="preserve">en </w:t>
      </w:r>
      <w:r w:rsidRPr="00A51F15">
        <w:rPr>
          <w:color w:val="000000"/>
          <w:sz w:val="22"/>
        </w:rPr>
        <w:t xml:space="preserve">una parte de Suramérica. </w:t>
      </w:r>
    </w:p>
    <w:tbl>
      <w:tblPr>
        <w:tblStyle w:val="Tablaconcuadrcula"/>
        <w:tblW w:w="0" w:type="auto"/>
        <w:tblLook w:val="04A0" w:firstRow="1" w:lastRow="0" w:firstColumn="1" w:lastColumn="0" w:noHBand="0" w:noVBand="1"/>
      </w:tblPr>
      <w:tblGrid>
        <w:gridCol w:w="2518"/>
        <w:gridCol w:w="6515"/>
      </w:tblGrid>
      <w:tr w:rsidR="001B4F60" w:rsidRPr="00B904E3" w14:paraId="37D5FE92" w14:textId="77777777" w:rsidTr="001B4F60">
        <w:tc>
          <w:tcPr>
            <w:tcW w:w="9033" w:type="dxa"/>
            <w:gridSpan w:val="2"/>
            <w:shd w:val="clear" w:color="auto" w:fill="000000" w:themeFill="text1"/>
          </w:tcPr>
          <w:p w14:paraId="558058A8" w14:textId="77777777" w:rsidR="001B4F60" w:rsidRPr="00933C14" w:rsidRDefault="001B4F60" w:rsidP="001B4F60">
            <w:pPr>
              <w:jc w:val="center"/>
              <w:rPr>
                <w:b/>
                <w:color w:val="365F91" w:themeColor="accent1" w:themeShade="BF"/>
                <w:sz w:val="22"/>
              </w:rPr>
            </w:pPr>
            <w:r w:rsidRPr="00933C14">
              <w:rPr>
                <w:b/>
                <w:color w:val="365F91" w:themeColor="accent1" w:themeShade="BF"/>
                <w:sz w:val="22"/>
              </w:rPr>
              <w:t>Profundiza: recurso nuevo</w:t>
            </w:r>
          </w:p>
        </w:tc>
      </w:tr>
      <w:tr w:rsidR="001B4F60" w:rsidRPr="00B904E3" w14:paraId="15152D26" w14:textId="77777777" w:rsidTr="001B4F60">
        <w:tc>
          <w:tcPr>
            <w:tcW w:w="2518" w:type="dxa"/>
          </w:tcPr>
          <w:p w14:paraId="27940334" w14:textId="77777777" w:rsidR="001B4F60" w:rsidRPr="00B904E3" w:rsidRDefault="001B4F60" w:rsidP="001B4F60">
            <w:pPr>
              <w:rPr>
                <w:b/>
                <w:color w:val="365F91" w:themeColor="accent1" w:themeShade="BF"/>
                <w:sz w:val="22"/>
              </w:rPr>
            </w:pPr>
            <w:r w:rsidRPr="00B904E3">
              <w:rPr>
                <w:b/>
                <w:color w:val="365F91" w:themeColor="accent1" w:themeShade="BF"/>
                <w:sz w:val="22"/>
              </w:rPr>
              <w:t>Código</w:t>
            </w:r>
          </w:p>
        </w:tc>
        <w:tc>
          <w:tcPr>
            <w:tcW w:w="6515" w:type="dxa"/>
          </w:tcPr>
          <w:p w14:paraId="744BA566" w14:textId="1CCFBDFD" w:rsidR="001B4F60" w:rsidRPr="00B904E3" w:rsidRDefault="001B4F60" w:rsidP="001B4F60">
            <w:pPr>
              <w:rPr>
                <w:b/>
                <w:color w:val="365F91" w:themeColor="accent1" w:themeShade="BF"/>
                <w:sz w:val="22"/>
              </w:rPr>
            </w:pPr>
            <w:r>
              <w:rPr>
                <w:color w:val="365F91" w:themeColor="accent1" w:themeShade="BF"/>
                <w:sz w:val="22"/>
              </w:rPr>
              <w:t>CS_07_05_REC08</w:t>
            </w:r>
            <w:r w:rsidRPr="00B904E3">
              <w:rPr>
                <w:color w:val="365F91" w:themeColor="accent1" w:themeShade="BF"/>
                <w:sz w:val="22"/>
              </w:rPr>
              <w:t xml:space="preserve"> </w:t>
            </w:r>
          </w:p>
        </w:tc>
      </w:tr>
      <w:tr w:rsidR="001B4F60" w:rsidRPr="00B904E3" w14:paraId="30561B68" w14:textId="77777777" w:rsidTr="001B4F60">
        <w:tc>
          <w:tcPr>
            <w:tcW w:w="2518" w:type="dxa"/>
          </w:tcPr>
          <w:p w14:paraId="6871BE47" w14:textId="77777777" w:rsidR="001B4F60" w:rsidRPr="00B904E3" w:rsidRDefault="001B4F60" w:rsidP="001B4F60">
            <w:pPr>
              <w:rPr>
                <w:color w:val="365F91" w:themeColor="accent1" w:themeShade="BF"/>
                <w:sz w:val="22"/>
              </w:rPr>
            </w:pPr>
            <w:r w:rsidRPr="00B904E3">
              <w:rPr>
                <w:b/>
                <w:color w:val="365F91" w:themeColor="accent1" w:themeShade="BF"/>
                <w:sz w:val="22"/>
              </w:rPr>
              <w:t>Título</w:t>
            </w:r>
          </w:p>
        </w:tc>
        <w:tc>
          <w:tcPr>
            <w:tcW w:w="6515" w:type="dxa"/>
          </w:tcPr>
          <w:p w14:paraId="6E9DA1D3" w14:textId="17800615" w:rsidR="001B4F60" w:rsidRPr="00B904E3" w:rsidRDefault="00933C14" w:rsidP="001B4F60">
            <w:pPr>
              <w:rPr>
                <w:color w:val="365F91" w:themeColor="accent1" w:themeShade="BF"/>
                <w:sz w:val="22"/>
              </w:rPr>
            </w:pPr>
            <w:r>
              <w:rPr>
                <w:color w:val="365F91" w:themeColor="accent1" w:themeShade="BF"/>
                <w:sz w:val="22"/>
              </w:rPr>
              <w:t>El contexto portugues del siglo XVI</w:t>
            </w:r>
          </w:p>
        </w:tc>
      </w:tr>
      <w:tr w:rsidR="001B4F60" w:rsidRPr="00B904E3" w14:paraId="219C678E" w14:textId="77777777" w:rsidTr="001B4F60">
        <w:tc>
          <w:tcPr>
            <w:tcW w:w="2518" w:type="dxa"/>
          </w:tcPr>
          <w:p w14:paraId="72663314" w14:textId="77777777" w:rsidR="001B4F60" w:rsidRPr="00B904E3" w:rsidRDefault="001B4F60" w:rsidP="001B4F60">
            <w:pPr>
              <w:rPr>
                <w:color w:val="365F91" w:themeColor="accent1" w:themeShade="BF"/>
                <w:sz w:val="22"/>
              </w:rPr>
            </w:pPr>
            <w:r w:rsidRPr="00B904E3">
              <w:rPr>
                <w:b/>
                <w:color w:val="365F91" w:themeColor="accent1" w:themeShade="BF"/>
                <w:sz w:val="22"/>
              </w:rPr>
              <w:t>Descripción</w:t>
            </w:r>
          </w:p>
        </w:tc>
        <w:tc>
          <w:tcPr>
            <w:tcW w:w="6515" w:type="dxa"/>
          </w:tcPr>
          <w:p w14:paraId="55C27F59" w14:textId="4B39F31B" w:rsidR="001B4F60" w:rsidRPr="00B904E3" w:rsidRDefault="00933C14" w:rsidP="008C6FED">
            <w:pPr>
              <w:rPr>
                <w:color w:val="365F91" w:themeColor="accent1" w:themeShade="BF"/>
                <w:sz w:val="22"/>
              </w:rPr>
            </w:pPr>
            <w:r>
              <w:rPr>
                <w:color w:val="365F91" w:themeColor="accent1" w:themeShade="BF"/>
                <w:sz w:val="22"/>
              </w:rPr>
              <w:t>F 4</w:t>
            </w:r>
            <w:r w:rsidR="001B4F60" w:rsidRPr="00B904E3">
              <w:rPr>
                <w:color w:val="365F91" w:themeColor="accent1" w:themeShade="BF"/>
                <w:sz w:val="22"/>
              </w:rPr>
              <w:t xml:space="preserve">   </w:t>
            </w:r>
            <w:r>
              <w:rPr>
                <w:color w:val="365F91" w:themeColor="accent1" w:themeShade="BF"/>
                <w:sz w:val="22"/>
              </w:rPr>
              <w:t>Interactivo. Actividad para conocer el contexto histórico, soci</w:t>
            </w:r>
            <w:r w:rsidR="008C6FED">
              <w:rPr>
                <w:color w:val="365F91" w:themeColor="accent1" w:themeShade="BF"/>
                <w:sz w:val="22"/>
              </w:rPr>
              <w:t>o</w:t>
            </w:r>
            <w:r>
              <w:rPr>
                <w:color w:val="365F91" w:themeColor="accent1" w:themeShade="BF"/>
                <w:sz w:val="22"/>
              </w:rPr>
              <w:t>cultural y económico del país ibérico</w:t>
            </w:r>
          </w:p>
        </w:tc>
      </w:tr>
    </w:tbl>
    <w:p w14:paraId="083D6D7C" w14:textId="77777777" w:rsidR="001B4F60" w:rsidRDefault="001B4F60" w:rsidP="001B4F60">
      <w:pPr>
        <w:rPr>
          <w:sz w:val="22"/>
        </w:rPr>
      </w:pPr>
    </w:p>
    <w:p w14:paraId="2AFE42F4" w14:textId="0BB3A804" w:rsidR="008C6FED" w:rsidRDefault="00DA333E" w:rsidP="00AE0368">
      <w:pPr>
        <w:rPr>
          <w:color w:val="000000"/>
          <w:sz w:val="22"/>
        </w:rPr>
      </w:pPr>
      <w:r w:rsidRPr="00A51F15">
        <w:rPr>
          <w:color w:val="000000"/>
          <w:sz w:val="22"/>
        </w:rPr>
        <w:t xml:space="preserve">Una vez los viajes fueron dando más información sobre las tierras </w:t>
      </w:r>
      <w:r w:rsidR="008C6FED">
        <w:rPr>
          <w:color w:val="000000"/>
          <w:sz w:val="22"/>
        </w:rPr>
        <w:t>descubiertas</w:t>
      </w:r>
      <w:r w:rsidRPr="00A51F15">
        <w:rPr>
          <w:color w:val="000000"/>
          <w:sz w:val="22"/>
        </w:rPr>
        <w:t xml:space="preserve">, en 1500 Juan II envió al navegante </w:t>
      </w:r>
      <w:r w:rsidR="0052679D">
        <w:rPr>
          <w:color w:val="000000"/>
          <w:sz w:val="22"/>
        </w:rPr>
        <w:t>Á</w:t>
      </w:r>
      <w:r w:rsidRPr="00A51F15">
        <w:rPr>
          <w:color w:val="000000"/>
          <w:sz w:val="22"/>
        </w:rPr>
        <w:t xml:space="preserve">lvarez de Cabral a tomar posesión de las costas brasileñas en nombre de la </w:t>
      </w:r>
      <w:r w:rsidR="00C204DB">
        <w:rPr>
          <w:color w:val="000000"/>
          <w:sz w:val="22"/>
        </w:rPr>
        <w:t>C</w:t>
      </w:r>
      <w:r w:rsidRPr="00A51F15">
        <w:rPr>
          <w:color w:val="000000"/>
          <w:sz w:val="22"/>
        </w:rPr>
        <w:t>orona. No obstante, duran</w:t>
      </w:r>
      <w:r w:rsidR="00681011" w:rsidRPr="00A51F15">
        <w:rPr>
          <w:color w:val="000000"/>
          <w:sz w:val="22"/>
        </w:rPr>
        <w:t xml:space="preserve">te </w:t>
      </w:r>
      <w:r w:rsidR="006D1A1E">
        <w:rPr>
          <w:color w:val="000000"/>
          <w:sz w:val="22"/>
        </w:rPr>
        <w:t>cinco</w:t>
      </w:r>
      <w:r w:rsidRPr="00A51F15">
        <w:rPr>
          <w:color w:val="000000"/>
          <w:sz w:val="22"/>
        </w:rPr>
        <w:t xml:space="preserve"> años para Portugal estas tierras solo </w:t>
      </w:r>
      <w:r w:rsidR="0052679D" w:rsidRPr="00A51F15">
        <w:rPr>
          <w:color w:val="000000"/>
          <w:sz w:val="22"/>
        </w:rPr>
        <w:t>representa</w:t>
      </w:r>
      <w:r w:rsidR="0052679D">
        <w:rPr>
          <w:color w:val="000000"/>
          <w:sz w:val="22"/>
        </w:rPr>
        <w:t>ron</w:t>
      </w:r>
      <w:r w:rsidR="0052679D" w:rsidRPr="00A51F15">
        <w:rPr>
          <w:color w:val="000000"/>
          <w:sz w:val="22"/>
        </w:rPr>
        <w:t xml:space="preserve"> </w:t>
      </w:r>
      <w:r w:rsidRPr="00A51F15">
        <w:rPr>
          <w:color w:val="000000"/>
          <w:sz w:val="22"/>
        </w:rPr>
        <w:t>una reserva maderera.</w:t>
      </w:r>
    </w:p>
    <w:p w14:paraId="2362A80E" w14:textId="3529AEB9" w:rsidR="00801D2D" w:rsidRDefault="00DA333E" w:rsidP="00AE0368">
      <w:pPr>
        <w:rPr>
          <w:color w:val="000000"/>
          <w:sz w:val="22"/>
        </w:rPr>
      </w:pPr>
      <w:r w:rsidRPr="00A51F15">
        <w:rPr>
          <w:color w:val="000000"/>
          <w:sz w:val="22"/>
        </w:rPr>
        <w:t xml:space="preserve">El desinterés y la ausencia de asentamientos portugueses, dejaron la puerta abierta para que </w:t>
      </w:r>
      <w:r w:rsidR="00681011" w:rsidRPr="00A51F15">
        <w:rPr>
          <w:color w:val="000000"/>
          <w:sz w:val="22"/>
        </w:rPr>
        <w:t>expediciones francesas, españolas y holandesas llegaran a las costas brasile</w:t>
      </w:r>
      <w:r w:rsidR="008C6FED">
        <w:rPr>
          <w:color w:val="000000"/>
          <w:sz w:val="22"/>
        </w:rPr>
        <w:t>ñ</w:t>
      </w:r>
      <w:r w:rsidR="00681011" w:rsidRPr="00A51F15">
        <w:rPr>
          <w:color w:val="000000"/>
          <w:sz w:val="22"/>
        </w:rPr>
        <w:t>as en busca de cargamentos</w:t>
      </w:r>
      <w:r w:rsidR="0052679D">
        <w:rPr>
          <w:color w:val="000000"/>
          <w:sz w:val="22"/>
        </w:rPr>
        <w:t xml:space="preserve"> de</w:t>
      </w:r>
      <w:r w:rsidR="00681011" w:rsidRPr="00A51F15">
        <w:rPr>
          <w:color w:val="000000"/>
          <w:sz w:val="22"/>
        </w:rPr>
        <w:t xml:space="preserve"> madera; incluso llegaron a instalar pequeñas factorías con ese propósito. Dichas incursiones llevaron finalmente a que la </w:t>
      </w:r>
      <w:r w:rsidR="00C204DB">
        <w:rPr>
          <w:color w:val="000000"/>
          <w:sz w:val="22"/>
        </w:rPr>
        <w:t>C</w:t>
      </w:r>
      <w:r w:rsidR="00681011" w:rsidRPr="00A51F15">
        <w:rPr>
          <w:color w:val="000000"/>
          <w:sz w:val="22"/>
        </w:rPr>
        <w:t>orona portuguesa tomar</w:t>
      </w:r>
      <w:r w:rsidR="008C6FED">
        <w:rPr>
          <w:color w:val="000000"/>
          <w:sz w:val="22"/>
        </w:rPr>
        <w:t>a</w:t>
      </w:r>
      <w:r w:rsidR="00681011" w:rsidRPr="00A51F15">
        <w:rPr>
          <w:color w:val="000000"/>
          <w:sz w:val="22"/>
        </w:rPr>
        <w:t xml:space="preserve"> </w:t>
      </w:r>
      <w:r w:rsidR="00681011" w:rsidRPr="00A51F15">
        <w:rPr>
          <w:color w:val="000000"/>
          <w:sz w:val="22"/>
        </w:rPr>
        <w:lastRenderedPageBreak/>
        <w:t>posesión de aquellas tierras</w:t>
      </w:r>
      <w:r w:rsidR="008C6FED">
        <w:rPr>
          <w:color w:val="000000"/>
          <w:sz w:val="22"/>
        </w:rPr>
        <w:t xml:space="preserve">, para </w:t>
      </w:r>
      <w:r w:rsidR="00681011" w:rsidRPr="00A51F15">
        <w:rPr>
          <w:color w:val="000000"/>
          <w:sz w:val="22"/>
        </w:rPr>
        <w:t xml:space="preserve">tener </w:t>
      </w:r>
      <w:r w:rsidR="008C6FED">
        <w:rPr>
          <w:color w:val="000000"/>
          <w:sz w:val="22"/>
        </w:rPr>
        <w:t xml:space="preserve">el </w:t>
      </w:r>
      <w:r w:rsidR="00681011" w:rsidRPr="00A51F15">
        <w:rPr>
          <w:color w:val="000000"/>
          <w:sz w:val="22"/>
        </w:rPr>
        <w:t xml:space="preserve">control del comercio que de sus recursos se hiciera. </w:t>
      </w:r>
      <w:r w:rsidR="00E76A9D">
        <w:rPr>
          <w:color w:val="000000"/>
          <w:sz w:val="22"/>
        </w:rPr>
        <w:t xml:space="preserve">[VER] </w:t>
      </w:r>
      <w:hyperlink r:id="rId44" w:history="1">
        <w:r w:rsidR="00E76A9D" w:rsidRPr="00FB04D0">
          <w:rPr>
            <w:rStyle w:val="Hipervnculo"/>
            <w:sz w:val="22"/>
          </w:rPr>
          <w:t>http://www.artehistoria.com/v2/contextos/6214.htm</w:t>
        </w:r>
      </w:hyperlink>
    </w:p>
    <w:p w14:paraId="7BEEAAEB" w14:textId="77777777" w:rsidR="00E76A9D" w:rsidRPr="00A51F15" w:rsidRDefault="00E76A9D" w:rsidP="00AE0368">
      <w:pPr>
        <w:rPr>
          <w:color w:val="000000"/>
          <w:sz w:val="22"/>
        </w:rPr>
      </w:pPr>
    </w:p>
    <w:tbl>
      <w:tblPr>
        <w:tblStyle w:val="Tablaconcuadrcula"/>
        <w:tblW w:w="0" w:type="auto"/>
        <w:tblLayout w:type="fixed"/>
        <w:tblLook w:val="04A0" w:firstRow="1" w:lastRow="0" w:firstColumn="1" w:lastColumn="0" w:noHBand="0" w:noVBand="1"/>
      </w:tblPr>
      <w:tblGrid>
        <w:gridCol w:w="2943"/>
        <w:gridCol w:w="6394"/>
      </w:tblGrid>
      <w:tr w:rsidR="00AE0368" w:rsidRPr="00A51F15" w14:paraId="466ECA20" w14:textId="77777777" w:rsidTr="0075018E">
        <w:tc>
          <w:tcPr>
            <w:tcW w:w="9337" w:type="dxa"/>
            <w:gridSpan w:val="2"/>
            <w:shd w:val="clear" w:color="auto" w:fill="0D0D0D" w:themeFill="text1" w:themeFillTint="F2"/>
          </w:tcPr>
          <w:p w14:paraId="5DF2CB51" w14:textId="77777777" w:rsidR="00AE0368" w:rsidRPr="00A51F15" w:rsidRDefault="00AE0368" w:rsidP="0075018E">
            <w:pPr>
              <w:jc w:val="center"/>
              <w:rPr>
                <w:b/>
                <w:color w:val="FFFFFF" w:themeColor="background1"/>
                <w:sz w:val="22"/>
              </w:rPr>
            </w:pPr>
            <w:r w:rsidRPr="00A51F15">
              <w:rPr>
                <w:b/>
                <w:color w:val="FFFFFF" w:themeColor="background1"/>
                <w:sz w:val="22"/>
              </w:rPr>
              <w:t>Imagen (fotografía, gráfica o ilustración)</w:t>
            </w:r>
          </w:p>
        </w:tc>
      </w:tr>
      <w:tr w:rsidR="00AE0368" w:rsidRPr="00A51F15" w14:paraId="779DFE70" w14:textId="77777777" w:rsidTr="0075018E">
        <w:tc>
          <w:tcPr>
            <w:tcW w:w="2943" w:type="dxa"/>
          </w:tcPr>
          <w:p w14:paraId="234D1674" w14:textId="77777777" w:rsidR="00AE0368" w:rsidRPr="00A51F15" w:rsidRDefault="00AE0368" w:rsidP="0075018E">
            <w:pPr>
              <w:rPr>
                <w:b/>
                <w:color w:val="000000"/>
                <w:sz w:val="22"/>
              </w:rPr>
            </w:pPr>
            <w:r w:rsidRPr="00A51F15">
              <w:rPr>
                <w:b/>
                <w:color w:val="000000"/>
                <w:sz w:val="22"/>
              </w:rPr>
              <w:t>Código</w:t>
            </w:r>
          </w:p>
        </w:tc>
        <w:tc>
          <w:tcPr>
            <w:tcW w:w="6394" w:type="dxa"/>
          </w:tcPr>
          <w:p w14:paraId="5F631809" w14:textId="513880C7" w:rsidR="00AE0368" w:rsidRPr="00A51F15" w:rsidRDefault="00AE0368" w:rsidP="003178D2">
            <w:pPr>
              <w:rPr>
                <w:b/>
                <w:color w:val="000000"/>
                <w:sz w:val="22"/>
              </w:rPr>
            </w:pPr>
            <w:r w:rsidRPr="00A51F15">
              <w:rPr>
                <w:color w:val="000000"/>
                <w:sz w:val="22"/>
              </w:rPr>
              <w:t>CS_07_05_IMG</w:t>
            </w:r>
            <w:r w:rsidR="003178D2">
              <w:rPr>
                <w:color w:val="000000"/>
                <w:sz w:val="22"/>
              </w:rPr>
              <w:t>16</w:t>
            </w:r>
          </w:p>
        </w:tc>
      </w:tr>
      <w:tr w:rsidR="00AE0368" w:rsidRPr="00A51F15" w14:paraId="1172A8D7" w14:textId="77777777" w:rsidTr="0075018E">
        <w:tc>
          <w:tcPr>
            <w:tcW w:w="2943" w:type="dxa"/>
          </w:tcPr>
          <w:p w14:paraId="0337017B" w14:textId="77777777" w:rsidR="00AE0368" w:rsidRPr="00A51F15" w:rsidRDefault="00AE0368" w:rsidP="0075018E">
            <w:pPr>
              <w:rPr>
                <w:color w:val="000000"/>
                <w:sz w:val="22"/>
              </w:rPr>
            </w:pPr>
            <w:r w:rsidRPr="00A51F15">
              <w:rPr>
                <w:b/>
                <w:color w:val="000000"/>
                <w:sz w:val="22"/>
              </w:rPr>
              <w:t>Descripción</w:t>
            </w:r>
          </w:p>
        </w:tc>
        <w:tc>
          <w:tcPr>
            <w:tcW w:w="6394" w:type="dxa"/>
          </w:tcPr>
          <w:p w14:paraId="76ED8776" w14:textId="69019875" w:rsidR="00AE0368" w:rsidRPr="00A51F15" w:rsidRDefault="00AE0368" w:rsidP="00AE0368">
            <w:pPr>
              <w:rPr>
                <w:color w:val="000000"/>
                <w:sz w:val="22"/>
              </w:rPr>
            </w:pPr>
            <w:r w:rsidRPr="00A51F15">
              <w:rPr>
                <w:color w:val="000000"/>
                <w:sz w:val="22"/>
              </w:rPr>
              <w:t>Mapa sobre las etapas de ocupación portuguesa de América</w:t>
            </w:r>
          </w:p>
        </w:tc>
      </w:tr>
      <w:tr w:rsidR="00AE0368" w:rsidRPr="00A51F15" w14:paraId="7B554934" w14:textId="77777777" w:rsidTr="0075018E">
        <w:tc>
          <w:tcPr>
            <w:tcW w:w="2943" w:type="dxa"/>
          </w:tcPr>
          <w:p w14:paraId="76C3F407" w14:textId="77777777" w:rsidR="00AE0368" w:rsidRPr="00A51F15" w:rsidRDefault="00AE0368" w:rsidP="0075018E">
            <w:pPr>
              <w:rPr>
                <w:color w:val="000000"/>
                <w:sz w:val="22"/>
              </w:rPr>
            </w:pPr>
            <w:r w:rsidRPr="00A51F15">
              <w:rPr>
                <w:b/>
                <w:color w:val="000000"/>
                <w:sz w:val="22"/>
              </w:rPr>
              <w:t>Código Shutterstock (o URL o la ruta en AulaPlaneta)</w:t>
            </w:r>
          </w:p>
        </w:tc>
        <w:tc>
          <w:tcPr>
            <w:tcW w:w="6394" w:type="dxa"/>
          </w:tcPr>
          <w:p w14:paraId="5675AC06" w14:textId="10DE632A" w:rsidR="00AE0368" w:rsidRPr="00A51F15" w:rsidRDefault="00AE0368" w:rsidP="0075018E">
            <w:pPr>
              <w:rPr>
                <w:color w:val="000000"/>
                <w:sz w:val="22"/>
              </w:rPr>
            </w:pPr>
            <w:r w:rsidRPr="00A51F15">
              <w:rPr>
                <w:color w:val="000000"/>
                <w:sz w:val="22"/>
              </w:rPr>
              <w:t>http://aulaplaneta.planetasaber.com/encyclopedia/default.asp?idpack=8&amp;idpil=000LT201&amp;ruta=Mediateca</w:t>
            </w:r>
          </w:p>
        </w:tc>
      </w:tr>
      <w:tr w:rsidR="00AE0368" w:rsidRPr="00A51F15" w14:paraId="4E573320" w14:textId="77777777" w:rsidTr="0075018E">
        <w:tc>
          <w:tcPr>
            <w:tcW w:w="2943" w:type="dxa"/>
          </w:tcPr>
          <w:p w14:paraId="11E646BB" w14:textId="77777777" w:rsidR="00AE0368" w:rsidRPr="00A51F15" w:rsidRDefault="00AE0368" w:rsidP="0075018E">
            <w:pPr>
              <w:rPr>
                <w:color w:val="000000"/>
                <w:sz w:val="22"/>
              </w:rPr>
            </w:pPr>
            <w:r w:rsidRPr="00A51F15">
              <w:rPr>
                <w:b/>
                <w:color w:val="000000"/>
                <w:sz w:val="22"/>
              </w:rPr>
              <w:t>Pie de imagen</w:t>
            </w:r>
          </w:p>
        </w:tc>
        <w:tc>
          <w:tcPr>
            <w:tcW w:w="6394" w:type="dxa"/>
          </w:tcPr>
          <w:p w14:paraId="4A342AB5" w14:textId="78E2AE1C" w:rsidR="00AE0368" w:rsidRPr="00A51F15" w:rsidRDefault="00AE0368" w:rsidP="0075018E">
            <w:pPr>
              <w:rPr>
                <w:color w:val="000000"/>
                <w:sz w:val="22"/>
              </w:rPr>
            </w:pPr>
            <w:r w:rsidRPr="00A51F15">
              <w:rPr>
                <w:color w:val="000000"/>
                <w:sz w:val="22"/>
              </w:rPr>
              <w:t>Las conquistas portuguesas en América. Españoles y portugueses se repartieron el Nuevo Mundo por el tratado de Tordesillas, que fijaba los límites de la expansión portuguesa 370 leguas al oeste de Cabo Verde, lo que permitió la penetración lusa en América del Sur.</w:t>
            </w:r>
          </w:p>
        </w:tc>
      </w:tr>
    </w:tbl>
    <w:p w14:paraId="37ED8054" w14:textId="77777777" w:rsidR="00AE0368" w:rsidRPr="00A51F15" w:rsidRDefault="00AE0368" w:rsidP="009F377A">
      <w:pPr>
        <w:rPr>
          <w:color w:val="000000"/>
          <w:sz w:val="22"/>
        </w:rPr>
      </w:pPr>
    </w:p>
    <w:p w14:paraId="23D12C28" w14:textId="3BF36921" w:rsidR="004A770C" w:rsidRPr="00A51F15" w:rsidRDefault="004A770C" w:rsidP="009F377A">
      <w:pPr>
        <w:rPr>
          <w:b/>
          <w:sz w:val="22"/>
        </w:rPr>
      </w:pPr>
      <w:r w:rsidRPr="00A51F15">
        <w:rPr>
          <w:sz w:val="22"/>
          <w:highlight w:val="yellow"/>
        </w:rPr>
        <w:t>[Sección 3]</w:t>
      </w:r>
      <w:r w:rsidRPr="00A51F15">
        <w:rPr>
          <w:sz w:val="22"/>
        </w:rPr>
        <w:t xml:space="preserve"> </w:t>
      </w:r>
      <w:r w:rsidRPr="00A51F15">
        <w:rPr>
          <w:b/>
          <w:sz w:val="22"/>
        </w:rPr>
        <w:t>2.</w:t>
      </w:r>
      <w:r w:rsidR="00482AB4" w:rsidRPr="00A51F15">
        <w:rPr>
          <w:b/>
          <w:sz w:val="22"/>
        </w:rPr>
        <w:t>1.1</w:t>
      </w:r>
      <w:r w:rsidR="006A04E4">
        <w:rPr>
          <w:b/>
          <w:sz w:val="22"/>
        </w:rPr>
        <w:t xml:space="preserve"> Organización político-</w:t>
      </w:r>
      <w:r w:rsidRPr="00A51F15">
        <w:rPr>
          <w:b/>
          <w:sz w:val="22"/>
        </w:rPr>
        <w:t>administrativa</w:t>
      </w:r>
    </w:p>
    <w:p w14:paraId="38EABDED" w14:textId="3A2EA37C" w:rsidR="00284588" w:rsidRPr="00886C44" w:rsidRDefault="009F377A" w:rsidP="00886C44">
      <w:pPr>
        <w:rPr>
          <w:color w:val="000000"/>
          <w:sz w:val="22"/>
        </w:rPr>
      </w:pPr>
      <w:r w:rsidRPr="00A51F15">
        <w:rPr>
          <w:color w:val="000000"/>
          <w:sz w:val="22"/>
        </w:rPr>
        <w:t>En 1530</w:t>
      </w:r>
      <w:r w:rsidR="008C6FED">
        <w:rPr>
          <w:color w:val="000000"/>
          <w:sz w:val="22"/>
        </w:rPr>
        <w:t>,</w:t>
      </w:r>
      <w:r w:rsidRPr="00A51F15">
        <w:rPr>
          <w:color w:val="000000"/>
          <w:sz w:val="22"/>
        </w:rPr>
        <w:t xml:space="preserve"> la </w:t>
      </w:r>
      <w:r w:rsidR="006D1A1E">
        <w:rPr>
          <w:color w:val="000000"/>
          <w:sz w:val="22"/>
        </w:rPr>
        <w:t>C</w:t>
      </w:r>
      <w:r w:rsidRPr="00A51F15">
        <w:rPr>
          <w:color w:val="000000"/>
          <w:sz w:val="22"/>
        </w:rPr>
        <w:t>orona portuguesa promo</w:t>
      </w:r>
      <w:r w:rsidR="008C6FED">
        <w:rPr>
          <w:color w:val="000000"/>
          <w:sz w:val="22"/>
        </w:rPr>
        <w:t>vió</w:t>
      </w:r>
      <w:r w:rsidRPr="00A51F15">
        <w:rPr>
          <w:color w:val="000000"/>
          <w:sz w:val="22"/>
        </w:rPr>
        <w:t xml:space="preserve"> que hombres solventes fueran a colonizar las tierras del Brasil. Con tal fin, el rey Juan II concedió fragmentos del territorio los interesados (</w:t>
      </w:r>
      <w:r w:rsidRPr="00A51F15">
        <w:rPr>
          <w:b/>
          <w:color w:val="000000"/>
          <w:sz w:val="22"/>
        </w:rPr>
        <w:t>capitán o donatario</w:t>
      </w:r>
      <w:r w:rsidRPr="00A51F15">
        <w:rPr>
          <w:color w:val="000000"/>
          <w:sz w:val="22"/>
        </w:rPr>
        <w:t xml:space="preserve">). </w:t>
      </w:r>
      <w:r w:rsidR="002F2993" w:rsidRPr="00A51F15">
        <w:rPr>
          <w:color w:val="000000"/>
          <w:sz w:val="22"/>
        </w:rPr>
        <w:t xml:space="preserve">De esta manera surgieron las </w:t>
      </w:r>
      <w:r w:rsidR="002F2993" w:rsidRPr="00A51F15">
        <w:rPr>
          <w:b/>
          <w:color w:val="000000"/>
          <w:sz w:val="22"/>
        </w:rPr>
        <w:t>capitanías</w:t>
      </w:r>
      <w:r w:rsidR="002F2993" w:rsidRPr="00A51F15">
        <w:rPr>
          <w:color w:val="000000"/>
          <w:sz w:val="22"/>
        </w:rPr>
        <w:t>, la primera forma de organización político-administrativa de la colonia portuguesa en América.</w:t>
      </w:r>
    </w:p>
    <w:tbl>
      <w:tblPr>
        <w:tblStyle w:val="Tablaconcuadrcula"/>
        <w:tblW w:w="0" w:type="auto"/>
        <w:tblLayout w:type="fixed"/>
        <w:tblLook w:val="04A0" w:firstRow="1" w:lastRow="0" w:firstColumn="1" w:lastColumn="0" w:noHBand="0" w:noVBand="1"/>
      </w:tblPr>
      <w:tblGrid>
        <w:gridCol w:w="3227"/>
        <w:gridCol w:w="6110"/>
      </w:tblGrid>
      <w:tr w:rsidR="00284588" w:rsidRPr="00A51F15" w14:paraId="290386E6" w14:textId="77777777" w:rsidTr="00284588">
        <w:tc>
          <w:tcPr>
            <w:tcW w:w="9337" w:type="dxa"/>
            <w:gridSpan w:val="2"/>
            <w:shd w:val="clear" w:color="auto" w:fill="0D0D0D" w:themeFill="text1" w:themeFillTint="F2"/>
          </w:tcPr>
          <w:p w14:paraId="2084FDA6" w14:textId="77777777" w:rsidR="00284588" w:rsidRPr="00A51F15" w:rsidRDefault="00284588" w:rsidP="00284588">
            <w:pPr>
              <w:jc w:val="center"/>
              <w:rPr>
                <w:b/>
                <w:color w:val="FFFFFF" w:themeColor="background1"/>
                <w:sz w:val="22"/>
              </w:rPr>
            </w:pPr>
            <w:r w:rsidRPr="00A51F15">
              <w:rPr>
                <w:b/>
                <w:color w:val="FFFFFF" w:themeColor="background1"/>
                <w:sz w:val="22"/>
              </w:rPr>
              <w:t>Imagen (fotografía, gráfica o ilustración)</w:t>
            </w:r>
          </w:p>
        </w:tc>
      </w:tr>
      <w:tr w:rsidR="00284588" w:rsidRPr="00A51F15" w14:paraId="52D136E1" w14:textId="77777777" w:rsidTr="00284588">
        <w:tc>
          <w:tcPr>
            <w:tcW w:w="3227" w:type="dxa"/>
          </w:tcPr>
          <w:p w14:paraId="075AE4DF" w14:textId="77777777" w:rsidR="00284588" w:rsidRPr="00A51F15" w:rsidRDefault="00284588" w:rsidP="00284588">
            <w:pPr>
              <w:rPr>
                <w:b/>
                <w:color w:val="000000"/>
                <w:sz w:val="22"/>
              </w:rPr>
            </w:pPr>
            <w:r w:rsidRPr="00A51F15">
              <w:rPr>
                <w:b/>
                <w:color w:val="000000"/>
                <w:sz w:val="22"/>
              </w:rPr>
              <w:t>Código</w:t>
            </w:r>
          </w:p>
        </w:tc>
        <w:tc>
          <w:tcPr>
            <w:tcW w:w="6110" w:type="dxa"/>
          </w:tcPr>
          <w:p w14:paraId="450B0525" w14:textId="56567001" w:rsidR="00284588" w:rsidRPr="00A51F15" w:rsidRDefault="00284588" w:rsidP="003178D2">
            <w:pPr>
              <w:rPr>
                <w:b/>
                <w:color w:val="000000"/>
                <w:sz w:val="22"/>
              </w:rPr>
            </w:pPr>
            <w:r w:rsidRPr="00A51F15">
              <w:rPr>
                <w:color w:val="000000"/>
                <w:sz w:val="22"/>
              </w:rPr>
              <w:t>CS_07_05_IMG</w:t>
            </w:r>
            <w:r w:rsidR="003178D2">
              <w:rPr>
                <w:color w:val="000000"/>
                <w:sz w:val="22"/>
              </w:rPr>
              <w:t>17</w:t>
            </w:r>
          </w:p>
        </w:tc>
      </w:tr>
      <w:tr w:rsidR="00284588" w:rsidRPr="00A51F15" w14:paraId="1E660CA2" w14:textId="77777777" w:rsidTr="00284588">
        <w:tc>
          <w:tcPr>
            <w:tcW w:w="3227" w:type="dxa"/>
          </w:tcPr>
          <w:p w14:paraId="3F3338CB" w14:textId="77777777" w:rsidR="00284588" w:rsidRPr="00A51F15" w:rsidRDefault="00284588" w:rsidP="00284588">
            <w:pPr>
              <w:rPr>
                <w:color w:val="000000"/>
                <w:sz w:val="22"/>
              </w:rPr>
            </w:pPr>
            <w:r w:rsidRPr="00A51F15">
              <w:rPr>
                <w:b/>
                <w:color w:val="000000"/>
                <w:sz w:val="22"/>
              </w:rPr>
              <w:t>Descripción</w:t>
            </w:r>
          </w:p>
        </w:tc>
        <w:tc>
          <w:tcPr>
            <w:tcW w:w="6110" w:type="dxa"/>
          </w:tcPr>
          <w:p w14:paraId="2B16A288" w14:textId="4D13ADA7" w:rsidR="00284588" w:rsidRPr="00A51F15" w:rsidRDefault="00284588" w:rsidP="003178D2">
            <w:pPr>
              <w:rPr>
                <w:color w:val="000000"/>
                <w:sz w:val="22"/>
              </w:rPr>
            </w:pPr>
            <w:r>
              <w:rPr>
                <w:color w:val="000000"/>
                <w:sz w:val="22"/>
              </w:rPr>
              <w:t>Mapa</w:t>
            </w:r>
            <w:r w:rsidR="003178D2">
              <w:rPr>
                <w:color w:val="000000"/>
                <w:sz w:val="22"/>
              </w:rPr>
              <w:t xml:space="preserve"> </w:t>
            </w:r>
            <w:r w:rsidR="003178D2" w:rsidRPr="00284588">
              <w:rPr>
                <w:color w:val="000000"/>
                <w:sz w:val="22"/>
              </w:rPr>
              <w:t>Asentamientos coloniales portugueses en el s</w:t>
            </w:r>
            <w:r w:rsidR="003178D2">
              <w:rPr>
                <w:color w:val="000000"/>
                <w:sz w:val="22"/>
              </w:rPr>
              <w:t>iglo</w:t>
            </w:r>
            <w:r w:rsidR="003178D2" w:rsidRPr="00284588">
              <w:rPr>
                <w:color w:val="000000"/>
                <w:sz w:val="22"/>
              </w:rPr>
              <w:t xml:space="preserve"> XVI</w:t>
            </w:r>
          </w:p>
        </w:tc>
      </w:tr>
      <w:tr w:rsidR="00284588" w:rsidRPr="00A51F15" w14:paraId="2A69D684" w14:textId="77777777" w:rsidTr="00284588">
        <w:tc>
          <w:tcPr>
            <w:tcW w:w="3227" w:type="dxa"/>
          </w:tcPr>
          <w:p w14:paraId="4BFF526E" w14:textId="77777777" w:rsidR="00284588" w:rsidRPr="00A51F15" w:rsidRDefault="00284588" w:rsidP="00284588">
            <w:pPr>
              <w:rPr>
                <w:color w:val="000000"/>
                <w:sz w:val="22"/>
              </w:rPr>
            </w:pPr>
            <w:r w:rsidRPr="00A51F15">
              <w:rPr>
                <w:b/>
                <w:color w:val="000000"/>
                <w:sz w:val="22"/>
              </w:rPr>
              <w:t>Código Shutterstock (o URL o la ruta en AulaPlaneta)</w:t>
            </w:r>
          </w:p>
        </w:tc>
        <w:tc>
          <w:tcPr>
            <w:tcW w:w="6110" w:type="dxa"/>
          </w:tcPr>
          <w:p w14:paraId="1D0A2CEA" w14:textId="05209E38" w:rsidR="00284588" w:rsidRPr="00A51F15" w:rsidRDefault="00284588" w:rsidP="00284588">
            <w:pPr>
              <w:rPr>
                <w:color w:val="000000"/>
                <w:sz w:val="22"/>
              </w:rPr>
            </w:pPr>
            <w:r w:rsidRPr="00284588">
              <w:rPr>
                <w:color w:val="000000"/>
                <w:sz w:val="22"/>
              </w:rPr>
              <w:t>http://hispanicasaber.planetasaber.com/encyclopedia/default.asp?idpack=8&amp;idpil=000LKZ01&amp;ruta=Buscador</w:t>
            </w:r>
          </w:p>
        </w:tc>
      </w:tr>
      <w:tr w:rsidR="00284588" w:rsidRPr="00A51F15" w14:paraId="0876F9A4" w14:textId="77777777" w:rsidTr="00284588">
        <w:tc>
          <w:tcPr>
            <w:tcW w:w="3227" w:type="dxa"/>
          </w:tcPr>
          <w:p w14:paraId="395740B3" w14:textId="77777777" w:rsidR="00284588" w:rsidRPr="00A51F15" w:rsidRDefault="00284588" w:rsidP="00284588">
            <w:pPr>
              <w:rPr>
                <w:color w:val="000000"/>
                <w:sz w:val="22"/>
              </w:rPr>
            </w:pPr>
            <w:r w:rsidRPr="00A51F15">
              <w:rPr>
                <w:b/>
                <w:color w:val="000000"/>
                <w:sz w:val="22"/>
              </w:rPr>
              <w:t>Pie de imagen</w:t>
            </w:r>
          </w:p>
        </w:tc>
        <w:tc>
          <w:tcPr>
            <w:tcW w:w="6110" w:type="dxa"/>
          </w:tcPr>
          <w:p w14:paraId="6359D616" w14:textId="73F1A5B8" w:rsidR="00284588" w:rsidRPr="00A51F15" w:rsidRDefault="00284588" w:rsidP="006D1A1E">
            <w:pPr>
              <w:rPr>
                <w:color w:val="000000"/>
                <w:sz w:val="22"/>
              </w:rPr>
            </w:pPr>
            <w:r w:rsidRPr="00284588">
              <w:rPr>
                <w:color w:val="000000"/>
                <w:sz w:val="22"/>
              </w:rPr>
              <w:t>Asentamientos coloniales portugueses en el s</w:t>
            </w:r>
            <w:r w:rsidR="00C204DB">
              <w:rPr>
                <w:color w:val="000000"/>
                <w:sz w:val="22"/>
              </w:rPr>
              <w:t>iglo</w:t>
            </w:r>
            <w:r w:rsidRPr="00284588">
              <w:rPr>
                <w:color w:val="000000"/>
                <w:sz w:val="22"/>
              </w:rPr>
              <w:t xml:space="preserve"> XVI. El dominio de las rutas comerciales mediante establecimientos fortificados y factorías costeras hizo de Portugal una de las grandes potencias coloniales a lo largo del s</w:t>
            </w:r>
            <w:r w:rsidR="00C204DB">
              <w:rPr>
                <w:color w:val="000000"/>
                <w:sz w:val="22"/>
              </w:rPr>
              <w:t>iglo</w:t>
            </w:r>
            <w:r w:rsidRPr="00284588">
              <w:rPr>
                <w:color w:val="000000"/>
                <w:sz w:val="22"/>
              </w:rPr>
              <w:t xml:space="preserve"> XVI y buena parte del s</w:t>
            </w:r>
            <w:r w:rsidR="00C204DB">
              <w:rPr>
                <w:color w:val="000000"/>
                <w:sz w:val="22"/>
              </w:rPr>
              <w:t>iglo</w:t>
            </w:r>
            <w:r w:rsidRPr="00284588">
              <w:rPr>
                <w:color w:val="000000"/>
                <w:sz w:val="22"/>
              </w:rPr>
              <w:t xml:space="preserve"> XVII.</w:t>
            </w:r>
          </w:p>
        </w:tc>
      </w:tr>
    </w:tbl>
    <w:p w14:paraId="326A1E24" w14:textId="77777777" w:rsidR="00284588" w:rsidRDefault="00284588" w:rsidP="002F2993">
      <w:pPr>
        <w:rPr>
          <w:color w:val="000000"/>
          <w:sz w:val="22"/>
        </w:rPr>
      </w:pPr>
    </w:p>
    <w:p w14:paraId="7C69F84F" w14:textId="26AB306F" w:rsidR="002F2993" w:rsidRPr="00A51F15" w:rsidRDefault="002F2993" w:rsidP="002F2993">
      <w:pPr>
        <w:rPr>
          <w:color w:val="000000"/>
          <w:sz w:val="22"/>
        </w:rPr>
      </w:pPr>
      <w:r w:rsidRPr="00A51F15">
        <w:rPr>
          <w:color w:val="000000"/>
          <w:sz w:val="22"/>
        </w:rPr>
        <w:lastRenderedPageBreak/>
        <w:t xml:space="preserve">El capitán recibía la capitanía como propiedad personal y hereditaria </w:t>
      </w:r>
      <w:r w:rsidR="006D1A1E">
        <w:rPr>
          <w:color w:val="000000"/>
          <w:sz w:val="22"/>
        </w:rPr>
        <w:t>con</w:t>
      </w:r>
      <w:r w:rsidRPr="00A51F15">
        <w:rPr>
          <w:color w:val="000000"/>
          <w:sz w:val="22"/>
        </w:rPr>
        <w:t xml:space="preserve"> varias condiciones</w:t>
      </w:r>
      <w:r w:rsidR="00C204DB">
        <w:rPr>
          <w:color w:val="000000"/>
          <w:sz w:val="22"/>
        </w:rPr>
        <w:t>:</w:t>
      </w:r>
      <w:r w:rsidRPr="00A51F15">
        <w:rPr>
          <w:color w:val="000000"/>
          <w:sz w:val="22"/>
        </w:rPr>
        <w:t xml:space="preserve"> primero, todos </w:t>
      </w:r>
      <w:r w:rsidR="009359D5" w:rsidRPr="00A51F15">
        <w:rPr>
          <w:color w:val="000000"/>
          <w:sz w:val="22"/>
        </w:rPr>
        <w:t xml:space="preserve">los </w:t>
      </w:r>
      <w:r w:rsidRPr="00A51F15">
        <w:rPr>
          <w:color w:val="000000"/>
          <w:sz w:val="22"/>
        </w:rPr>
        <w:t>costos y los riesgos de fundar una capitanía los debía asumir</w:t>
      </w:r>
      <w:r w:rsidR="009359D5" w:rsidRPr="00A51F15">
        <w:rPr>
          <w:color w:val="000000"/>
          <w:sz w:val="22"/>
        </w:rPr>
        <w:t xml:space="preserve"> </w:t>
      </w:r>
      <w:r w:rsidRPr="00A51F15">
        <w:rPr>
          <w:color w:val="000000"/>
          <w:sz w:val="22"/>
        </w:rPr>
        <w:t>él</w:t>
      </w:r>
      <w:r w:rsidR="003E4DDF">
        <w:rPr>
          <w:color w:val="000000"/>
          <w:sz w:val="22"/>
        </w:rPr>
        <w:t xml:space="preserve"> mismo</w:t>
      </w:r>
      <w:r w:rsidRPr="00A51F15">
        <w:rPr>
          <w:color w:val="000000"/>
          <w:sz w:val="22"/>
        </w:rPr>
        <w:t xml:space="preserve">; segundo, tenía que entregarle a la </w:t>
      </w:r>
      <w:r w:rsidR="00754221">
        <w:rPr>
          <w:color w:val="000000"/>
          <w:sz w:val="22"/>
        </w:rPr>
        <w:t>C</w:t>
      </w:r>
      <w:r w:rsidRPr="00A51F15">
        <w:rPr>
          <w:color w:val="000000"/>
          <w:sz w:val="22"/>
        </w:rPr>
        <w:t xml:space="preserve">orona </w:t>
      </w:r>
      <w:r w:rsidR="009359D5" w:rsidRPr="00A51F15">
        <w:rPr>
          <w:color w:val="000000"/>
          <w:sz w:val="22"/>
        </w:rPr>
        <w:t>un porcentaje de la producción de la capitanía</w:t>
      </w:r>
      <w:r w:rsidR="00754221">
        <w:rPr>
          <w:color w:val="000000"/>
          <w:sz w:val="22"/>
        </w:rPr>
        <w:t>,</w:t>
      </w:r>
      <w:r w:rsidR="009359D5" w:rsidRPr="00A51F15">
        <w:rPr>
          <w:color w:val="000000"/>
          <w:sz w:val="22"/>
        </w:rPr>
        <w:t xml:space="preserve"> y tercero, se comprometía a que la capitanía se</w:t>
      </w:r>
      <w:r w:rsidRPr="00A51F15">
        <w:rPr>
          <w:color w:val="000000"/>
          <w:sz w:val="22"/>
        </w:rPr>
        <w:t xml:space="preserve"> poblara con colonos cristianos. </w:t>
      </w:r>
    </w:p>
    <w:p w14:paraId="77AD05CB" w14:textId="401EBAFC" w:rsidR="00754221" w:rsidRDefault="00C44F72" w:rsidP="00933C14">
      <w:pPr>
        <w:rPr>
          <w:color w:val="000000"/>
          <w:sz w:val="22"/>
        </w:rPr>
      </w:pPr>
      <w:r w:rsidRPr="00A51F15">
        <w:rPr>
          <w:color w:val="000000"/>
          <w:sz w:val="22"/>
        </w:rPr>
        <w:t>Diez años después, en 1548 el rey decidió limitar la autoridad de los c</w:t>
      </w:r>
      <w:r w:rsidR="008062A0" w:rsidRPr="00A51F15">
        <w:rPr>
          <w:color w:val="000000"/>
          <w:sz w:val="22"/>
        </w:rPr>
        <w:t xml:space="preserve">apitanes </w:t>
      </w:r>
      <w:r w:rsidRPr="00A51F15">
        <w:rPr>
          <w:color w:val="000000"/>
          <w:sz w:val="22"/>
        </w:rPr>
        <w:t xml:space="preserve">y para ello centralizó el poder, dándole forma a un gobierno común a cargo de un </w:t>
      </w:r>
      <w:r w:rsidRPr="00A51F15">
        <w:rPr>
          <w:b/>
          <w:color w:val="000000"/>
          <w:sz w:val="22"/>
        </w:rPr>
        <w:t>gobernador general</w:t>
      </w:r>
      <w:r w:rsidR="00754221">
        <w:rPr>
          <w:b/>
          <w:color w:val="000000"/>
          <w:sz w:val="22"/>
        </w:rPr>
        <w:t>,</w:t>
      </w:r>
      <w:r w:rsidR="003E5F80" w:rsidRPr="00A51F15">
        <w:rPr>
          <w:color w:val="000000"/>
          <w:sz w:val="22"/>
        </w:rPr>
        <w:t xml:space="preserve"> quien no gobernaba solo, le apoyab</w:t>
      </w:r>
      <w:r w:rsidR="008062A0" w:rsidRPr="00A51F15">
        <w:rPr>
          <w:color w:val="000000"/>
          <w:sz w:val="22"/>
        </w:rPr>
        <w:t xml:space="preserve">an un </w:t>
      </w:r>
      <w:r w:rsidR="008062A0" w:rsidRPr="00A51F15">
        <w:rPr>
          <w:b/>
          <w:color w:val="000000"/>
          <w:sz w:val="22"/>
        </w:rPr>
        <w:t>oidor general</w:t>
      </w:r>
      <w:r w:rsidR="00754221">
        <w:rPr>
          <w:b/>
          <w:color w:val="000000"/>
          <w:sz w:val="22"/>
        </w:rPr>
        <w:t>,</w:t>
      </w:r>
      <w:r w:rsidR="008062A0" w:rsidRPr="00A51F15">
        <w:rPr>
          <w:color w:val="000000"/>
          <w:sz w:val="22"/>
        </w:rPr>
        <w:t xml:space="preserve"> que tenía funciones judiciales; un </w:t>
      </w:r>
      <w:r w:rsidR="008062A0" w:rsidRPr="00A51F15">
        <w:rPr>
          <w:b/>
          <w:color w:val="000000"/>
          <w:sz w:val="22"/>
        </w:rPr>
        <w:t>capitán mayor</w:t>
      </w:r>
      <w:r w:rsidR="00754221">
        <w:rPr>
          <w:b/>
          <w:color w:val="000000"/>
          <w:sz w:val="22"/>
        </w:rPr>
        <w:t>,</w:t>
      </w:r>
      <w:r w:rsidR="008062A0" w:rsidRPr="00A51F15">
        <w:rPr>
          <w:color w:val="000000"/>
          <w:sz w:val="22"/>
        </w:rPr>
        <w:t xml:space="preserve"> quien se ocupaba de los asuntos militares</w:t>
      </w:r>
      <w:r w:rsidR="00754221">
        <w:rPr>
          <w:color w:val="000000"/>
          <w:sz w:val="22"/>
        </w:rPr>
        <w:t>,</w:t>
      </w:r>
      <w:r w:rsidR="008062A0" w:rsidRPr="00A51F15">
        <w:rPr>
          <w:color w:val="000000"/>
          <w:sz w:val="22"/>
        </w:rPr>
        <w:t xml:space="preserve"> y un </w:t>
      </w:r>
      <w:r w:rsidR="008062A0" w:rsidRPr="00A51F15">
        <w:rPr>
          <w:b/>
          <w:color w:val="000000"/>
          <w:sz w:val="22"/>
        </w:rPr>
        <w:t>proveedor mayor</w:t>
      </w:r>
      <w:r w:rsidR="00754221">
        <w:rPr>
          <w:b/>
          <w:color w:val="000000"/>
          <w:sz w:val="22"/>
        </w:rPr>
        <w:t>,</w:t>
      </w:r>
      <w:r w:rsidR="008062A0" w:rsidRPr="00A51F15">
        <w:rPr>
          <w:color w:val="000000"/>
          <w:sz w:val="22"/>
        </w:rPr>
        <w:t xml:space="preserve"> quien tenía las tareas de organizar el comercio, instalar aduanas en todos</w:t>
      </w:r>
      <w:r w:rsidR="002D6DA4" w:rsidRPr="00A51F15">
        <w:rPr>
          <w:color w:val="000000"/>
          <w:sz w:val="22"/>
        </w:rPr>
        <w:t xml:space="preserve"> los puertos</w:t>
      </w:r>
      <w:r w:rsidR="008062A0" w:rsidRPr="00A51F15">
        <w:rPr>
          <w:color w:val="000000"/>
          <w:sz w:val="22"/>
        </w:rPr>
        <w:t xml:space="preserve"> y recaudar los impuestos que iban directamente a la </w:t>
      </w:r>
      <w:r w:rsidR="00754221">
        <w:rPr>
          <w:color w:val="000000"/>
          <w:sz w:val="22"/>
        </w:rPr>
        <w:t>C</w:t>
      </w:r>
      <w:r w:rsidR="008062A0" w:rsidRPr="00A51F15">
        <w:rPr>
          <w:color w:val="000000"/>
          <w:sz w:val="22"/>
        </w:rPr>
        <w:t>orona.</w:t>
      </w:r>
    </w:p>
    <w:p w14:paraId="20937C95" w14:textId="75F81A2E" w:rsidR="00274FE0" w:rsidRPr="00933C14" w:rsidRDefault="008062A0" w:rsidP="00933C14">
      <w:pPr>
        <w:rPr>
          <w:color w:val="000000"/>
          <w:sz w:val="22"/>
        </w:rPr>
      </w:pPr>
      <w:r w:rsidRPr="00A51F15">
        <w:rPr>
          <w:color w:val="000000"/>
          <w:sz w:val="22"/>
        </w:rPr>
        <w:t xml:space="preserve">El gobernador general fue </w:t>
      </w:r>
      <w:r w:rsidR="002D6DA4" w:rsidRPr="00A51F15">
        <w:rPr>
          <w:color w:val="000000"/>
          <w:sz w:val="22"/>
        </w:rPr>
        <w:t>la máxima autoridad en la C</w:t>
      </w:r>
      <w:r w:rsidRPr="00A51F15">
        <w:rPr>
          <w:color w:val="000000"/>
          <w:sz w:val="22"/>
        </w:rPr>
        <w:t>olonia y, por tanto, limitó los poderes judiciales, políticos y militares de los capitanes, pero no así sus derechos económicos.</w:t>
      </w:r>
      <w:r w:rsidR="005E4894" w:rsidRPr="00A51F15">
        <w:rPr>
          <w:color w:val="000000"/>
          <w:sz w:val="22"/>
        </w:rPr>
        <w:t xml:space="preserve"> En 1640, copiando el modelo político administrativo de España, el rey portugués creó el cargo de </w:t>
      </w:r>
      <w:r w:rsidR="005E4894" w:rsidRPr="00A51F15">
        <w:rPr>
          <w:b/>
          <w:color w:val="000000"/>
          <w:sz w:val="22"/>
        </w:rPr>
        <w:t>virrey</w:t>
      </w:r>
      <w:r w:rsidR="00754221">
        <w:rPr>
          <w:b/>
          <w:color w:val="000000"/>
          <w:sz w:val="22"/>
        </w:rPr>
        <w:t>,</w:t>
      </w:r>
      <w:r w:rsidR="005E4894" w:rsidRPr="00A51F15">
        <w:rPr>
          <w:color w:val="000000"/>
          <w:sz w:val="22"/>
        </w:rPr>
        <w:t xml:space="preserve"> quien estuvo por encima del gobernador general</w:t>
      </w:r>
      <w:r w:rsidR="00801D2D">
        <w:rPr>
          <w:color w:val="000000"/>
          <w:sz w:val="22"/>
        </w:rPr>
        <w:t>.</w:t>
      </w:r>
    </w:p>
    <w:tbl>
      <w:tblPr>
        <w:tblStyle w:val="Tablaconcuadrcula"/>
        <w:tblW w:w="0" w:type="auto"/>
        <w:tblLook w:val="04A0" w:firstRow="1" w:lastRow="0" w:firstColumn="1" w:lastColumn="0" w:noHBand="0" w:noVBand="1"/>
      </w:tblPr>
      <w:tblGrid>
        <w:gridCol w:w="2518"/>
        <w:gridCol w:w="6515"/>
      </w:tblGrid>
      <w:tr w:rsidR="00933C14" w:rsidRPr="00A35C17" w14:paraId="67E13D48" w14:textId="77777777" w:rsidTr="006A04E4">
        <w:tc>
          <w:tcPr>
            <w:tcW w:w="9033" w:type="dxa"/>
            <w:gridSpan w:val="2"/>
            <w:shd w:val="clear" w:color="auto" w:fill="000000" w:themeFill="text1"/>
          </w:tcPr>
          <w:p w14:paraId="1C7FA4C8" w14:textId="77777777" w:rsidR="00933C14" w:rsidRPr="00A35C17" w:rsidRDefault="00933C14" w:rsidP="006A04E4">
            <w:pPr>
              <w:jc w:val="center"/>
              <w:rPr>
                <w:b/>
                <w:color w:val="365F91" w:themeColor="accent1" w:themeShade="BF"/>
                <w:sz w:val="22"/>
              </w:rPr>
            </w:pPr>
            <w:r w:rsidRPr="00A35C17">
              <w:rPr>
                <w:b/>
                <w:color w:val="365F91" w:themeColor="accent1" w:themeShade="BF"/>
                <w:sz w:val="22"/>
              </w:rPr>
              <w:t>Practica: recurso nuevo</w:t>
            </w:r>
          </w:p>
        </w:tc>
      </w:tr>
      <w:tr w:rsidR="00933C14" w:rsidRPr="00A35C17" w14:paraId="4E60248F" w14:textId="77777777" w:rsidTr="006A04E4">
        <w:tc>
          <w:tcPr>
            <w:tcW w:w="2518" w:type="dxa"/>
          </w:tcPr>
          <w:p w14:paraId="46F8EEF0" w14:textId="77777777" w:rsidR="00933C14" w:rsidRPr="00A35C17" w:rsidRDefault="00933C14" w:rsidP="006A04E4">
            <w:pPr>
              <w:rPr>
                <w:b/>
                <w:color w:val="365F91" w:themeColor="accent1" w:themeShade="BF"/>
                <w:sz w:val="22"/>
              </w:rPr>
            </w:pPr>
            <w:r w:rsidRPr="00A35C17">
              <w:rPr>
                <w:b/>
                <w:color w:val="365F91" w:themeColor="accent1" w:themeShade="BF"/>
                <w:sz w:val="22"/>
              </w:rPr>
              <w:t>Código</w:t>
            </w:r>
          </w:p>
        </w:tc>
        <w:tc>
          <w:tcPr>
            <w:tcW w:w="6515" w:type="dxa"/>
          </w:tcPr>
          <w:p w14:paraId="56F349B9" w14:textId="723EB034" w:rsidR="00933C14" w:rsidRPr="00A35C17" w:rsidRDefault="00933C14" w:rsidP="006A04E4">
            <w:pPr>
              <w:rPr>
                <w:b/>
                <w:color w:val="365F91" w:themeColor="accent1" w:themeShade="BF"/>
                <w:sz w:val="22"/>
              </w:rPr>
            </w:pPr>
            <w:r w:rsidRPr="00A35C17">
              <w:rPr>
                <w:color w:val="365F91" w:themeColor="accent1" w:themeShade="BF"/>
                <w:sz w:val="22"/>
              </w:rPr>
              <w:t>CS_07_05_REC0</w:t>
            </w:r>
            <w:r>
              <w:rPr>
                <w:color w:val="365F91" w:themeColor="accent1" w:themeShade="BF"/>
                <w:sz w:val="22"/>
              </w:rPr>
              <w:t>9</w:t>
            </w:r>
          </w:p>
        </w:tc>
      </w:tr>
      <w:tr w:rsidR="00933C14" w:rsidRPr="00A35C17" w14:paraId="798365B1" w14:textId="77777777" w:rsidTr="006A04E4">
        <w:tc>
          <w:tcPr>
            <w:tcW w:w="2518" w:type="dxa"/>
          </w:tcPr>
          <w:p w14:paraId="5967606F" w14:textId="77777777" w:rsidR="00933C14" w:rsidRPr="00A35C17" w:rsidRDefault="00933C14" w:rsidP="006A04E4">
            <w:pPr>
              <w:rPr>
                <w:color w:val="365F91" w:themeColor="accent1" w:themeShade="BF"/>
                <w:sz w:val="22"/>
              </w:rPr>
            </w:pPr>
            <w:r w:rsidRPr="00A35C17">
              <w:rPr>
                <w:b/>
                <w:color w:val="365F91" w:themeColor="accent1" w:themeShade="BF"/>
                <w:sz w:val="22"/>
              </w:rPr>
              <w:t>Título</w:t>
            </w:r>
          </w:p>
        </w:tc>
        <w:tc>
          <w:tcPr>
            <w:tcW w:w="6515" w:type="dxa"/>
          </w:tcPr>
          <w:p w14:paraId="6DEB5E09" w14:textId="3BEBFD95" w:rsidR="00933C14" w:rsidRPr="00A35C17" w:rsidRDefault="00933C14" w:rsidP="006A04E4">
            <w:pPr>
              <w:rPr>
                <w:color w:val="365F91" w:themeColor="accent1" w:themeShade="BF"/>
                <w:sz w:val="22"/>
              </w:rPr>
            </w:pPr>
            <w:r>
              <w:rPr>
                <w:color w:val="365F91" w:themeColor="accent1" w:themeShade="BF"/>
                <w:sz w:val="22"/>
              </w:rPr>
              <w:t>Descifra los co</w:t>
            </w:r>
            <w:r w:rsidR="006A04E4">
              <w:rPr>
                <w:color w:val="365F91" w:themeColor="accent1" w:themeShade="BF"/>
                <w:sz w:val="22"/>
              </w:rPr>
              <w:t>n</w:t>
            </w:r>
            <w:r>
              <w:rPr>
                <w:color w:val="365F91" w:themeColor="accent1" w:themeShade="BF"/>
                <w:sz w:val="22"/>
              </w:rPr>
              <w:t>ceptos</w:t>
            </w:r>
          </w:p>
        </w:tc>
      </w:tr>
      <w:tr w:rsidR="00933C14" w:rsidRPr="00A35C17" w14:paraId="2DCDC4F9" w14:textId="77777777" w:rsidTr="006A04E4">
        <w:tc>
          <w:tcPr>
            <w:tcW w:w="2518" w:type="dxa"/>
          </w:tcPr>
          <w:p w14:paraId="40E14331" w14:textId="77777777" w:rsidR="00933C14" w:rsidRPr="00A35C17" w:rsidRDefault="00933C14" w:rsidP="006A04E4">
            <w:pPr>
              <w:rPr>
                <w:color w:val="365F91" w:themeColor="accent1" w:themeShade="BF"/>
                <w:sz w:val="22"/>
              </w:rPr>
            </w:pPr>
            <w:r w:rsidRPr="00A35C17">
              <w:rPr>
                <w:b/>
                <w:color w:val="365F91" w:themeColor="accent1" w:themeShade="BF"/>
                <w:sz w:val="22"/>
              </w:rPr>
              <w:t>Descripción</w:t>
            </w:r>
          </w:p>
        </w:tc>
        <w:tc>
          <w:tcPr>
            <w:tcW w:w="6515" w:type="dxa"/>
          </w:tcPr>
          <w:p w14:paraId="1CDB8D70" w14:textId="5D4644D6" w:rsidR="00933C14" w:rsidRPr="00A35C17" w:rsidRDefault="00933C14" w:rsidP="006A04E4">
            <w:pPr>
              <w:rPr>
                <w:color w:val="365F91" w:themeColor="accent1" w:themeShade="BF"/>
                <w:sz w:val="22"/>
              </w:rPr>
            </w:pPr>
            <w:r>
              <w:rPr>
                <w:color w:val="365F91" w:themeColor="accent1" w:themeShade="BF"/>
                <w:sz w:val="22"/>
              </w:rPr>
              <w:t>M 15A</w:t>
            </w:r>
            <w:r w:rsidR="006C286C">
              <w:rPr>
                <w:color w:val="365F91" w:themeColor="accent1" w:themeShade="BF"/>
                <w:sz w:val="22"/>
              </w:rPr>
              <w:t xml:space="preserve"> </w:t>
            </w:r>
            <w:r>
              <w:rPr>
                <w:color w:val="365F91" w:themeColor="accent1" w:themeShade="BF"/>
                <w:sz w:val="22"/>
              </w:rPr>
              <w:t>Actividad para identificar el lenguaje específico de los conceptos principales acerca de la organización político</w:t>
            </w:r>
            <w:r w:rsidR="00754221">
              <w:rPr>
                <w:color w:val="365F91" w:themeColor="accent1" w:themeShade="BF"/>
                <w:sz w:val="22"/>
              </w:rPr>
              <w:t>-</w:t>
            </w:r>
            <w:r>
              <w:rPr>
                <w:color w:val="365F91" w:themeColor="accent1" w:themeShade="BF"/>
                <w:sz w:val="22"/>
              </w:rPr>
              <w:t xml:space="preserve"> administrativa portuguesa en América</w:t>
            </w:r>
          </w:p>
        </w:tc>
      </w:tr>
    </w:tbl>
    <w:p w14:paraId="17E0A7D6" w14:textId="77777777" w:rsidR="00274FE0" w:rsidRPr="0023142B" w:rsidRDefault="00274FE0" w:rsidP="00DC59D2">
      <w:pPr>
        <w:spacing w:after="0"/>
        <w:rPr>
          <w:color w:val="000000"/>
          <w:sz w:val="22"/>
          <w:lang w:val="es-MX"/>
        </w:rPr>
      </w:pPr>
    </w:p>
    <w:tbl>
      <w:tblPr>
        <w:tblStyle w:val="Tablaconcuadrcula"/>
        <w:tblW w:w="0" w:type="auto"/>
        <w:tblLayout w:type="fixed"/>
        <w:tblLook w:val="04A0" w:firstRow="1" w:lastRow="0" w:firstColumn="1" w:lastColumn="0" w:noHBand="0" w:noVBand="1"/>
      </w:tblPr>
      <w:tblGrid>
        <w:gridCol w:w="2660"/>
        <w:gridCol w:w="6677"/>
      </w:tblGrid>
      <w:tr w:rsidR="00DC59D2" w:rsidRPr="00A51F15" w14:paraId="75B9FF82" w14:textId="77777777" w:rsidTr="00801D2D">
        <w:tc>
          <w:tcPr>
            <w:tcW w:w="9337" w:type="dxa"/>
            <w:gridSpan w:val="2"/>
            <w:shd w:val="clear" w:color="auto" w:fill="0D0D0D" w:themeFill="text1" w:themeFillTint="F2"/>
          </w:tcPr>
          <w:p w14:paraId="4CF88959"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54C0A184" w14:textId="77777777" w:rsidTr="00801D2D">
        <w:tc>
          <w:tcPr>
            <w:tcW w:w="2660" w:type="dxa"/>
          </w:tcPr>
          <w:p w14:paraId="7B8C18CE" w14:textId="77777777" w:rsidR="00DC59D2" w:rsidRPr="00A51F15" w:rsidRDefault="00DC59D2" w:rsidP="00216B73">
            <w:pPr>
              <w:rPr>
                <w:b/>
                <w:color w:val="000000"/>
                <w:sz w:val="22"/>
              </w:rPr>
            </w:pPr>
            <w:r w:rsidRPr="00A51F15">
              <w:rPr>
                <w:b/>
                <w:color w:val="000000"/>
                <w:sz w:val="22"/>
              </w:rPr>
              <w:t>Código</w:t>
            </w:r>
          </w:p>
        </w:tc>
        <w:tc>
          <w:tcPr>
            <w:tcW w:w="6677" w:type="dxa"/>
          </w:tcPr>
          <w:p w14:paraId="48A09D55" w14:textId="4A113F3C" w:rsidR="00DC59D2" w:rsidRPr="00A51F15" w:rsidRDefault="00DC59D2" w:rsidP="00216B73">
            <w:pPr>
              <w:rPr>
                <w:b/>
                <w:color w:val="000000"/>
                <w:sz w:val="22"/>
              </w:rPr>
            </w:pPr>
            <w:r w:rsidRPr="00A51F15">
              <w:rPr>
                <w:color w:val="000000"/>
                <w:sz w:val="22"/>
              </w:rPr>
              <w:t>CS_07_05_IM</w:t>
            </w:r>
            <w:r w:rsidRPr="00F8405B">
              <w:rPr>
                <w:color w:val="000000"/>
                <w:sz w:val="22"/>
                <w:highlight w:val="yellow"/>
              </w:rPr>
              <w:t>G</w:t>
            </w:r>
            <w:r w:rsidR="003178D2">
              <w:rPr>
                <w:color w:val="000000"/>
                <w:sz w:val="22"/>
                <w:highlight w:val="yellow"/>
              </w:rPr>
              <w:t>18</w:t>
            </w:r>
          </w:p>
        </w:tc>
      </w:tr>
      <w:tr w:rsidR="00DC59D2" w:rsidRPr="00A51F15" w14:paraId="0E879F23" w14:textId="77777777" w:rsidTr="00801D2D">
        <w:tc>
          <w:tcPr>
            <w:tcW w:w="2660" w:type="dxa"/>
          </w:tcPr>
          <w:p w14:paraId="7D012469" w14:textId="77777777" w:rsidR="00DC59D2" w:rsidRPr="00A51F15" w:rsidRDefault="00DC59D2" w:rsidP="00216B73">
            <w:pPr>
              <w:rPr>
                <w:color w:val="000000"/>
                <w:sz w:val="22"/>
              </w:rPr>
            </w:pPr>
            <w:r w:rsidRPr="00A51F15">
              <w:rPr>
                <w:b/>
                <w:color w:val="000000"/>
                <w:sz w:val="22"/>
              </w:rPr>
              <w:t>Descripción</w:t>
            </w:r>
          </w:p>
        </w:tc>
        <w:tc>
          <w:tcPr>
            <w:tcW w:w="6677" w:type="dxa"/>
          </w:tcPr>
          <w:p w14:paraId="7C5D4B66" w14:textId="77777777" w:rsidR="00DC59D2" w:rsidRDefault="00801D2D" w:rsidP="00216B73">
            <w:pPr>
              <w:rPr>
                <w:color w:val="000000"/>
                <w:sz w:val="22"/>
              </w:rPr>
            </w:pPr>
            <w:r>
              <w:rPr>
                <w:color w:val="000000"/>
                <w:sz w:val="22"/>
              </w:rPr>
              <w:t>I</w:t>
            </w:r>
            <w:r w:rsidRPr="00F8405B">
              <w:rPr>
                <w:color w:val="000000"/>
                <w:sz w:val="22"/>
                <w:highlight w:val="yellow"/>
              </w:rPr>
              <w:t>lustración</w:t>
            </w:r>
          </w:p>
          <w:p w14:paraId="2FDEB9B8" w14:textId="31BFBA81" w:rsidR="00801D2D" w:rsidRPr="00A51F15" w:rsidRDefault="00801D2D" w:rsidP="00216B73">
            <w:pPr>
              <w:rPr>
                <w:color w:val="000000"/>
                <w:sz w:val="22"/>
              </w:rPr>
            </w:pPr>
            <w:r>
              <w:rPr>
                <w:noProof/>
                <w:color w:val="000000"/>
                <w:sz w:val="22"/>
                <w:lang w:val="es-ES" w:eastAsia="es-ES"/>
              </w:rPr>
              <w:drawing>
                <wp:inline distT="0" distB="0" distL="0" distR="0" wp14:anchorId="70D0C8F8" wp14:editId="209837F8">
                  <wp:extent cx="1754372" cy="15519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55391" cy="1552841"/>
                          </a:xfrm>
                          <a:prstGeom prst="rect">
                            <a:avLst/>
                          </a:prstGeom>
                          <a:noFill/>
                          <a:ln>
                            <a:noFill/>
                          </a:ln>
                        </pic:spPr>
                      </pic:pic>
                    </a:graphicData>
                  </a:graphic>
                </wp:inline>
              </w:drawing>
            </w:r>
          </w:p>
        </w:tc>
      </w:tr>
      <w:tr w:rsidR="00DC59D2" w:rsidRPr="00A51F15" w14:paraId="1C3E7520" w14:textId="77777777" w:rsidTr="00801D2D">
        <w:tc>
          <w:tcPr>
            <w:tcW w:w="2660" w:type="dxa"/>
          </w:tcPr>
          <w:p w14:paraId="03F0CCA6" w14:textId="77777777" w:rsidR="00DC59D2" w:rsidRPr="00A51F15" w:rsidRDefault="00DC59D2" w:rsidP="00216B73">
            <w:pPr>
              <w:rPr>
                <w:color w:val="000000"/>
                <w:sz w:val="22"/>
              </w:rPr>
            </w:pPr>
            <w:r w:rsidRPr="00A51F15">
              <w:rPr>
                <w:b/>
                <w:color w:val="000000"/>
                <w:sz w:val="22"/>
              </w:rPr>
              <w:t xml:space="preserve">Código Shutterstock (o URL o la ruta en </w:t>
            </w:r>
            <w:r w:rsidRPr="00A51F15">
              <w:rPr>
                <w:b/>
                <w:color w:val="000000"/>
                <w:sz w:val="22"/>
              </w:rPr>
              <w:lastRenderedPageBreak/>
              <w:t>AulaPlaneta)</w:t>
            </w:r>
          </w:p>
        </w:tc>
        <w:tc>
          <w:tcPr>
            <w:tcW w:w="6677" w:type="dxa"/>
          </w:tcPr>
          <w:p w14:paraId="47E7A1FE" w14:textId="353ADA8F" w:rsidR="00DC59D2" w:rsidRPr="00A51F15" w:rsidRDefault="00801D2D" w:rsidP="00216B73">
            <w:pPr>
              <w:rPr>
                <w:color w:val="000000"/>
                <w:sz w:val="22"/>
              </w:rPr>
            </w:pPr>
            <w:r w:rsidRPr="00801D2D">
              <w:rPr>
                <w:color w:val="000000"/>
                <w:sz w:val="22"/>
              </w:rPr>
              <w:lastRenderedPageBreak/>
              <w:t>http://hispanicasaber.planetasaber.com/encyclopedia/default.asp?idpack=9&amp;idpil=00064Z01&amp;ruta=Buscador</w:t>
            </w:r>
          </w:p>
        </w:tc>
      </w:tr>
      <w:tr w:rsidR="00DC59D2" w:rsidRPr="00A51F15" w14:paraId="65997D15" w14:textId="77777777" w:rsidTr="00801D2D">
        <w:tc>
          <w:tcPr>
            <w:tcW w:w="2660" w:type="dxa"/>
          </w:tcPr>
          <w:p w14:paraId="23201D06" w14:textId="77777777" w:rsidR="00DC59D2" w:rsidRPr="00A51F15" w:rsidRDefault="00DC59D2" w:rsidP="00216B73">
            <w:pPr>
              <w:rPr>
                <w:color w:val="000000"/>
                <w:sz w:val="22"/>
              </w:rPr>
            </w:pPr>
            <w:r w:rsidRPr="00A51F15">
              <w:rPr>
                <w:b/>
                <w:color w:val="000000"/>
                <w:sz w:val="22"/>
              </w:rPr>
              <w:lastRenderedPageBreak/>
              <w:t>Pie de imagen</w:t>
            </w:r>
          </w:p>
        </w:tc>
        <w:tc>
          <w:tcPr>
            <w:tcW w:w="6677" w:type="dxa"/>
          </w:tcPr>
          <w:p w14:paraId="22064533" w14:textId="12B3C9A0" w:rsidR="00DC59D2" w:rsidRPr="00A51F15" w:rsidRDefault="00801D2D" w:rsidP="00754221">
            <w:pPr>
              <w:rPr>
                <w:color w:val="000000"/>
                <w:sz w:val="22"/>
              </w:rPr>
            </w:pPr>
            <w:r w:rsidRPr="00801D2D">
              <w:rPr>
                <w:color w:val="000000"/>
                <w:sz w:val="22"/>
              </w:rPr>
              <w:t>Mapa de América del Sur, detalle de la zona de Brasil y Amazonia (s</w:t>
            </w:r>
            <w:r w:rsidR="00754221">
              <w:rPr>
                <w:color w:val="000000"/>
                <w:sz w:val="22"/>
              </w:rPr>
              <w:t>iglo</w:t>
            </w:r>
            <w:r w:rsidRPr="00801D2D">
              <w:rPr>
                <w:color w:val="000000"/>
                <w:sz w:val="22"/>
              </w:rPr>
              <w:t xml:space="preserve"> XVII), de Willem Janszoon Blaeu (Museo Naval, Rotterdam, Países Bajos)</w:t>
            </w:r>
            <w:r w:rsidR="00754221">
              <w:rPr>
                <w:color w:val="000000"/>
                <w:sz w:val="22"/>
              </w:rPr>
              <w:t>.</w:t>
            </w:r>
          </w:p>
        </w:tc>
      </w:tr>
    </w:tbl>
    <w:p w14:paraId="4C607A60" w14:textId="77777777" w:rsidR="00DC59D2" w:rsidRPr="00A51F15" w:rsidRDefault="00DC59D2" w:rsidP="00DC59D2">
      <w:pPr>
        <w:spacing w:after="0"/>
        <w:rPr>
          <w:color w:val="000000"/>
          <w:sz w:val="22"/>
        </w:rPr>
      </w:pPr>
    </w:p>
    <w:p w14:paraId="7CF4002E" w14:textId="09E9D10F" w:rsidR="00482AB4" w:rsidRPr="00A51F15" w:rsidRDefault="002D6DA4" w:rsidP="002F2993">
      <w:pPr>
        <w:rPr>
          <w:sz w:val="22"/>
        </w:rPr>
      </w:pPr>
      <w:r w:rsidRPr="00A51F15">
        <w:rPr>
          <w:sz w:val="22"/>
        </w:rPr>
        <w:t xml:space="preserve">A mediados del siglo XVIII las capitanías adoptaron el nombre de provincias y </w:t>
      </w:r>
      <w:r w:rsidR="005E4894" w:rsidRPr="00A51F15">
        <w:rPr>
          <w:sz w:val="22"/>
        </w:rPr>
        <w:t xml:space="preserve">el máximo poder en ellas lo ejercía un gobernador. Las provincias se dividieron en localidades y </w:t>
      </w:r>
      <w:r w:rsidR="00711AC8">
        <w:rPr>
          <w:sz w:val="22"/>
        </w:rPr>
        <w:t xml:space="preserve">su </w:t>
      </w:r>
      <w:r w:rsidR="005E4894" w:rsidRPr="00A51F15">
        <w:rPr>
          <w:sz w:val="22"/>
        </w:rPr>
        <w:t xml:space="preserve">gobierno estuvo bajo la responsabilidad de un </w:t>
      </w:r>
      <w:r w:rsidR="002B6E79">
        <w:rPr>
          <w:sz w:val="22"/>
        </w:rPr>
        <w:t xml:space="preserve">concejo </w:t>
      </w:r>
      <w:r w:rsidR="00711AC8" w:rsidRPr="00A51F15">
        <w:rPr>
          <w:sz w:val="22"/>
        </w:rPr>
        <w:t xml:space="preserve"> </w:t>
      </w:r>
      <w:r w:rsidR="005E4894" w:rsidRPr="00A51F15">
        <w:rPr>
          <w:sz w:val="22"/>
        </w:rPr>
        <w:t>o cámara municipal</w:t>
      </w:r>
      <w:r w:rsidR="00C204DB">
        <w:rPr>
          <w:sz w:val="22"/>
        </w:rPr>
        <w:t>,</w:t>
      </w:r>
      <w:r w:rsidR="005E4894" w:rsidRPr="00A51F15">
        <w:rPr>
          <w:sz w:val="22"/>
        </w:rPr>
        <w:t xml:space="preserve"> que formada por dos jueces y varios consejeros</w:t>
      </w:r>
      <w:r w:rsidR="00C204DB">
        <w:rPr>
          <w:sz w:val="22"/>
        </w:rPr>
        <w:t>,</w:t>
      </w:r>
      <w:r w:rsidR="005E4894" w:rsidRPr="00A51F15">
        <w:rPr>
          <w:sz w:val="22"/>
        </w:rPr>
        <w:t xml:space="preserve"> quienes eran elegidos por los hombres importantes de la localidad.</w:t>
      </w:r>
    </w:p>
    <w:p w14:paraId="1AEF5263" w14:textId="6906A414" w:rsidR="004A770C" w:rsidRPr="00A51F15" w:rsidRDefault="004A770C" w:rsidP="003A04EF">
      <w:pPr>
        <w:rPr>
          <w:b/>
          <w:sz w:val="22"/>
        </w:rPr>
      </w:pPr>
      <w:r w:rsidRPr="00A51F15">
        <w:rPr>
          <w:sz w:val="22"/>
          <w:highlight w:val="yellow"/>
        </w:rPr>
        <w:t>[Sección 3]</w:t>
      </w:r>
      <w:r w:rsidRPr="00A51F15">
        <w:rPr>
          <w:sz w:val="22"/>
        </w:rPr>
        <w:t xml:space="preserve"> </w:t>
      </w:r>
      <w:r w:rsidR="00482AB4" w:rsidRPr="00A51F15">
        <w:rPr>
          <w:b/>
          <w:sz w:val="22"/>
        </w:rPr>
        <w:t>2.</w:t>
      </w:r>
      <w:r w:rsidRPr="00A51F15">
        <w:rPr>
          <w:b/>
          <w:sz w:val="22"/>
        </w:rPr>
        <w:t>1.2 Organización económica</w:t>
      </w:r>
    </w:p>
    <w:p w14:paraId="37B7EEA8" w14:textId="055A2F5A" w:rsidR="00482AB4" w:rsidRPr="00A51F15" w:rsidRDefault="005E4894" w:rsidP="003A04EF">
      <w:pPr>
        <w:rPr>
          <w:sz w:val="22"/>
        </w:rPr>
      </w:pPr>
      <w:r w:rsidRPr="00A51F15">
        <w:rPr>
          <w:sz w:val="22"/>
        </w:rPr>
        <w:t>La vida económica de Brasil durante la Colonia pasó por tres momentos.</w:t>
      </w:r>
    </w:p>
    <w:p w14:paraId="55D91DD4" w14:textId="039D4AD0" w:rsidR="005E4894" w:rsidRPr="00A51F15" w:rsidRDefault="005E4894" w:rsidP="003A04EF">
      <w:pPr>
        <w:rPr>
          <w:sz w:val="22"/>
        </w:rPr>
      </w:pPr>
      <w:r w:rsidRPr="00A51F15">
        <w:rPr>
          <w:sz w:val="22"/>
        </w:rPr>
        <w:t>• Desde 1500 hasta 1530</w:t>
      </w:r>
      <w:r w:rsidR="00C204DB">
        <w:rPr>
          <w:sz w:val="22"/>
        </w:rPr>
        <w:t>,</w:t>
      </w:r>
      <w:r w:rsidRPr="00A51F15">
        <w:rPr>
          <w:sz w:val="22"/>
        </w:rPr>
        <w:t xml:space="preserve"> la actividad económica se reducía a la explotación maderera.</w:t>
      </w:r>
    </w:p>
    <w:p w14:paraId="5F94053B" w14:textId="412F9C20" w:rsidR="009456CF" w:rsidRPr="00A51F15" w:rsidRDefault="005E4894" w:rsidP="003A04EF">
      <w:pPr>
        <w:rPr>
          <w:sz w:val="22"/>
        </w:rPr>
      </w:pPr>
      <w:r w:rsidRPr="00A51F15">
        <w:rPr>
          <w:sz w:val="22"/>
        </w:rPr>
        <w:t>•</w:t>
      </w:r>
      <w:r w:rsidR="001571E0" w:rsidRPr="00A51F15">
        <w:rPr>
          <w:sz w:val="22"/>
        </w:rPr>
        <w:t xml:space="preserve"> En 1532</w:t>
      </w:r>
      <w:r w:rsidR="007268B9">
        <w:rPr>
          <w:sz w:val="22"/>
        </w:rPr>
        <w:t>,</w:t>
      </w:r>
      <w:r w:rsidR="001571E0" w:rsidRPr="00A51F15">
        <w:rPr>
          <w:sz w:val="22"/>
        </w:rPr>
        <w:t xml:space="preserve"> los portugueses introdujeron en Brasil el cultivo de la caña de azúcar, </w:t>
      </w:r>
      <w:r w:rsidR="009F3D6C" w:rsidRPr="00A51F15">
        <w:rPr>
          <w:sz w:val="22"/>
        </w:rPr>
        <w:t xml:space="preserve">una planta originaria </w:t>
      </w:r>
      <w:r w:rsidR="002B6E79">
        <w:rPr>
          <w:sz w:val="22"/>
        </w:rPr>
        <w:t xml:space="preserve">de la India, pero que ellos traían </w:t>
      </w:r>
      <w:r w:rsidR="009F3D6C" w:rsidRPr="00A51F15">
        <w:rPr>
          <w:sz w:val="22"/>
        </w:rPr>
        <w:t>de Nueva Guinea</w:t>
      </w:r>
      <w:r w:rsidR="007268B9">
        <w:rPr>
          <w:sz w:val="22"/>
        </w:rPr>
        <w:t>,</w:t>
      </w:r>
      <w:r w:rsidR="009F3D6C" w:rsidRPr="00A51F15">
        <w:rPr>
          <w:sz w:val="22"/>
        </w:rPr>
        <w:t xml:space="preserve"> que se adaptó fácil </w:t>
      </w:r>
      <w:r w:rsidR="007268B9">
        <w:rPr>
          <w:sz w:val="22"/>
        </w:rPr>
        <w:t xml:space="preserve"> en </w:t>
      </w:r>
      <w:r w:rsidR="009F3D6C" w:rsidRPr="00A51F15">
        <w:rPr>
          <w:sz w:val="22"/>
        </w:rPr>
        <w:t xml:space="preserve">los lugares donde fue cultivada. La mano de obra que trabajaba en la zafra (cosecha de la caña y fabricación del azúcar) </w:t>
      </w:r>
      <w:r w:rsidR="009F3D6C" w:rsidRPr="007268B9">
        <w:rPr>
          <w:sz w:val="22"/>
        </w:rPr>
        <w:t xml:space="preserve">era la </w:t>
      </w:r>
      <w:r w:rsidR="009F3D6C" w:rsidRPr="00A51F15">
        <w:rPr>
          <w:sz w:val="22"/>
        </w:rPr>
        <w:t>población indígena</w:t>
      </w:r>
      <w:r w:rsidR="007268B9">
        <w:rPr>
          <w:sz w:val="22"/>
        </w:rPr>
        <w:t>,</w:t>
      </w:r>
      <w:r w:rsidR="009F3D6C" w:rsidRPr="00A51F15">
        <w:rPr>
          <w:sz w:val="22"/>
        </w:rPr>
        <w:t xml:space="preserve"> a la cual se esclavizaba. </w:t>
      </w:r>
    </w:p>
    <w:p w14:paraId="1E0B9FC4" w14:textId="77777777" w:rsidR="00886C44" w:rsidRPr="00886C44" w:rsidRDefault="00886C44" w:rsidP="00886C44">
      <w:pPr>
        <w:spacing w:after="0"/>
        <w:rPr>
          <w:sz w:val="22"/>
        </w:rPr>
      </w:pPr>
    </w:p>
    <w:tbl>
      <w:tblPr>
        <w:tblStyle w:val="Tablaconcuadrcula"/>
        <w:tblW w:w="0" w:type="auto"/>
        <w:tblLook w:val="04A0" w:firstRow="1" w:lastRow="0" w:firstColumn="1" w:lastColumn="0" w:noHBand="0" w:noVBand="1"/>
      </w:tblPr>
      <w:tblGrid>
        <w:gridCol w:w="2518"/>
        <w:gridCol w:w="6460"/>
      </w:tblGrid>
      <w:tr w:rsidR="00886C44" w:rsidRPr="00886C44" w14:paraId="07AF0295" w14:textId="77777777" w:rsidTr="00886C44">
        <w:tc>
          <w:tcPr>
            <w:tcW w:w="8978" w:type="dxa"/>
            <w:gridSpan w:val="2"/>
            <w:shd w:val="clear" w:color="auto" w:fill="000000" w:themeFill="text1"/>
          </w:tcPr>
          <w:p w14:paraId="3EFCEA22" w14:textId="77777777" w:rsidR="00886C44" w:rsidRPr="00886C44" w:rsidRDefault="00886C44" w:rsidP="00886C44">
            <w:pPr>
              <w:jc w:val="center"/>
              <w:rPr>
                <w:b/>
                <w:color w:val="FFFFFF" w:themeColor="background1"/>
                <w:sz w:val="22"/>
              </w:rPr>
            </w:pPr>
            <w:r w:rsidRPr="00886C44">
              <w:rPr>
                <w:b/>
                <w:color w:val="FFFFFF" w:themeColor="background1"/>
                <w:sz w:val="22"/>
              </w:rPr>
              <w:t>Destacado</w:t>
            </w:r>
          </w:p>
        </w:tc>
      </w:tr>
      <w:tr w:rsidR="00886C44" w:rsidRPr="00886C44" w14:paraId="34FD6F7D" w14:textId="77777777" w:rsidTr="00886C44">
        <w:tc>
          <w:tcPr>
            <w:tcW w:w="2518" w:type="dxa"/>
          </w:tcPr>
          <w:p w14:paraId="6002B4A4" w14:textId="77777777" w:rsidR="00886C44" w:rsidRPr="00886C44" w:rsidRDefault="00886C44" w:rsidP="00886C44">
            <w:pPr>
              <w:rPr>
                <w:b/>
                <w:sz w:val="22"/>
              </w:rPr>
            </w:pPr>
            <w:r w:rsidRPr="00886C44">
              <w:rPr>
                <w:b/>
                <w:sz w:val="22"/>
              </w:rPr>
              <w:t>Título</w:t>
            </w:r>
          </w:p>
        </w:tc>
        <w:tc>
          <w:tcPr>
            <w:tcW w:w="6460" w:type="dxa"/>
          </w:tcPr>
          <w:p w14:paraId="62D8DF5A" w14:textId="5A854BD8" w:rsidR="00886C44" w:rsidRPr="00886C44" w:rsidRDefault="000C2FAB" w:rsidP="00C204DB">
            <w:pPr>
              <w:rPr>
                <w:b/>
                <w:sz w:val="22"/>
              </w:rPr>
            </w:pPr>
            <w:r>
              <w:rPr>
                <w:b/>
                <w:sz w:val="22"/>
              </w:rPr>
              <w:t>Origen de la caña de</w:t>
            </w:r>
            <w:r w:rsidR="00C204DB">
              <w:rPr>
                <w:b/>
                <w:sz w:val="22"/>
              </w:rPr>
              <w:t xml:space="preserve"> </w:t>
            </w:r>
            <w:r>
              <w:rPr>
                <w:b/>
                <w:sz w:val="22"/>
              </w:rPr>
              <w:t>az</w:t>
            </w:r>
            <w:r w:rsidR="00C204DB">
              <w:rPr>
                <w:b/>
                <w:sz w:val="22"/>
              </w:rPr>
              <w:t>ú</w:t>
            </w:r>
            <w:r>
              <w:rPr>
                <w:b/>
                <w:sz w:val="22"/>
              </w:rPr>
              <w:t>car</w:t>
            </w:r>
          </w:p>
        </w:tc>
      </w:tr>
      <w:tr w:rsidR="00886C44" w:rsidRPr="00886C44" w14:paraId="4B55CED6" w14:textId="77777777" w:rsidTr="00886C44">
        <w:tc>
          <w:tcPr>
            <w:tcW w:w="2518" w:type="dxa"/>
          </w:tcPr>
          <w:p w14:paraId="79AAE88C" w14:textId="77777777" w:rsidR="00886C44" w:rsidRPr="00886C44" w:rsidRDefault="00886C44" w:rsidP="00886C44">
            <w:pPr>
              <w:rPr>
                <w:sz w:val="22"/>
              </w:rPr>
            </w:pPr>
            <w:r w:rsidRPr="00886C44">
              <w:rPr>
                <w:b/>
                <w:sz w:val="22"/>
              </w:rPr>
              <w:t>Contenido</w:t>
            </w:r>
          </w:p>
        </w:tc>
        <w:tc>
          <w:tcPr>
            <w:tcW w:w="6460" w:type="dxa"/>
          </w:tcPr>
          <w:p w14:paraId="2CA83068" w14:textId="04264BB9" w:rsidR="00886C44" w:rsidRPr="00886C44" w:rsidRDefault="000C2FAB" w:rsidP="002B6E79">
            <w:pPr>
              <w:rPr>
                <w:sz w:val="22"/>
              </w:rPr>
            </w:pPr>
            <w:r>
              <w:rPr>
                <w:sz w:val="22"/>
              </w:rPr>
              <w:t>La caña de az</w:t>
            </w:r>
            <w:r w:rsidR="003B45EC">
              <w:rPr>
                <w:sz w:val="22"/>
              </w:rPr>
              <w:t>ú</w:t>
            </w:r>
            <w:r>
              <w:rPr>
                <w:sz w:val="22"/>
              </w:rPr>
              <w:t>car es originaria de la India</w:t>
            </w:r>
            <w:r w:rsidR="002B6E79">
              <w:rPr>
                <w:sz w:val="22"/>
              </w:rPr>
              <w:t>,</w:t>
            </w:r>
            <w:r>
              <w:rPr>
                <w:sz w:val="22"/>
              </w:rPr>
              <w:t xml:space="preserve">, concretamente de Bengala, y la primera noticia que tuvo </w:t>
            </w:r>
            <w:r w:rsidR="003B45EC">
              <w:rPr>
                <w:sz w:val="22"/>
              </w:rPr>
              <w:t>O</w:t>
            </w:r>
            <w:r>
              <w:rPr>
                <w:sz w:val="22"/>
              </w:rPr>
              <w:t xml:space="preserve">ccidente sobre </w:t>
            </w:r>
            <w:r w:rsidR="001466A5">
              <w:rPr>
                <w:sz w:val="22"/>
              </w:rPr>
              <w:t xml:space="preserve">ella fue a través de uno de los hombres </w:t>
            </w:r>
            <w:r w:rsidR="007268B9">
              <w:rPr>
                <w:sz w:val="22"/>
              </w:rPr>
              <w:t xml:space="preserve">de </w:t>
            </w:r>
            <w:r w:rsidR="001466A5">
              <w:rPr>
                <w:sz w:val="22"/>
              </w:rPr>
              <w:t>Alejandro Magno</w:t>
            </w:r>
            <w:r w:rsidR="003B45EC">
              <w:rPr>
                <w:sz w:val="22"/>
              </w:rPr>
              <w:t>,</w:t>
            </w:r>
            <w:r w:rsidR="00E45380">
              <w:rPr>
                <w:sz w:val="22"/>
              </w:rPr>
              <w:t xml:space="preserve"> quien en el 340 a</w:t>
            </w:r>
            <w:r w:rsidR="003B45EC">
              <w:rPr>
                <w:sz w:val="22"/>
              </w:rPr>
              <w:t>.</w:t>
            </w:r>
            <w:r w:rsidR="00E45380">
              <w:rPr>
                <w:sz w:val="22"/>
              </w:rPr>
              <w:t xml:space="preserve"> C</w:t>
            </w:r>
            <w:r w:rsidR="003B45EC">
              <w:rPr>
                <w:sz w:val="22"/>
              </w:rPr>
              <w:t>.</w:t>
            </w:r>
            <w:r w:rsidR="00E45380">
              <w:rPr>
                <w:sz w:val="22"/>
              </w:rPr>
              <w:t xml:space="preserve"> la conoció en uno de sus viajes. Así que cuando los portugueses llevaron la planta a </w:t>
            </w:r>
            <w:r w:rsidR="00CE71B8">
              <w:rPr>
                <w:sz w:val="22"/>
              </w:rPr>
              <w:t xml:space="preserve">Brasil, esta ya se cultivaba en África y en las islas Canarias (España) y </w:t>
            </w:r>
            <w:r w:rsidR="00E45380">
              <w:rPr>
                <w:sz w:val="22"/>
              </w:rPr>
              <w:t>Azores</w:t>
            </w:r>
            <w:r w:rsidR="00CE71B8">
              <w:rPr>
                <w:sz w:val="22"/>
              </w:rPr>
              <w:t xml:space="preserve"> (Portugal). </w:t>
            </w:r>
          </w:p>
        </w:tc>
      </w:tr>
    </w:tbl>
    <w:p w14:paraId="3FB1AB76" w14:textId="77777777" w:rsidR="00886C44" w:rsidRDefault="00886C44" w:rsidP="00DC59D2">
      <w:pPr>
        <w:spacing w:after="0"/>
        <w:rPr>
          <w:sz w:val="22"/>
        </w:rPr>
      </w:pPr>
    </w:p>
    <w:p w14:paraId="74F8858B" w14:textId="77777777" w:rsidR="000C54B5" w:rsidRDefault="000C54B5" w:rsidP="00DC59D2">
      <w:pPr>
        <w:spacing w:after="0"/>
        <w:rPr>
          <w:sz w:val="22"/>
        </w:rPr>
      </w:pPr>
    </w:p>
    <w:p w14:paraId="7D280FBE" w14:textId="77777777" w:rsidR="000C54B5" w:rsidRDefault="000C54B5" w:rsidP="00DC59D2">
      <w:pPr>
        <w:spacing w:after="0"/>
        <w:rPr>
          <w:sz w:val="22"/>
        </w:rPr>
      </w:pPr>
    </w:p>
    <w:p w14:paraId="04F0DBBF" w14:textId="77777777" w:rsidR="000C54B5" w:rsidRDefault="000C54B5" w:rsidP="00DC59D2">
      <w:pPr>
        <w:spacing w:after="0"/>
        <w:rPr>
          <w:sz w:val="22"/>
        </w:rPr>
      </w:pPr>
    </w:p>
    <w:p w14:paraId="272ADB45" w14:textId="77777777" w:rsidR="000C54B5" w:rsidRDefault="000C54B5" w:rsidP="00DC59D2">
      <w:pPr>
        <w:spacing w:after="0"/>
        <w:rPr>
          <w:sz w:val="22"/>
        </w:rPr>
      </w:pPr>
    </w:p>
    <w:p w14:paraId="322AB857" w14:textId="77777777" w:rsidR="000C54B5" w:rsidRDefault="000C54B5" w:rsidP="00DC59D2">
      <w:pPr>
        <w:spacing w:after="0"/>
        <w:rPr>
          <w:sz w:val="22"/>
        </w:rPr>
      </w:pPr>
    </w:p>
    <w:p w14:paraId="2BEEA604" w14:textId="77777777" w:rsidR="000C54B5" w:rsidRDefault="000C54B5" w:rsidP="00DC59D2">
      <w:pPr>
        <w:spacing w:after="0"/>
        <w:rPr>
          <w:sz w:val="22"/>
        </w:rPr>
      </w:pPr>
    </w:p>
    <w:p w14:paraId="7D63BB12" w14:textId="77777777" w:rsidR="000C54B5" w:rsidRDefault="000C54B5" w:rsidP="00DC59D2">
      <w:pPr>
        <w:spacing w:after="0"/>
        <w:rPr>
          <w:sz w:val="22"/>
        </w:rPr>
      </w:pPr>
    </w:p>
    <w:p w14:paraId="760C96A6" w14:textId="77777777" w:rsidR="000C54B5" w:rsidRDefault="000C54B5" w:rsidP="00DC59D2">
      <w:pPr>
        <w:spacing w:after="0"/>
        <w:rPr>
          <w:sz w:val="22"/>
        </w:rPr>
      </w:pPr>
    </w:p>
    <w:p w14:paraId="5BFC5AE9" w14:textId="77777777" w:rsidR="000C54B5" w:rsidRDefault="000C54B5" w:rsidP="00DC59D2">
      <w:pPr>
        <w:spacing w:after="0"/>
        <w:rPr>
          <w:sz w:val="22"/>
        </w:rPr>
      </w:pPr>
    </w:p>
    <w:p w14:paraId="7B38792D" w14:textId="77777777" w:rsidR="000C54B5" w:rsidRDefault="000C54B5" w:rsidP="00DC59D2">
      <w:pPr>
        <w:spacing w:after="0"/>
        <w:rPr>
          <w:sz w:val="22"/>
        </w:rPr>
      </w:pPr>
    </w:p>
    <w:p w14:paraId="408DC010" w14:textId="77777777" w:rsidR="000C54B5" w:rsidRPr="0023142B" w:rsidRDefault="000C54B5" w:rsidP="00DC59D2">
      <w:pPr>
        <w:spacing w:after="0"/>
        <w:rPr>
          <w:color w:val="000000"/>
          <w:sz w:val="22"/>
          <w:lang w:val="es-MX"/>
        </w:rPr>
      </w:pPr>
    </w:p>
    <w:tbl>
      <w:tblPr>
        <w:tblStyle w:val="Tablaconcuadrcula"/>
        <w:tblW w:w="0" w:type="auto"/>
        <w:tblLayout w:type="fixed"/>
        <w:tblLook w:val="04A0" w:firstRow="1" w:lastRow="0" w:firstColumn="1" w:lastColumn="0" w:noHBand="0" w:noVBand="1"/>
      </w:tblPr>
      <w:tblGrid>
        <w:gridCol w:w="2660"/>
        <w:gridCol w:w="6677"/>
      </w:tblGrid>
      <w:tr w:rsidR="00DC59D2" w:rsidRPr="00A51F15" w14:paraId="44DBE09F" w14:textId="77777777" w:rsidTr="00284588">
        <w:tc>
          <w:tcPr>
            <w:tcW w:w="9337" w:type="dxa"/>
            <w:gridSpan w:val="2"/>
            <w:shd w:val="clear" w:color="auto" w:fill="0D0D0D" w:themeFill="text1" w:themeFillTint="F2"/>
          </w:tcPr>
          <w:p w14:paraId="705D42E3"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02A596A4" w14:textId="77777777" w:rsidTr="00284588">
        <w:tc>
          <w:tcPr>
            <w:tcW w:w="2660" w:type="dxa"/>
          </w:tcPr>
          <w:p w14:paraId="42451A0A" w14:textId="77777777" w:rsidR="00DC59D2" w:rsidRPr="00A51F15" w:rsidRDefault="00DC59D2" w:rsidP="00216B73">
            <w:pPr>
              <w:rPr>
                <w:b/>
                <w:color w:val="000000"/>
                <w:sz w:val="22"/>
              </w:rPr>
            </w:pPr>
            <w:r w:rsidRPr="00A51F15">
              <w:rPr>
                <w:b/>
                <w:color w:val="000000"/>
                <w:sz w:val="22"/>
              </w:rPr>
              <w:t>Código</w:t>
            </w:r>
          </w:p>
        </w:tc>
        <w:tc>
          <w:tcPr>
            <w:tcW w:w="6677" w:type="dxa"/>
          </w:tcPr>
          <w:p w14:paraId="7004C925" w14:textId="4C33992D" w:rsidR="00DC59D2" w:rsidRPr="00A51F15" w:rsidRDefault="00DC59D2" w:rsidP="00216B73">
            <w:pPr>
              <w:rPr>
                <w:b/>
                <w:color w:val="000000"/>
                <w:sz w:val="22"/>
              </w:rPr>
            </w:pPr>
            <w:r w:rsidRPr="00A51F15">
              <w:rPr>
                <w:color w:val="000000"/>
                <w:sz w:val="22"/>
              </w:rPr>
              <w:t>CS_07_05_IM</w:t>
            </w:r>
            <w:r w:rsidRPr="00F8405B">
              <w:rPr>
                <w:color w:val="000000"/>
                <w:sz w:val="22"/>
                <w:highlight w:val="yellow"/>
              </w:rPr>
              <w:t>G</w:t>
            </w:r>
            <w:r w:rsidR="002B6E79">
              <w:rPr>
                <w:color w:val="000000"/>
                <w:sz w:val="22"/>
                <w:highlight w:val="yellow"/>
              </w:rPr>
              <w:t>19</w:t>
            </w:r>
          </w:p>
        </w:tc>
      </w:tr>
      <w:tr w:rsidR="00DC59D2" w:rsidRPr="00A51F15" w14:paraId="268887F1" w14:textId="77777777" w:rsidTr="00284588">
        <w:tc>
          <w:tcPr>
            <w:tcW w:w="2660" w:type="dxa"/>
          </w:tcPr>
          <w:p w14:paraId="2590D158" w14:textId="77777777" w:rsidR="00DC59D2" w:rsidRPr="00A51F15" w:rsidRDefault="00DC59D2" w:rsidP="00216B73">
            <w:pPr>
              <w:rPr>
                <w:color w:val="000000"/>
                <w:sz w:val="22"/>
              </w:rPr>
            </w:pPr>
            <w:r w:rsidRPr="00A51F15">
              <w:rPr>
                <w:b/>
                <w:color w:val="000000"/>
                <w:sz w:val="22"/>
              </w:rPr>
              <w:t>Descripción</w:t>
            </w:r>
          </w:p>
        </w:tc>
        <w:tc>
          <w:tcPr>
            <w:tcW w:w="6677" w:type="dxa"/>
          </w:tcPr>
          <w:p w14:paraId="2EAD972C" w14:textId="40A89586" w:rsidR="00DC59D2" w:rsidRDefault="00284588" w:rsidP="00216B73">
            <w:pPr>
              <w:rPr>
                <w:color w:val="000000"/>
                <w:sz w:val="22"/>
              </w:rPr>
            </w:pPr>
            <w:r>
              <w:rPr>
                <w:color w:val="000000"/>
                <w:sz w:val="22"/>
              </w:rPr>
              <w:t>F</w:t>
            </w:r>
            <w:r w:rsidRPr="00F8405B">
              <w:rPr>
                <w:color w:val="000000"/>
                <w:sz w:val="22"/>
                <w:highlight w:val="yellow"/>
              </w:rPr>
              <w:t>oto</w:t>
            </w:r>
            <w:r w:rsidR="002B6E79">
              <w:rPr>
                <w:color w:val="000000"/>
                <w:sz w:val="22"/>
              </w:rPr>
              <w:t xml:space="preserve"> </w:t>
            </w:r>
            <w:r w:rsidR="002B6E79" w:rsidRPr="00284588">
              <w:rPr>
                <w:color w:val="000000"/>
                <w:sz w:val="22"/>
              </w:rPr>
              <w:t>Plantación de caña de azúcar</w:t>
            </w:r>
          </w:p>
          <w:p w14:paraId="3FBBE68D" w14:textId="3D5A2B2F" w:rsidR="00284588" w:rsidRPr="00A51F15" w:rsidRDefault="00284588" w:rsidP="00216B73">
            <w:pPr>
              <w:rPr>
                <w:color w:val="000000"/>
                <w:sz w:val="22"/>
              </w:rPr>
            </w:pPr>
            <w:r>
              <w:rPr>
                <w:noProof/>
                <w:color w:val="000000"/>
                <w:sz w:val="22"/>
                <w:lang w:val="es-ES" w:eastAsia="es-ES"/>
              </w:rPr>
              <w:drawing>
                <wp:inline distT="0" distB="0" distL="0" distR="0" wp14:anchorId="0643C2D4" wp14:editId="63B5A6C0">
                  <wp:extent cx="2317898" cy="1360805"/>
                  <wp:effectExtent l="0" t="0" r="0" b="1079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19555" cy="1361778"/>
                          </a:xfrm>
                          <a:prstGeom prst="rect">
                            <a:avLst/>
                          </a:prstGeom>
                          <a:noFill/>
                          <a:ln>
                            <a:noFill/>
                          </a:ln>
                        </pic:spPr>
                      </pic:pic>
                    </a:graphicData>
                  </a:graphic>
                </wp:inline>
              </w:drawing>
            </w:r>
          </w:p>
        </w:tc>
      </w:tr>
      <w:tr w:rsidR="00DC59D2" w:rsidRPr="00A51F15" w14:paraId="48A3B5DF" w14:textId="77777777" w:rsidTr="00284588">
        <w:tc>
          <w:tcPr>
            <w:tcW w:w="2660" w:type="dxa"/>
          </w:tcPr>
          <w:p w14:paraId="5ED3DE6C" w14:textId="548D446E" w:rsidR="00DC59D2" w:rsidRPr="00A51F15" w:rsidRDefault="00DC59D2" w:rsidP="00216B73">
            <w:pPr>
              <w:rPr>
                <w:color w:val="000000"/>
                <w:sz w:val="22"/>
              </w:rPr>
            </w:pPr>
            <w:r w:rsidRPr="00A51F15">
              <w:rPr>
                <w:b/>
                <w:color w:val="000000"/>
                <w:sz w:val="22"/>
              </w:rPr>
              <w:t>Código Shutterstock (o URL o la ruta en AulaPlaneta)</w:t>
            </w:r>
          </w:p>
        </w:tc>
        <w:tc>
          <w:tcPr>
            <w:tcW w:w="6677" w:type="dxa"/>
          </w:tcPr>
          <w:p w14:paraId="0108C615" w14:textId="1ABF7D83" w:rsidR="00DC59D2" w:rsidRPr="00A51F15" w:rsidRDefault="00284588" w:rsidP="00216B73">
            <w:pPr>
              <w:rPr>
                <w:color w:val="000000"/>
                <w:sz w:val="22"/>
              </w:rPr>
            </w:pPr>
            <w:r w:rsidRPr="00284588">
              <w:rPr>
                <w:color w:val="000000"/>
                <w:sz w:val="22"/>
              </w:rPr>
              <w:t>http://hispanicasaber.planetasaber.com/encyclopedia/default.asp?idpack=9&amp;idpil=001DCX01&amp;ruta=Buscador</w:t>
            </w:r>
          </w:p>
        </w:tc>
      </w:tr>
      <w:tr w:rsidR="00DC59D2" w:rsidRPr="00A51F15" w14:paraId="1F55F4B5" w14:textId="77777777" w:rsidTr="00284588">
        <w:tc>
          <w:tcPr>
            <w:tcW w:w="2660" w:type="dxa"/>
          </w:tcPr>
          <w:p w14:paraId="4B85063A" w14:textId="77777777" w:rsidR="00DC59D2" w:rsidRPr="00A51F15" w:rsidRDefault="00DC59D2" w:rsidP="00216B73">
            <w:pPr>
              <w:rPr>
                <w:color w:val="000000"/>
                <w:sz w:val="22"/>
              </w:rPr>
            </w:pPr>
            <w:r w:rsidRPr="00A51F15">
              <w:rPr>
                <w:b/>
                <w:color w:val="000000"/>
                <w:sz w:val="22"/>
              </w:rPr>
              <w:t>Pie de imagen</w:t>
            </w:r>
          </w:p>
        </w:tc>
        <w:tc>
          <w:tcPr>
            <w:tcW w:w="6677" w:type="dxa"/>
          </w:tcPr>
          <w:p w14:paraId="494CB8AF" w14:textId="6CC76148" w:rsidR="00DC59D2" w:rsidRPr="00A51F15" w:rsidRDefault="00284588" w:rsidP="002B6E79">
            <w:pPr>
              <w:rPr>
                <w:color w:val="000000"/>
                <w:sz w:val="22"/>
              </w:rPr>
            </w:pPr>
            <w:r w:rsidRPr="00284588">
              <w:rPr>
                <w:color w:val="000000"/>
                <w:sz w:val="22"/>
              </w:rPr>
              <w:t>Plantación de caña de azúcar cerca de Assis (Sao Pa</w:t>
            </w:r>
            <w:r w:rsidR="00967ADC">
              <w:rPr>
                <w:color w:val="000000"/>
                <w:sz w:val="22"/>
              </w:rPr>
              <w:t>u</w:t>
            </w:r>
            <w:r w:rsidRPr="00284588">
              <w:rPr>
                <w:color w:val="000000"/>
                <w:sz w:val="22"/>
              </w:rPr>
              <w:t>lo, Brasil)</w:t>
            </w:r>
            <w:r w:rsidR="00CA6472">
              <w:rPr>
                <w:color w:val="000000"/>
                <w:sz w:val="22"/>
              </w:rPr>
              <w:t>.</w:t>
            </w:r>
          </w:p>
        </w:tc>
      </w:tr>
    </w:tbl>
    <w:p w14:paraId="3F998325" w14:textId="77777777" w:rsidR="00DC59D2" w:rsidRPr="00A51F15" w:rsidRDefault="00DC59D2" w:rsidP="00DC59D2">
      <w:pPr>
        <w:spacing w:after="0"/>
        <w:rPr>
          <w:color w:val="000000"/>
          <w:sz w:val="22"/>
        </w:rPr>
      </w:pPr>
    </w:p>
    <w:p w14:paraId="0FA50730" w14:textId="7221A0A1" w:rsidR="008A2F2B" w:rsidRPr="00A51F15" w:rsidRDefault="009456CF" w:rsidP="003A04EF">
      <w:pPr>
        <w:rPr>
          <w:sz w:val="22"/>
        </w:rPr>
      </w:pPr>
      <w:r w:rsidRPr="00A51F15">
        <w:rPr>
          <w:sz w:val="22"/>
        </w:rPr>
        <w:t>A finales d</w:t>
      </w:r>
      <w:r w:rsidR="009F3D6C" w:rsidRPr="00A51F15">
        <w:rPr>
          <w:sz w:val="22"/>
        </w:rPr>
        <w:t>el siglo XVI</w:t>
      </w:r>
      <w:r w:rsidRPr="00A51F15">
        <w:rPr>
          <w:sz w:val="22"/>
        </w:rPr>
        <w:t xml:space="preserve"> la demanda de azúcar creció en Europa y en América</w:t>
      </w:r>
      <w:r w:rsidR="00CA6472">
        <w:rPr>
          <w:sz w:val="22"/>
        </w:rPr>
        <w:t>, por lo</w:t>
      </w:r>
      <w:r w:rsidRPr="00A51F15">
        <w:rPr>
          <w:sz w:val="22"/>
        </w:rPr>
        <w:t xml:space="preserve"> que Brasil entre 1570 y 1680 se </w:t>
      </w:r>
      <w:r w:rsidR="00CA6472">
        <w:rPr>
          <w:sz w:val="22"/>
        </w:rPr>
        <w:t xml:space="preserve">convirtió </w:t>
      </w:r>
      <w:r w:rsidRPr="00A51F15">
        <w:rPr>
          <w:sz w:val="22"/>
        </w:rPr>
        <w:t>en el mayor productor de azúcar del mundo</w:t>
      </w:r>
      <w:r w:rsidR="00CA6472">
        <w:rPr>
          <w:sz w:val="22"/>
        </w:rPr>
        <w:t>. En este</w:t>
      </w:r>
      <w:r w:rsidRPr="00A51F15">
        <w:rPr>
          <w:sz w:val="22"/>
        </w:rPr>
        <w:t xml:space="preserve"> tiempo la mano de obra indígena se fue mermando y fue reemplazada por esclavos africanos</w:t>
      </w:r>
      <w:r w:rsidR="008A2F2B" w:rsidRPr="00A51F15">
        <w:rPr>
          <w:sz w:val="22"/>
        </w:rPr>
        <w:t xml:space="preserve">. </w:t>
      </w:r>
    </w:p>
    <w:p w14:paraId="132BECFF" w14:textId="466D7515" w:rsidR="008A2F2B" w:rsidRPr="00A51F15" w:rsidRDefault="008A2F2B" w:rsidP="003A04EF">
      <w:pPr>
        <w:rPr>
          <w:sz w:val="22"/>
        </w:rPr>
      </w:pPr>
      <w:r w:rsidRPr="00A51F15">
        <w:rPr>
          <w:sz w:val="22"/>
        </w:rPr>
        <w:t xml:space="preserve">La </w:t>
      </w:r>
      <w:r w:rsidR="003B45EC">
        <w:rPr>
          <w:sz w:val="22"/>
        </w:rPr>
        <w:t>C</w:t>
      </w:r>
      <w:r w:rsidRPr="00A51F15">
        <w:rPr>
          <w:sz w:val="22"/>
        </w:rPr>
        <w:t>orona portuguesa no monopolizó e</w:t>
      </w:r>
      <w:r w:rsidR="003E4DDF">
        <w:rPr>
          <w:sz w:val="22"/>
        </w:rPr>
        <w:t>l</w:t>
      </w:r>
      <w:r w:rsidRPr="00A51F15">
        <w:rPr>
          <w:sz w:val="22"/>
        </w:rPr>
        <w:t xml:space="preserve"> comercio del azúcar, por el contrario</w:t>
      </w:r>
      <w:r w:rsidR="00CA6472">
        <w:rPr>
          <w:sz w:val="22"/>
        </w:rPr>
        <w:t>,</w:t>
      </w:r>
      <w:r w:rsidRPr="00A51F15">
        <w:rPr>
          <w:sz w:val="22"/>
        </w:rPr>
        <w:t xml:space="preserve"> era libre; pero sí aplicó el quinto real sobre la producción, es decir, que el dueño de un ingenio debía entregar a la </w:t>
      </w:r>
      <w:r w:rsidR="003B45EC">
        <w:rPr>
          <w:sz w:val="22"/>
        </w:rPr>
        <w:t>C</w:t>
      </w:r>
      <w:r w:rsidRPr="00A51F15">
        <w:rPr>
          <w:sz w:val="22"/>
        </w:rPr>
        <w:t>orona la quinta parte de su producción de azúcar.</w:t>
      </w:r>
    </w:p>
    <w:p w14:paraId="7E5EDEE4" w14:textId="3A823EB8" w:rsidR="00C22B24" w:rsidRPr="00A51F15" w:rsidRDefault="008A2F2B" w:rsidP="003A04EF">
      <w:pPr>
        <w:rPr>
          <w:sz w:val="22"/>
        </w:rPr>
      </w:pPr>
      <w:r w:rsidRPr="00A51F15">
        <w:rPr>
          <w:sz w:val="22"/>
        </w:rPr>
        <w:t xml:space="preserve">Después de 1680 se desplomó el precio del azúcar </w:t>
      </w:r>
      <w:r w:rsidR="002B6E79">
        <w:rPr>
          <w:sz w:val="22"/>
        </w:rPr>
        <w:t xml:space="preserve">a </w:t>
      </w:r>
      <w:r w:rsidRPr="00A51F15">
        <w:rPr>
          <w:sz w:val="22"/>
        </w:rPr>
        <w:t xml:space="preserve"> causa de </w:t>
      </w:r>
      <w:r w:rsidR="003B45EC">
        <w:rPr>
          <w:sz w:val="22"/>
        </w:rPr>
        <w:t>la</w:t>
      </w:r>
      <w:r w:rsidRPr="00A51F15">
        <w:rPr>
          <w:sz w:val="22"/>
        </w:rPr>
        <w:t xml:space="preserve"> sobreproducción, puesto que en las Antillas se habían ampliado los cultivos y había más y más ingenios t</w:t>
      </w:r>
      <w:r w:rsidR="00C22B24">
        <w:rPr>
          <w:sz w:val="22"/>
        </w:rPr>
        <w:t>ransformando la caña de azúcar [VER]</w:t>
      </w:r>
      <w:r w:rsidR="006C286C">
        <w:rPr>
          <w:sz w:val="22"/>
        </w:rPr>
        <w:t xml:space="preserve"> </w:t>
      </w:r>
      <w:hyperlink r:id="rId47" w:history="1">
        <w:r w:rsidR="00C22B24" w:rsidRPr="00FB04D0">
          <w:rPr>
            <w:rStyle w:val="Hipervnculo"/>
            <w:sz w:val="22"/>
          </w:rPr>
          <w:t>http://www.revistacritica.com.ar/38/38historia.html</w:t>
        </w:r>
      </w:hyperlink>
    </w:p>
    <w:p w14:paraId="4DB945F0" w14:textId="4ACAFF46" w:rsidR="00B76F93" w:rsidRPr="00274FE0" w:rsidRDefault="008A2F2B" w:rsidP="00274FE0">
      <w:pPr>
        <w:rPr>
          <w:sz w:val="22"/>
        </w:rPr>
      </w:pPr>
      <w:r w:rsidRPr="00A51F15">
        <w:rPr>
          <w:sz w:val="22"/>
        </w:rPr>
        <w:t xml:space="preserve">• </w:t>
      </w:r>
      <w:r w:rsidR="00355B07" w:rsidRPr="00A51F15">
        <w:rPr>
          <w:sz w:val="22"/>
        </w:rPr>
        <w:t>Una vez terminó la bonanza azucarera</w:t>
      </w:r>
      <w:r w:rsidR="003E4DDF">
        <w:rPr>
          <w:sz w:val="22"/>
        </w:rPr>
        <w:t xml:space="preserve"> en</w:t>
      </w:r>
      <w:r w:rsidR="00355B07" w:rsidRPr="00A51F15">
        <w:rPr>
          <w:sz w:val="22"/>
        </w:rPr>
        <w:t xml:space="preserve"> Brasil</w:t>
      </w:r>
      <w:r w:rsidR="003E4DDF">
        <w:rPr>
          <w:sz w:val="22"/>
        </w:rPr>
        <w:t>,</w:t>
      </w:r>
      <w:r w:rsidR="00355B07" w:rsidRPr="00A51F15">
        <w:rPr>
          <w:sz w:val="22"/>
        </w:rPr>
        <w:t xml:space="preserve"> los portugueses impulsaron la explotación minera, concretamente del oro y más tarde de diamantes. La actividad minera contribuyó a que los colonos buscaran nuevas regiones dónde hallar nuevos yacimientos, y a que aumentara la importación de población negra esclava proveniente de África.</w:t>
      </w:r>
    </w:p>
    <w:tbl>
      <w:tblPr>
        <w:tblStyle w:val="Tablaconcuadrcula"/>
        <w:tblW w:w="0" w:type="auto"/>
        <w:tblLook w:val="04A0" w:firstRow="1" w:lastRow="0" w:firstColumn="1" w:lastColumn="0" w:noHBand="0" w:noVBand="1"/>
      </w:tblPr>
      <w:tblGrid>
        <w:gridCol w:w="2518"/>
        <w:gridCol w:w="6515"/>
      </w:tblGrid>
      <w:tr w:rsidR="006A04E4" w:rsidRPr="00A35C17" w14:paraId="2887D52F" w14:textId="77777777" w:rsidTr="006A04E4">
        <w:tc>
          <w:tcPr>
            <w:tcW w:w="9033" w:type="dxa"/>
            <w:gridSpan w:val="2"/>
            <w:shd w:val="clear" w:color="auto" w:fill="000000" w:themeFill="text1"/>
          </w:tcPr>
          <w:p w14:paraId="3789477A" w14:textId="77777777" w:rsidR="006A04E4" w:rsidRPr="00A35C17" w:rsidRDefault="006A04E4" w:rsidP="006A04E4">
            <w:pPr>
              <w:jc w:val="center"/>
              <w:rPr>
                <w:b/>
                <w:color w:val="365F91" w:themeColor="accent1" w:themeShade="BF"/>
                <w:sz w:val="22"/>
              </w:rPr>
            </w:pPr>
            <w:r w:rsidRPr="00A35C17">
              <w:rPr>
                <w:b/>
                <w:color w:val="365F91" w:themeColor="accent1" w:themeShade="BF"/>
                <w:sz w:val="22"/>
              </w:rPr>
              <w:t>Practica: recurso nuevo</w:t>
            </w:r>
          </w:p>
        </w:tc>
      </w:tr>
      <w:tr w:rsidR="006A04E4" w:rsidRPr="00A35C17" w14:paraId="1783A498" w14:textId="77777777" w:rsidTr="006A04E4">
        <w:tc>
          <w:tcPr>
            <w:tcW w:w="2518" w:type="dxa"/>
          </w:tcPr>
          <w:p w14:paraId="7E0A38F2" w14:textId="77777777" w:rsidR="006A04E4" w:rsidRPr="00A35C17" w:rsidRDefault="006A04E4" w:rsidP="006A04E4">
            <w:pPr>
              <w:rPr>
                <w:b/>
                <w:color w:val="365F91" w:themeColor="accent1" w:themeShade="BF"/>
                <w:sz w:val="22"/>
              </w:rPr>
            </w:pPr>
            <w:r w:rsidRPr="00A35C17">
              <w:rPr>
                <w:b/>
                <w:color w:val="365F91" w:themeColor="accent1" w:themeShade="BF"/>
                <w:sz w:val="22"/>
              </w:rPr>
              <w:t>Código</w:t>
            </w:r>
          </w:p>
        </w:tc>
        <w:tc>
          <w:tcPr>
            <w:tcW w:w="6515" w:type="dxa"/>
          </w:tcPr>
          <w:p w14:paraId="6937AA0D" w14:textId="7C668B92" w:rsidR="006A04E4" w:rsidRPr="00A35C17" w:rsidRDefault="006A04E4" w:rsidP="006A04E4">
            <w:pPr>
              <w:rPr>
                <w:b/>
                <w:color w:val="365F91" w:themeColor="accent1" w:themeShade="BF"/>
                <w:sz w:val="22"/>
              </w:rPr>
            </w:pPr>
            <w:r w:rsidRPr="00A35C17">
              <w:rPr>
                <w:color w:val="365F91" w:themeColor="accent1" w:themeShade="BF"/>
                <w:sz w:val="22"/>
              </w:rPr>
              <w:t>CS_07_05_REC</w:t>
            </w:r>
            <w:r>
              <w:rPr>
                <w:color w:val="365F91" w:themeColor="accent1" w:themeShade="BF"/>
                <w:sz w:val="22"/>
              </w:rPr>
              <w:t>10</w:t>
            </w:r>
          </w:p>
        </w:tc>
      </w:tr>
      <w:tr w:rsidR="006A04E4" w:rsidRPr="00A35C17" w14:paraId="1D73A007" w14:textId="77777777" w:rsidTr="006A04E4">
        <w:tc>
          <w:tcPr>
            <w:tcW w:w="2518" w:type="dxa"/>
          </w:tcPr>
          <w:p w14:paraId="304E15F7" w14:textId="77777777" w:rsidR="006A04E4" w:rsidRPr="00A35C17" w:rsidRDefault="006A04E4" w:rsidP="006A04E4">
            <w:pPr>
              <w:rPr>
                <w:color w:val="365F91" w:themeColor="accent1" w:themeShade="BF"/>
                <w:sz w:val="22"/>
              </w:rPr>
            </w:pPr>
            <w:r w:rsidRPr="00A35C17">
              <w:rPr>
                <w:b/>
                <w:color w:val="365F91" w:themeColor="accent1" w:themeShade="BF"/>
                <w:sz w:val="22"/>
              </w:rPr>
              <w:lastRenderedPageBreak/>
              <w:t>Título</w:t>
            </w:r>
          </w:p>
        </w:tc>
        <w:tc>
          <w:tcPr>
            <w:tcW w:w="6515" w:type="dxa"/>
          </w:tcPr>
          <w:p w14:paraId="3EAD67CB" w14:textId="6DB9C9BA" w:rsidR="006A04E4" w:rsidRPr="00A35C17" w:rsidRDefault="00F63279" w:rsidP="006A04E4">
            <w:pPr>
              <w:rPr>
                <w:color w:val="365F91" w:themeColor="accent1" w:themeShade="BF"/>
                <w:sz w:val="22"/>
              </w:rPr>
            </w:pPr>
            <w:r>
              <w:rPr>
                <w:color w:val="365F91" w:themeColor="accent1" w:themeShade="BF"/>
                <w:sz w:val="22"/>
              </w:rPr>
              <w:t>La economía portugue</w:t>
            </w:r>
            <w:r w:rsidR="00CA6472">
              <w:rPr>
                <w:color w:val="365F91" w:themeColor="accent1" w:themeShade="BF"/>
                <w:sz w:val="22"/>
              </w:rPr>
              <w:t>s</w:t>
            </w:r>
            <w:r>
              <w:rPr>
                <w:color w:val="365F91" w:themeColor="accent1" w:themeShade="BF"/>
                <w:sz w:val="22"/>
              </w:rPr>
              <w:t>a en el siglo XVI</w:t>
            </w:r>
          </w:p>
        </w:tc>
      </w:tr>
      <w:tr w:rsidR="006A04E4" w:rsidRPr="00A35C17" w14:paraId="0625A1B9" w14:textId="77777777" w:rsidTr="006A04E4">
        <w:tc>
          <w:tcPr>
            <w:tcW w:w="2518" w:type="dxa"/>
          </w:tcPr>
          <w:p w14:paraId="77CEF8BE" w14:textId="77777777" w:rsidR="006A04E4" w:rsidRPr="00A35C17" w:rsidRDefault="006A04E4" w:rsidP="006A04E4">
            <w:pPr>
              <w:rPr>
                <w:color w:val="365F91" w:themeColor="accent1" w:themeShade="BF"/>
                <w:sz w:val="22"/>
              </w:rPr>
            </w:pPr>
            <w:r w:rsidRPr="00A35C17">
              <w:rPr>
                <w:b/>
                <w:color w:val="365F91" w:themeColor="accent1" w:themeShade="BF"/>
                <w:sz w:val="22"/>
              </w:rPr>
              <w:t>Descripción</w:t>
            </w:r>
          </w:p>
        </w:tc>
        <w:tc>
          <w:tcPr>
            <w:tcW w:w="6515" w:type="dxa"/>
          </w:tcPr>
          <w:p w14:paraId="5A2986CF" w14:textId="172405E1" w:rsidR="006A04E4" w:rsidRPr="00A35C17" w:rsidRDefault="00F63279" w:rsidP="006A04E4">
            <w:pPr>
              <w:rPr>
                <w:color w:val="365F91" w:themeColor="accent1" w:themeShade="BF"/>
                <w:sz w:val="22"/>
              </w:rPr>
            </w:pPr>
            <w:r>
              <w:rPr>
                <w:color w:val="365F91" w:themeColor="accent1" w:themeShade="BF"/>
                <w:sz w:val="22"/>
              </w:rPr>
              <w:t>M 1C</w:t>
            </w:r>
            <w:r w:rsidR="006C286C">
              <w:rPr>
                <w:color w:val="365F91" w:themeColor="accent1" w:themeShade="BF"/>
                <w:sz w:val="22"/>
              </w:rPr>
              <w:t xml:space="preserve"> </w:t>
            </w:r>
            <w:r>
              <w:rPr>
                <w:color w:val="365F91" w:themeColor="accent1" w:themeShade="BF"/>
                <w:sz w:val="22"/>
              </w:rPr>
              <w:t xml:space="preserve"> Actividad para reforzar los conceptos más relevantes de la economía portuguesa</w:t>
            </w:r>
          </w:p>
        </w:tc>
      </w:tr>
    </w:tbl>
    <w:p w14:paraId="55902AE1" w14:textId="77777777" w:rsidR="0070280E" w:rsidRPr="00A51F15" w:rsidRDefault="0070280E" w:rsidP="00DF1033">
      <w:pPr>
        <w:rPr>
          <w:sz w:val="22"/>
        </w:rPr>
      </w:pPr>
    </w:p>
    <w:tbl>
      <w:tblPr>
        <w:tblStyle w:val="Tablaconcuadrcula"/>
        <w:tblW w:w="0" w:type="auto"/>
        <w:tblLayout w:type="fixed"/>
        <w:tblLook w:val="04A0" w:firstRow="1" w:lastRow="0" w:firstColumn="1" w:lastColumn="0" w:noHBand="0" w:noVBand="1"/>
      </w:tblPr>
      <w:tblGrid>
        <w:gridCol w:w="2943"/>
        <w:gridCol w:w="6394"/>
      </w:tblGrid>
      <w:tr w:rsidR="00DF1033" w:rsidRPr="00A51F15" w14:paraId="053C1C22" w14:textId="77777777" w:rsidTr="00DF1033">
        <w:tc>
          <w:tcPr>
            <w:tcW w:w="9337" w:type="dxa"/>
            <w:gridSpan w:val="2"/>
            <w:shd w:val="clear" w:color="auto" w:fill="0D0D0D" w:themeFill="text1" w:themeFillTint="F2"/>
          </w:tcPr>
          <w:p w14:paraId="26FAF956" w14:textId="77777777" w:rsidR="00DF1033" w:rsidRPr="00A51F15" w:rsidRDefault="00DF1033" w:rsidP="00DF1033">
            <w:pPr>
              <w:jc w:val="center"/>
              <w:rPr>
                <w:b/>
                <w:color w:val="FFFFFF" w:themeColor="background1"/>
                <w:sz w:val="22"/>
              </w:rPr>
            </w:pPr>
            <w:r w:rsidRPr="00A51F15">
              <w:rPr>
                <w:b/>
                <w:color w:val="FFFFFF" w:themeColor="background1"/>
                <w:sz w:val="22"/>
              </w:rPr>
              <w:t>Imagen (fotografía, gráfica o ilustración)</w:t>
            </w:r>
          </w:p>
        </w:tc>
      </w:tr>
      <w:tr w:rsidR="00DF1033" w:rsidRPr="00A51F15" w14:paraId="7471D299" w14:textId="77777777" w:rsidTr="00DF1033">
        <w:tc>
          <w:tcPr>
            <w:tcW w:w="2943" w:type="dxa"/>
          </w:tcPr>
          <w:p w14:paraId="6E0FE731" w14:textId="77777777" w:rsidR="00DF1033" w:rsidRPr="00A51F15" w:rsidRDefault="00DF1033" w:rsidP="00DF1033">
            <w:pPr>
              <w:rPr>
                <w:b/>
                <w:color w:val="000000"/>
                <w:sz w:val="22"/>
              </w:rPr>
            </w:pPr>
            <w:r w:rsidRPr="00A51F15">
              <w:rPr>
                <w:b/>
                <w:color w:val="000000"/>
                <w:sz w:val="22"/>
              </w:rPr>
              <w:t>Código</w:t>
            </w:r>
          </w:p>
        </w:tc>
        <w:tc>
          <w:tcPr>
            <w:tcW w:w="6394" w:type="dxa"/>
          </w:tcPr>
          <w:p w14:paraId="73252E65" w14:textId="31ACE9D8" w:rsidR="00DF1033" w:rsidRPr="00A51F15" w:rsidRDefault="00DF1033" w:rsidP="00DF1033">
            <w:pPr>
              <w:rPr>
                <w:b/>
                <w:color w:val="000000"/>
                <w:sz w:val="22"/>
              </w:rPr>
            </w:pPr>
            <w:r w:rsidRPr="00A51F15">
              <w:rPr>
                <w:color w:val="000000"/>
                <w:sz w:val="22"/>
              </w:rPr>
              <w:t>CS_07_05_IM</w:t>
            </w:r>
            <w:r w:rsidRPr="00F8405B">
              <w:rPr>
                <w:color w:val="000000"/>
                <w:sz w:val="22"/>
                <w:highlight w:val="yellow"/>
              </w:rPr>
              <w:t>G</w:t>
            </w:r>
            <w:r w:rsidR="002B6E79">
              <w:rPr>
                <w:color w:val="000000"/>
                <w:sz w:val="22"/>
                <w:highlight w:val="yellow"/>
              </w:rPr>
              <w:t>2</w:t>
            </w:r>
            <w:r w:rsidRPr="00F8405B">
              <w:rPr>
                <w:color w:val="000000"/>
                <w:sz w:val="22"/>
                <w:highlight w:val="yellow"/>
              </w:rPr>
              <w:t>0</w:t>
            </w:r>
          </w:p>
        </w:tc>
      </w:tr>
      <w:tr w:rsidR="00DF1033" w:rsidRPr="00A51F15" w14:paraId="4B7693E7" w14:textId="77777777" w:rsidTr="00DF1033">
        <w:tc>
          <w:tcPr>
            <w:tcW w:w="2943" w:type="dxa"/>
          </w:tcPr>
          <w:p w14:paraId="4DA925CD" w14:textId="77777777" w:rsidR="00DF1033" w:rsidRPr="00A51F15" w:rsidRDefault="00DF1033" w:rsidP="00DF1033">
            <w:pPr>
              <w:rPr>
                <w:color w:val="000000"/>
                <w:sz w:val="22"/>
              </w:rPr>
            </w:pPr>
            <w:r w:rsidRPr="00A51F15">
              <w:rPr>
                <w:b/>
                <w:color w:val="000000"/>
                <w:sz w:val="22"/>
              </w:rPr>
              <w:t>Descripción</w:t>
            </w:r>
          </w:p>
        </w:tc>
        <w:tc>
          <w:tcPr>
            <w:tcW w:w="6394" w:type="dxa"/>
          </w:tcPr>
          <w:p w14:paraId="5D935DE3" w14:textId="77777777" w:rsidR="00DF1033" w:rsidRPr="00A51F15" w:rsidRDefault="00DF1033" w:rsidP="00DF1033">
            <w:pPr>
              <w:rPr>
                <w:color w:val="000000"/>
                <w:sz w:val="22"/>
              </w:rPr>
            </w:pPr>
            <w:r w:rsidRPr="00A51F15">
              <w:rPr>
                <w:color w:val="000000"/>
                <w:sz w:val="22"/>
              </w:rPr>
              <w:t>Il</w:t>
            </w:r>
            <w:r w:rsidRPr="00F8405B">
              <w:rPr>
                <w:color w:val="000000"/>
                <w:sz w:val="22"/>
                <w:highlight w:val="yellow"/>
              </w:rPr>
              <w:t>ustración</w:t>
            </w:r>
          </w:p>
          <w:p w14:paraId="67D758CD" w14:textId="46EBC68A" w:rsidR="00DF1033" w:rsidRPr="00A51F15" w:rsidRDefault="00DF1033" w:rsidP="00DF1033">
            <w:pPr>
              <w:rPr>
                <w:color w:val="000000"/>
                <w:sz w:val="22"/>
              </w:rPr>
            </w:pPr>
            <w:r w:rsidRPr="00A51F15">
              <w:rPr>
                <w:noProof/>
                <w:color w:val="000000"/>
                <w:sz w:val="22"/>
                <w:lang w:val="es-ES" w:eastAsia="es-ES"/>
              </w:rPr>
              <w:drawing>
                <wp:inline distT="0" distB="0" distL="0" distR="0" wp14:anchorId="771468EB" wp14:editId="5D9D2C0D">
                  <wp:extent cx="1209368" cy="1393172"/>
                  <wp:effectExtent l="0" t="0" r="10160" b="4445"/>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11379" cy="1395488"/>
                          </a:xfrm>
                          <a:prstGeom prst="rect">
                            <a:avLst/>
                          </a:prstGeom>
                          <a:noFill/>
                          <a:ln>
                            <a:noFill/>
                          </a:ln>
                        </pic:spPr>
                      </pic:pic>
                    </a:graphicData>
                  </a:graphic>
                </wp:inline>
              </w:drawing>
            </w:r>
          </w:p>
        </w:tc>
      </w:tr>
      <w:tr w:rsidR="00DF1033" w:rsidRPr="00A51F15" w14:paraId="51A4891E" w14:textId="77777777" w:rsidTr="00DF1033">
        <w:tc>
          <w:tcPr>
            <w:tcW w:w="2943" w:type="dxa"/>
          </w:tcPr>
          <w:p w14:paraId="1F14E02F" w14:textId="7985A966" w:rsidR="00DF1033" w:rsidRPr="00A51F15" w:rsidRDefault="00DF1033" w:rsidP="00DF1033">
            <w:pPr>
              <w:rPr>
                <w:color w:val="000000"/>
                <w:sz w:val="22"/>
              </w:rPr>
            </w:pPr>
            <w:r w:rsidRPr="00A51F15">
              <w:rPr>
                <w:b/>
                <w:color w:val="000000"/>
                <w:sz w:val="22"/>
              </w:rPr>
              <w:t>Código Shutterstock (o URL o la ruta en AulaPlaneta)</w:t>
            </w:r>
          </w:p>
        </w:tc>
        <w:tc>
          <w:tcPr>
            <w:tcW w:w="6394" w:type="dxa"/>
          </w:tcPr>
          <w:p w14:paraId="7EE927B0" w14:textId="1F44AA1C" w:rsidR="00DF1033" w:rsidRPr="00A51F15" w:rsidRDefault="00DF1033" w:rsidP="00DF1033">
            <w:pPr>
              <w:rPr>
                <w:color w:val="000000"/>
                <w:sz w:val="22"/>
              </w:rPr>
            </w:pPr>
            <w:r w:rsidRPr="00A51F15">
              <w:rPr>
                <w:color w:val="000000"/>
                <w:sz w:val="22"/>
              </w:rPr>
              <w:t>http://aulaplaneta.planetasaber.com/encyclopedia/default.asp?idpack=9&amp;idpil=0008UJ01&amp;ruta=Mediateca</w:t>
            </w:r>
          </w:p>
        </w:tc>
      </w:tr>
      <w:tr w:rsidR="00DF1033" w:rsidRPr="00A51F15" w14:paraId="00B79DD5" w14:textId="77777777" w:rsidTr="00DF1033">
        <w:tc>
          <w:tcPr>
            <w:tcW w:w="2943" w:type="dxa"/>
          </w:tcPr>
          <w:p w14:paraId="302D193E" w14:textId="77777777" w:rsidR="00DF1033" w:rsidRPr="00A51F15" w:rsidRDefault="00DF1033" w:rsidP="00DF1033">
            <w:pPr>
              <w:rPr>
                <w:color w:val="000000"/>
                <w:sz w:val="22"/>
              </w:rPr>
            </w:pPr>
            <w:r w:rsidRPr="00A51F15">
              <w:rPr>
                <w:b/>
                <w:color w:val="000000"/>
                <w:sz w:val="22"/>
              </w:rPr>
              <w:t>Pie de imagen</w:t>
            </w:r>
          </w:p>
        </w:tc>
        <w:tc>
          <w:tcPr>
            <w:tcW w:w="6394" w:type="dxa"/>
          </w:tcPr>
          <w:p w14:paraId="4D2E3517" w14:textId="5193C481" w:rsidR="00DF1033" w:rsidRPr="00A51F15" w:rsidRDefault="00DF1033" w:rsidP="00CA6472">
            <w:pPr>
              <w:rPr>
                <w:color w:val="000000"/>
                <w:sz w:val="22"/>
              </w:rPr>
            </w:pPr>
            <w:r w:rsidRPr="00A51F15">
              <w:rPr>
                <w:color w:val="000000"/>
                <w:sz w:val="22"/>
              </w:rPr>
              <w:t>Obtención de diamantes, grabado del s</w:t>
            </w:r>
            <w:r w:rsidR="00CA6472">
              <w:rPr>
                <w:color w:val="000000"/>
                <w:sz w:val="22"/>
              </w:rPr>
              <w:t>iglo</w:t>
            </w:r>
            <w:r w:rsidRPr="00A51F15">
              <w:rPr>
                <w:color w:val="000000"/>
                <w:sz w:val="22"/>
              </w:rPr>
              <w:t xml:space="preserve"> XIX (Biblioteca Nacional Marciana, Venecia, Italia)</w:t>
            </w:r>
            <w:r w:rsidR="00CA6472">
              <w:rPr>
                <w:color w:val="000000"/>
                <w:sz w:val="22"/>
              </w:rPr>
              <w:t>.</w:t>
            </w:r>
          </w:p>
        </w:tc>
      </w:tr>
    </w:tbl>
    <w:p w14:paraId="7F48EF8A" w14:textId="77777777" w:rsidR="00DC59D2" w:rsidRPr="00A51F15" w:rsidRDefault="00DC59D2" w:rsidP="003A04EF">
      <w:pPr>
        <w:rPr>
          <w:sz w:val="22"/>
        </w:rPr>
      </w:pPr>
    </w:p>
    <w:p w14:paraId="61F7C07C" w14:textId="4180CD3A" w:rsidR="00DC74DD" w:rsidRPr="00A51F15" w:rsidRDefault="004A770C" w:rsidP="003A04EF">
      <w:pPr>
        <w:rPr>
          <w:b/>
          <w:sz w:val="22"/>
        </w:rPr>
      </w:pPr>
      <w:r w:rsidRPr="00A51F15">
        <w:rPr>
          <w:sz w:val="22"/>
          <w:highlight w:val="yellow"/>
        </w:rPr>
        <w:t>[Sección 3]</w:t>
      </w:r>
      <w:r w:rsidRPr="00A51F15">
        <w:rPr>
          <w:sz w:val="22"/>
        </w:rPr>
        <w:t xml:space="preserve"> </w:t>
      </w:r>
      <w:r w:rsidR="00482AB4" w:rsidRPr="00A51F15">
        <w:rPr>
          <w:b/>
          <w:sz w:val="22"/>
        </w:rPr>
        <w:t>2.1.3</w:t>
      </w:r>
      <w:r w:rsidRPr="00A51F15">
        <w:rPr>
          <w:b/>
          <w:sz w:val="22"/>
        </w:rPr>
        <w:t xml:space="preserve"> Organización social</w:t>
      </w:r>
    </w:p>
    <w:p w14:paraId="7B5888C1" w14:textId="77777777" w:rsidR="009E2269" w:rsidRPr="00A51F15" w:rsidRDefault="00DC74DD" w:rsidP="003A04EF">
      <w:pPr>
        <w:rPr>
          <w:sz w:val="22"/>
        </w:rPr>
      </w:pPr>
      <w:r w:rsidRPr="00A51F15">
        <w:rPr>
          <w:sz w:val="22"/>
        </w:rPr>
        <w:t xml:space="preserve">• </w:t>
      </w:r>
      <w:r w:rsidR="00355B07" w:rsidRPr="00A51F15">
        <w:rPr>
          <w:sz w:val="22"/>
        </w:rPr>
        <w:t xml:space="preserve">El número de </w:t>
      </w:r>
      <w:r w:rsidR="00355B07" w:rsidRPr="00A51F15">
        <w:rPr>
          <w:b/>
          <w:sz w:val="22"/>
        </w:rPr>
        <w:t>población blanca portuguesa</w:t>
      </w:r>
      <w:r w:rsidR="00355B07" w:rsidRPr="00A51F15">
        <w:rPr>
          <w:sz w:val="22"/>
        </w:rPr>
        <w:t xml:space="preserve"> residente en Brasil era significativamente mayor a la población</w:t>
      </w:r>
      <w:r w:rsidR="009F393A" w:rsidRPr="00A51F15">
        <w:rPr>
          <w:sz w:val="22"/>
        </w:rPr>
        <w:t xml:space="preserve"> indígena y negra. </w:t>
      </w:r>
      <w:r w:rsidR="009E2269" w:rsidRPr="00A51F15">
        <w:rPr>
          <w:sz w:val="22"/>
        </w:rPr>
        <w:t>O</w:t>
      </w:r>
      <w:r w:rsidRPr="00A51F15">
        <w:rPr>
          <w:sz w:val="22"/>
        </w:rPr>
        <w:t>cupaban l</w:t>
      </w:r>
      <w:r w:rsidR="009F393A" w:rsidRPr="00A51F15">
        <w:rPr>
          <w:sz w:val="22"/>
        </w:rPr>
        <w:t xml:space="preserve">os cargos </w:t>
      </w:r>
      <w:r w:rsidR="009E2269" w:rsidRPr="00A51F15">
        <w:rPr>
          <w:sz w:val="22"/>
        </w:rPr>
        <w:t xml:space="preserve">políticos y militares, </w:t>
      </w:r>
      <w:r w:rsidR="009F393A" w:rsidRPr="00A51F15">
        <w:rPr>
          <w:sz w:val="22"/>
        </w:rPr>
        <w:t xml:space="preserve">eran los dueños de las grandes plantaciones azucareras </w:t>
      </w:r>
      <w:r w:rsidR="009E2269" w:rsidRPr="00A51F15">
        <w:rPr>
          <w:sz w:val="22"/>
        </w:rPr>
        <w:t xml:space="preserve">y al mismo tiempo los grandes comerciantes (importadores y exportadores). </w:t>
      </w:r>
    </w:p>
    <w:p w14:paraId="6A386FB0" w14:textId="44866BFA" w:rsidR="004A770C" w:rsidRPr="00A51F15" w:rsidRDefault="009F393A" w:rsidP="003A04EF">
      <w:pPr>
        <w:rPr>
          <w:sz w:val="22"/>
        </w:rPr>
      </w:pPr>
      <w:r w:rsidRPr="00A51F15">
        <w:rPr>
          <w:sz w:val="22"/>
        </w:rPr>
        <w:t xml:space="preserve">Ahora bien, </w:t>
      </w:r>
      <w:r w:rsidR="009E2269" w:rsidRPr="00A51F15">
        <w:rPr>
          <w:sz w:val="22"/>
        </w:rPr>
        <w:t xml:space="preserve">en </w:t>
      </w:r>
      <w:r w:rsidRPr="00A51F15">
        <w:rPr>
          <w:sz w:val="22"/>
        </w:rPr>
        <w:t xml:space="preserve">un número </w:t>
      </w:r>
      <w:r w:rsidR="009E2269" w:rsidRPr="00A51F15">
        <w:rPr>
          <w:sz w:val="22"/>
        </w:rPr>
        <w:t xml:space="preserve">inferior, había blancos que tan solo eran pequeños agricultores o artesanos. </w:t>
      </w:r>
    </w:p>
    <w:p w14:paraId="122196F8" w14:textId="5D8ECAEC" w:rsidR="004A770C" w:rsidRPr="00A51F15" w:rsidRDefault="00DC74DD" w:rsidP="003A04EF">
      <w:pPr>
        <w:rPr>
          <w:sz w:val="22"/>
        </w:rPr>
      </w:pPr>
      <w:r w:rsidRPr="00A51F15">
        <w:rPr>
          <w:sz w:val="22"/>
        </w:rPr>
        <w:t xml:space="preserve">• Los </w:t>
      </w:r>
      <w:r w:rsidRPr="00A51F15">
        <w:rPr>
          <w:b/>
          <w:sz w:val="22"/>
        </w:rPr>
        <w:t>ma</w:t>
      </w:r>
      <w:r w:rsidR="009E2269" w:rsidRPr="00A51F15">
        <w:rPr>
          <w:b/>
          <w:sz w:val="22"/>
        </w:rPr>
        <w:t>melucos o mestizos</w:t>
      </w:r>
      <w:r w:rsidR="009E2269" w:rsidRPr="00A51F15">
        <w:rPr>
          <w:sz w:val="22"/>
        </w:rPr>
        <w:t xml:space="preserve"> e</w:t>
      </w:r>
      <w:r w:rsidR="00FA22BA" w:rsidRPr="00A51F15">
        <w:rPr>
          <w:sz w:val="22"/>
        </w:rPr>
        <w:t>staban protegidos por las leyes, y al no ser despreciados por la sociedad pudieron ascender social y económicamente.</w:t>
      </w:r>
    </w:p>
    <w:p w14:paraId="7C25679C" w14:textId="2136B918" w:rsidR="00482AB4" w:rsidRPr="00A51F15" w:rsidRDefault="00FA22BA" w:rsidP="003A04EF">
      <w:pPr>
        <w:rPr>
          <w:sz w:val="22"/>
        </w:rPr>
      </w:pPr>
      <w:r w:rsidRPr="00A51F15">
        <w:rPr>
          <w:sz w:val="22"/>
        </w:rPr>
        <w:t xml:space="preserve">• La legislación portuguesa, propiamente, no consideraba esclavos a la </w:t>
      </w:r>
      <w:r w:rsidRPr="00A51F15">
        <w:rPr>
          <w:b/>
          <w:sz w:val="22"/>
        </w:rPr>
        <w:t>población indígena</w:t>
      </w:r>
      <w:r w:rsidRPr="00A51F15">
        <w:rPr>
          <w:sz w:val="22"/>
        </w:rPr>
        <w:t xml:space="preserve">, salvo si esta, en cualquier circunstancia, oponía resistencia al dominio portugués. </w:t>
      </w:r>
      <w:r w:rsidR="00043600">
        <w:rPr>
          <w:sz w:val="22"/>
        </w:rPr>
        <w:t xml:space="preserve">Esto lo aprovecharon </w:t>
      </w:r>
      <w:r w:rsidRPr="00A51F15">
        <w:rPr>
          <w:sz w:val="22"/>
        </w:rPr>
        <w:t>las bandas de colonos para capturar indígenas y esclavizarlos. Los indígenas trabajaban en las plantaciones, en las minas y en el servicio doméstico.</w:t>
      </w:r>
    </w:p>
    <w:p w14:paraId="1114A5E1" w14:textId="5F804E0E" w:rsidR="00FA22BA" w:rsidRPr="00A51F15" w:rsidRDefault="00FA22BA" w:rsidP="003A04EF">
      <w:pPr>
        <w:rPr>
          <w:sz w:val="22"/>
        </w:rPr>
      </w:pPr>
      <w:r w:rsidRPr="00A51F15">
        <w:rPr>
          <w:sz w:val="22"/>
        </w:rPr>
        <w:lastRenderedPageBreak/>
        <w:t xml:space="preserve">• La </w:t>
      </w:r>
      <w:r w:rsidRPr="00A51F15">
        <w:rPr>
          <w:b/>
          <w:sz w:val="22"/>
        </w:rPr>
        <w:t>población negra</w:t>
      </w:r>
      <w:r w:rsidRPr="00A51F15">
        <w:rPr>
          <w:sz w:val="22"/>
        </w:rPr>
        <w:t xml:space="preserve"> era en su gran mayoría esclava y trabajaba en las plantaciones y en las minas de oro. En el siglo XVII </w:t>
      </w:r>
      <w:r w:rsidR="001643A5" w:rsidRPr="00A51F15">
        <w:rPr>
          <w:sz w:val="22"/>
        </w:rPr>
        <w:t>fue ta</w:t>
      </w:r>
      <w:r w:rsidR="0010421B">
        <w:rPr>
          <w:sz w:val="22"/>
        </w:rPr>
        <w:t>l</w:t>
      </w:r>
      <w:r w:rsidR="001643A5" w:rsidRPr="00A51F15">
        <w:rPr>
          <w:sz w:val="22"/>
        </w:rPr>
        <w:t xml:space="preserve"> la cantidad de esclavos que fueron llevados al Brasil</w:t>
      </w:r>
      <w:r w:rsidR="00043600">
        <w:rPr>
          <w:sz w:val="22"/>
        </w:rPr>
        <w:t>,</w:t>
      </w:r>
      <w:r w:rsidR="001643A5" w:rsidRPr="00A51F15">
        <w:rPr>
          <w:sz w:val="22"/>
        </w:rPr>
        <w:t xml:space="preserve"> que esta población super</w:t>
      </w:r>
      <w:r w:rsidR="00043600">
        <w:rPr>
          <w:sz w:val="22"/>
        </w:rPr>
        <w:t>ó</w:t>
      </w:r>
      <w:r w:rsidR="001643A5" w:rsidRPr="00A51F15">
        <w:rPr>
          <w:sz w:val="22"/>
        </w:rPr>
        <w:t xml:space="preserve"> a la población indígena. </w:t>
      </w:r>
    </w:p>
    <w:p w14:paraId="70AC2518" w14:textId="583F591C" w:rsidR="00E34474" w:rsidRPr="00B76F93" w:rsidRDefault="001643A5" w:rsidP="00B76F93">
      <w:pPr>
        <w:rPr>
          <w:sz w:val="22"/>
        </w:rPr>
      </w:pPr>
      <w:r w:rsidRPr="00A51F15">
        <w:rPr>
          <w:sz w:val="22"/>
        </w:rPr>
        <w:t xml:space="preserve">• La </w:t>
      </w:r>
      <w:r w:rsidR="003B45EC">
        <w:rPr>
          <w:sz w:val="22"/>
        </w:rPr>
        <w:t>C</w:t>
      </w:r>
      <w:r w:rsidRPr="00A51F15">
        <w:rPr>
          <w:sz w:val="22"/>
        </w:rPr>
        <w:t xml:space="preserve">orona prohibió las uniones entre blancos y negros, sin embargo, estas se dieron y de ellas surgieron los </w:t>
      </w:r>
      <w:r w:rsidRPr="00A51F15">
        <w:rPr>
          <w:b/>
          <w:sz w:val="22"/>
        </w:rPr>
        <w:t>mulatos</w:t>
      </w:r>
      <w:r w:rsidR="003B45EC">
        <w:rPr>
          <w:b/>
          <w:sz w:val="22"/>
        </w:rPr>
        <w:t>,</w:t>
      </w:r>
      <w:r w:rsidRPr="00A51F15">
        <w:rPr>
          <w:sz w:val="22"/>
        </w:rPr>
        <w:t xml:space="preserve"> quienes eran libres, pero les era imposible ascender en la escala social.</w:t>
      </w:r>
    </w:p>
    <w:tbl>
      <w:tblPr>
        <w:tblStyle w:val="Tablaconcuadrcula"/>
        <w:tblW w:w="0" w:type="auto"/>
        <w:tblLook w:val="04A0" w:firstRow="1" w:lastRow="0" w:firstColumn="1" w:lastColumn="0" w:noHBand="0" w:noVBand="1"/>
      </w:tblPr>
      <w:tblGrid>
        <w:gridCol w:w="2518"/>
        <w:gridCol w:w="6515"/>
      </w:tblGrid>
      <w:tr w:rsidR="00E34474" w:rsidRPr="00A35C17" w14:paraId="0BA40990" w14:textId="77777777" w:rsidTr="00A16481">
        <w:tc>
          <w:tcPr>
            <w:tcW w:w="9033" w:type="dxa"/>
            <w:gridSpan w:val="2"/>
            <w:shd w:val="clear" w:color="auto" w:fill="000000" w:themeFill="text1"/>
          </w:tcPr>
          <w:p w14:paraId="1717EB21" w14:textId="77777777" w:rsidR="00E34474" w:rsidRPr="00A35C17" w:rsidRDefault="00E34474" w:rsidP="00A16481">
            <w:pPr>
              <w:jc w:val="center"/>
              <w:rPr>
                <w:b/>
                <w:color w:val="365F91" w:themeColor="accent1" w:themeShade="BF"/>
                <w:sz w:val="22"/>
              </w:rPr>
            </w:pPr>
            <w:r w:rsidRPr="00A35C17">
              <w:rPr>
                <w:b/>
                <w:color w:val="365F91" w:themeColor="accent1" w:themeShade="BF"/>
                <w:sz w:val="22"/>
              </w:rPr>
              <w:t>Practica: recurso nuevo</w:t>
            </w:r>
          </w:p>
        </w:tc>
      </w:tr>
      <w:tr w:rsidR="00E34474" w:rsidRPr="00A35C17" w14:paraId="563897B6" w14:textId="77777777" w:rsidTr="00A16481">
        <w:tc>
          <w:tcPr>
            <w:tcW w:w="2518" w:type="dxa"/>
          </w:tcPr>
          <w:p w14:paraId="2F0F921C" w14:textId="77777777" w:rsidR="00E34474" w:rsidRPr="00A35C17" w:rsidRDefault="00E34474" w:rsidP="00A16481">
            <w:pPr>
              <w:rPr>
                <w:b/>
                <w:color w:val="365F91" w:themeColor="accent1" w:themeShade="BF"/>
                <w:sz w:val="22"/>
              </w:rPr>
            </w:pPr>
            <w:r w:rsidRPr="00A35C17">
              <w:rPr>
                <w:b/>
                <w:color w:val="365F91" w:themeColor="accent1" w:themeShade="BF"/>
                <w:sz w:val="22"/>
              </w:rPr>
              <w:t>Código</w:t>
            </w:r>
          </w:p>
        </w:tc>
        <w:tc>
          <w:tcPr>
            <w:tcW w:w="6515" w:type="dxa"/>
          </w:tcPr>
          <w:p w14:paraId="036509E0" w14:textId="1D47D813" w:rsidR="00E34474" w:rsidRPr="00A35C17" w:rsidRDefault="00E34474" w:rsidP="00A16481">
            <w:pPr>
              <w:rPr>
                <w:b/>
                <w:color w:val="365F91" w:themeColor="accent1" w:themeShade="BF"/>
                <w:sz w:val="22"/>
              </w:rPr>
            </w:pPr>
            <w:r w:rsidRPr="00A35C17">
              <w:rPr>
                <w:color w:val="365F91" w:themeColor="accent1" w:themeShade="BF"/>
                <w:sz w:val="22"/>
              </w:rPr>
              <w:t>CS_07_05_REC</w:t>
            </w:r>
            <w:r>
              <w:rPr>
                <w:color w:val="365F91" w:themeColor="accent1" w:themeShade="BF"/>
                <w:sz w:val="22"/>
              </w:rPr>
              <w:t>11</w:t>
            </w:r>
          </w:p>
        </w:tc>
      </w:tr>
      <w:tr w:rsidR="00E34474" w:rsidRPr="00A35C17" w14:paraId="69CE325E" w14:textId="77777777" w:rsidTr="00A16481">
        <w:tc>
          <w:tcPr>
            <w:tcW w:w="2518" w:type="dxa"/>
          </w:tcPr>
          <w:p w14:paraId="542109F1" w14:textId="77777777" w:rsidR="00E34474" w:rsidRPr="00A35C17" w:rsidRDefault="00E34474" w:rsidP="00A16481">
            <w:pPr>
              <w:rPr>
                <w:color w:val="365F91" w:themeColor="accent1" w:themeShade="BF"/>
                <w:sz w:val="22"/>
              </w:rPr>
            </w:pPr>
            <w:r w:rsidRPr="00A35C17">
              <w:rPr>
                <w:b/>
                <w:color w:val="365F91" w:themeColor="accent1" w:themeShade="BF"/>
                <w:sz w:val="22"/>
              </w:rPr>
              <w:t>Título</w:t>
            </w:r>
          </w:p>
        </w:tc>
        <w:tc>
          <w:tcPr>
            <w:tcW w:w="6515" w:type="dxa"/>
          </w:tcPr>
          <w:p w14:paraId="128740D0" w14:textId="6D982056" w:rsidR="00E34474" w:rsidRPr="00A35C17" w:rsidRDefault="00E34474" w:rsidP="00FC22B1">
            <w:pPr>
              <w:rPr>
                <w:color w:val="365F91" w:themeColor="accent1" w:themeShade="BF"/>
                <w:sz w:val="22"/>
              </w:rPr>
            </w:pPr>
            <w:r>
              <w:rPr>
                <w:color w:val="365F91" w:themeColor="accent1" w:themeShade="BF"/>
                <w:sz w:val="22"/>
              </w:rPr>
              <w:t xml:space="preserve">Las clases sociales en el Brasil </w:t>
            </w:r>
            <w:r w:rsidR="003B45EC">
              <w:rPr>
                <w:color w:val="365F91" w:themeColor="accent1" w:themeShade="BF"/>
                <w:sz w:val="22"/>
              </w:rPr>
              <w:t>portugués</w:t>
            </w:r>
          </w:p>
        </w:tc>
      </w:tr>
      <w:tr w:rsidR="00E34474" w:rsidRPr="00A35C17" w14:paraId="4F9A7B1C" w14:textId="77777777" w:rsidTr="00A16481">
        <w:tc>
          <w:tcPr>
            <w:tcW w:w="2518" w:type="dxa"/>
          </w:tcPr>
          <w:p w14:paraId="266F32F1" w14:textId="77777777" w:rsidR="00E34474" w:rsidRPr="00A35C17" w:rsidRDefault="00E34474" w:rsidP="00A16481">
            <w:pPr>
              <w:rPr>
                <w:color w:val="365F91" w:themeColor="accent1" w:themeShade="BF"/>
                <w:sz w:val="22"/>
              </w:rPr>
            </w:pPr>
            <w:r w:rsidRPr="00A35C17">
              <w:rPr>
                <w:b/>
                <w:color w:val="365F91" w:themeColor="accent1" w:themeShade="BF"/>
                <w:sz w:val="22"/>
              </w:rPr>
              <w:t>Descripción</w:t>
            </w:r>
          </w:p>
        </w:tc>
        <w:tc>
          <w:tcPr>
            <w:tcW w:w="6515" w:type="dxa"/>
          </w:tcPr>
          <w:p w14:paraId="13020585" w14:textId="001D7C08" w:rsidR="00E34474" w:rsidRPr="00A35C17" w:rsidRDefault="00E34474" w:rsidP="003B45EC">
            <w:pPr>
              <w:rPr>
                <w:color w:val="365F91" w:themeColor="accent1" w:themeShade="BF"/>
                <w:sz w:val="22"/>
              </w:rPr>
            </w:pPr>
            <w:r>
              <w:rPr>
                <w:color w:val="365F91" w:themeColor="accent1" w:themeShade="BF"/>
                <w:sz w:val="22"/>
              </w:rPr>
              <w:t>M 10A   Actividad que permite conocer las principales características de las clases soci</w:t>
            </w:r>
            <w:r w:rsidR="003B45EC">
              <w:rPr>
                <w:color w:val="365F91" w:themeColor="accent1" w:themeShade="BF"/>
                <w:sz w:val="22"/>
              </w:rPr>
              <w:t>a</w:t>
            </w:r>
            <w:r>
              <w:rPr>
                <w:color w:val="365F91" w:themeColor="accent1" w:themeShade="BF"/>
                <w:sz w:val="22"/>
              </w:rPr>
              <w:t xml:space="preserve">les en los reinos de </w:t>
            </w:r>
            <w:r w:rsidR="003B45EC">
              <w:rPr>
                <w:color w:val="365F91" w:themeColor="accent1" w:themeShade="BF"/>
                <w:sz w:val="22"/>
              </w:rPr>
              <w:t>P</w:t>
            </w:r>
            <w:r>
              <w:rPr>
                <w:color w:val="365F91" w:themeColor="accent1" w:themeShade="BF"/>
                <w:sz w:val="22"/>
              </w:rPr>
              <w:t>ortugal</w:t>
            </w:r>
          </w:p>
        </w:tc>
      </w:tr>
    </w:tbl>
    <w:p w14:paraId="7471B90F" w14:textId="77777777" w:rsidR="00E34474" w:rsidRPr="00A51F15" w:rsidRDefault="00E34474" w:rsidP="00E34474">
      <w:pPr>
        <w:rPr>
          <w:sz w:val="22"/>
        </w:rPr>
      </w:pPr>
    </w:p>
    <w:p w14:paraId="2AB452EC" w14:textId="0BADD35A" w:rsidR="0037269C" w:rsidRPr="00A51F15" w:rsidRDefault="003A04EF" w:rsidP="003A04EF">
      <w:pPr>
        <w:rPr>
          <w:sz w:val="22"/>
        </w:rPr>
      </w:pPr>
      <w:r w:rsidRPr="00A51F15">
        <w:rPr>
          <w:sz w:val="22"/>
          <w:highlight w:val="yellow"/>
        </w:rPr>
        <w:t>[Sección 2]</w:t>
      </w:r>
      <w:r w:rsidRPr="00A51F15">
        <w:rPr>
          <w:sz w:val="22"/>
        </w:rPr>
        <w:t xml:space="preserve"> </w:t>
      </w:r>
      <w:r w:rsidR="0037269C" w:rsidRPr="00A51F15">
        <w:rPr>
          <w:b/>
          <w:sz w:val="22"/>
        </w:rPr>
        <w:t xml:space="preserve">2.2 </w:t>
      </w:r>
      <w:r w:rsidR="001C1D1E">
        <w:rPr>
          <w:b/>
          <w:sz w:val="22"/>
        </w:rPr>
        <w:t>Las colonias inglesas</w:t>
      </w:r>
    </w:p>
    <w:p w14:paraId="74D7FDCB" w14:textId="4DE4E720" w:rsidR="003F1B7A" w:rsidRPr="00A51F15" w:rsidRDefault="00207F81" w:rsidP="003A04EF">
      <w:pPr>
        <w:rPr>
          <w:sz w:val="22"/>
        </w:rPr>
      </w:pPr>
      <w:r w:rsidRPr="00A51F15">
        <w:rPr>
          <w:sz w:val="22"/>
        </w:rPr>
        <w:t>Entre 1607 y 1732 se establecieron, en la costa atlántica de Norteamérica, trece colonias. Las razones por las que llegaron colonos ingleses allí fueron varias: encontrar un lugar donde fueran libres para profesar su religión</w:t>
      </w:r>
      <w:r w:rsidR="00C11E1B">
        <w:rPr>
          <w:sz w:val="22"/>
        </w:rPr>
        <w:t>,</w:t>
      </w:r>
      <w:r w:rsidRPr="00A51F15">
        <w:rPr>
          <w:sz w:val="22"/>
        </w:rPr>
        <w:t xml:space="preserve"> hallar un </w:t>
      </w:r>
      <w:r w:rsidR="00E0460C" w:rsidRPr="00A51F15">
        <w:rPr>
          <w:sz w:val="22"/>
        </w:rPr>
        <w:t>territorio</w:t>
      </w:r>
      <w:r w:rsidRPr="00A51F15">
        <w:rPr>
          <w:sz w:val="22"/>
        </w:rPr>
        <w:t xml:space="preserve"> donde pudiesen, con el tiempo, tener mejores condiciones so</w:t>
      </w:r>
      <w:r w:rsidR="001254CE" w:rsidRPr="00A51F15">
        <w:rPr>
          <w:sz w:val="22"/>
        </w:rPr>
        <w:t>cioeconómicas</w:t>
      </w:r>
      <w:r w:rsidR="00C11E1B">
        <w:rPr>
          <w:sz w:val="22"/>
        </w:rPr>
        <w:t>,</w:t>
      </w:r>
      <w:r w:rsidR="001254CE" w:rsidRPr="00A51F15">
        <w:rPr>
          <w:sz w:val="22"/>
        </w:rPr>
        <w:t xml:space="preserve"> o simplemente con el interés de </w:t>
      </w:r>
      <w:r w:rsidR="00E0460C" w:rsidRPr="00A51F15">
        <w:rPr>
          <w:sz w:val="22"/>
        </w:rPr>
        <w:t xml:space="preserve">abrir nuevos espacios comerciales. </w:t>
      </w:r>
    </w:p>
    <w:p w14:paraId="3C53EEEF" w14:textId="2391D54F" w:rsidR="007C4491" w:rsidRPr="00E34474" w:rsidRDefault="001254CE" w:rsidP="00E34474">
      <w:pPr>
        <w:rPr>
          <w:sz w:val="22"/>
        </w:rPr>
      </w:pPr>
      <w:r w:rsidRPr="00A51F15">
        <w:rPr>
          <w:sz w:val="22"/>
        </w:rPr>
        <w:t xml:space="preserve">La </w:t>
      </w:r>
      <w:r w:rsidR="003B45EC">
        <w:rPr>
          <w:sz w:val="22"/>
        </w:rPr>
        <w:t>C</w:t>
      </w:r>
      <w:r w:rsidRPr="00A51F15">
        <w:rPr>
          <w:sz w:val="22"/>
        </w:rPr>
        <w:t xml:space="preserve">orona inglesa entregó la tarea de la colonización a compañías comerciales (la London and Virginia </w:t>
      </w:r>
      <w:proofErr w:type="spellStart"/>
      <w:r w:rsidRPr="00A51F15">
        <w:rPr>
          <w:sz w:val="22"/>
        </w:rPr>
        <w:t>Compa</w:t>
      </w:r>
      <w:r w:rsidR="00C11E1B">
        <w:rPr>
          <w:sz w:val="22"/>
        </w:rPr>
        <w:t>n</w:t>
      </w:r>
      <w:r w:rsidRPr="00A51F15">
        <w:rPr>
          <w:sz w:val="22"/>
        </w:rPr>
        <w:t>y</w:t>
      </w:r>
      <w:proofErr w:type="spellEnd"/>
      <w:r w:rsidRPr="00A51F15">
        <w:rPr>
          <w:sz w:val="22"/>
        </w:rPr>
        <w:t xml:space="preserve"> y la Plymouth)</w:t>
      </w:r>
      <w:r w:rsidR="003B45EC">
        <w:rPr>
          <w:sz w:val="22"/>
        </w:rPr>
        <w:t>, las que</w:t>
      </w:r>
      <w:r w:rsidRPr="00A51F15">
        <w:rPr>
          <w:sz w:val="22"/>
        </w:rPr>
        <w:t xml:space="preserve"> a través de folletos publicitaron los beneficios económicos que obtendrían todos los que migraran a América</w:t>
      </w:r>
      <w:r w:rsidR="00C71E8F">
        <w:rPr>
          <w:sz w:val="22"/>
        </w:rPr>
        <w:t xml:space="preserve"> [VER]  </w:t>
      </w:r>
      <w:hyperlink r:id="rId49" w:history="1">
        <w:r w:rsidR="00C71E8F" w:rsidRPr="00FB04D0">
          <w:rPr>
            <w:rStyle w:val="Hipervnculo"/>
            <w:sz w:val="22"/>
          </w:rPr>
          <w:t>https://elnacimientodeclio.wordpress.com/2013/04/27/sociedad-y-economia-en-las-13-colonias-inglesas-de-norteamerica/</w:t>
        </w:r>
      </w:hyperlink>
    </w:p>
    <w:tbl>
      <w:tblPr>
        <w:tblStyle w:val="Tablaconcuadrcula"/>
        <w:tblW w:w="0" w:type="auto"/>
        <w:tblLook w:val="04A0" w:firstRow="1" w:lastRow="0" w:firstColumn="1" w:lastColumn="0" w:noHBand="0" w:noVBand="1"/>
      </w:tblPr>
      <w:tblGrid>
        <w:gridCol w:w="2518"/>
        <w:gridCol w:w="6515"/>
      </w:tblGrid>
      <w:tr w:rsidR="00E34474" w:rsidRPr="00B904E3" w14:paraId="64A79024" w14:textId="77777777" w:rsidTr="00A16481">
        <w:tc>
          <w:tcPr>
            <w:tcW w:w="9033" w:type="dxa"/>
            <w:gridSpan w:val="2"/>
            <w:shd w:val="clear" w:color="auto" w:fill="000000" w:themeFill="text1"/>
          </w:tcPr>
          <w:p w14:paraId="1A0FA131" w14:textId="77777777" w:rsidR="00E34474" w:rsidRPr="00933C14" w:rsidRDefault="00E34474" w:rsidP="00A16481">
            <w:pPr>
              <w:jc w:val="center"/>
              <w:rPr>
                <w:b/>
                <w:color w:val="365F91" w:themeColor="accent1" w:themeShade="BF"/>
                <w:sz w:val="22"/>
              </w:rPr>
            </w:pPr>
            <w:r w:rsidRPr="00933C14">
              <w:rPr>
                <w:b/>
                <w:color w:val="365F91" w:themeColor="accent1" w:themeShade="BF"/>
                <w:sz w:val="22"/>
              </w:rPr>
              <w:t>Profundiza: recurso nuevo</w:t>
            </w:r>
          </w:p>
        </w:tc>
      </w:tr>
      <w:tr w:rsidR="00E34474" w:rsidRPr="00B904E3" w14:paraId="30BC4247" w14:textId="77777777" w:rsidTr="00A16481">
        <w:tc>
          <w:tcPr>
            <w:tcW w:w="2518" w:type="dxa"/>
          </w:tcPr>
          <w:p w14:paraId="0B51AFE4" w14:textId="77777777" w:rsidR="00E34474" w:rsidRPr="00B904E3" w:rsidRDefault="00E34474" w:rsidP="00A16481">
            <w:pPr>
              <w:rPr>
                <w:b/>
                <w:color w:val="365F91" w:themeColor="accent1" w:themeShade="BF"/>
                <w:sz w:val="22"/>
              </w:rPr>
            </w:pPr>
            <w:r w:rsidRPr="00B904E3">
              <w:rPr>
                <w:b/>
                <w:color w:val="365F91" w:themeColor="accent1" w:themeShade="BF"/>
                <w:sz w:val="22"/>
              </w:rPr>
              <w:t>Código</w:t>
            </w:r>
          </w:p>
        </w:tc>
        <w:tc>
          <w:tcPr>
            <w:tcW w:w="6515" w:type="dxa"/>
          </w:tcPr>
          <w:p w14:paraId="57D56623" w14:textId="650AC854" w:rsidR="00E34474" w:rsidRPr="00B904E3" w:rsidRDefault="00E34474" w:rsidP="00A16481">
            <w:pPr>
              <w:rPr>
                <w:b/>
                <w:color w:val="365F91" w:themeColor="accent1" w:themeShade="BF"/>
                <w:sz w:val="22"/>
              </w:rPr>
            </w:pPr>
            <w:r>
              <w:rPr>
                <w:color w:val="365F91" w:themeColor="accent1" w:themeShade="BF"/>
                <w:sz w:val="22"/>
              </w:rPr>
              <w:t>CS_07_05_REC12</w:t>
            </w:r>
          </w:p>
        </w:tc>
      </w:tr>
      <w:tr w:rsidR="00E34474" w:rsidRPr="00B904E3" w14:paraId="7B4ED765" w14:textId="77777777" w:rsidTr="00A16481">
        <w:tc>
          <w:tcPr>
            <w:tcW w:w="2518" w:type="dxa"/>
          </w:tcPr>
          <w:p w14:paraId="41477768" w14:textId="77777777" w:rsidR="00E34474" w:rsidRPr="00B904E3" w:rsidRDefault="00E34474" w:rsidP="00A16481">
            <w:pPr>
              <w:rPr>
                <w:color w:val="365F91" w:themeColor="accent1" w:themeShade="BF"/>
                <w:sz w:val="22"/>
              </w:rPr>
            </w:pPr>
            <w:r w:rsidRPr="00B904E3">
              <w:rPr>
                <w:b/>
                <w:color w:val="365F91" w:themeColor="accent1" w:themeShade="BF"/>
                <w:sz w:val="22"/>
              </w:rPr>
              <w:t>Título</w:t>
            </w:r>
          </w:p>
        </w:tc>
        <w:tc>
          <w:tcPr>
            <w:tcW w:w="6515" w:type="dxa"/>
          </w:tcPr>
          <w:p w14:paraId="6DBCB3E9" w14:textId="79915C3B" w:rsidR="00E34474" w:rsidRPr="00B904E3" w:rsidRDefault="00A16481" w:rsidP="00A16481">
            <w:pPr>
              <w:rPr>
                <w:color w:val="365F91" w:themeColor="accent1" w:themeShade="BF"/>
                <w:sz w:val="22"/>
              </w:rPr>
            </w:pPr>
            <w:r>
              <w:rPr>
                <w:color w:val="365F91" w:themeColor="accent1" w:themeShade="BF"/>
                <w:sz w:val="22"/>
              </w:rPr>
              <w:t>La Inglaterra del siglo XVI</w:t>
            </w:r>
          </w:p>
        </w:tc>
      </w:tr>
      <w:tr w:rsidR="00E34474" w:rsidRPr="00B904E3" w14:paraId="3DD998EA" w14:textId="77777777" w:rsidTr="00A16481">
        <w:tc>
          <w:tcPr>
            <w:tcW w:w="2518" w:type="dxa"/>
          </w:tcPr>
          <w:p w14:paraId="1AAA314F" w14:textId="77777777" w:rsidR="00E34474" w:rsidRPr="00B904E3" w:rsidRDefault="00E34474" w:rsidP="00A16481">
            <w:pPr>
              <w:rPr>
                <w:color w:val="365F91" w:themeColor="accent1" w:themeShade="BF"/>
                <w:sz w:val="22"/>
              </w:rPr>
            </w:pPr>
            <w:r w:rsidRPr="00B904E3">
              <w:rPr>
                <w:b/>
                <w:color w:val="365F91" w:themeColor="accent1" w:themeShade="BF"/>
                <w:sz w:val="22"/>
              </w:rPr>
              <w:t>Descripción</w:t>
            </w:r>
          </w:p>
        </w:tc>
        <w:tc>
          <w:tcPr>
            <w:tcW w:w="6515" w:type="dxa"/>
          </w:tcPr>
          <w:p w14:paraId="0E3261AB" w14:textId="14CBB8B4" w:rsidR="00E34474" w:rsidRPr="00B904E3" w:rsidRDefault="00E34474" w:rsidP="00E34474">
            <w:pPr>
              <w:rPr>
                <w:color w:val="365F91" w:themeColor="accent1" w:themeShade="BF"/>
                <w:sz w:val="22"/>
              </w:rPr>
            </w:pPr>
            <w:r>
              <w:rPr>
                <w:color w:val="365F91" w:themeColor="accent1" w:themeShade="BF"/>
                <w:sz w:val="22"/>
              </w:rPr>
              <w:t>F 4</w:t>
            </w:r>
            <w:r w:rsidRPr="00B904E3">
              <w:rPr>
                <w:color w:val="365F91" w:themeColor="accent1" w:themeShade="BF"/>
                <w:sz w:val="22"/>
              </w:rPr>
              <w:t xml:space="preserve">   </w:t>
            </w:r>
            <w:r>
              <w:rPr>
                <w:color w:val="365F91" w:themeColor="accent1" w:themeShade="BF"/>
                <w:sz w:val="22"/>
              </w:rPr>
              <w:t xml:space="preserve">Actividad que pretende, a través de una secuencia de imágenes, contextualizar la Inglaterra del siglo XVI </w:t>
            </w:r>
          </w:p>
        </w:tc>
      </w:tr>
    </w:tbl>
    <w:p w14:paraId="54DECA8C" w14:textId="77777777" w:rsidR="008B1567" w:rsidRDefault="008B1567" w:rsidP="003A04EF">
      <w:pPr>
        <w:rPr>
          <w:sz w:val="22"/>
        </w:rPr>
      </w:pPr>
    </w:p>
    <w:p w14:paraId="57000920" w14:textId="1E3D20DA" w:rsidR="00EC68FC" w:rsidRPr="00A51F15" w:rsidRDefault="00EC68FC" w:rsidP="003A04EF">
      <w:pPr>
        <w:rPr>
          <w:sz w:val="22"/>
        </w:rPr>
      </w:pPr>
      <w:r w:rsidRPr="00A51F15">
        <w:rPr>
          <w:sz w:val="22"/>
        </w:rPr>
        <w:t>Hacia la mitad del siglo XVII los primeros asentamientos ingleses en el nuevo continente estaban allí gracias a grupos de accionistas</w:t>
      </w:r>
      <w:r w:rsidR="008B6A77">
        <w:rPr>
          <w:sz w:val="22"/>
        </w:rPr>
        <w:t>,</w:t>
      </w:r>
      <w:r w:rsidRPr="00A51F15">
        <w:rPr>
          <w:sz w:val="22"/>
        </w:rPr>
        <w:t xml:space="preserve"> quienes se ocupaban de proporcionar el dinero y los colonos que iban a ocupar las nuevas tierras. En esa medida esas compañías designaban al gobernador y decidían la forma de organización de la nueva colonia.</w:t>
      </w:r>
    </w:p>
    <w:p w14:paraId="42947A50" w14:textId="77777777" w:rsidR="008B0A3D" w:rsidRPr="0023142B" w:rsidRDefault="008B0A3D" w:rsidP="008B0A3D">
      <w:pPr>
        <w:spacing w:after="0"/>
        <w:rPr>
          <w:color w:val="000000"/>
          <w:sz w:val="22"/>
          <w:lang w:val="es-MX"/>
        </w:rPr>
      </w:pPr>
    </w:p>
    <w:tbl>
      <w:tblPr>
        <w:tblStyle w:val="Tablaconcuadrcula"/>
        <w:tblW w:w="0" w:type="auto"/>
        <w:tblLayout w:type="fixed"/>
        <w:tblLook w:val="04A0" w:firstRow="1" w:lastRow="0" w:firstColumn="1" w:lastColumn="0" w:noHBand="0" w:noVBand="1"/>
      </w:tblPr>
      <w:tblGrid>
        <w:gridCol w:w="1809"/>
        <w:gridCol w:w="7528"/>
      </w:tblGrid>
      <w:tr w:rsidR="008B0A3D" w:rsidRPr="00A51F15" w14:paraId="0D7F5904" w14:textId="77777777" w:rsidTr="008B0A3D">
        <w:tc>
          <w:tcPr>
            <w:tcW w:w="9337" w:type="dxa"/>
            <w:gridSpan w:val="2"/>
            <w:shd w:val="clear" w:color="auto" w:fill="0D0D0D" w:themeFill="text1" w:themeFillTint="F2"/>
          </w:tcPr>
          <w:p w14:paraId="55252814" w14:textId="77777777" w:rsidR="008B0A3D" w:rsidRPr="00A51F15" w:rsidRDefault="008B0A3D" w:rsidP="008B0A3D">
            <w:pPr>
              <w:jc w:val="center"/>
              <w:rPr>
                <w:b/>
                <w:color w:val="FFFFFF" w:themeColor="background1"/>
                <w:sz w:val="22"/>
              </w:rPr>
            </w:pPr>
            <w:r w:rsidRPr="00A51F15">
              <w:rPr>
                <w:b/>
                <w:color w:val="FFFFFF" w:themeColor="background1"/>
                <w:sz w:val="22"/>
              </w:rPr>
              <w:t>Imagen (fotografía, gráfica o ilustración)</w:t>
            </w:r>
          </w:p>
        </w:tc>
      </w:tr>
      <w:tr w:rsidR="008B0A3D" w:rsidRPr="00A51F15" w14:paraId="0696633C" w14:textId="77777777" w:rsidTr="008B0A3D">
        <w:tc>
          <w:tcPr>
            <w:tcW w:w="1809" w:type="dxa"/>
          </w:tcPr>
          <w:p w14:paraId="6986A872" w14:textId="77777777" w:rsidR="008B0A3D" w:rsidRPr="00A51F15" w:rsidRDefault="008B0A3D" w:rsidP="008B0A3D">
            <w:pPr>
              <w:rPr>
                <w:b/>
                <w:color w:val="000000"/>
                <w:sz w:val="22"/>
              </w:rPr>
            </w:pPr>
            <w:r w:rsidRPr="00A51F15">
              <w:rPr>
                <w:b/>
                <w:color w:val="000000"/>
                <w:sz w:val="22"/>
              </w:rPr>
              <w:t>Código</w:t>
            </w:r>
          </w:p>
        </w:tc>
        <w:tc>
          <w:tcPr>
            <w:tcW w:w="7528" w:type="dxa"/>
          </w:tcPr>
          <w:p w14:paraId="6DF90DE1" w14:textId="2A22172D" w:rsidR="008B0A3D" w:rsidRPr="00A51F15" w:rsidRDefault="008B0A3D" w:rsidP="008B0A3D">
            <w:pPr>
              <w:rPr>
                <w:b/>
                <w:color w:val="000000"/>
                <w:sz w:val="22"/>
              </w:rPr>
            </w:pPr>
            <w:r w:rsidRPr="00A51F15">
              <w:rPr>
                <w:color w:val="000000"/>
                <w:sz w:val="22"/>
              </w:rPr>
              <w:t>CS_07_05_IM</w:t>
            </w:r>
            <w:r w:rsidRPr="00F8405B">
              <w:rPr>
                <w:color w:val="000000"/>
                <w:sz w:val="22"/>
                <w:highlight w:val="yellow"/>
              </w:rPr>
              <w:t>G</w:t>
            </w:r>
            <w:r w:rsidR="002B6E79">
              <w:rPr>
                <w:color w:val="000000"/>
                <w:sz w:val="22"/>
                <w:highlight w:val="yellow"/>
              </w:rPr>
              <w:t>21</w:t>
            </w:r>
          </w:p>
        </w:tc>
      </w:tr>
      <w:tr w:rsidR="008B0A3D" w:rsidRPr="00A51F15" w14:paraId="066F6334" w14:textId="77777777" w:rsidTr="008B0A3D">
        <w:tc>
          <w:tcPr>
            <w:tcW w:w="1809" w:type="dxa"/>
          </w:tcPr>
          <w:p w14:paraId="526996E3" w14:textId="77777777" w:rsidR="008B0A3D" w:rsidRPr="00A51F15" w:rsidRDefault="008B0A3D" w:rsidP="008B0A3D">
            <w:pPr>
              <w:rPr>
                <w:color w:val="000000"/>
                <w:sz w:val="22"/>
              </w:rPr>
            </w:pPr>
            <w:r w:rsidRPr="00A51F15">
              <w:rPr>
                <w:b/>
                <w:color w:val="000000"/>
                <w:sz w:val="22"/>
              </w:rPr>
              <w:t>Descripción</w:t>
            </w:r>
          </w:p>
        </w:tc>
        <w:tc>
          <w:tcPr>
            <w:tcW w:w="7528" w:type="dxa"/>
          </w:tcPr>
          <w:p w14:paraId="37CE751B" w14:textId="1EDE5F47" w:rsidR="008B0A3D" w:rsidRPr="00A51F15" w:rsidRDefault="008B0A3D" w:rsidP="008B0A3D">
            <w:pPr>
              <w:rPr>
                <w:color w:val="000000"/>
                <w:sz w:val="22"/>
              </w:rPr>
            </w:pPr>
            <w:r w:rsidRPr="00A51F15">
              <w:rPr>
                <w:color w:val="000000"/>
                <w:sz w:val="22"/>
              </w:rPr>
              <w:t>Ilustración mapa del norte y centro América</w:t>
            </w:r>
          </w:p>
        </w:tc>
      </w:tr>
      <w:tr w:rsidR="008B0A3D" w:rsidRPr="00A51F15" w14:paraId="49A78397" w14:textId="77777777" w:rsidTr="008B0A3D">
        <w:tc>
          <w:tcPr>
            <w:tcW w:w="1809" w:type="dxa"/>
          </w:tcPr>
          <w:p w14:paraId="7A3D85EC" w14:textId="77777777" w:rsidR="008B0A3D" w:rsidRPr="00A51F15" w:rsidRDefault="008B0A3D" w:rsidP="008B0A3D">
            <w:pPr>
              <w:rPr>
                <w:color w:val="000000"/>
                <w:sz w:val="22"/>
              </w:rPr>
            </w:pPr>
            <w:r w:rsidRPr="00A51F15">
              <w:rPr>
                <w:b/>
                <w:color w:val="000000"/>
                <w:sz w:val="22"/>
              </w:rPr>
              <w:t>Código Shutterstock (o URL o la ruta en AulaPlaneta)</w:t>
            </w:r>
          </w:p>
        </w:tc>
        <w:tc>
          <w:tcPr>
            <w:tcW w:w="7528" w:type="dxa"/>
          </w:tcPr>
          <w:p w14:paraId="2547AC3E" w14:textId="21FD2B54" w:rsidR="008B0A3D" w:rsidRPr="00A51F15" w:rsidRDefault="008B0A3D" w:rsidP="008B0A3D">
            <w:pPr>
              <w:rPr>
                <w:color w:val="000000"/>
                <w:sz w:val="22"/>
              </w:rPr>
            </w:pPr>
            <w:r w:rsidRPr="00A51F15">
              <w:rPr>
                <w:color w:val="000000"/>
                <w:sz w:val="22"/>
              </w:rPr>
              <w:t>http://hispanicasaber.planetasaber.com/encyclopedia/default.asp?idpack=8&amp;idpil=000M0601&amp;ruta=Buscador</w:t>
            </w:r>
          </w:p>
        </w:tc>
      </w:tr>
      <w:tr w:rsidR="008B0A3D" w:rsidRPr="00A51F15" w14:paraId="51EAB78E" w14:textId="77777777" w:rsidTr="008B0A3D">
        <w:tc>
          <w:tcPr>
            <w:tcW w:w="1809" w:type="dxa"/>
          </w:tcPr>
          <w:p w14:paraId="3A70131E" w14:textId="77777777" w:rsidR="008B0A3D" w:rsidRPr="00A51F15" w:rsidRDefault="008B0A3D" w:rsidP="008B0A3D">
            <w:pPr>
              <w:rPr>
                <w:color w:val="000000"/>
                <w:sz w:val="22"/>
              </w:rPr>
            </w:pPr>
            <w:r w:rsidRPr="00A51F15">
              <w:rPr>
                <w:b/>
                <w:color w:val="000000"/>
                <w:sz w:val="22"/>
              </w:rPr>
              <w:t>Pie de imagen</w:t>
            </w:r>
          </w:p>
        </w:tc>
        <w:tc>
          <w:tcPr>
            <w:tcW w:w="7528" w:type="dxa"/>
          </w:tcPr>
          <w:p w14:paraId="789A48E0" w14:textId="78DFD3DD" w:rsidR="008B0A3D" w:rsidRPr="00A51F15" w:rsidRDefault="008B0A3D" w:rsidP="008B0A3D">
            <w:pPr>
              <w:rPr>
                <w:color w:val="000000"/>
                <w:sz w:val="22"/>
              </w:rPr>
            </w:pPr>
            <w:r w:rsidRPr="00A51F15">
              <w:rPr>
                <w:color w:val="000000"/>
                <w:sz w:val="22"/>
              </w:rPr>
              <w:t xml:space="preserve">Evolución de la conquista de América del Norte y América Central. Los virreinatos eran unidades </w:t>
            </w:r>
            <w:r w:rsidR="003B45EC">
              <w:rPr>
                <w:color w:val="000000"/>
                <w:sz w:val="22"/>
              </w:rPr>
              <w:t>político-</w:t>
            </w:r>
            <w:r w:rsidRPr="00A51F15">
              <w:rPr>
                <w:color w:val="000000"/>
                <w:sz w:val="22"/>
              </w:rPr>
              <w:t>administrativas creadas por la Corona española para asegurar el control de las colonias americanas.</w:t>
            </w:r>
          </w:p>
        </w:tc>
      </w:tr>
    </w:tbl>
    <w:p w14:paraId="4A388DDB" w14:textId="767F86C7" w:rsidR="001B4F60" w:rsidRDefault="00EC68FC" w:rsidP="003A04EF">
      <w:pPr>
        <w:rPr>
          <w:sz w:val="22"/>
        </w:rPr>
      </w:pPr>
      <w:r w:rsidRPr="00A51F15">
        <w:rPr>
          <w:sz w:val="22"/>
        </w:rPr>
        <w:t>En ese proceso de colonización</w:t>
      </w:r>
      <w:r w:rsidR="00F90155" w:rsidRPr="00A51F15">
        <w:rPr>
          <w:sz w:val="22"/>
        </w:rPr>
        <w:t xml:space="preserve"> </w:t>
      </w:r>
      <w:r w:rsidRPr="00A51F15">
        <w:rPr>
          <w:sz w:val="22"/>
        </w:rPr>
        <w:t xml:space="preserve">también </w:t>
      </w:r>
      <w:r w:rsidR="00F90155" w:rsidRPr="00A51F15">
        <w:rPr>
          <w:sz w:val="22"/>
        </w:rPr>
        <w:t>hubo propietarios</w:t>
      </w:r>
      <w:r w:rsidRPr="00A51F15">
        <w:rPr>
          <w:sz w:val="22"/>
        </w:rPr>
        <w:t xml:space="preserve"> individuales</w:t>
      </w:r>
      <w:r w:rsidR="003B45EC">
        <w:rPr>
          <w:sz w:val="22"/>
        </w:rPr>
        <w:t>,</w:t>
      </w:r>
      <w:r w:rsidR="00F90155" w:rsidRPr="00A51F15">
        <w:rPr>
          <w:sz w:val="22"/>
        </w:rPr>
        <w:t xml:space="preserve"> quienes tuvieron control sobre Maryland, Pennsylvania, Carolina del Norte, Carolina del Sur y Georgia</w:t>
      </w:r>
      <w:r w:rsidR="00284588">
        <w:rPr>
          <w:sz w:val="22"/>
        </w:rPr>
        <w:t>.</w:t>
      </w:r>
    </w:p>
    <w:p w14:paraId="5CD76315" w14:textId="77777777" w:rsidR="00331B22" w:rsidRPr="00331B22" w:rsidRDefault="00331B22" w:rsidP="00331B22">
      <w:pPr>
        <w:spacing w:after="0"/>
        <w:rPr>
          <w:sz w:val="22"/>
        </w:rPr>
      </w:pPr>
    </w:p>
    <w:tbl>
      <w:tblPr>
        <w:tblStyle w:val="Tablaconcuadrcula"/>
        <w:tblW w:w="0" w:type="auto"/>
        <w:tblLook w:val="04A0" w:firstRow="1" w:lastRow="0" w:firstColumn="1" w:lastColumn="0" w:noHBand="0" w:noVBand="1"/>
      </w:tblPr>
      <w:tblGrid>
        <w:gridCol w:w="2518"/>
        <w:gridCol w:w="6460"/>
      </w:tblGrid>
      <w:tr w:rsidR="00331B22" w:rsidRPr="00331B22" w14:paraId="15EAEC0B" w14:textId="77777777" w:rsidTr="00331B22">
        <w:tc>
          <w:tcPr>
            <w:tcW w:w="8978" w:type="dxa"/>
            <w:gridSpan w:val="2"/>
            <w:shd w:val="clear" w:color="auto" w:fill="000000" w:themeFill="text1"/>
          </w:tcPr>
          <w:p w14:paraId="4E00F605" w14:textId="77777777" w:rsidR="00331B22" w:rsidRPr="00331B22" w:rsidRDefault="00331B22" w:rsidP="00331B22">
            <w:pPr>
              <w:jc w:val="center"/>
              <w:rPr>
                <w:b/>
                <w:color w:val="FFFFFF" w:themeColor="background1"/>
                <w:sz w:val="22"/>
              </w:rPr>
            </w:pPr>
            <w:r w:rsidRPr="00331B22">
              <w:rPr>
                <w:b/>
                <w:color w:val="FFFFFF" w:themeColor="background1"/>
                <w:sz w:val="22"/>
              </w:rPr>
              <w:t>Destacado</w:t>
            </w:r>
          </w:p>
        </w:tc>
      </w:tr>
      <w:tr w:rsidR="00331B22" w:rsidRPr="00331B22" w14:paraId="5582C29A" w14:textId="77777777" w:rsidTr="00331B22">
        <w:tc>
          <w:tcPr>
            <w:tcW w:w="2518" w:type="dxa"/>
          </w:tcPr>
          <w:p w14:paraId="706E2DBF" w14:textId="77777777" w:rsidR="00331B22" w:rsidRPr="00331B22" w:rsidRDefault="00331B22" w:rsidP="00331B22">
            <w:pPr>
              <w:rPr>
                <w:b/>
                <w:sz w:val="22"/>
              </w:rPr>
            </w:pPr>
            <w:r w:rsidRPr="00331B22">
              <w:rPr>
                <w:b/>
                <w:sz w:val="22"/>
              </w:rPr>
              <w:t>Título</w:t>
            </w:r>
          </w:p>
        </w:tc>
        <w:tc>
          <w:tcPr>
            <w:tcW w:w="6460" w:type="dxa"/>
          </w:tcPr>
          <w:p w14:paraId="4DDDEABA" w14:textId="614739FB" w:rsidR="00331B22" w:rsidRPr="00331B22" w:rsidRDefault="00331B22" w:rsidP="00331B22">
            <w:pPr>
              <w:rPr>
                <w:b/>
                <w:sz w:val="22"/>
              </w:rPr>
            </w:pPr>
            <w:r>
              <w:rPr>
                <w:b/>
                <w:sz w:val="22"/>
              </w:rPr>
              <w:t>Las compañías comerciales inglesas</w:t>
            </w:r>
          </w:p>
        </w:tc>
      </w:tr>
      <w:tr w:rsidR="00331B22" w:rsidRPr="00331B22" w14:paraId="444E001E" w14:textId="77777777" w:rsidTr="00331B22">
        <w:tc>
          <w:tcPr>
            <w:tcW w:w="2518" w:type="dxa"/>
          </w:tcPr>
          <w:p w14:paraId="14707067" w14:textId="77777777" w:rsidR="00331B22" w:rsidRPr="00331B22" w:rsidRDefault="00331B22" w:rsidP="00331B22">
            <w:pPr>
              <w:rPr>
                <w:sz w:val="22"/>
              </w:rPr>
            </w:pPr>
            <w:r w:rsidRPr="00331B22">
              <w:rPr>
                <w:b/>
                <w:sz w:val="22"/>
              </w:rPr>
              <w:t>Contenido</w:t>
            </w:r>
          </w:p>
        </w:tc>
        <w:tc>
          <w:tcPr>
            <w:tcW w:w="6460" w:type="dxa"/>
          </w:tcPr>
          <w:p w14:paraId="34268D0F" w14:textId="156280A6" w:rsidR="000208F7" w:rsidRDefault="000208F7" w:rsidP="00331B22">
            <w:pPr>
              <w:rPr>
                <w:sz w:val="22"/>
              </w:rPr>
            </w:pPr>
            <w:r>
              <w:rPr>
                <w:sz w:val="22"/>
              </w:rPr>
              <w:t>Cuando los ingleses se plantearon la posibilidad de colonizar el norte de América, lo primero que hicieron fue crear</w:t>
            </w:r>
            <w:r w:rsidRPr="000208F7">
              <w:rPr>
                <w:sz w:val="22"/>
              </w:rPr>
              <w:t xml:space="preserve"> compañías </w:t>
            </w:r>
            <w:r>
              <w:rPr>
                <w:sz w:val="22"/>
              </w:rPr>
              <w:t xml:space="preserve">que se dedicaran a ello, es decir, que promovieran la emigración y se ocuparan de llevar al Nuevo Mundo a aquellas familias o individuos que querían escapar de la persecusión religiosa o del hambre. </w:t>
            </w:r>
          </w:p>
          <w:p w14:paraId="3894ECD2" w14:textId="7F6387EF" w:rsidR="00331B22" w:rsidRPr="00331B22" w:rsidRDefault="000208F7" w:rsidP="00930C48">
            <w:pPr>
              <w:rPr>
                <w:sz w:val="22"/>
              </w:rPr>
            </w:pPr>
            <w:r>
              <w:rPr>
                <w:sz w:val="22"/>
              </w:rPr>
              <w:t>Estas compañías (London and Virginia Compa</w:t>
            </w:r>
            <w:r w:rsidR="00D07D5F">
              <w:rPr>
                <w:sz w:val="22"/>
              </w:rPr>
              <w:t>n</w:t>
            </w:r>
            <w:r>
              <w:rPr>
                <w:sz w:val="22"/>
              </w:rPr>
              <w:t xml:space="preserve">y, </w:t>
            </w:r>
            <w:r w:rsidRPr="00A51F15">
              <w:rPr>
                <w:sz w:val="22"/>
              </w:rPr>
              <w:t>Plymouth</w:t>
            </w:r>
            <w:r w:rsidR="006E699A">
              <w:rPr>
                <w:sz w:val="22"/>
              </w:rPr>
              <w:t xml:space="preserve">, entre otras muchas) no dependían de la </w:t>
            </w:r>
            <w:r w:rsidR="00D07D5F">
              <w:rPr>
                <w:sz w:val="22"/>
              </w:rPr>
              <w:t>C</w:t>
            </w:r>
            <w:r w:rsidR="006E699A">
              <w:rPr>
                <w:sz w:val="22"/>
              </w:rPr>
              <w:t xml:space="preserve">orona inglesa y eran libres de llevar a todo aquel que se aventurara a llegar a América. La </w:t>
            </w:r>
            <w:r w:rsidR="003B45EC">
              <w:rPr>
                <w:sz w:val="22"/>
              </w:rPr>
              <w:t>C</w:t>
            </w:r>
            <w:r w:rsidR="006E699A">
              <w:rPr>
                <w:sz w:val="22"/>
              </w:rPr>
              <w:t xml:space="preserve">orona les </w:t>
            </w:r>
            <w:r w:rsidR="006E699A" w:rsidRPr="006E699A">
              <w:rPr>
                <w:sz w:val="22"/>
              </w:rPr>
              <w:t>otorgaba</w:t>
            </w:r>
            <w:r w:rsidR="006E699A">
              <w:rPr>
                <w:sz w:val="22"/>
              </w:rPr>
              <w:t xml:space="preserve"> el monopolio de la colonización de regiones </w:t>
            </w:r>
            <w:r w:rsidR="006E699A" w:rsidRPr="006E699A">
              <w:rPr>
                <w:sz w:val="22"/>
              </w:rPr>
              <w:t>delimitadas</w:t>
            </w:r>
            <w:r w:rsidR="006E699A">
              <w:rPr>
                <w:sz w:val="22"/>
              </w:rPr>
              <w:t xml:space="preserve"> previamente y el derecho de organizar a los colonos y a</w:t>
            </w:r>
            <w:r w:rsidR="00430E14">
              <w:rPr>
                <w:sz w:val="22"/>
              </w:rPr>
              <w:t xml:space="preserve"> las regiones como </w:t>
            </w:r>
            <w:r w:rsidR="00930C48">
              <w:rPr>
                <w:sz w:val="22"/>
              </w:rPr>
              <w:t xml:space="preserve">consideran </w:t>
            </w:r>
            <w:r w:rsidR="00430E14">
              <w:rPr>
                <w:sz w:val="22"/>
              </w:rPr>
              <w:t xml:space="preserve">. </w:t>
            </w:r>
          </w:p>
        </w:tc>
      </w:tr>
    </w:tbl>
    <w:p w14:paraId="7F6751D7" w14:textId="77777777" w:rsidR="00331B22" w:rsidRPr="00331B22" w:rsidRDefault="00331B22" w:rsidP="00331B22">
      <w:pPr>
        <w:spacing w:after="0"/>
        <w:rPr>
          <w:sz w:val="22"/>
        </w:rPr>
      </w:pPr>
    </w:p>
    <w:p w14:paraId="28DBB971" w14:textId="77777777" w:rsidR="00331B22" w:rsidRDefault="00331B22" w:rsidP="003A04EF">
      <w:pPr>
        <w:rPr>
          <w:sz w:val="22"/>
        </w:rPr>
      </w:pPr>
    </w:p>
    <w:p w14:paraId="1065EA30" w14:textId="77777777" w:rsidR="00331B22" w:rsidRDefault="00331B22" w:rsidP="003A04EF">
      <w:pPr>
        <w:rPr>
          <w:sz w:val="22"/>
        </w:rPr>
      </w:pPr>
    </w:p>
    <w:p w14:paraId="191F6FA6" w14:textId="77777777" w:rsidR="00331B22" w:rsidRPr="00A51F15" w:rsidRDefault="00331B22" w:rsidP="003A04EF">
      <w:pPr>
        <w:rPr>
          <w:sz w:val="22"/>
        </w:rPr>
      </w:pPr>
    </w:p>
    <w:p w14:paraId="4965EB47" w14:textId="2862E2B2" w:rsidR="00EC68FC" w:rsidRPr="00A51F15" w:rsidRDefault="00482AB4" w:rsidP="00482AB4">
      <w:pPr>
        <w:rPr>
          <w:b/>
          <w:sz w:val="22"/>
        </w:rPr>
      </w:pPr>
      <w:r w:rsidRPr="00A51F15">
        <w:rPr>
          <w:sz w:val="22"/>
          <w:highlight w:val="yellow"/>
        </w:rPr>
        <w:t>Sección 3]</w:t>
      </w:r>
      <w:r w:rsidRPr="00A51F15">
        <w:rPr>
          <w:sz w:val="22"/>
        </w:rPr>
        <w:t xml:space="preserve"> </w:t>
      </w:r>
      <w:r w:rsidRPr="00A51F15">
        <w:rPr>
          <w:b/>
          <w:sz w:val="22"/>
        </w:rPr>
        <w:t>2.2.1 Organización político</w:t>
      </w:r>
      <w:r w:rsidR="00930C48">
        <w:rPr>
          <w:b/>
          <w:sz w:val="22"/>
        </w:rPr>
        <w:t>-</w:t>
      </w:r>
      <w:r w:rsidRPr="00A51F15">
        <w:rPr>
          <w:b/>
          <w:sz w:val="22"/>
        </w:rPr>
        <w:t>administrativa</w:t>
      </w:r>
    </w:p>
    <w:p w14:paraId="17FCF439" w14:textId="2F4DE1EF" w:rsidR="00482AB4" w:rsidRPr="00A51F15" w:rsidRDefault="00E0460C" w:rsidP="00482AB4">
      <w:pPr>
        <w:rPr>
          <w:sz w:val="22"/>
        </w:rPr>
      </w:pPr>
      <w:r w:rsidRPr="00A51F15">
        <w:rPr>
          <w:sz w:val="22"/>
        </w:rPr>
        <w:lastRenderedPageBreak/>
        <w:t xml:space="preserve">Desde la fundación de las </w:t>
      </w:r>
      <w:r w:rsidR="00930C48">
        <w:rPr>
          <w:sz w:val="22"/>
        </w:rPr>
        <w:t>T</w:t>
      </w:r>
      <w:r w:rsidRPr="00A51F15">
        <w:rPr>
          <w:sz w:val="22"/>
        </w:rPr>
        <w:t xml:space="preserve">rece </w:t>
      </w:r>
      <w:r w:rsidR="00930C48">
        <w:rPr>
          <w:sz w:val="22"/>
        </w:rPr>
        <w:t>C</w:t>
      </w:r>
      <w:r w:rsidRPr="00A51F15">
        <w:rPr>
          <w:sz w:val="22"/>
        </w:rPr>
        <w:t xml:space="preserve">olonias hasta el fin de la época </w:t>
      </w:r>
      <w:r w:rsidR="003B45EC">
        <w:rPr>
          <w:sz w:val="22"/>
        </w:rPr>
        <w:t>c</w:t>
      </w:r>
      <w:r w:rsidRPr="00A51F15">
        <w:rPr>
          <w:sz w:val="22"/>
        </w:rPr>
        <w:t>olonial, cada una de ellas tuvo su propio gobierno</w:t>
      </w:r>
      <w:r w:rsidR="00540B0A">
        <w:rPr>
          <w:sz w:val="22"/>
        </w:rPr>
        <w:t>,</w:t>
      </w:r>
      <w:r w:rsidRPr="00A51F15">
        <w:rPr>
          <w:sz w:val="22"/>
        </w:rPr>
        <w:t xml:space="preserve"> el cual variaba de una colonia a otra. </w:t>
      </w:r>
      <w:r w:rsidR="001254CE" w:rsidRPr="00A51F15">
        <w:rPr>
          <w:sz w:val="22"/>
        </w:rPr>
        <w:t>A pesar de sus diferencias</w:t>
      </w:r>
      <w:r w:rsidR="00930C48">
        <w:rPr>
          <w:sz w:val="22"/>
        </w:rPr>
        <w:t>,</w:t>
      </w:r>
      <w:r w:rsidR="001254CE" w:rsidRPr="00A51F15">
        <w:rPr>
          <w:sz w:val="22"/>
        </w:rPr>
        <w:t xml:space="preserve"> en ellas prevalecieron ciertas características comunes.</w:t>
      </w:r>
    </w:p>
    <w:p w14:paraId="69C48209" w14:textId="59E160FE" w:rsidR="001254CE" w:rsidRPr="00A51F15" w:rsidRDefault="001254CE" w:rsidP="001254CE">
      <w:pPr>
        <w:ind w:left="170"/>
        <w:rPr>
          <w:sz w:val="22"/>
        </w:rPr>
      </w:pPr>
      <w:r w:rsidRPr="00A51F15">
        <w:rPr>
          <w:sz w:val="22"/>
        </w:rPr>
        <w:t>- No tenían enlaces políticos formales entre una colonia y otra.</w:t>
      </w:r>
    </w:p>
    <w:p w14:paraId="434E8425" w14:textId="2B6B04FB" w:rsidR="001254CE" w:rsidRPr="00A51F15" w:rsidRDefault="001254CE" w:rsidP="001254CE">
      <w:pPr>
        <w:ind w:left="170"/>
        <w:rPr>
          <w:sz w:val="22"/>
        </w:rPr>
      </w:pPr>
      <w:r w:rsidRPr="00A51F15">
        <w:rPr>
          <w:sz w:val="22"/>
        </w:rPr>
        <w:t>- Cada una tenía un vínculo jurídico directamente con el gobierno británico en Londres.</w:t>
      </w:r>
    </w:p>
    <w:p w14:paraId="7581B671" w14:textId="74272FDF" w:rsidR="0022798F" w:rsidRPr="00A51F15" w:rsidRDefault="0022798F" w:rsidP="001254CE">
      <w:pPr>
        <w:ind w:left="170"/>
        <w:rPr>
          <w:sz w:val="22"/>
        </w:rPr>
      </w:pPr>
      <w:r w:rsidRPr="00A51F15">
        <w:rPr>
          <w:sz w:val="22"/>
        </w:rPr>
        <w:t xml:space="preserve">- Las colonias eran libres para </w:t>
      </w:r>
      <w:r w:rsidR="00664D5A">
        <w:rPr>
          <w:sz w:val="22"/>
        </w:rPr>
        <w:t>crear sus</w:t>
      </w:r>
      <w:r w:rsidRPr="00A51F15">
        <w:rPr>
          <w:sz w:val="22"/>
        </w:rPr>
        <w:t xml:space="preserve"> propias leyes, siempre y cuando no estuvieran en contra de las leyes inglesas.</w:t>
      </w:r>
    </w:p>
    <w:p w14:paraId="309DA90C" w14:textId="1E6476A6" w:rsidR="001254CE" w:rsidRPr="00A51F15" w:rsidRDefault="001254CE" w:rsidP="001254CE">
      <w:pPr>
        <w:ind w:left="170"/>
        <w:rPr>
          <w:sz w:val="22"/>
        </w:rPr>
      </w:pPr>
      <w:r w:rsidRPr="00A51F15">
        <w:rPr>
          <w:sz w:val="22"/>
        </w:rPr>
        <w:t xml:space="preserve">- No obstante lo anterior, en cada colonia el gobierno local y los asuntos cotidianos de la propia colonia estaban en manos de sus propios habitantes. Esto es, que si bien las colonias dependían </w:t>
      </w:r>
      <w:r w:rsidR="00930C48">
        <w:rPr>
          <w:sz w:val="22"/>
        </w:rPr>
        <w:t xml:space="preserve">de manera </w:t>
      </w:r>
      <w:r w:rsidRPr="00A51F15">
        <w:rPr>
          <w:sz w:val="22"/>
        </w:rPr>
        <w:t>formal de Gran Bretaña, prácticamente disfrutaban de un grado importante de independencia.</w:t>
      </w:r>
    </w:p>
    <w:p w14:paraId="52033C1C" w14:textId="203139D8" w:rsidR="00C71E8F" w:rsidRPr="00572D67" w:rsidRDefault="001254CE" w:rsidP="0090183E">
      <w:pPr>
        <w:ind w:left="170"/>
        <w:rPr>
          <w:sz w:val="22"/>
        </w:rPr>
      </w:pPr>
      <w:r w:rsidRPr="00A51F15">
        <w:rPr>
          <w:sz w:val="22"/>
        </w:rPr>
        <w:t xml:space="preserve">- La autonomía y la participación cívica fueron elementos básicos de la vida colonial de las </w:t>
      </w:r>
      <w:r w:rsidR="00930C48">
        <w:rPr>
          <w:sz w:val="22"/>
        </w:rPr>
        <w:t>T</w:t>
      </w:r>
      <w:r w:rsidRPr="00A51F15">
        <w:rPr>
          <w:sz w:val="22"/>
        </w:rPr>
        <w:t xml:space="preserve">rece </w:t>
      </w:r>
      <w:r w:rsidR="00930C48">
        <w:rPr>
          <w:sz w:val="22"/>
        </w:rPr>
        <w:t>C</w:t>
      </w:r>
      <w:r w:rsidRPr="00A51F15">
        <w:rPr>
          <w:sz w:val="22"/>
        </w:rPr>
        <w:t>olonias inglesas.</w:t>
      </w:r>
    </w:p>
    <w:tbl>
      <w:tblPr>
        <w:tblStyle w:val="Tablaconcuadrcula"/>
        <w:tblW w:w="0" w:type="auto"/>
        <w:tblLook w:val="04A0" w:firstRow="1" w:lastRow="0" w:firstColumn="1" w:lastColumn="0" w:noHBand="0" w:noVBand="1"/>
      </w:tblPr>
      <w:tblGrid>
        <w:gridCol w:w="2456"/>
        <w:gridCol w:w="6881"/>
      </w:tblGrid>
      <w:tr w:rsidR="00DC59D2" w:rsidRPr="00A51F15" w14:paraId="7A39F5A3" w14:textId="77777777" w:rsidTr="00216B73">
        <w:tc>
          <w:tcPr>
            <w:tcW w:w="9033" w:type="dxa"/>
            <w:gridSpan w:val="2"/>
            <w:shd w:val="clear" w:color="auto" w:fill="0D0D0D" w:themeFill="text1" w:themeFillTint="F2"/>
          </w:tcPr>
          <w:p w14:paraId="6E9C38BF"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DC59D2" w:rsidRPr="00A51F15" w14:paraId="40BB2E0A" w14:textId="77777777" w:rsidTr="00216B73">
        <w:tc>
          <w:tcPr>
            <w:tcW w:w="2518" w:type="dxa"/>
          </w:tcPr>
          <w:p w14:paraId="1C9170F8" w14:textId="77777777" w:rsidR="00DC59D2" w:rsidRPr="00A51F15" w:rsidRDefault="00DC59D2" w:rsidP="00216B73">
            <w:pPr>
              <w:rPr>
                <w:b/>
                <w:color w:val="000000"/>
                <w:sz w:val="22"/>
              </w:rPr>
            </w:pPr>
            <w:r w:rsidRPr="00A51F15">
              <w:rPr>
                <w:b/>
                <w:color w:val="000000"/>
                <w:sz w:val="22"/>
              </w:rPr>
              <w:t>Código</w:t>
            </w:r>
          </w:p>
        </w:tc>
        <w:tc>
          <w:tcPr>
            <w:tcW w:w="6515" w:type="dxa"/>
          </w:tcPr>
          <w:p w14:paraId="12A78C39" w14:textId="1B84D9FB" w:rsidR="00DC59D2" w:rsidRPr="00A51F15" w:rsidRDefault="00DC59D2" w:rsidP="00216B73">
            <w:pPr>
              <w:rPr>
                <w:b/>
                <w:color w:val="000000"/>
                <w:sz w:val="22"/>
              </w:rPr>
            </w:pPr>
            <w:r w:rsidRPr="00A51F15">
              <w:rPr>
                <w:color w:val="000000"/>
                <w:sz w:val="22"/>
              </w:rPr>
              <w:t>CS_07_05_IM</w:t>
            </w:r>
            <w:r w:rsidRPr="00F8405B">
              <w:rPr>
                <w:color w:val="000000"/>
                <w:sz w:val="22"/>
                <w:highlight w:val="yellow"/>
              </w:rPr>
              <w:t>G</w:t>
            </w:r>
            <w:r w:rsidR="002B6E79">
              <w:rPr>
                <w:color w:val="000000"/>
                <w:sz w:val="22"/>
                <w:highlight w:val="yellow"/>
              </w:rPr>
              <w:t>22</w:t>
            </w:r>
          </w:p>
        </w:tc>
      </w:tr>
      <w:tr w:rsidR="00DC59D2" w:rsidRPr="00A51F15" w14:paraId="79057C40" w14:textId="77777777" w:rsidTr="00216B73">
        <w:tc>
          <w:tcPr>
            <w:tcW w:w="2518" w:type="dxa"/>
          </w:tcPr>
          <w:p w14:paraId="67E20C79" w14:textId="77777777" w:rsidR="00DC59D2" w:rsidRPr="00A51F15" w:rsidRDefault="00DC59D2" w:rsidP="00216B73">
            <w:pPr>
              <w:rPr>
                <w:color w:val="000000"/>
                <w:sz w:val="22"/>
              </w:rPr>
            </w:pPr>
            <w:r w:rsidRPr="00A51F15">
              <w:rPr>
                <w:b/>
                <w:color w:val="000000"/>
                <w:sz w:val="22"/>
              </w:rPr>
              <w:t>Descripción</w:t>
            </w:r>
          </w:p>
        </w:tc>
        <w:tc>
          <w:tcPr>
            <w:tcW w:w="6515" w:type="dxa"/>
          </w:tcPr>
          <w:p w14:paraId="7167D989" w14:textId="77777777" w:rsidR="00DC59D2" w:rsidRDefault="00572D67" w:rsidP="00216B73">
            <w:pPr>
              <w:rPr>
                <w:color w:val="000000"/>
                <w:sz w:val="22"/>
              </w:rPr>
            </w:pPr>
            <w:r w:rsidRPr="00F8405B">
              <w:rPr>
                <w:color w:val="000000"/>
                <w:sz w:val="22"/>
                <w:highlight w:val="yellow"/>
              </w:rPr>
              <w:t>Mapa</w:t>
            </w:r>
          </w:p>
          <w:p w14:paraId="66056BCD" w14:textId="68CAF880" w:rsidR="00572D67" w:rsidRPr="00A51F15" w:rsidRDefault="00572D67" w:rsidP="00216B73">
            <w:pPr>
              <w:rPr>
                <w:color w:val="000000"/>
                <w:sz w:val="22"/>
              </w:rPr>
            </w:pPr>
            <w:r>
              <w:rPr>
                <w:noProof/>
                <w:color w:val="000000"/>
                <w:sz w:val="22"/>
                <w:lang w:val="es-ES" w:eastAsia="es-ES"/>
              </w:rPr>
              <w:drawing>
                <wp:inline distT="0" distB="0" distL="0" distR="0" wp14:anchorId="3D7AE498" wp14:editId="0BDB09E2">
                  <wp:extent cx="1594884" cy="1562735"/>
                  <wp:effectExtent l="0" t="0" r="5715" b="1206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95744" cy="1563578"/>
                          </a:xfrm>
                          <a:prstGeom prst="rect">
                            <a:avLst/>
                          </a:prstGeom>
                          <a:noFill/>
                          <a:ln>
                            <a:noFill/>
                          </a:ln>
                        </pic:spPr>
                      </pic:pic>
                    </a:graphicData>
                  </a:graphic>
                </wp:inline>
              </w:drawing>
            </w:r>
          </w:p>
        </w:tc>
      </w:tr>
      <w:tr w:rsidR="00DC59D2" w:rsidRPr="00A51F15" w14:paraId="7A44AFC3" w14:textId="77777777" w:rsidTr="00216B73">
        <w:tc>
          <w:tcPr>
            <w:tcW w:w="2518" w:type="dxa"/>
          </w:tcPr>
          <w:p w14:paraId="627C88DA" w14:textId="3811455F" w:rsidR="00DC59D2" w:rsidRPr="00A51F15" w:rsidRDefault="00DC59D2" w:rsidP="00216B73">
            <w:pPr>
              <w:rPr>
                <w:color w:val="000000"/>
                <w:sz w:val="22"/>
              </w:rPr>
            </w:pPr>
            <w:r w:rsidRPr="00A51F15">
              <w:rPr>
                <w:b/>
                <w:color w:val="000000"/>
                <w:sz w:val="22"/>
              </w:rPr>
              <w:t>Código Shutterstock (o URL o la ruta en AulaPlaneta)</w:t>
            </w:r>
          </w:p>
        </w:tc>
        <w:tc>
          <w:tcPr>
            <w:tcW w:w="6515" w:type="dxa"/>
          </w:tcPr>
          <w:p w14:paraId="5E9AF8B9" w14:textId="435895E4" w:rsidR="00DC59D2" w:rsidRPr="00A51F15" w:rsidRDefault="00572D67" w:rsidP="00216B73">
            <w:pPr>
              <w:rPr>
                <w:color w:val="000000"/>
                <w:sz w:val="22"/>
              </w:rPr>
            </w:pPr>
            <w:r w:rsidRPr="00572D67">
              <w:rPr>
                <w:color w:val="000000"/>
                <w:sz w:val="22"/>
              </w:rPr>
              <w:t>https://upload.wikimedia.org/wikipedia/commons/8/84/13colonias.jpg</w:t>
            </w:r>
          </w:p>
        </w:tc>
      </w:tr>
      <w:tr w:rsidR="00DC59D2" w:rsidRPr="00A51F15" w14:paraId="39D48F7B" w14:textId="77777777" w:rsidTr="00216B73">
        <w:tc>
          <w:tcPr>
            <w:tcW w:w="2518" w:type="dxa"/>
          </w:tcPr>
          <w:p w14:paraId="3817D4E2" w14:textId="180D60F5" w:rsidR="00DC59D2" w:rsidRPr="00A51F15" w:rsidRDefault="00DC59D2" w:rsidP="00566496">
            <w:pPr>
              <w:rPr>
                <w:color w:val="000000"/>
                <w:sz w:val="22"/>
              </w:rPr>
            </w:pPr>
            <w:r w:rsidRPr="00813B7F">
              <w:rPr>
                <w:b/>
                <w:color w:val="000000"/>
                <w:sz w:val="22"/>
                <w:highlight w:val="lightGray"/>
              </w:rPr>
              <w:t>Pie de imagen</w:t>
            </w:r>
          </w:p>
        </w:tc>
        <w:tc>
          <w:tcPr>
            <w:tcW w:w="6515" w:type="dxa"/>
          </w:tcPr>
          <w:p w14:paraId="054EC47C" w14:textId="0A607B1D" w:rsidR="00DC59D2" w:rsidRPr="00A51F15" w:rsidRDefault="00BE0E3E" w:rsidP="00930C48">
            <w:pPr>
              <w:rPr>
                <w:color w:val="000000"/>
                <w:sz w:val="22"/>
              </w:rPr>
            </w:pPr>
            <w:r>
              <w:rPr>
                <w:color w:val="000000"/>
                <w:sz w:val="22"/>
              </w:rPr>
              <w:t>Los primeros migrantes ingleses que llegaron al norte de América se establecieron en la costa Atl</w:t>
            </w:r>
            <w:r w:rsidR="00540B0A">
              <w:rPr>
                <w:color w:val="000000"/>
                <w:sz w:val="22"/>
              </w:rPr>
              <w:t>á</w:t>
            </w:r>
            <w:r>
              <w:rPr>
                <w:color w:val="000000"/>
                <w:sz w:val="22"/>
              </w:rPr>
              <w:t>ntica porque allí no había colonias españolas</w:t>
            </w:r>
            <w:r w:rsidR="00930C48">
              <w:rPr>
                <w:color w:val="000000"/>
                <w:sz w:val="22"/>
              </w:rPr>
              <w:t>.</w:t>
            </w:r>
            <w:r>
              <w:rPr>
                <w:color w:val="000000"/>
                <w:sz w:val="22"/>
              </w:rPr>
              <w:t xml:space="preserve"> </w:t>
            </w:r>
          </w:p>
        </w:tc>
      </w:tr>
    </w:tbl>
    <w:p w14:paraId="2A9131A2" w14:textId="77777777" w:rsidR="00DC59D2" w:rsidRPr="00A51F15" w:rsidRDefault="00DC59D2" w:rsidP="00DC59D2">
      <w:pPr>
        <w:spacing w:after="0"/>
        <w:rPr>
          <w:color w:val="000000"/>
          <w:sz w:val="22"/>
        </w:rPr>
      </w:pPr>
    </w:p>
    <w:p w14:paraId="1A806CD0" w14:textId="1E9BC7FF" w:rsidR="00AA0E92" w:rsidRPr="00A51F15" w:rsidRDefault="00F90155" w:rsidP="00482AB4">
      <w:pPr>
        <w:rPr>
          <w:sz w:val="22"/>
        </w:rPr>
      </w:pPr>
      <w:r w:rsidRPr="00A51F15">
        <w:rPr>
          <w:sz w:val="22"/>
        </w:rPr>
        <w:t xml:space="preserve">El control político de la </w:t>
      </w:r>
      <w:r w:rsidR="00930C48">
        <w:rPr>
          <w:sz w:val="22"/>
        </w:rPr>
        <w:t>C</w:t>
      </w:r>
      <w:r w:rsidRPr="00A51F15">
        <w:rPr>
          <w:sz w:val="22"/>
        </w:rPr>
        <w:t>orona inglesa sobre las colonias fue siempre muy débil</w:t>
      </w:r>
      <w:r w:rsidR="00930C48">
        <w:rPr>
          <w:sz w:val="22"/>
        </w:rPr>
        <w:t>,</w:t>
      </w:r>
      <w:r w:rsidRPr="00A51F15">
        <w:rPr>
          <w:sz w:val="22"/>
        </w:rPr>
        <w:t xml:space="preserve"> porque nunca hubo una única estr</w:t>
      </w:r>
      <w:r w:rsidR="00AE16DA" w:rsidRPr="00A51F15">
        <w:rPr>
          <w:sz w:val="22"/>
        </w:rPr>
        <w:t>uctura de gobierno. El gobierno particular de cada colonia estaba a cargo de un gobernador</w:t>
      </w:r>
      <w:r w:rsidR="00AA0E92" w:rsidRPr="00A51F15">
        <w:rPr>
          <w:sz w:val="22"/>
        </w:rPr>
        <w:t xml:space="preserve">, una asamblea local y un consejo. </w:t>
      </w:r>
    </w:p>
    <w:p w14:paraId="1EBDAA67" w14:textId="25772CB3" w:rsidR="00AA0E92" w:rsidRPr="00A51F15" w:rsidRDefault="00AA0E92" w:rsidP="00482AB4">
      <w:pPr>
        <w:rPr>
          <w:sz w:val="22"/>
        </w:rPr>
      </w:pPr>
      <w:r w:rsidRPr="00A51F15">
        <w:rPr>
          <w:sz w:val="22"/>
        </w:rPr>
        <w:lastRenderedPageBreak/>
        <w:t xml:space="preserve">El gobernador </w:t>
      </w:r>
      <w:r w:rsidR="00AE16DA" w:rsidRPr="00A51F15">
        <w:rPr>
          <w:sz w:val="22"/>
        </w:rPr>
        <w:t xml:space="preserve">era la base legal de la autoridad en la colonia y constituyó el poder ejecutivo de esta. En él descansaba el poder absoluto de veto sobre la función legislativa de las asambleas. </w:t>
      </w:r>
    </w:p>
    <w:p w14:paraId="24EAC84F" w14:textId="2C0E0998" w:rsidR="00AA0E92" w:rsidRPr="00A51F15" w:rsidRDefault="0022798F">
      <w:pPr>
        <w:rPr>
          <w:sz w:val="22"/>
        </w:rPr>
      </w:pPr>
      <w:r w:rsidRPr="00A51F15">
        <w:rPr>
          <w:sz w:val="22"/>
        </w:rPr>
        <w:t xml:space="preserve">Muchos de los gobernadores eran nombrados por la </w:t>
      </w:r>
      <w:r w:rsidR="00540B0A">
        <w:rPr>
          <w:sz w:val="22"/>
        </w:rPr>
        <w:t>C</w:t>
      </w:r>
      <w:r w:rsidRPr="00A51F15">
        <w:rPr>
          <w:sz w:val="22"/>
        </w:rPr>
        <w:t>orona británica, pero ellos como los demás gobernadores debían</w:t>
      </w:r>
      <w:r w:rsidR="00930C48">
        <w:rPr>
          <w:sz w:val="22"/>
        </w:rPr>
        <w:t xml:space="preserve"> administrar</w:t>
      </w:r>
      <w:r w:rsidRPr="00A51F15">
        <w:rPr>
          <w:sz w:val="22"/>
        </w:rPr>
        <w:t xml:space="preserve"> con una asamblea </w:t>
      </w:r>
      <w:r w:rsidR="00AA0E92" w:rsidRPr="00A51F15">
        <w:rPr>
          <w:sz w:val="22"/>
        </w:rPr>
        <w:t>formada por los hombres más notables de la colonia, quienes eran elegidos por los colonos a través de un sufragio restringido</w:t>
      </w:r>
      <w:r w:rsidR="00341DF2" w:rsidRPr="00A51F15">
        <w:rPr>
          <w:sz w:val="22"/>
        </w:rPr>
        <w:t xml:space="preserve"> a los hombres que fuesen terraten</w:t>
      </w:r>
      <w:r w:rsidRPr="00A51F15">
        <w:rPr>
          <w:sz w:val="22"/>
        </w:rPr>
        <w:t xml:space="preserve">ientes, quienes no eran pocos. </w:t>
      </w:r>
    </w:p>
    <w:p w14:paraId="6DBF12D6" w14:textId="11C69CBA" w:rsidR="008B1567" w:rsidRPr="0090183E" w:rsidRDefault="00AE16DA" w:rsidP="0090183E">
      <w:pPr>
        <w:rPr>
          <w:sz w:val="22"/>
        </w:rPr>
      </w:pPr>
      <w:r w:rsidRPr="00A51F15">
        <w:rPr>
          <w:sz w:val="22"/>
        </w:rPr>
        <w:t xml:space="preserve">El gobernador </w:t>
      </w:r>
      <w:r w:rsidR="0022798F" w:rsidRPr="00A51F15">
        <w:rPr>
          <w:sz w:val="22"/>
        </w:rPr>
        <w:t xml:space="preserve">contaba con </w:t>
      </w:r>
      <w:r w:rsidR="00AA0E92" w:rsidRPr="00A51F15">
        <w:rPr>
          <w:sz w:val="22"/>
        </w:rPr>
        <w:t>la asistencia de un consejo</w:t>
      </w:r>
      <w:r w:rsidR="00A477AF">
        <w:rPr>
          <w:sz w:val="22"/>
        </w:rPr>
        <w:t>,</w:t>
      </w:r>
      <w:r w:rsidR="00AA0E92" w:rsidRPr="00A51F15">
        <w:rPr>
          <w:sz w:val="22"/>
        </w:rPr>
        <w:t xml:space="preserve"> que tenía las tareas de una corte de justicia. </w:t>
      </w:r>
    </w:p>
    <w:tbl>
      <w:tblPr>
        <w:tblStyle w:val="Tablaconcuadrcula"/>
        <w:tblW w:w="0" w:type="auto"/>
        <w:tblLook w:val="04A0" w:firstRow="1" w:lastRow="0" w:firstColumn="1" w:lastColumn="0" w:noHBand="0" w:noVBand="1"/>
      </w:tblPr>
      <w:tblGrid>
        <w:gridCol w:w="2518"/>
        <w:gridCol w:w="6515"/>
      </w:tblGrid>
      <w:tr w:rsidR="008B1567" w:rsidRPr="00A35C17" w14:paraId="5FCA360A" w14:textId="77777777" w:rsidTr="008B1567">
        <w:tc>
          <w:tcPr>
            <w:tcW w:w="9033" w:type="dxa"/>
            <w:gridSpan w:val="2"/>
            <w:shd w:val="clear" w:color="auto" w:fill="000000" w:themeFill="text1"/>
          </w:tcPr>
          <w:p w14:paraId="02E9D62D" w14:textId="77777777" w:rsidR="008B1567" w:rsidRPr="00A35C17" w:rsidRDefault="008B1567" w:rsidP="008B1567">
            <w:pPr>
              <w:jc w:val="center"/>
              <w:rPr>
                <w:b/>
                <w:color w:val="365F91" w:themeColor="accent1" w:themeShade="BF"/>
                <w:sz w:val="22"/>
              </w:rPr>
            </w:pPr>
            <w:r w:rsidRPr="00A35C17">
              <w:rPr>
                <w:b/>
                <w:color w:val="365F91" w:themeColor="accent1" w:themeShade="BF"/>
                <w:sz w:val="22"/>
              </w:rPr>
              <w:t>Practica: recurso nuevo</w:t>
            </w:r>
          </w:p>
        </w:tc>
      </w:tr>
      <w:tr w:rsidR="008B1567" w:rsidRPr="00A35C17" w14:paraId="0E967BED" w14:textId="77777777" w:rsidTr="008B1567">
        <w:tc>
          <w:tcPr>
            <w:tcW w:w="2518" w:type="dxa"/>
          </w:tcPr>
          <w:p w14:paraId="6B881897" w14:textId="77777777" w:rsidR="008B1567" w:rsidRPr="00A35C17" w:rsidRDefault="008B1567" w:rsidP="008B1567">
            <w:pPr>
              <w:rPr>
                <w:b/>
                <w:color w:val="365F91" w:themeColor="accent1" w:themeShade="BF"/>
                <w:sz w:val="22"/>
              </w:rPr>
            </w:pPr>
            <w:r w:rsidRPr="00A35C17">
              <w:rPr>
                <w:b/>
                <w:color w:val="365F91" w:themeColor="accent1" w:themeShade="BF"/>
                <w:sz w:val="22"/>
              </w:rPr>
              <w:t>Código</w:t>
            </w:r>
          </w:p>
        </w:tc>
        <w:tc>
          <w:tcPr>
            <w:tcW w:w="6515" w:type="dxa"/>
          </w:tcPr>
          <w:p w14:paraId="5F244C78" w14:textId="7BBDFD1C" w:rsidR="008B1567" w:rsidRPr="00A35C17" w:rsidRDefault="008B1567" w:rsidP="008B1567">
            <w:pPr>
              <w:rPr>
                <w:b/>
                <w:color w:val="365F91" w:themeColor="accent1" w:themeShade="BF"/>
                <w:sz w:val="22"/>
              </w:rPr>
            </w:pPr>
            <w:r w:rsidRPr="00A35C17">
              <w:rPr>
                <w:color w:val="365F91" w:themeColor="accent1" w:themeShade="BF"/>
                <w:sz w:val="22"/>
              </w:rPr>
              <w:t>CS_07_05_REC</w:t>
            </w:r>
            <w:r>
              <w:rPr>
                <w:color w:val="365F91" w:themeColor="accent1" w:themeShade="BF"/>
                <w:sz w:val="22"/>
              </w:rPr>
              <w:t>13</w:t>
            </w:r>
          </w:p>
        </w:tc>
      </w:tr>
      <w:tr w:rsidR="008B1567" w:rsidRPr="00A35C17" w14:paraId="27F50728" w14:textId="77777777" w:rsidTr="008B1567">
        <w:tc>
          <w:tcPr>
            <w:tcW w:w="2518" w:type="dxa"/>
          </w:tcPr>
          <w:p w14:paraId="3E1CEEE4" w14:textId="77777777" w:rsidR="008B1567" w:rsidRPr="00A35C17" w:rsidRDefault="008B1567" w:rsidP="008B1567">
            <w:pPr>
              <w:rPr>
                <w:color w:val="365F91" w:themeColor="accent1" w:themeShade="BF"/>
                <w:sz w:val="22"/>
              </w:rPr>
            </w:pPr>
            <w:r w:rsidRPr="00A35C17">
              <w:rPr>
                <w:b/>
                <w:color w:val="365F91" w:themeColor="accent1" w:themeShade="BF"/>
                <w:sz w:val="22"/>
              </w:rPr>
              <w:t>Título</w:t>
            </w:r>
          </w:p>
        </w:tc>
        <w:tc>
          <w:tcPr>
            <w:tcW w:w="6515" w:type="dxa"/>
          </w:tcPr>
          <w:p w14:paraId="770578B7" w14:textId="6A9E442C" w:rsidR="008B1567" w:rsidRPr="00A35C17" w:rsidRDefault="008B1567" w:rsidP="008B1567">
            <w:pPr>
              <w:rPr>
                <w:color w:val="365F91" w:themeColor="accent1" w:themeShade="BF"/>
                <w:sz w:val="22"/>
              </w:rPr>
            </w:pPr>
            <w:r>
              <w:rPr>
                <w:color w:val="365F91" w:themeColor="accent1" w:themeShade="BF"/>
                <w:sz w:val="22"/>
              </w:rPr>
              <w:t>La administración inglesa</w:t>
            </w:r>
          </w:p>
        </w:tc>
      </w:tr>
      <w:tr w:rsidR="008B1567" w:rsidRPr="00A35C17" w14:paraId="06B261DD" w14:textId="77777777" w:rsidTr="008B1567">
        <w:tc>
          <w:tcPr>
            <w:tcW w:w="2518" w:type="dxa"/>
          </w:tcPr>
          <w:p w14:paraId="7E205AFA" w14:textId="77777777" w:rsidR="008B1567" w:rsidRPr="00A35C17" w:rsidRDefault="008B1567" w:rsidP="008B1567">
            <w:pPr>
              <w:rPr>
                <w:color w:val="365F91" w:themeColor="accent1" w:themeShade="BF"/>
                <w:sz w:val="22"/>
              </w:rPr>
            </w:pPr>
            <w:r w:rsidRPr="00A35C17">
              <w:rPr>
                <w:b/>
                <w:color w:val="365F91" w:themeColor="accent1" w:themeShade="BF"/>
                <w:sz w:val="22"/>
              </w:rPr>
              <w:t>Descripción</w:t>
            </w:r>
          </w:p>
        </w:tc>
        <w:tc>
          <w:tcPr>
            <w:tcW w:w="6515" w:type="dxa"/>
          </w:tcPr>
          <w:p w14:paraId="3A4F13AB" w14:textId="26D5A073" w:rsidR="008B1567" w:rsidRPr="00A35C17" w:rsidRDefault="008B1567" w:rsidP="008B1567">
            <w:pPr>
              <w:rPr>
                <w:color w:val="365F91" w:themeColor="accent1" w:themeShade="BF"/>
                <w:sz w:val="22"/>
              </w:rPr>
            </w:pPr>
            <w:r>
              <w:rPr>
                <w:color w:val="365F91" w:themeColor="accent1" w:themeShade="BF"/>
                <w:sz w:val="22"/>
              </w:rPr>
              <w:t xml:space="preserve">M 4A   Actividad que busca ampliar los conceptos de la particular organización inglesa político-adminstrativa </w:t>
            </w:r>
          </w:p>
        </w:tc>
      </w:tr>
    </w:tbl>
    <w:p w14:paraId="20E738D9" w14:textId="77777777" w:rsidR="008B1567" w:rsidRPr="00A51F15" w:rsidRDefault="008B1567" w:rsidP="00482AB4">
      <w:pPr>
        <w:rPr>
          <w:sz w:val="22"/>
        </w:rPr>
      </w:pPr>
    </w:p>
    <w:p w14:paraId="3E2C4207" w14:textId="48EFA6E0" w:rsidR="00482AB4" w:rsidRPr="00A51F15" w:rsidRDefault="00482AB4" w:rsidP="00482AB4">
      <w:pPr>
        <w:rPr>
          <w:b/>
          <w:sz w:val="22"/>
        </w:rPr>
      </w:pPr>
      <w:r w:rsidRPr="00A51F15">
        <w:rPr>
          <w:sz w:val="22"/>
          <w:highlight w:val="yellow"/>
        </w:rPr>
        <w:t>[Sección 3]</w:t>
      </w:r>
      <w:r w:rsidRPr="00A51F15">
        <w:rPr>
          <w:sz w:val="22"/>
        </w:rPr>
        <w:t xml:space="preserve"> </w:t>
      </w:r>
      <w:r w:rsidRPr="00A51F15">
        <w:rPr>
          <w:b/>
          <w:sz w:val="22"/>
        </w:rPr>
        <w:t>2.2.2 Organización económica</w:t>
      </w:r>
    </w:p>
    <w:p w14:paraId="3AE29FFB" w14:textId="235D6B87" w:rsidR="00482AB4" w:rsidRPr="00A51F15" w:rsidRDefault="00376EAC" w:rsidP="00482AB4">
      <w:pPr>
        <w:rPr>
          <w:sz w:val="22"/>
        </w:rPr>
      </w:pPr>
      <w:r w:rsidRPr="00A51F15">
        <w:rPr>
          <w:sz w:val="22"/>
        </w:rPr>
        <w:t>El desarrollo económico de las colonia</w:t>
      </w:r>
      <w:r w:rsidR="00A477AF">
        <w:rPr>
          <w:sz w:val="22"/>
        </w:rPr>
        <w:t>s</w:t>
      </w:r>
      <w:r w:rsidRPr="00A51F15">
        <w:rPr>
          <w:sz w:val="22"/>
        </w:rPr>
        <w:t xml:space="preserve"> fue desigual, </w:t>
      </w:r>
      <w:r w:rsidR="00A477AF">
        <w:rPr>
          <w:sz w:val="22"/>
        </w:rPr>
        <w:t xml:space="preserve">pues </w:t>
      </w:r>
      <w:r w:rsidRPr="00A51F15">
        <w:rPr>
          <w:sz w:val="22"/>
        </w:rPr>
        <w:t>dependió de las posibilidades que cada región brindaba. Algunas colonias</w:t>
      </w:r>
      <w:r w:rsidR="00540B0A">
        <w:rPr>
          <w:sz w:val="22"/>
        </w:rPr>
        <w:t>,</w:t>
      </w:r>
      <w:r w:rsidRPr="00A51F15">
        <w:rPr>
          <w:sz w:val="22"/>
        </w:rPr>
        <w:t xml:space="preserve"> como Nueva Inglaterra</w:t>
      </w:r>
      <w:r w:rsidR="00540B0A">
        <w:rPr>
          <w:sz w:val="22"/>
        </w:rPr>
        <w:t>,</w:t>
      </w:r>
      <w:r w:rsidRPr="00A51F15">
        <w:rPr>
          <w:sz w:val="22"/>
        </w:rPr>
        <w:t xml:space="preserve"> se dedicaron al comercio de pieles, pescado y madera, mientras otras colonias</w:t>
      </w:r>
      <w:r w:rsidR="00540B0A">
        <w:rPr>
          <w:sz w:val="22"/>
        </w:rPr>
        <w:t>,</w:t>
      </w:r>
      <w:r w:rsidRPr="00A51F15">
        <w:rPr>
          <w:sz w:val="22"/>
        </w:rPr>
        <w:t xml:space="preserve"> como Virginia, Maryland</w:t>
      </w:r>
      <w:r w:rsidR="00FA7356">
        <w:rPr>
          <w:sz w:val="22"/>
        </w:rPr>
        <w:t xml:space="preserve"> y </w:t>
      </w:r>
      <w:r w:rsidRPr="00A51F15">
        <w:rPr>
          <w:sz w:val="22"/>
        </w:rPr>
        <w:t xml:space="preserve"> Carolina del Norte </w:t>
      </w:r>
      <w:r w:rsidR="00FA7356">
        <w:rPr>
          <w:sz w:val="22"/>
        </w:rPr>
        <w:t>promovieron e</w:t>
      </w:r>
      <w:r w:rsidRPr="00A51F15">
        <w:rPr>
          <w:sz w:val="22"/>
        </w:rPr>
        <w:t>l cultivo y comercialización del tabaco, y Carolina del Sur, además de tabaco</w:t>
      </w:r>
      <w:r w:rsidR="00FA7356">
        <w:rPr>
          <w:sz w:val="22"/>
        </w:rPr>
        <w:t>,</w:t>
      </w:r>
      <w:r w:rsidR="00E57C34">
        <w:rPr>
          <w:sz w:val="22"/>
        </w:rPr>
        <w:t xml:space="preserve">  el</w:t>
      </w:r>
      <w:r w:rsidRPr="00A51F15">
        <w:rPr>
          <w:sz w:val="22"/>
        </w:rPr>
        <w:t xml:space="preserve"> cultivo</w:t>
      </w:r>
      <w:r w:rsidR="00E57C34">
        <w:rPr>
          <w:sz w:val="22"/>
        </w:rPr>
        <w:t xml:space="preserve"> de</w:t>
      </w:r>
      <w:r w:rsidRPr="00A51F15">
        <w:rPr>
          <w:sz w:val="22"/>
        </w:rPr>
        <w:t xml:space="preserve"> arroz.</w:t>
      </w:r>
    </w:p>
    <w:p w14:paraId="346E86FF" w14:textId="32DF390B" w:rsidR="00CF0EE5" w:rsidRPr="00A51F15" w:rsidRDefault="00CF0EE5" w:rsidP="00482AB4">
      <w:pPr>
        <w:rPr>
          <w:sz w:val="22"/>
        </w:rPr>
      </w:pPr>
      <w:r w:rsidRPr="00A51F15">
        <w:rPr>
          <w:sz w:val="22"/>
        </w:rPr>
        <w:t>Por otra parte, los colonos llevaron consigo vegetales que tradicionalmente cultivaban en su terruño: trigo, cebada, centeno, avena, frutas y hortalizas. Al conocer al maíz también comenzaron a incluirlo en su dieta y a cultivarlo. La producción agrícola se hacía</w:t>
      </w:r>
      <w:r w:rsidR="00540B0A">
        <w:rPr>
          <w:sz w:val="22"/>
        </w:rPr>
        <w:t>,</w:t>
      </w:r>
      <w:r w:rsidRPr="00A51F15">
        <w:rPr>
          <w:sz w:val="22"/>
        </w:rPr>
        <w:t xml:space="preserve"> en general</w:t>
      </w:r>
      <w:r w:rsidR="00540B0A">
        <w:rPr>
          <w:sz w:val="22"/>
        </w:rPr>
        <w:t>,</w:t>
      </w:r>
      <w:r w:rsidRPr="00A51F15">
        <w:rPr>
          <w:sz w:val="22"/>
        </w:rPr>
        <w:t xml:space="preserve"> en pequeñas o medianas propiedades, </w:t>
      </w:r>
      <w:r w:rsidR="00540B0A">
        <w:rPr>
          <w:sz w:val="22"/>
        </w:rPr>
        <w:t xml:space="preserve">y </w:t>
      </w:r>
      <w:r w:rsidRPr="00A51F15">
        <w:rPr>
          <w:sz w:val="22"/>
        </w:rPr>
        <w:t>quienes se ocupaban de todo el proceso agrícola eran las mismas familias dueñas de las tierras, aunque a veces su trabajo lo apoyaban algunos jornaleros blancos.</w:t>
      </w:r>
    </w:p>
    <w:p w14:paraId="232036BA" w14:textId="69ED2BC3" w:rsidR="00482AB4" w:rsidRPr="00A51F15" w:rsidRDefault="00482AB4" w:rsidP="00482AB4">
      <w:pPr>
        <w:rPr>
          <w:b/>
          <w:sz w:val="22"/>
        </w:rPr>
      </w:pPr>
      <w:r w:rsidRPr="00A51F15">
        <w:rPr>
          <w:sz w:val="22"/>
          <w:highlight w:val="yellow"/>
        </w:rPr>
        <w:t>[Sección 3]</w:t>
      </w:r>
      <w:r w:rsidRPr="00A51F15">
        <w:rPr>
          <w:sz w:val="22"/>
        </w:rPr>
        <w:t xml:space="preserve"> </w:t>
      </w:r>
      <w:r w:rsidRPr="00A51F15">
        <w:rPr>
          <w:b/>
          <w:sz w:val="22"/>
        </w:rPr>
        <w:t>2.2.3 Organización social</w:t>
      </w:r>
    </w:p>
    <w:p w14:paraId="76F3DED7" w14:textId="598F2D8B" w:rsidR="008B1567" w:rsidRDefault="002E48F9" w:rsidP="00482AB4">
      <w:pPr>
        <w:rPr>
          <w:sz w:val="22"/>
        </w:rPr>
      </w:pPr>
      <w:r w:rsidRPr="00A51F15">
        <w:rPr>
          <w:sz w:val="22"/>
        </w:rPr>
        <w:t>Los primeros grupos que migraron hacia la costa Atlántica de Norteamérica eran familias completas que buscaban oportunidades de vida en el Nuevo Mundo (liber</w:t>
      </w:r>
      <w:r w:rsidRPr="00FA7356">
        <w:rPr>
          <w:sz w:val="22"/>
        </w:rPr>
        <w:t>tad</w:t>
      </w:r>
      <w:r w:rsidR="00FA7356">
        <w:rPr>
          <w:sz w:val="22"/>
        </w:rPr>
        <w:t xml:space="preserve"> y bienestar</w:t>
      </w:r>
      <w:r w:rsidRPr="00FA7356">
        <w:rPr>
          <w:sz w:val="22"/>
        </w:rPr>
        <w:t xml:space="preserve"> económic</w:t>
      </w:r>
      <w:r w:rsidR="00FA7356">
        <w:rPr>
          <w:sz w:val="22"/>
        </w:rPr>
        <w:t>o</w:t>
      </w:r>
      <w:r w:rsidRPr="00A51F15">
        <w:rPr>
          <w:sz w:val="22"/>
        </w:rPr>
        <w:t xml:space="preserve">). Muchos de ellos eran </w:t>
      </w:r>
      <w:r w:rsidRPr="00F8405B">
        <w:rPr>
          <w:b/>
          <w:sz w:val="22"/>
        </w:rPr>
        <w:t>protestantes</w:t>
      </w:r>
      <w:r w:rsidRPr="00A51F15">
        <w:rPr>
          <w:sz w:val="22"/>
        </w:rPr>
        <w:t xml:space="preserve"> o estaban influenciados por los valores de esta religión, así que concebían al trab</w:t>
      </w:r>
      <w:r w:rsidR="009422C0" w:rsidRPr="00A51F15">
        <w:rPr>
          <w:sz w:val="22"/>
        </w:rPr>
        <w:t>ajo y al esfuerzo como formas para</w:t>
      </w:r>
      <w:r w:rsidRPr="00A51F15">
        <w:rPr>
          <w:sz w:val="22"/>
        </w:rPr>
        <w:t xml:space="preserve"> obtener la salvación de Dios. Por esto los colonos ingleses no buscaron esclavizar a los indígenas para convertirlos en mano de obra, y tampoco les interesaba que estos les pagaran tributos, puesto que ellos, los colonos, debían vivir de su propio esfuerzo y </w:t>
      </w:r>
      <w:r w:rsidR="009422C0" w:rsidRPr="00A51F15">
        <w:rPr>
          <w:sz w:val="22"/>
        </w:rPr>
        <w:t xml:space="preserve">no </w:t>
      </w:r>
      <w:r w:rsidRPr="00A51F15">
        <w:rPr>
          <w:sz w:val="22"/>
        </w:rPr>
        <w:t>de otros.</w:t>
      </w:r>
      <w:r w:rsidR="0054158D" w:rsidRPr="00A51F15">
        <w:rPr>
          <w:sz w:val="22"/>
        </w:rPr>
        <w:t xml:space="preserve"> Los </w:t>
      </w:r>
      <w:r w:rsidR="0054158D" w:rsidRPr="00F8405B">
        <w:rPr>
          <w:b/>
          <w:sz w:val="22"/>
        </w:rPr>
        <w:lastRenderedPageBreak/>
        <w:t>puritanos</w:t>
      </w:r>
      <w:r w:rsidR="0054158D" w:rsidRPr="00A51F15">
        <w:rPr>
          <w:sz w:val="22"/>
        </w:rPr>
        <w:t xml:space="preserve">, por ejemplo, </w:t>
      </w:r>
      <w:r w:rsidR="00540B0A">
        <w:rPr>
          <w:sz w:val="22"/>
        </w:rPr>
        <w:t xml:space="preserve">se establecieron </w:t>
      </w:r>
      <w:r w:rsidR="0054158D" w:rsidRPr="00A51F15">
        <w:rPr>
          <w:sz w:val="22"/>
        </w:rPr>
        <w:t xml:space="preserve">en su mayoría </w:t>
      </w:r>
      <w:r w:rsidR="00540B0A">
        <w:rPr>
          <w:sz w:val="22"/>
        </w:rPr>
        <w:t xml:space="preserve">en </w:t>
      </w:r>
      <w:r w:rsidR="0054158D" w:rsidRPr="00A51F15">
        <w:rPr>
          <w:sz w:val="22"/>
        </w:rPr>
        <w:t xml:space="preserve">las costas de </w:t>
      </w:r>
      <w:r w:rsidR="00194A7F" w:rsidRPr="00A51F15">
        <w:rPr>
          <w:sz w:val="22"/>
        </w:rPr>
        <w:t>Massachusetts</w:t>
      </w:r>
      <w:r w:rsidR="00540B0A">
        <w:rPr>
          <w:sz w:val="22"/>
        </w:rPr>
        <w:t>,</w:t>
      </w:r>
      <w:r w:rsidR="00194A7F" w:rsidRPr="00A51F15">
        <w:rPr>
          <w:sz w:val="22"/>
        </w:rPr>
        <w:t xml:space="preserve"> y e</w:t>
      </w:r>
      <w:r w:rsidR="0054158D" w:rsidRPr="00A51F15">
        <w:rPr>
          <w:sz w:val="22"/>
        </w:rPr>
        <w:t xml:space="preserve">llos pensaban que </w:t>
      </w:r>
      <w:r w:rsidR="00FA7356">
        <w:rPr>
          <w:sz w:val="22"/>
        </w:rPr>
        <w:t xml:space="preserve">fueron </w:t>
      </w:r>
      <w:r w:rsidR="0054158D" w:rsidRPr="00A51F15">
        <w:rPr>
          <w:sz w:val="22"/>
        </w:rPr>
        <w:t>e</w:t>
      </w:r>
      <w:r w:rsidR="00194A7F" w:rsidRPr="00A51F15">
        <w:rPr>
          <w:sz w:val="22"/>
        </w:rPr>
        <w:t xml:space="preserve">legidos por Dios para llegar allí y crear una sociedad modelo </w:t>
      </w:r>
      <w:r w:rsidR="00DE009B">
        <w:rPr>
          <w:sz w:val="22"/>
        </w:rPr>
        <w:t xml:space="preserve">para </w:t>
      </w:r>
      <w:r w:rsidR="00194A7F" w:rsidRPr="00A51F15">
        <w:rPr>
          <w:sz w:val="22"/>
        </w:rPr>
        <w:t>refundar el mundo. Algo que s</w:t>
      </w:r>
      <w:r w:rsidR="00432638">
        <w:rPr>
          <w:sz w:val="22"/>
        </w:rPr>
        <w:t>o</w:t>
      </w:r>
      <w:r w:rsidR="00194A7F" w:rsidRPr="00A51F15">
        <w:rPr>
          <w:sz w:val="22"/>
        </w:rPr>
        <w:t>lo se podía hacer viviendo una vida de trabajo, honesta y próspera.</w:t>
      </w:r>
    </w:p>
    <w:p w14:paraId="58752D62" w14:textId="10E6C7BC" w:rsidR="00813B7F" w:rsidRPr="0090183E" w:rsidRDefault="00194A7F" w:rsidP="0090183E">
      <w:pPr>
        <w:rPr>
          <w:sz w:val="22"/>
        </w:rPr>
      </w:pPr>
      <w:r w:rsidRPr="00A51F15">
        <w:rPr>
          <w:sz w:val="22"/>
        </w:rPr>
        <w:t xml:space="preserve">Los colonos tampoco estuvieron interesados en formar parejas con los indígenas, por ello no hubo mestizaje en esa época. Los inmigrantes ingleses rechazaban a la población nativa y por ello no hubo ningún intento por asimilarlos </w:t>
      </w:r>
      <w:r w:rsidR="00DE009B">
        <w:rPr>
          <w:sz w:val="22"/>
        </w:rPr>
        <w:t xml:space="preserve">a </w:t>
      </w:r>
      <w:r w:rsidRPr="00A51F15">
        <w:rPr>
          <w:sz w:val="22"/>
        </w:rPr>
        <w:t xml:space="preserve">su cultura, ni de convertirlos a su religión. </w:t>
      </w:r>
      <w:r w:rsidR="00491661" w:rsidRPr="00A51F15">
        <w:rPr>
          <w:sz w:val="22"/>
        </w:rPr>
        <w:t>A medida que fueron despojados de sus tierras y de sus medios de subsistencia</w:t>
      </w:r>
      <w:r w:rsidR="00DE009B">
        <w:rPr>
          <w:sz w:val="22"/>
        </w:rPr>
        <w:t>,</w:t>
      </w:r>
      <w:r w:rsidR="00491661" w:rsidRPr="00A51F15">
        <w:rPr>
          <w:sz w:val="22"/>
        </w:rPr>
        <w:t xml:space="preserve"> </w:t>
      </w:r>
      <w:r w:rsidR="00432638">
        <w:rPr>
          <w:sz w:val="22"/>
        </w:rPr>
        <w:t>s</w:t>
      </w:r>
      <w:r w:rsidRPr="00A51F15">
        <w:rPr>
          <w:sz w:val="22"/>
        </w:rPr>
        <w:t>e les negó</w:t>
      </w:r>
      <w:r w:rsidR="00491661" w:rsidRPr="00A51F15">
        <w:rPr>
          <w:sz w:val="22"/>
        </w:rPr>
        <w:t xml:space="preserve"> poderse integrar a la fuerza laboral blanca. </w:t>
      </w:r>
      <w:r w:rsidR="001641E1">
        <w:rPr>
          <w:sz w:val="22"/>
        </w:rPr>
        <w:t xml:space="preserve">[VER] </w:t>
      </w:r>
      <w:hyperlink r:id="rId51" w:history="1">
        <w:r w:rsidR="001641E1" w:rsidRPr="00FB04D0">
          <w:rPr>
            <w:rStyle w:val="Hipervnculo"/>
            <w:sz w:val="22"/>
          </w:rPr>
          <w:t>http://www.artehistoria.com/v2/contextos/1585.htm</w:t>
        </w:r>
      </w:hyperlink>
    </w:p>
    <w:tbl>
      <w:tblPr>
        <w:tblStyle w:val="Tablaconcuadrcula"/>
        <w:tblW w:w="0" w:type="auto"/>
        <w:tblLook w:val="04A0" w:firstRow="1" w:lastRow="0" w:firstColumn="1" w:lastColumn="0" w:noHBand="0" w:noVBand="1"/>
      </w:tblPr>
      <w:tblGrid>
        <w:gridCol w:w="2518"/>
        <w:gridCol w:w="6515"/>
      </w:tblGrid>
      <w:tr w:rsidR="00813B7F" w:rsidRPr="00A51F15" w14:paraId="14155612" w14:textId="77777777" w:rsidTr="00813B7F">
        <w:tc>
          <w:tcPr>
            <w:tcW w:w="9033" w:type="dxa"/>
            <w:gridSpan w:val="2"/>
            <w:shd w:val="clear" w:color="auto" w:fill="0D0D0D" w:themeFill="text1" w:themeFillTint="F2"/>
          </w:tcPr>
          <w:p w14:paraId="225AE524" w14:textId="77777777" w:rsidR="00813B7F" w:rsidRPr="00A51F15" w:rsidRDefault="00813B7F" w:rsidP="00813B7F">
            <w:pPr>
              <w:jc w:val="center"/>
              <w:rPr>
                <w:b/>
                <w:color w:val="FFFFFF" w:themeColor="background1"/>
                <w:sz w:val="22"/>
              </w:rPr>
            </w:pPr>
            <w:r w:rsidRPr="00A51F15">
              <w:rPr>
                <w:b/>
                <w:color w:val="FFFFFF" w:themeColor="background1"/>
                <w:sz w:val="22"/>
              </w:rPr>
              <w:t>Imagen (fotografía, gráfica o ilustración)</w:t>
            </w:r>
          </w:p>
        </w:tc>
      </w:tr>
      <w:tr w:rsidR="00813B7F" w:rsidRPr="00A51F15" w14:paraId="4AE0ED3C" w14:textId="77777777" w:rsidTr="00813B7F">
        <w:tc>
          <w:tcPr>
            <w:tcW w:w="2518" w:type="dxa"/>
          </w:tcPr>
          <w:p w14:paraId="1193A8AA" w14:textId="77777777" w:rsidR="00813B7F" w:rsidRPr="00A51F15" w:rsidRDefault="00813B7F" w:rsidP="00813B7F">
            <w:pPr>
              <w:rPr>
                <w:b/>
                <w:color w:val="000000"/>
                <w:sz w:val="22"/>
              </w:rPr>
            </w:pPr>
            <w:r w:rsidRPr="00A51F15">
              <w:rPr>
                <w:b/>
                <w:color w:val="000000"/>
                <w:sz w:val="22"/>
              </w:rPr>
              <w:t>Código</w:t>
            </w:r>
          </w:p>
        </w:tc>
        <w:tc>
          <w:tcPr>
            <w:tcW w:w="6515" w:type="dxa"/>
          </w:tcPr>
          <w:p w14:paraId="68BA371B" w14:textId="008926F5" w:rsidR="00813B7F" w:rsidRPr="00A51F15" w:rsidRDefault="00813B7F" w:rsidP="00813B7F">
            <w:pPr>
              <w:rPr>
                <w:b/>
                <w:color w:val="000000"/>
                <w:sz w:val="22"/>
              </w:rPr>
            </w:pPr>
            <w:r w:rsidRPr="00A51F15">
              <w:rPr>
                <w:color w:val="000000"/>
                <w:sz w:val="22"/>
              </w:rPr>
              <w:t>CS_07_05_IM</w:t>
            </w:r>
            <w:r w:rsidRPr="00F8405B">
              <w:rPr>
                <w:color w:val="000000"/>
                <w:sz w:val="22"/>
                <w:highlight w:val="yellow"/>
              </w:rPr>
              <w:t>G</w:t>
            </w:r>
            <w:r w:rsidR="002B6E79">
              <w:rPr>
                <w:color w:val="000000"/>
                <w:sz w:val="22"/>
                <w:highlight w:val="yellow"/>
              </w:rPr>
              <w:t>23</w:t>
            </w:r>
          </w:p>
        </w:tc>
      </w:tr>
      <w:tr w:rsidR="00813B7F" w:rsidRPr="00A51F15" w14:paraId="16F9F0E9" w14:textId="77777777" w:rsidTr="00813B7F">
        <w:tc>
          <w:tcPr>
            <w:tcW w:w="2518" w:type="dxa"/>
          </w:tcPr>
          <w:p w14:paraId="31F9FC40" w14:textId="77777777" w:rsidR="00813B7F" w:rsidRPr="00A51F15" w:rsidRDefault="00813B7F" w:rsidP="00813B7F">
            <w:pPr>
              <w:rPr>
                <w:color w:val="000000"/>
                <w:sz w:val="22"/>
              </w:rPr>
            </w:pPr>
            <w:r w:rsidRPr="00A51F15">
              <w:rPr>
                <w:b/>
                <w:color w:val="000000"/>
                <w:sz w:val="22"/>
              </w:rPr>
              <w:t>Descripción</w:t>
            </w:r>
          </w:p>
        </w:tc>
        <w:tc>
          <w:tcPr>
            <w:tcW w:w="6515" w:type="dxa"/>
          </w:tcPr>
          <w:p w14:paraId="50975542" w14:textId="77777777" w:rsidR="00813B7F" w:rsidRDefault="007B7884" w:rsidP="00813B7F">
            <w:pPr>
              <w:rPr>
                <w:color w:val="000000"/>
                <w:sz w:val="22"/>
              </w:rPr>
            </w:pPr>
            <w:r>
              <w:rPr>
                <w:color w:val="000000"/>
                <w:sz w:val="22"/>
              </w:rPr>
              <w:t>Ilustrac</w:t>
            </w:r>
            <w:r w:rsidRPr="00F8405B">
              <w:rPr>
                <w:color w:val="000000"/>
                <w:sz w:val="22"/>
                <w:highlight w:val="yellow"/>
              </w:rPr>
              <w:t>ión</w:t>
            </w:r>
          </w:p>
          <w:p w14:paraId="5E4EFAD7" w14:textId="77032FF5" w:rsidR="007B7884" w:rsidRPr="00A51F15" w:rsidRDefault="007B7884" w:rsidP="00813B7F">
            <w:pPr>
              <w:rPr>
                <w:color w:val="000000"/>
                <w:sz w:val="22"/>
              </w:rPr>
            </w:pPr>
            <w:r>
              <w:rPr>
                <w:noProof/>
                <w:color w:val="000000"/>
                <w:sz w:val="22"/>
                <w:lang w:val="es-ES" w:eastAsia="es-ES"/>
              </w:rPr>
              <w:drawing>
                <wp:inline distT="0" distB="0" distL="0" distR="0" wp14:anchorId="1C7C6094" wp14:editId="333DD44F">
                  <wp:extent cx="2349795" cy="1583690"/>
                  <wp:effectExtent l="0" t="0" r="1270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51133" cy="1584592"/>
                          </a:xfrm>
                          <a:prstGeom prst="rect">
                            <a:avLst/>
                          </a:prstGeom>
                          <a:noFill/>
                          <a:ln>
                            <a:noFill/>
                          </a:ln>
                        </pic:spPr>
                      </pic:pic>
                    </a:graphicData>
                  </a:graphic>
                </wp:inline>
              </w:drawing>
            </w:r>
          </w:p>
        </w:tc>
      </w:tr>
      <w:tr w:rsidR="00813B7F" w:rsidRPr="00A51F15" w14:paraId="762BF267" w14:textId="77777777" w:rsidTr="00813B7F">
        <w:tc>
          <w:tcPr>
            <w:tcW w:w="2518" w:type="dxa"/>
          </w:tcPr>
          <w:p w14:paraId="0D9BD637" w14:textId="58AEB18C" w:rsidR="00813B7F" w:rsidRPr="00A51F15" w:rsidRDefault="00813B7F" w:rsidP="00813B7F">
            <w:pPr>
              <w:rPr>
                <w:color w:val="000000"/>
                <w:sz w:val="22"/>
              </w:rPr>
            </w:pPr>
            <w:r w:rsidRPr="00A51F15">
              <w:rPr>
                <w:b/>
                <w:color w:val="000000"/>
                <w:sz w:val="22"/>
              </w:rPr>
              <w:t>Código Shutterstock (o URL o la ruta en AulaPlaneta)</w:t>
            </w:r>
          </w:p>
        </w:tc>
        <w:tc>
          <w:tcPr>
            <w:tcW w:w="6515" w:type="dxa"/>
          </w:tcPr>
          <w:p w14:paraId="2E75BEF8" w14:textId="70BFB4FB" w:rsidR="00813B7F" w:rsidRPr="00A51F15" w:rsidRDefault="007B7884" w:rsidP="00813B7F">
            <w:pPr>
              <w:rPr>
                <w:color w:val="000000"/>
                <w:sz w:val="22"/>
              </w:rPr>
            </w:pPr>
            <w:r w:rsidRPr="007B7884">
              <w:rPr>
                <w:color w:val="000000"/>
                <w:sz w:val="22"/>
              </w:rPr>
              <w:t>http://www.proyectosalonhogar.com/Salones/Historia/4-6/Otras_naciones_europeas/colonizacion.jpg</w:t>
            </w:r>
          </w:p>
        </w:tc>
      </w:tr>
      <w:tr w:rsidR="00813B7F" w:rsidRPr="00A51F15" w14:paraId="652EC599" w14:textId="77777777" w:rsidTr="00813B7F">
        <w:tc>
          <w:tcPr>
            <w:tcW w:w="2518" w:type="dxa"/>
          </w:tcPr>
          <w:p w14:paraId="0EFF501C" w14:textId="77777777" w:rsidR="00813B7F" w:rsidRPr="00A51F15" w:rsidRDefault="00813B7F" w:rsidP="00813B7F">
            <w:pPr>
              <w:rPr>
                <w:color w:val="000000"/>
                <w:sz w:val="22"/>
              </w:rPr>
            </w:pPr>
            <w:r w:rsidRPr="00A51F15">
              <w:rPr>
                <w:b/>
                <w:color w:val="000000"/>
                <w:sz w:val="22"/>
              </w:rPr>
              <w:t>Pie de imagen</w:t>
            </w:r>
          </w:p>
        </w:tc>
        <w:tc>
          <w:tcPr>
            <w:tcW w:w="6515" w:type="dxa"/>
          </w:tcPr>
          <w:p w14:paraId="73B0EADB" w14:textId="6343D2A0" w:rsidR="00813B7F" w:rsidRPr="00A51F15" w:rsidRDefault="0055014F" w:rsidP="00E92854">
            <w:pPr>
              <w:rPr>
                <w:color w:val="000000"/>
                <w:sz w:val="22"/>
              </w:rPr>
            </w:pPr>
            <w:r>
              <w:rPr>
                <w:color w:val="000000"/>
                <w:sz w:val="22"/>
              </w:rPr>
              <w:t>La colonización inglesa tenía poco en común con la española. Mientras los ingleses querían comenzar una vida en las nuevas tierras</w:t>
            </w:r>
            <w:r w:rsidR="00DE009B">
              <w:rPr>
                <w:color w:val="000000"/>
                <w:sz w:val="22"/>
              </w:rPr>
              <w:t>,</w:t>
            </w:r>
            <w:r>
              <w:rPr>
                <w:color w:val="000000"/>
                <w:sz w:val="22"/>
              </w:rPr>
              <w:t xml:space="preserve"> para los españoles el propósito fundamental era enriquecerse en la empresa.</w:t>
            </w:r>
          </w:p>
        </w:tc>
      </w:tr>
    </w:tbl>
    <w:p w14:paraId="4E5F6A1B" w14:textId="77777777" w:rsidR="00813B7F" w:rsidRPr="00A51F15" w:rsidRDefault="00813B7F" w:rsidP="00813B7F">
      <w:pPr>
        <w:spacing w:after="0"/>
        <w:rPr>
          <w:color w:val="000000"/>
          <w:sz w:val="22"/>
        </w:rPr>
      </w:pPr>
    </w:p>
    <w:p w14:paraId="4432BD82" w14:textId="3BF438B7" w:rsidR="000A66A4" w:rsidRPr="00A51F15" w:rsidRDefault="000A66A4" w:rsidP="00482AB4">
      <w:pPr>
        <w:rPr>
          <w:sz w:val="22"/>
        </w:rPr>
      </w:pPr>
      <w:r w:rsidRPr="00A51F15">
        <w:rPr>
          <w:sz w:val="22"/>
        </w:rPr>
        <w:t>La sociedad blanca no estaba constituida únicamente por los colonos de origen inglés, también los había de Holanda, Suecia, Alemania y Francia, entre otros países europeos. La razón de esto es que en 1685 hubo una masiva inmigración hacia América, concretamente a Pensilvania; su fundador, W</w:t>
      </w:r>
      <w:r w:rsidR="00E92854">
        <w:rPr>
          <w:sz w:val="22"/>
        </w:rPr>
        <w:t>illiam</w:t>
      </w:r>
      <w:r w:rsidRPr="00A51F15">
        <w:rPr>
          <w:sz w:val="22"/>
        </w:rPr>
        <w:t xml:space="preserve"> </w:t>
      </w:r>
      <w:proofErr w:type="spellStart"/>
      <w:r w:rsidRPr="00A51F15">
        <w:rPr>
          <w:sz w:val="22"/>
        </w:rPr>
        <w:t>Penn</w:t>
      </w:r>
      <w:proofErr w:type="spellEnd"/>
      <w:r w:rsidR="00E92854">
        <w:rPr>
          <w:sz w:val="22"/>
        </w:rPr>
        <w:t>,</w:t>
      </w:r>
      <w:r w:rsidRPr="00A51F15">
        <w:rPr>
          <w:sz w:val="22"/>
        </w:rPr>
        <w:t xml:space="preserve"> permitió la acogida de protestantes franceses, de menonitas, anabaptistas y moravos, procedentes </w:t>
      </w:r>
      <w:r w:rsidR="00E92854">
        <w:rPr>
          <w:sz w:val="22"/>
        </w:rPr>
        <w:t xml:space="preserve">de </w:t>
      </w:r>
      <w:r w:rsidRPr="00A51F15">
        <w:rPr>
          <w:sz w:val="22"/>
        </w:rPr>
        <w:t>Suiza, Alemania y Holanda. Para esa misma época también migraron familias desde Escocia e Irlanda.</w:t>
      </w:r>
    </w:p>
    <w:p w14:paraId="48DAADA5" w14:textId="191A19C7" w:rsidR="0090183E" w:rsidRPr="00C018CE" w:rsidRDefault="000A66A4" w:rsidP="00C018CE">
      <w:pPr>
        <w:rPr>
          <w:sz w:val="22"/>
        </w:rPr>
      </w:pPr>
      <w:r w:rsidRPr="00A51F15">
        <w:rPr>
          <w:sz w:val="22"/>
        </w:rPr>
        <w:lastRenderedPageBreak/>
        <w:t xml:space="preserve">Los esclavos negros también se </w:t>
      </w:r>
      <w:r w:rsidR="00376EAC" w:rsidRPr="00A51F15">
        <w:rPr>
          <w:sz w:val="22"/>
        </w:rPr>
        <w:t>convirtieron, a la fuerza,</w:t>
      </w:r>
      <w:r w:rsidRPr="00A51F15">
        <w:rPr>
          <w:sz w:val="22"/>
        </w:rPr>
        <w:t xml:space="preserve"> </w:t>
      </w:r>
      <w:r w:rsidR="00376EAC" w:rsidRPr="00A51F15">
        <w:rPr>
          <w:sz w:val="22"/>
        </w:rPr>
        <w:t xml:space="preserve">en un grupo grande de inmigrantes en </w:t>
      </w:r>
      <w:r w:rsidRPr="00A51F15">
        <w:rPr>
          <w:sz w:val="22"/>
        </w:rPr>
        <w:t xml:space="preserve">Norteamérica. </w:t>
      </w:r>
      <w:r w:rsidR="00376EAC" w:rsidRPr="00A51F15">
        <w:rPr>
          <w:sz w:val="22"/>
        </w:rPr>
        <w:t xml:space="preserve">Estos </w:t>
      </w:r>
      <w:r w:rsidR="00E92854">
        <w:rPr>
          <w:sz w:val="22"/>
        </w:rPr>
        <w:t xml:space="preserve">buscaban </w:t>
      </w:r>
      <w:r w:rsidRPr="00A51F15">
        <w:rPr>
          <w:sz w:val="22"/>
        </w:rPr>
        <w:t xml:space="preserve">trabajar en las plantaciones coloniales.  </w:t>
      </w:r>
    </w:p>
    <w:tbl>
      <w:tblPr>
        <w:tblStyle w:val="Tablaconcuadrcula"/>
        <w:tblW w:w="0" w:type="auto"/>
        <w:tblLook w:val="04A0" w:firstRow="1" w:lastRow="0" w:firstColumn="1" w:lastColumn="0" w:noHBand="0" w:noVBand="1"/>
      </w:tblPr>
      <w:tblGrid>
        <w:gridCol w:w="2518"/>
        <w:gridCol w:w="6515"/>
      </w:tblGrid>
      <w:tr w:rsidR="008B1567" w:rsidRPr="00A35C17" w14:paraId="108FB618" w14:textId="77777777" w:rsidTr="008B1567">
        <w:tc>
          <w:tcPr>
            <w:tcW w:w="9033" w:type="dxa"/>
            <w:gridSpan w:val="2"/>
            <w:shd w:val="clear" w:color="auto" w:fill="000000" w:themeFill="text1"/>
          </w:tcPr>
          <w:p w14:paraId="73B56279" w14:textId="77777777" w:rsidR="008B1567" w:rsidRPr="00A35C17" w:rsidRDefault="008B1567" w:rsidP="008B1567">
            <w:pPr>
              <w:jc w:val="center"/>
              <w:rPr>
                <w:b/>
                <w:color w:val="365F91" w:themeColor="accent1" w:themeShade="BF"/>
                <w:sz w:val="22"/>
              </w:rPr>
            </w:pPr>
            <w:r w:rsidRPr="00A35C17">
              <w:rPr>
                <w:b/>
                <w:color w:val="365F91" w:themeColor="accent1" w:themeShade="BF"/>
                <w:sz w:val="22"/>
              </w:rPr>
              <w:t>Practica: recurso nuevo</w:t>
            </w:r>
          </w:p>
        </w:tc>
      </w:tr>
      <w:tr w:rsidR="008B1567" w:rsidRPr="00A35C17" w14:paraId="472E63E8" w14:textId="77777777" w:rsidTr="008B1567">
        <w:tc>
          <w:tcPr>
            <w:tcW w:w="2518" w:type="dxa"/>
          </w:tcPr>
          <w:p w14:paraId="74496D30" w14:textId="77777777" w:rsidR="008B1567" w:rsidRPr="00A35C17" w:rsidRDefault="008B1567" w:rsidP="008B1567">
            <w:pPr>
              <w:rPr>
                <w:b/>
                <w:color w:val="365F91" w:themeColor="accent1" w:themeShade="BF"/>
                <w:sz w:val="22"/>
              </w:rPr>
            </w:pPr>
            <w:r w:rsidRPr="00A35C17">
              <w:rPr>
                <w:b/>
                <w:color w:val="365F91" w:themeColor="accent1" w:themeShade="BF"/>
                <w:sz w:val="22"/>
              </w:rPr>
              <w:t>Código</w:t>
            </w:r>
          </w:p>
        </w:tc>
        <w:tc>
          <w:tcPr>
            <w:tcW w:w="6515" w:type="dxa"/>
          </w:tcPr>
          <w:p w14:paraId="3FEECCAA" w14:textId="2C4F1A84" w:rsidR="008B1567" w:rsidRPr="00A35C17" w:rsidRDefault="008B1567" w:rsidP="008B1567">
            <w:pPr>
              <w:rPr>
                <w:b/>
                <w:color w:val="365F91" w:themeColor="accent1" w:themeShade="BF"/>
                <w:sz w:val="22"/>
              </w:rPr>
            </w:pPr>
            <w:r w:rsidRPr="00A35C17">
              <w:rPr>
                <w:color w:val="365F91" w:themeColor="accent1" w:themeShade="BF"/>
                <w:sz w:val="22"/>
              </w:rPr>
              <w:t>CS_07_05_REC</w:t>
            </w:r>
            <w:r>
              <w:rPr>
                <w:color w:val="365F91" w:themeColor="accent1" w:themeShade="BF"/>
                <w:sz w:val="22"/>
              </w:rPr>
              <w:t>14</w:t>
            </w:r>
          </w:p>
        </w:tc>
      </w:tr>
      <w:tr w:rsidR="008B1567" w:rsidRPr="00A35C17" w14:paraId="25DF11F5" w14:textId="77777777" w:rsidTr="008B1567">
        <w:tc>
          <w:tcPr>
            <w:tcW w:w="2518" w:type="dxa"/>
          </w:tcPr>
          <w:p w14:paraId="59BBA66D" w14:textId="77777777" w:rsidR="008B1567" w:rsidRPr="00A35C17" w:rsidRDefault="008B1567" w:rsidP="008B1567">
            <w:pPr>
              <w:rPr>
                <w:color w:val="365F91" w:themeColor="accent1" w:themeShade="BF"/>
                <w:sz w:val="22"/>
              </w:rPr>
            </w:pPr>
            <w:r w:rsidRPr="00A35C17">
              <w:rPr>
                <w:b/>
                <w:color w:val="365F91" w:themeColor="accent1" w:themeShade="BF"/>
                <w:sz w:val="22"/>
              </w:rPr>
              <w:t>Título</w:t>
            </w:r>
          </w:p>
        </w:tc>
        <w:tc>
          <w:tcPr>
            <w:tcW w:w="6515" w:type="dxa"/>
          </w:tcPr>
          <w:p w14:paraId="0EEC9A10" w14:textId="6F952462" w:rsidR="008B1567" w:rsidRPr="00A35C17" w:rsidRDefault="008B1567" w:rsidP="008B1567">
            <w:pPr>
              <w:rPr>
                <w:color w:val="365F91" w:themeColor="accent1" w:themeShade="BF"/>
                <w:sz w:val="22"/>
              </w:rPr>
            </w:pPr>
            <w:r>
              <w:rPr>
                <w:color w:val="365F91" w:themeColor="accent1" w:themeShade="BF"/>
                <w:sz w:val="22"/>
              </w:rPr>
              <w:t>La sociedad inglesa en América</w:t>
            </w:r>
          </w:p>
        </w:tc>
      </w:tr>
      <w:tr w:rsidR="008B1567" w:rsidRPr="00A35C17" w14:paraId="3FE0263E" w14:textId="77777777" w:rsidTr="008B1567">
        <w:tc>
          <w:tcPr>
            <w:tcW w:w="2518" w:type="dxa"/>
          </w:tcPr>
          <w:p w14:paraId="79C0BC0B" w14:textId="77777777" w:rsidR="008B1567" w:rsidRPr="00A35C17" w:rsidRDefault="008B1567" w:rsidP="008B1567">
            <w:pPr>
              <w:rPr>
                <w:color w:val="365F91" w:themeColor="accent1" w:themeShade="BF"/>
                <w:sz w:val="22"/>
              </w:rPr>
            </w:pPr>
            <w:r w:rsidRPr="00A35C17">
              <w:rPr>
                <w:b/>
                <w:color w:val="365F91" w:themeColor="accent1" w:themeShade="BF"/>
                <w:sz w:val="22"/>
              </w:rPr>
              <w:t>Descripción</w:t>
            </w:r>
          </w:p>
        </w:tc>
        <w:tc>
          <w:tcPr>
            <w:tcW w:w="6515" w:type="dxa"/>
          </w:tcPr>
          <w:p w14:paraId="71FADC3E" w14:textId="6B5B7D14" w:rsidR="008B1567" w:rsidRPr="00A35C17" w:rsidRDefault="008B1567" w:rsidP="00E92854">
            <w:pPr>
              <w:rPr>
                <w:color w:val="365F91" w:themeColor="accent1" w:themeShade="BF"/>
                <w:sz w:val="22"/>
              </w:rPr>
            </w:pPr>
            <w:r>
              <w:rPr>
                <w:color w:val="365F91" w:themeColor="accent1" w:themeShade="BF"/>
                <w:sz w:val="22"/>
              </w:rPr>
              <w:t xml:space="preserve">M 2A   Actividad que refuerza el panorama social </w:t>
            </w:r>
            <w:r w:rsidR="00E92854">
              <w:rPr>
                <w:color w:val="365F91" w:themeColor="accent1" w:themeShade="BF"/>
                <w:sz w:val="22"/>
              </w:rPr>
              <w:t xml:space="preserve">que </w:t>
            </w:r>
            <w:r>
              <w:rPr>
                <w:color w:val="365F91" w:themeColor="accent1" w:themeShade="BF"/>
                <w:sz w:val="22"/>
              </w:rPr>
              <w:t xml:space="preserve">se dio en las </w:t>
            </w:r>
            <w:r w:rsidR="00E92854">
              <w:rPr>
                <w:color w:val="365F91" w:themeColor="accent1" w:themeShade="BF"/>
                <w:sz w:val="22"/>
              </w:rPr>
              <w:t>T</w:t>
            </w:r>
            <w:r>
              <w:rPr>
                <w:color w:val="365F91" w:themeColor="accent1" w:themeShade="BF"/>
                <w:sz w:val="22"/>
              </w:rPr>
              <w:t xml:space="preserve">rece </w:t>
            </w:r>
            <w:r w:rsidR="00E92854">
              <w:rPr>
                <w:color w:val="365F91" w:themeColor="accent1" w:themeShade="BF"/>
                <w:sz w:val="22"/>
              </w:rPr>
              <w:t>C</w:t>
            </w:r>
            <w:r>
              <w:rPr>
                <w:color w:val="365F91" w:themeColor="accent1" w:themeShade="BF"/>
                <w:sz w:val="22"/>
              </w:rPr>
              <w:t>olonias</w:t>
            </w:r>
          </w:p>
        </w:tc>
      </w:tr>
    </w:tbl>
    <w:p w14:paraId="093915BB" w14:textId="77777777" w:rsidR="008955D8" w:rsidRDefault="008955D8" w:rsidP="003A04EF">
      <w:pPr>
        <w:rPr>
          <w:sz w:val="22"/>
        </w:rPr>
      </w:pPr>
    </w:p>
    <w:p w14:paraId="7A5F5107" w14:textId="1713CF99" w:rsidR="0037269C" w:rsidRPr="00A51F15" w:rsidRDefault="003A04EF" w:rsidP="003A04EF">
      <w:pPr>
        <w:rPr>
          <w:sz w:val="22"/>
        </w:rPr>
      </w:pPr>
      <w:r w:rsidRPr="00A51F15">
        <w:rPr>
          <w:sz w:val="22"/>
          <w:highlight w:val="yellow"/>
        </w:rPr>
        <w:t>[Sección 2]</w:t>
      </w:r>
      <w:r w:rsidRPr="00A51F15">
        <w:rPr>
          <w:sz w:val="22"/>
        </w:rPr>
        <w:t xml:space="preserve"> </w:t>
      </w:r>
      <w:r w:rsidR="0037269C" w:rsidRPr="00A51F15">
        <w:rPr>
          <w:b/>
          <w:sz w:val="22"/>
        </w:rPr>
        <w:t xml:space="preserve">2.3 </w:t>
      </w:r>
      <w:r w:rsidR="0004688A">
        <w:rPr>
          <w:b/>
          <w:sz w:val="22"/>
        </w:rPr>
        <w:t>Las colonias</w:t>
      </w:r>
      <w:r w:rsidR="00964090">
        <w:rPr>
          <w:b/>
          <w:sz w:val="22"/>
        </w:rPr>
        <w:t xml:space="preserve"> </w:t>
      </w:r>
      <w:r w:rsidR="0004688A">
        <w:rPr>
          <w:b/>
          <w:sz w:val="22"/>
        </w:rPr>
        <w:t>francesas</w:t>
      </w:r>
    </w:p>
    <w:p w14:paraId="26E2E11D" w14:textId="391900B5" w:rsidR="008B0784" w:rsidRDefault="00F6260B" w:rsidP="008B0784">
      <w:pPr>
        <w:rPr>
          <w:rStyle w:val="Hipervnculo"/>
          <w:sz w:val="22"/>
        </w:rPr>
      </w:pPr>
      <w:r w:rsidRPr="00A51F15">
        <w:rPr>
          <w:sz w:val="22"/>
        </w:rPr>
        <w:t xml:space="preserve">La colonización francesa no se destacó por </w:t>
      </w:r>
      <w:r w:rsidR="00E92854">
        <w:rPr>
          <w:sz w:val="22"/>
        </w:rPr>
        <w:t xml:space="preserve">ser </w:t>
      </w:r>
      <w:r w:rsidRPr="00A51F15">
        <w:rPr>
          <w:sz w:val="22"/>
        </w:rPr>
        <w:t xml:space="preserve">una migración fuerte como la inglesa. Las tierras de las que había tomado posesión </w:t>
      </w:r>
      <w:r w:rsidR="00732FD4" w:rsidRPr="00A51F15">
        <w:rPr>
          <w:sz w:val="22"/>
        </w:rPr>
        <w:t xml:space="preserve">en nombre de la </w:t>
      </w:r>
      <w:r w:rsidR="00DE009B">
        <w:rPr>
          <w:sz w:val="22"/>
        </w:rPr>
        <w:t>C</w:t>
      </w:r>
      <w:r w:rsidR="00732FD4" w:rsidRPr="00A51F15">
        <w:rPr>
          <w:sz w:val="22"/>
        </w:rPr>
        <w:t>orona f</w:t>
      </w:r>
      <w:r w:rsidR="00390C23" w:rsidRPr="00A51F15">
        <w:rPr>
          <w:sz w:val="22"/>
        </w:rPr>
        <w:t xml:space="preserve">rancesa eran tierras frías y escarpadas, y en ellas vivían tribus indígenas que </w:t>
      </w:r>
      <w:r w:rsidR="00E92854">
        <w:rPr>
          <w:sz w:val="22"/>
        </w:rPr>
        <w:t xml:space="preserve">tuvieron que enfrentar. </w:t>
      </w:r>
      <w:r w:rsidR="00390C23" w:rsidRPr="00A51F15">
        <w:rPr>
          <w:sz w:val="22"/>
        </w:rPr>
        <w:t xml:space="preserve">Por otra parte, quienes posiblemente hubiesen </w:t>
      </w:r>
      <w:r w:rsidR="00C85EDA" w:rsidRPr="00A51F15">
        <w:rPr>
          <w:sz w:val="22"/>
        </w:rPr>
        <w:t xml:space="preserve">estado </w:t>
      </w:r>
      <w:r w:rsidR="00390C23" w:rsidRPr="00A51F15">
        <w:rPr>
          <w:sz w:val="22"/>
        </w:rPr>
        <w:t xml:space="preserve">interesados en migrar </w:t>
      </w:r>
      <w:r w:rsidR="00C85EDA" w:rsidRPr="00A51F15">
        <w:rPr>
          <w:sz w:val="22"/>
        </w:rPr>
        <w:t>eran los protestantes franceses</w:t>
      </w:r>
      <w:r w:rsidR="008B0784">
        <w:rPr>
          <w:sz w:val="22"/>
        </w:rPr>
        <w:t xml:space="preserve"> (hugonotes)</w:t>
      </w:r>
      <w:r w:rsidR="00C85EDA" w:rsidRPr="00A51F15">
        <w:rPr>
          <w:sz w:val="22"/>
        </w:rPr>
        <w:t xml:space="preserve">, pero explícitamente la </w:t>
      </w:r>
      <w:r w:rsidR="00DE009B">
        <w:rPr>
          <w:sz w:val="22"/>
        </w:rPr>
        <w:t>C</w:t>
      </w:r>
      <w:r w:rsidR="00C85EDA" w:rsidRPr="00A51F15">
        <w:rPr>
          <w:sz w:val="22"/>
        </w:rPr>
        <w:t xml:space="preserve">orona francesa prohibió </w:t>
      </w:r>
      <w:r w:rsidR="00E92854">
        <w:rPr>
          <w:sz w:val="22"/>
        </w:rPr>
        <w:t xml:space="preserve">su </w:t>
      </w:r>
      <w:r w:rsidR="00C85EDA" w:rsidRPr="00A51F15">
        <w:rPr>
          <w:sz w:val="22"/>
        </w:rPr>
        <w:t>migración, porque se quería que en aquellas tierras predominaran los católicos.</w:t>
      </w:r>
      <w:r w:rsidR="00F6421F">
        <w:rPr>
          <w:sz w:val="22"/>
        </w:rPr>
        <w:t xml:space="preserve"> [VER]</w:t>
      </w:r>
      <w:r w:rsidR="006C286C">
        <w:rPr>
          <w:sz w:val="22"/>
        </w:rPr>
        <w:t xml:space="preserve"> </w:t>
      </w:r>
      <w:hyperlink r:id="rId53" w:history="1">
        <w:r w:rsidR="00F6421F" w:rsidRPr="00FB04D0">
          <w:rPr>
            <w:rStyle w:val="Hipervnculo"/>
            <w:sz w:val="22"/>
          </w:rPr>
          <w:t>http://www.iglesiapueblonuevo.es/index.php?codigo=historiap158</w:t>
        </w:r>
      </w:hyperlink>
    </w:p>
    <w:p w14:paraId="05B51D89" w14:textId="77777777" w:rsidR="00A417A8" w:rsidRPr="00A417A8" w:rsidRDefault="00A417A8" w:rsidP="00A417A8">
      <w:pPr>
        <w:spacing w:after="0"/>
        <w:rPr>
          <w:sz w:val="22"/>
        </w:rPr>
      </w:pPr>
    </w:p>
    <w:tbl>
      <w:tblPr>
        <w:tblStyle w:val="Tablaconcuadrcula"/>
        <w:tblW w:w="0" w:type="auto"/>
        <w:tblLook w:val="04A0" w:firstRow="1" w:lastRow="0" w:firstColumn="1" w:lastColumn="0" w:noHBand="0" w:noVBand="1"/>
      </w:tblPr>
      <w:tblGrid>
        <w:gridCol w:w="2518"/>
        <w:gridCol w:w="6460"/>
      </w:tblGrid>
      <w:tr w:rsidR="00A417A8" w:rsidRPr="00A417A8" w14:paraId="37E6A950" w14:textId="77777777" w:rsidTr="00A417A8">
        <w:tc>
          <w:tcPr>
            <w:tcW w:w="8978" w:type="dxa"/>
            <w:gridSpan w:val="2"/>
            <w:shd w:val="clear" w:color="auto" w:fill="000000" w:themeFill="text1"/>
          </w:tcPr>
          <w:p w14:paraId="103AB962" w14:textId="77777777" w:rsidR="00A417A8" w:rsidRPr="00A417A8" w:rsidRDefault="00A417A8" w:rsidP="00A417A8">
            <w:pPr>
              <w:jc w:val="center"/>
              <w:rPr>
                <w:b/>
                <w:color w:val="FFFFFF" w:themeColor="background1"/>
                <w:sz w:val="22"/>
              </w:rPr>
            </w:pPr>
            <w:r w:rsidRPr="00A417A8">
              <w:rPr>
                <w:b/>
                <w:color w:val="FFFFFF" w:themeColor="background1"/>
                <w:sz w:val="22"/>
              </w:rPr>
              <w:t>Recuerda</w:t>
            </w:r>
          </w:p>
        </w:tc>
      </w:tr>
      <w:tr w:rsidR="00A417A8" w:rsidRPr="00A417A8" w14:paraId="5389E2A0" w14:textId="77777777" w:rsidTr="00A417A8">
        <w:tc>
          <w:tcPr>
            <w:tcW w:w="2518" w:type="dxa"/>
          </w:tcPr>
          <w:p w14:paraId="26FA2B32" w14:textId="77777777" w:rsidR="00A417A8" w:rsidRPr="00A417A8" w:rsidRDefault="00A417A8" w:rsidP="00A417A8">
            <w:pPr>
              <w:rPr>
                <w:b/>
                <w:sz w:val="22"/>
              </w:rPr>
            </w:pPr>
            <w:r w:rsidRPr="00A417A8">
              <w:rPr>
                <w:b/>
                <w:sz w:val="22"/>
              </w:rPr>
              <w:t>Contenido</w:t>
            </w:r>
          </w:p>
        </w:tc>
        <w:tc>
          <w:tcPr>
            <w:tcW w:w="6460" w:type="dxa"/>
          </w:tcPr>
          <w:p w14:paraId="6657DB6D" w14:textId="7DB7B856" w:rsidR="00A341DD" w:rsidRPr="00A417A8" w:rsidRDefault="00A417A8" w:rsidP="00A417A8">
            <w:pPr>
              <w:rPr>
                <w:sz w:val="22"/>
              </w:rPr>
            </w:pPr>
            <w:r>
              <w:rPr>
                <w:sz w:val="22"/>
              </w:rPr>
              <w:t>Hugonote es el nombre con el que los católicos denominaron a los franceses que siguieron las doctrinas protestantes calvinistas</w:t>
            </w:r>
            <w:r w:rsidR="00A341DD">
              <w:rPr>
                <w:sz w:val="22"/>
              </w:rPr>
              <w:t xml:space="preserve"> [VER]</w:t>
            </w:r>
            <w:r>
              <w:rPr>
                <w:sz w:val="22"/>
              </w:rPr>
              <w:t xml:space="preserve">. </w:t>
            </w:r>
            <w:r w:rsidR="00A341DD">
              <w:rPr>
                <w:sz w:val="22"/>
              </w:rPr>
              <w:t xml:space="preserve"> </w:t>
            </w:r>
            <w:hyperlink r:id="rId54" w:history="1">
              <w:r w:rsidR="00A341DD" w:rsidRPr="00B361D1">
                <w:rPr>
                  <w:rStyle w:val="Hipervnculo"/>
                  <w:sz w:val="22"/>
                </w:rPr>
                <w:t>http://co.tuhistory.com/hoy-en-la-historia/ocurrio-matanza-de-la-noche-de-san-bartolome</w:t>
              </w:r>
            </w:hyperlink>
          </w:p>
        </w:tc>
      </w:tr>
    </w:tbl>
    <w:p w14:paraId="66D85684" w14:textId="77777777" w:rsidR="00A417A8" w:rsidRPr="00E34474" w:rsidRDefault="00A417A8" w:rsidP="008B0784">
      <w:pPr>
        <w:rPr>
          <w:sz w:val="22"/>
        </w:rPr>
      </w:pPr>
    </w:p>
    <w:tbl>
      <w:tblPr>
        <w:tblStyle w:val="Tablaconcuadrcula"/>
        <w:tblW w:w="0" w:type="auto"/>
        <w:tblLook w:val="04A0" w:firstRow="1" w:lastRow="0" w:firstColumn="1" w:lastColumn="0" w:noHBand="0" w:noVBand="1"/>
      </w:tblPr>
      <w:tblGrid>
        <w:gridCol w:w="2518"/>
        <w:gridCol w:w="6515"/>
      </w:tblGrid>
      <w:tr w:rsidR="008B0784" w:rsidRPr="00B904E3" w14:paraId="628AC420" w14:textId="77777777" w:rsidTr="00592486">
        <w:tc>
          <w:tcPr>
            <w:tcW w:w="9033" w:type="dxa"/>
            <w:gridSpan w:val="2"/>
            <w:shd w:val="clear" w:color="auto" w:fill="000000" w:themeFill="text1"/>
          </w:tcPr>
          <w:p w14:paraId="68E2DED0" w14:textId="77777777" w:rsidR="008B0784" w:rsidRPr="00933C14" w:rsidRDefault="008B0784" w:rsidP="00592486">
            <w:pPr>
              <w:jc w:val="center"/>
              <w:rPr>
                <w:b/>
                <w:color w:val="365F91" w:themeColor="accent1" w:themeShade="BF"/>
                <w:sz w:val="22"/>
              </w:rPr>
            </w:pPr>
            <w:r w:rsidRPr="00933C14">
              <w:rPr>
                <w:b/>
                <w:color w:val="365F91" w:themeColor="accent1" w:themeShade="BF"/>
                <w:sz w:val="22"/>
              </w:rPr>
              <w:t>Profundiza: recurso nuevo</w:t>
            </w:r>
          </w:p>
        </w:tc>
      </w:tr>
      <w:tr w:rsidR="008B0784" w:rsidRPr="00B904E3" w14:paraId="730F6F86" w14:textId="77777777" w:rsidTr="00592486">
        <w:tc>
          <w:tcPr>
            <w:tcW w:w="2518" w:type="dxa"/>
          </w:tcPr>
          <w:p w14:paraId="0092F56B" w14:textId="77777777" w:rsidR="008B0784" w:rsidRPr="00B904E3" w:rsidRDefault="008B0784" w:rsidP="00592486">
            <w:pPr>
              <w:rPr>
                <w:b/>
                <w:color w:val="365F91" w:themeColor="accent1" w:themeShade="BF"/>
                <w:sz w:val="22"/>
              </w:rPr>
            </w:pPr>
            <w:r w:rsidRPr="00B904E3">
              <w:rPr>
                <w:b/>
                <w:color w:val="365F91" w:themeColor="accent1" w:themeShade="BF"/>
                <w:sz w:val="22"/>
              </w:rPr>
              <w:t>Código</w:t>
            </w:r>
          </w:p>
        </w:tc>
        <w:tc>
          <w:tcPr>
            <w:tcW w:w="6515" w:type="dxa"/>
          </w:tcPr>
          <w:p w14:paraId="20DDABAA" w14:textId="071EAF3F" w:rsidR="008B0784" w:rsidRPr="00B904E3" w:rsidRDefault="008B0784" w:rsidP="00592486">
            <w:pPr>
              <w:rPr>
                <w:b/>
                <w:color w:val="365F91" w:themeColor="accent1" w:themeShade="BF"/>
                <w:sz w:val="22"/>
              </w:rPr>
            </w:pPr>
            <w:r>
              <w:rPr>
                <w:color w:val="365F91" w:themeColor="accent1" w:themeShade="BF"/>
                <w:sz w:val="22"/>
              </w:rPr>
              <w:t>CS_07_05_REC15</w:t>
            </w:r>
          </w:p>
        </w:tc>
      </w:tr>
      <w:tr w:rsidR="008B0784" w:rsidRPr="00B904E3" w14:paraId="5F20F64C" w14:textId="77777777" w:rsidTr="00592486">
        <w:tc>
          <w:tcPr>
            <w:tcW w:w="2518" w:type="dxa"/>
          </w:tcPr>
          <w:p w14:paraId="32365A0F" w14:textId="77777777" w:rsidR="008B0784" w:rsidRPr="00B904E3" w:rsidRDefault="008B0784" w:rsidP="00592486">
            <w:pPr>
              <w:rPr>
                <w:color w:val="365F91" w:themeColor="accent1" w:themeShade="BF"/>
                <w:sz w:val="22"/>
              </w:rPr>
            </w:pPr>
            <w:r w:rsidRPr="00B904E3">
              <w:rPr>
                <w:b/>
                <w:color w:val="365F91" w:themeColor="accent1" w:themeShade="BF"/>
                <w:sz w:val="22"/>
              </w:rPr>
              <w:t>Título</w:t>
            </w:r>
          </w:p>
        </w:tc>
        <w:tc>
          <w:tcPr>
            <w:tcW w:w="6515" w:type="dxa"/>
          </w:tcPr>
          <w:p w14:paraId="6A29C2BF" w14:textId="23C6C758" w:rsidR="008B0784" w:rsidRPr="00B904E3" w:rsidRDefault="008B0784" w:rsidP="00592486">
            <w:pPr>
              <w:rPr>
                <w:color w:val="365F91" w:themeColor="accent1" w:themeShade="BF"/>
                <w:sz w:val="22"/>
              </w:rPr>
            </w:pPr>
            <w:r>
              <w:rPr>
                <w:color w:val="365F91" w:themeColor="accent1" w:themeShade="BF"/>
                <w:sz w:val="22"/>
              </w:rPr>
              <w:t>La Francia hugonota</w:t>
            </w:r>
          </w:p>
        </w:tc>
      </w:tr>
      <w:tr w:rsidR="008B0784" w:rsidRPr="00B904E3" w14:paraId="27DE240C" w14:textId="77777777" w:rsidTr="00592486">
        <w:tc>
          <w:tcPr>
            <w:tcW w:w="2518" w:type="dxa"/>
          </w:tcPr>
          <w:p w14:paraId="0E95A471" w14:textId="77777777" w:rsidR="008B0784" w:rsidRPr="00B904E3" w:rsidRDefault="008B0784" w:rsidP="00592486">
            <w:pPr>
              <w:rPr>
                <w:color w:val="365F91" w:themeColor="accent1" w:themeShade="BF"/>
                <w:sz w:val="22"/>
              </w:rPr>
            </w:pPr>
            <w:r w:rsidRPr="00B904E3">
              <w:rPr>
                <w:b/>
                <w:color w:val="365F91" w:themeColor="accent1" w:themeShade="BF"/>
                <w:sz w:val="22"/>
              </w:rPr>
              <w:t>Descripción</w:t>
            </w:r>
          </w:p>
        </w:tc>
        <w:tc>
          <w:tcPr>
            <w:tcW w:w="6515" w:type="dxa"/>
          </w:tcPr>
          <w:p w14:paraId="1DD24CEF" w14:textId="76DDAE76" w:rsidR="008B0784" w:rsidRPr="00B904E3" w:rsidRDefault="008B0784" w:rsidP="008B0784">
            <w:pPr>
              <w:rPr>
                <w:color w:val="365F91" w:themeColor="accent1" w:themeShade="BF"/>
                <w:sz w:val="22"/>
              </w:rPr>
            </w:pPr>
            <w:r>
              <w:rPr>
                <w:color w:val="365F91" w:themeColor="accent1" w:themeShade="BF"/>
                <w:sz w:val="22"/>
              </w:rPr>
              <w:t>F 12</w:t>
            </w:r>
            <w:r w:rsidR="006C286C">
              <w:rPr>
                <w:color w:val="365F91" w:themeColor="accent1" w:themeShade="BF"/>
                <w:sz w:val="22"/>
              </w:rPr>
              <w:t xml:space="preserve"> </w:t>
            </w:r>
            <w:r w:rsidRPr="00B904E3">
              <w:rPr>
                <w:color w:val="365F91" w:themeColor="accent1" w:themeShade="BF"/>
                <w:sz w:val="22"/>
              </w:rPr>
              <w:t xml:space="preserve"> </w:t>
            </w:r>
            <w:r>
              <w:rPr>
                <w:color w:val="365F91" w:themeColor="accent1" w:themeShade="BF"/>
                <w:sz w:val="22"/>
              </w:rPr>
              <w:t>Actividad que busca contextualizar los años franceses de la colonización en América</w:t>
            </w:r>
          </w:p>
        </w:tc>
      </w:tr>
    </w:tbl>
    <w:p w14:paraId="76B9A8FD" w14:textId="77777777" w:rsidR="008B0784" w:rsidRDefault="008B0784" w:rsidP="00482AB4">
      <w:pPr>
        <w:rPr>
          <w:sz w:val="22"/>
          <w:highlight w:val="yellow"/>
        </w:rPr>
      </w:pPr>
    </w:p>
    <w:p w14:paraId="10788620" w14:textId="0F3CF639" w:rsidR="00482AB4" w:rsidRPr="00A51F15" w:rsidRDefault="008B0784" w:rsidP="00482AB4">
      <w:pPr>
        <w:rPr>
          <w:b/>
          <w:sz w:val="22"/>
        </w:rPr>
      </w:pPr>
      <w:r>
        <w:rPr>
          <w:sz w:val="22"/>
          <w:highlight w:val="yellow"/>
        </w:rPr>
        <w:t>[</w:t>
      </w:r>
      <w:r w:rsidR="00482AB4" w:rsidRPr="00A51F15">
        <w:rPr>
          <w:sz w:val="22"/>
          <w:highlight w:val="yellow"/>
        </w:rPr>
        <w:t>Sección 3]</w:t>
      </w:r>
      <w:r w:rsidR="00482AB4" w:rsidRPr="00A51F15">
        <w:rPr>
          <w:sz w:val="22"/>
        </w:rPr>
        <w:t xml:space="preserve"> </w:t>
      </w:r>
      <w:r w:rsidR="00482AB4" w:rsidRPr="00A51F15">
        <w:rPr>
          <w:b/>
          <w:sz w:val="22"/>
        </w:rPr>
        <w:t>2.3.1 Organización político</w:t>
      </w:r>
      <w:r w:rsidR="00DE009B">
        <w:rPr>
          <w:b/>
          <w:sz w:val="22"/>
        </w:rPr>
        <w:t>-</w:t>
      </w:r>
      <w:r w:rsidR="00482AB4" w:rsidRPr="00A51F15">
        <w:rPr>
          <w:b/>
          <w:sz w:val="22"/>
        </w:rPr>
        <w:t>administrativa</w:t>
      </w:r>
    </w:p>
    <w:p w14:paraId="4B81221A" w14:textId="1F012024" w:rsidR="005B05BB" w:rsidRDefault="00C85EDA" w:rsidP="00482AB4">
      <w:pPr>
        <w:rPr>
          <w:sz w:val="22"/>
        </w:rPr>
      </w:pPr>
      <w:r w:rsidRPr="00A51F15">
        <w:rPr>
          <w:sz w:val="22"/>
        </w:rPr>
        <w:lastRenderedPageBreak/>
        <w:t>La organización política de las colonias francesas al comienzo fue muy similar a las inglesas, es decir, autónoma.</w:t>
      </w:r>
      <w:r w:rsidR="008830BF" w:rsidRPr="00A51F15">
        <w:rPr>
          <w:sz w:val="22"/>
        </w:rPr>
        <w:t xml:space="preserve"> Pero durante el reinado de Luis XIV, su ministro de hacienda</w:t>
      </w:r>
      <w:r w:rsidR="00E92854">
        <w:rPr>
          <w:sz w:val="22"/>
        </w:rPr>
        <w:t>,</w:t>
      </w:r>
      <w:r w:rsidR="008830BF" w:rsidRPr="00A51F15">
        <w:rPr>
          <w:sz w:val="22"/>
        </w:rPr>
        <w:t xml:space="preserve"> Jean-</w:t>
      </w:r>
      <w:proofErr w:type="spellStart"/>
      <w:r w:rsidR="008830BF" w:rsidRPr="00A51F15">
        <w:rPr>
          <w:sz w:val="22"/>
        </w:rPr>
        <w:t>Baptiste</w:t>
      </w:r>
      <w:proofErr w:type="spellEnd"/>
      <w:r w:rsidR="008830BF" w:rsidRPr="00A51F15">
        <w:rPr>
          <w:sz w:val="22"/>
        </w:rPr>
        <w:t xml:space="preserve"> </w:t>
      </w:r>
      <w:proofErr w:type="spellStart"/>
      <w:r w:rsidR="008830BF" w:rsidRPr="00A51F15">
        <w:rPr>
          <w:sz w:val="22"/>
        </w:rPr>
        <w:t>Colbert</w:t>
      </w:r>
      <w:proofErr w:type="spellEnd"/>
      <w:r w:rsidR="00E92854">
        <w:rPr>
          <w:sz w:val="22"/>
        </w:rPr>
        <w:t>,</w:t>
      </w:r>
      <w:r w:rsidR="008830BF" w:rsidRPr="00A51F15">
        <w:rPr>
          <w:sz w:val="22"/>
        </w:rPr>
        <w:t xml:space="preserve"> no aceptó reconocer prerrogativas a favor de las colonias en América, una de ellas, la c</w:t>
      </w:r>
      <w:r w:rsidR="005B05BB">
        <w:rPr>
          <w:sz w:val="22"/>
        </w:rPr>
        <w:t xml:space="preserve">reación de asambleas populares [VER]. </w:t>
      </w:r>
      <w:hyperlink r:id="rId55" w:history="1">
        <w:r w:rsidR="005B05BB" w:rsidRPr="00FB04D0">
          <w:rPr>
            <w:rStyle w:val="Hipervnculo"/>
            <w:sz w:val="22"/>
          </w:rPr>
          <w:t>http://www.biografiasyvidas.com/biografia/c/colbert.htm</w:t>
        </w:r>
      </w:hyperlink>
      <w:r w:rsidR="005B05BB" w:rsidRPr="005B05BB">
        <w:rPr>
          <w:sz w:val="22"/>
        </w:rPr>
        <w:t xml:space="preserve"> </w:t>
      </w:r>
    </w:p>
    <w:p w14:paraId="15431072" w14:textId="4370E3EF" w:rsidR="0090183E" w:rsidRPr="005B05BB" w:rsidRDefault="00664D5A" w:rsidP="005B05BB">
      <w:pPr>
        <w:rPr>
          <w:sz w:val="22"/>
        </w:rPr>
      </w:pPr>
      <w:proofErr w:type="spellStart"/>
      <w:r w:rsidRPr="00A51F15">
        <w:rPr>
          <w:sz w:val="22"/>
        </w:rPr>
        <w:t>Colbert</w:t>
      </w:r>
      <w:proofErr w:type="spellEnd"/>
      <w:r w:rsidRPr="00A51F15">
        <w:rPr>
          <w:sz w:val="22"/>
        </w:rPr>
        <w:t xml:space="preserve"> trabajó por darle a las colonias normas permanentes para organiza</w:t>
      </w:r>
      <w:r>
        <w:rPr>
          <w:sz w:val="22"/>
        </w:rPr>
        <w:t>rlas</w:t>
      </w:r>
      <w:r w:rsidRPr="00A51F15">
        <w:rPr>
          <w:sz w:val="22"/>
        </w:rPr>
        <w:t xml:space="preserve"> político-administrativamente; al poco tiempo Canadá fue convertida en una provincia de Francia bajo el mandato de un gobernador general</w:t>
      </w:r>
      <w:r>
        <w:rPr>
          <w:sz w:val="22"/>
        </w:rPr>
        <w:t>,</w:t>
      </w:r>
      <w:r w:rsidRPr="00A51F15">
        <w:rPr>
          <w:sz w:val="22"/>
        </w:rPr>
        <w:t xml:space="preserve"> quien estaba subordinado al rey y representaba el poder ejecutivo.</w:t>
      </w:r>
    </w:p>
    <w:tbl>
      <w:tblPr>
        <w:tblStyle w:val="Tablaconcuadrcula"/>
        <w:tblW w:w="0" w:type="auto"/>
        <w:tblLayout w:type="fixed"/>
        <w:tblLook w:val="04A0" w:firstRow="1" w:lastRow="0" w:firstColumn="1" w:lastColumn="0" w:noHBand="0" w:noVBand="1"/>
      </w:tblPr>
      <w:tblGrid>
        <w:gridCol w:w="2518"/>
        <w:gridCol w:w="6819"/>
      </w:tblGrid>
      <w:tr w:rsidR="00DC59D2" w:rsidRPr="00A51F15" w14:paraId="1249A3F2" w14:textId="77777777" w:rsidTr="00496502">
        <w:tc>
          <w:tcPr>
            <w:tcW w:w="9337" w:type="dxa"/>
            <w:gridSpan w:val="2"/>
            <w:shd w:val="clear" w:color="auto" w:fill="0D0D0D" w:themeFill="text1" w:themeFillTint="F2"/>
          </w:tcPr>
          <w:p w14:paraId="13DFF86A" w14:textId="77777777" w:rsidR="00DC59D2" w:rsidRPr="00A51F15" w:rsidRDefault="00DC59D2" w:rsidP="00216B73">
            <w:pPr>
              <w:jc w:val="center"/>
              <w:rPr>
                <w:b/>
                <w:color w:val="FFFFFF" w:themeColor="background1"/>
                <w:sz w:val="22"/>
              </w:rPr>
            </w:pPr>
            <w:r w:rsidRPr="00A51F15">
              <w:rPr>
                <w:b/>
                <w:color w:val="FFFFFF" w:themeColor="background1"/>
                <w:sz w:val="22"/>
              </w:rPr>
              <w:t>Imagen (fotografía, gráfica o ilustración)</w:t>
            </w:r>
          </w:p>
        </w:tc>
      </w:tr>
      <w:tr w:rsidR="00496502" w:rsidRPr="00A51F15" w14:paraId="3E4C865A" w14:textId="77777777" w:rsidTr="00496502">
        <w:tc>
          <w:tcPr>
            <w:tcW w:w="2518" w:type="dxa"/>
          </w:tcPr>
          <w:p w14:paraId="2E233F8D" w14:textId="77777777" w:rsidR="00DC59D2" w:rsidRPr="00A51F15" w:rsidRDefault="00DC59D2" w:rsidP="00216B73">
            <w:pPr>
              <w:rPr>
                <w:b/>
                <w:color w:val="000000"/>
                <w:sz w:val="22"/>
              </w:rPr>
            </w:pPr>
            <w:r w:rsidRPr="00A51F15">
              <w:rPr>
                <w:b/>
                <w:color w:val="000000"/>
                <w:sz w:val="22"/>
              </w:rPr>
              <w:t>Código</w:t>
            </w:r>
          </w:p>
        </w:tc>
        <w:tc>
          <w:tcPr>
            <w:tcW w:w="6819" w:type="dxa"/>
          </w:tcPr>
          <w:p w14:paraId="1949C663" w14:textId="5CE52123" w:rsidR="00DC59D2" w:rsidRPr="00A51F15" w:rsidRDefault="00DC59D2" w:rsidP="00216B73">
            <w:pPr>
              <w:rPr>
                <w:b/>
                <w:color w:val="000000"/>
                <w:sz w:val="22"/>
              </w:rPr>
            </w:pPr>
            <w:r w:rsidRPr="00A51F15">
              <w:rPr>
                <w:color w:val="000000"/>
                <w:sz w:val="22"/>
              </w:rPr>
              <w:t>CS_07_05_IM</w:t>
            </w:r>
            <w:r w:rsidRPr="00F8405B">
              <w:rPr>
                <w:color w:val="000000"/>
                <w:sz w:val="22"/>
                <w:highlight w:val="yellow"/>
              </w:rPr>
              <w:t>G</w:t>
            </w:r>
            <w:r w:rsidR="002B6E79">
              <w:rPr>
                <w:color w:val="000000"/>
                <w:sz w:val="22"/>
                <w:highlight w:val="yellow"/>
              </w:rPr>
              <w:t>24</w:t>
            </w:r>
          </w:p>
        </w:tc>
      </w:tr>
      <w:tr w:rsidR="00496502" w:rsidRPr="00A51F15" w14:paraId="19713129" w14:textId="77777777" w:rsidTr="00496502">
        <w:tc>
          <w:tcPr>
            <w:tcW w:w="2518" w:type="dxa"/>
          </w:tcPr>
          <w:p w14:paraId="18CB01FD" w14:textId="77777777" w:rsidR="00DC59D2" w:rsidRPr="00A51F15" w:rsidRDefault="00DC59D2" w:rsidP="00216B73">
            <w:pPr>
              <w:rPr>
                <w:color w:val="000000"/>
                <w:sz w:val="22"/>
              </w:rPr>
            </w:pPr>
            <w:r w:rsidRPr="00A51F15">
              <w:rPr>
                <w:b/>
                <w:color w:val="000000"/>
                <w:sz w:val="22"/>
              </w:rPr>
              <w:t>Descripción</w:t>
            </w:r>
          </w:p>
        </w:tc>
        <w:tc>
          <w:tcPr>
            <w:tcW w:w="6819" w:type="dxa"/>
          </w:tcPr>
          <w:p w14:paraId="5A72CABC" w14:textId="77777777" w:rsidR="00DC59D2" w:rsidRDefault="00496502" w:rsidP="00216B73">
            <w:pPr>
              <w:rPr>
                <w:color w:val="000000"/>
                <w:sz w:val="22"/>
              </w:rPr>
            </w:pPr>
            <w:r>
              <w:rPr>
                <w:color w:val="000000"/>
                <w:sz w:val="22"/>
              </w:rPr>
              <w:t>Ilust</w:t>
            </w:r>
            <w:r w:rsidRPr="00F8405B">
              <w:rPr>
                <w:color w:val="000000"/>
                <w:sz w:val="22"/>
                <w:highlight w:val="yellow"/>
              </w:rPr>
              <w:t>ración</w:t>
            </w:r>
          </w:p>
          <w:p w14:paraId="3F1811D7" w14:textId="0B7FE58E" w:rsidR="00496502" w:rsidRPr="00A51F15" w:rsidRDefault="00496502" w:rsidP="00216B73">
            <w:pPr>
              <w:rPr>
                <w:color w:val="000000"/>
                <w:sz w:val="22"/>
              </w:rPr>
            </w:pPr>
            <w:r>
              <w:rPr>
                <w:noProof/>
                <w:color w:val="000000"/>
                <w:sz w:val="22"/>
                <w:lang w:val="es-ES" w:eastAsia="es-ES"/>
              </w:rPr>
              <w:drawing>
                <wp:inline distT="0" distB="0" distL="0" distR="0" wp14:anchorId="293E0423" wp14:editId="2B2D7F78">
                  <wp:extent cx="2164715" cy="290456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66491" cy="2906948"/>
                          </a:xfrm>
                          <a:prstGeom prst="rect">
                            <a:avLst/>
                          </a:prstGeom>
                          <a:noFill/>
                          <a:ln>
                            <a:noFill/>
                          </a:ln>
                        </pic:spPr>
                      </pic:pic>
                    </a:graphicData>
                  </a:graphic>
                </wp:inline>
              </w:drawing>
            </w:r>
          </w:p>
        </w:tc>
      </w:tr>
      <w:tr w:rsidR="00496502" w:rsidRPr="00A51F15" w14:paraId="292CE105" w14:textId="77777777" w:rsidTr="00496502">
        <w:tc>
          <w:tcPr>
            <w:tcW w:w="2518" w:type="dxa"/>
          </w:tcPr>
          <w:p w14:paraId="2677B362" w14:textId="77777777" w:rsidR="00DC59D2" w:rsidRPr="00A51F15" w:rsidRDefault="00DC59D2" w:rsidP="00216B73">
            <w:pPr>
              <w:rPr>
                <w:color w:val="000000"/>
                <w:sz w:val="22"/>
              </w:rPr>
            </w:pPr>
            <w:r w:rsidRPr="00A51F15">
              <w:rPr>
                <w:b/>
                <w:color w:val="000000"/>
                <w:sz w:val="22"/>
              </w:rPr>
              <w:t>Código Shutterstock (o URL o la ruta en AulaPlaneta)</w:t>
            </w:r>
          </w:p>
        </w:tc>
        <w:tc>
          <w:tcPr>
            <w:tcW w:w="6819" w:type="dxa"/>
          </w:tcPr>
          <w:p w14:paraId="59298700" w14:textId="07684B24" w:rsidR="00DC59D2" w:rsidRPr="00A51F15" w:rsidRDefault="00D67252" w:rsidP="00216B73">
            <w:pPr>
              <w:rPr>
                <w:color w:val="000000"/>
                <w:sz w:val="22"/>
              </w:rPr>
            </w:pPr>
            <w:hyperlink r:id="rId57" w:history="1">
              <w:r w:rsidR="00DE009B" w:rsidRPr="005509D2">
                <w:rPr>
                  <w:rStyle w:val="Hipervnculo"/>
                  <w:sz w:val="22"/>
                </w:rPr>
                <w:t>http://hispanicasaber.planetasaber.com/encyclopedia/default.asp?idpack=9&amp;idpil=0006S601&amp;ruta=Buscador</w:t>
              </w:r>
            </w:hyperlink>
          </w:p>
        </w:tc>
      </w:tr>
      <w:tr w:rsidR="00496502" w:rsidRPr="00FB5B19" w14:paraId="3FD6B175" w14:textId="77777777" w:rsidTr="00496502">
        <w:tc>
          <w:tcPr>
            <w:tcW w:w="2518" w:type="dxa"/>
          </w:tcPr>
          <w:p w14:paraId="39C14460" w14:textId="77777777" w:rsidR="00DC59D2" w:rsidRPr="00A51F15" w:rsidRDefault="00DC59D2" w:rsidP="00216B73">
            <w:pPr>
              <w:rPr>
                <w:color w:val="000000"/>
                <w:sz w:val="22"/>
              </w:rPr>
            </w:pPr>
            <w:r w:rsidRPr="00A51F15">
              <w:rPr>
                <w:b/>
                <w:color w:val="000000"/>
                <w:sz w:val="22"/>
              </w:rPr>
              <w:t>Pie de imagen</w:t>
            </w:r>
          </w:p>
        </w:tc>
        <w:tc>
          <w:tcPr>
            <w:tcW w:w="6819" w:type="dxa"/>
          </w:tcPr>
          <w:p w14:paraId="4668DC42" w14:textId="2ABAFD19" w:rsidR="00DC59D2" w:rsidRPr="0023142B" w:rsidRDefault="00496502" w:rsidP="00216B73">
            <w:pPr>
              <w:rPr>
                <w:color w:val="000000"/>
                <w:sz w:val="22"/>
                <w:lang w:val="fr-FR"/>
              </w:rPr>
            </w:pPr>
            <w:r w:rsidRPr="0023142B">
              <w:rPr>
                <w:color w:val="000000"/>
                <w:sz w:val="22"/>
                <w:lang w:val="fr-FR"/>
              </w:rPr>
              <w:t xml:space="preserve">Jean-Baptiste Colbert, </w:t>
            </w:r>
            <w:proofErr w:type="spellStart"/>
            <w:r w:rsidRPr="0023142B">
              <w:rPr>
                <w:color w:val="000000"/>
                <w:sz w:val="22"/>
                <w:lang w:val="fr-FR"/>
              </w:rPr>
              <w:t>retrato</w:t>
            </w:r>
            <w:proofErr w:type="spellEnd"/>
            <w:r w:rsidRPr="0023142B">
              <w:rPr>
                <w:color w:val="000000"/>
                <w:sz w:val="22"/>
                <w:lang w:val="fr-FR"/>
              </w:rPr>
              <w:t xml:space="preserve"> de la </w:t>
            </w:r>
            <w:proofErr w:type="spellStart"/>
            <w:r w:rsidRPr="0023142B">
              <w:rPr>
                <w:color w:val="000000"/>
                <w:sz w:val="22"/>
                <w:lang w:val="fr-FR"/>
              </w:rPr>
              <w:t>escuela</w:t>
            </w:r>
            <w:proofErr w:type="spellEnd"/>
            <w:r w:rsidRPr="0023142B">
              <w:rPr>
                <w:color w:val="000000"/>
                <w:sz w:val="22"/>
                <w:lang w:val="fr-FR"/>
              </w:rPr>
              <w:t xml:space="preserve"> de Philippe de Champaigne, s. XVII (</w:t>
            </w:r>
            <w:proofErr w:type="spellStart"/>
            <w:r w:rsidRPr="0023142B">
              <w:rPr>
                <w:color w:val="000000"/>
                <w:sz w:val="22"/>
                <w:lang w:val="fr-FR"/>
              </w:rPr>
              <w:t>Museo</w:t>
            </w:r>
            <w:proofErr w:type="spellEnd"/>
            <w:r w:rsidRPr="0023142B">
              <w:rPr>
                <w:color w:val="000000"/>
                <w:sz w:val="22"/>
                <w:lang w:val="fr-FR"/>
              </w:rPr>
              <w:t xml:space="preserve"> de Saint Denis, Reims, Francia)</w:t>
            </w:r>
            <w:r w:rsidR="005443D4">
              <w:rPr>
                <w:color w:val="000000"/>
                <w:sz w:val="22"/>
                <w:lang w:val="fr-FR"/>
              </w:rPr>
              <w:t>.</w:t>
            </w:r>
          </w:p>
        </w:tc>
      </w:tr>
    </w:tbl>
    <w:p w14:paraId="2A62BB68" w14:textId="77777777" w:rsidR="00DC59D2" w:rsidRPr="005443D4" w:rsidRDefault="00DC59D2" w:rsidP="00DC59D2">
      <w:pPr>
        <w:spacing w:after="0"/>
        <w:rPr>
          <w:color w:val="000000"/>
          <w:sz w:val="22"/>
          <w:lang w:val="fr-FR"/>
        </w:rPr>
      </w:pPr>
    </w:p>
    <w:p w14:paraId="3B7DF29C" w14:textId="77777777" w:rsidR="008B0784" w:rsidRPr="00A35C17" w:rsidRDefault="008B0784" w:rsidP="008B0784">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15"/>
      </w:tblGrid>
      <w:tr w:rsidR="008B0784" w:rsidRPr="00A35C17" w14:paraId="1547C039" w14:textId="77777777" w:rsidTr="00592486">
        <w:tc>
          <w:tcPr>
            <w:tcW w:w="9033" w:type="dxa"/>
            <w:gridSpan w:val="2"/>
            <w:shd w:val="clear" w:color="auto" w:fill="000000" w:themeFill="text1"/>
          </w:tcPr>
          <w:p w14:paraId="69D1160C" w14:textId="77777777" w:rsidR="008B0784" w:rsidRPr="00A35C17" w:rsidRDefault="008B0784" w:rsidP="00592486">
            <w:pPr>
              <w:jc w:val="center"/>
              <w:rPr>
                <w:b/>
                <w:color w:val="365F91" w:themeColor="accent1" w:themeShade="BF"/>
                <w:sz w:val="22"/>
              </w:rPr>
            </w:pPr>
            <w:r w:rsidRPr="00A35C17">
              <w:rPr>
                <w:b/>
                <w:color w:val="365F91" w:themeColor="accent1" w:themeShade="BF"/>
                <w:sz w:val="22"/>
              </w:rPr>
              <w:t>Practica: recurso nuevo</w:t>
            </w:r>
          </w:p>
        </w:tc>
      </w:tr>
      <w:tr w:rsidR="008B0784" w:rsidRPr="00A35C17" w14:paraId="44617481" w14:textId="77777777" w:rsidTr="00592486">
        <w:tc>
          <w:tcPr>
            <w:tcW w:w="2518" w:type="dxa"/>
          </w:tcPr>
          <w:p w14:paraId="7CA619D4" w14:textId="77777777" w:rsidR="008B0784" w:rsidRPr="00A35C17" w:rsidRDefault="008B0784" w:rsidP="00592486">
            <w:pPr>
              <w:rPr>
                <w:b/>
                <w:color w:val="365F91" w:themeColor="accent1" w:themeShade="BF"/>
                <w:sz w:val="22"/>
              </w:rPr>
            </w:pPr>
            <w:r w:rsidRPr="00A35C17">
              <w:rPr>
                <w:b/>
                <w:color w:val="365F91" w:themeColor="accent1" w:themeShade="BF"/>
                <w:sz w:val="22"/>
              </w:rPr>
              <w:lastRenderedPageBreak/>
              <w:t>Código</w:t>
            </w:r>
          </w:p>
        </w:tc>
        <w:tc>
          <w:tcPr>
            <w:tcW w:w="6515" w:type="dxa"/>
          </w:tcPr>
          <w:p w14:paraId="0B39D307" w14:textId="6B5B5FB0" w:rsidR="008B0784" w:rsidRPr="00A35C17" w:rsidRDefault="008B0784" w:rsidP="00592486">
            <w:pPr>
              <w:rPr>
                <w:b/>
                <w:color w:val="365F91" w:themeColor="accent1" w:themeShade="BF"/>
                <w:sz w:val="22"/>
              </w:rPr>
            </w:pPr>
            <w:r w:rsidRPr="00A35C17">
              <w:rPr>
                <w:color w:val="365F91" w:themeColor="accent1" w:themeShade="BF"/>
                <w:sz w:val="22"/>
              </w:rPr>
              <w:t>CS_07_05_REC</w:t>
            </w:r>
            <w:r>
              <w:rPr>
                <w:color w:val="365F91" w:themeColor="accent1" w:themeShade="BF"/>
                <w:sz w:val="22"/>
              </w:rPr>
              <w:t>16</w:t>
            </w:r>
          </w:p>
        </w:tc>
      </w:tr>
      <w:tr w:rsidR="008B0784" w:rsidRPr="00A35C17" w14:paraId="3B578B32" w14:textId="77777777" w:rsidTr="00592486">
        <w:tc>
          <w:tcPr>
            <w:tcW w:w="2518" w:type="dxa"/>
          </w:tcPr>
          <w:p w14:paraId="69BF6535" w14:textId="77777777" w:rsidR="008B0784" w:rsidRPr="00A35C17" w:rsidRDefault="008B0784" w:rsidP="00592486">
            <w:pPr>
              <w:rPr>
                <w:color w:val="365F91" w:themeColor="accent1" w:themeShade="BF"/>
                <w:sz w:val="22"/>
              </w:rPr>
            </w:pPr>
            <w:r w:rsidRPr="00A35C17">
              <w:rPr>
                <w:b/>
                <w:color w:val="365F91" w:themeColor="accent1" w:themeShade="BF"/>
                <w:sz w:val="22"/>
              </w:rPr>
              <w:t>Título</w:t>
            </w:r>
          </w:p>
        </w:tc>
        <w:tc>
          <w:tcPr>
            <w:tcW w:w="6515" w:type="dxa"/>
          </w:tcPr>
          <w:p w14:paraId="6E9A951E" w14:textId="0867E5E0" w:rsidR="008B0784" w:rsidRPr="00A35C17" w:rsidRDefault="008B0784" w:rsidP="00592486">
            <w:pPr>
              <w:rPr>
                <w:color w:val="365F91" w:themeColor="accent1" w:themeShade="BF"/>
                <w:sz w:val="22"/>
              </w:rPr>
            </w:pPr>
            <w:r>
              <w:rPr>
                <w:color w:val="365F91" w:themeColor="accent1" w:themeShade="BF"/>
                <w:sz w:val="22"/>
              </w:rPr>
              <w:t>Las políticas coloniales francesas</w:t>
            </w:r>
          </w:p>
        </w:tc>
      </w:tr>
      <w:tr w:rsidR="008B0784" w:rsidRPr="00A35C17" w14:paraId="093A438A" w14:textId="77777777" w:rsidTr="00592486">
        <w:tc>
          <w:tcPr>
            <w:tcW w:w="2518" w:type="dxa"/>
          </w:tcPr>
          <w:p w14:paraId="2883DB33" w14:textId="77777777" w:rsidR="008B0784" w:rsidRPr="00A35C17" w:rsidRDefault="008B0784" w:rsidP="00592486">
            <w:pPr>
              <w:rPr>
                <w:color w:val="365F91" w:themeColor="accent1" w:themeShade="BF"/>
                <w:sz w:val="22"/>
              </w:rPr>
            </w:pPr>
            <w:r w:rsidRPr="00A35C17">
              <w:rPr>
                <w:b/>
                <w:color w:val="365F91" w:themeColor="accent1" w:themeShade="BF"/>
                <w:sz w:val="22"/>
              </w:rPr>
              <w:t>Descripción</w:t>
            </w:r>
          </w:p>
        </w:tc>
        <w:tc>
          <w:tcPr>
            <w:tcW w:w="6515" w:type="dxa"/>
          </w:tcPr>
          <w:p w14:paraId="657D0BCA" w14:textId="4F31DDA3" w:rsidR="008B0784" w:rsidRPr="00A35C17" w:rsidRDefault="008B0784" w:rsidP="008B0784">
            <w:pPr>
              <w:rPr>
                <w:color w:val="365F91" w:themeColor="accent1" w:themeShade="BF"/>
                <w:sz w:val="22"/>
              </w:rPr>
            </w:pPr>
            <w:r>
              <w:rPr>
                <w:color w:val="365F91" w:themeColor="accent1" w:themeShade="BF"/>
                <w:sz w:val="22"/>
              </w:rPr>
              <w:t>M 2A</w:t>
            </w:r>
            <w:r w:rsidR="006C286C">
              <w:rPr>
                <w:color w:val="365F91" w:themeColor="accent1" w:themeShade="BF"/>
                <w:sz w:val="22"/>
              </w:rPr>
              <w:t xml:space="preserve"> </w:t>
            </w:r>
            <w:r>
              <w:rPr>
                <w:color w:val="365F91" w:themeColor="accent1" w:themeShade="BF"/>
                <w:sz w:val="22"/>
              </w:rPr>
              <w:t xml:space="preserve"> Actividad que brinda fortalecer los conocimientos abordados acerca de la política hugonota</w:t>
            </w:r>
          </w:p>
        </w:tc>
      </w:tr>
    </w:tbl>
    <w:p w14:paraId="2EA746BF" w14:textId="77777777" w:rsidR="005B05BB" w:rsidRDefault="005B05BB" w:rsidP="00482AB4">
      <w:pPr>
        <w:rPr>
          <w:sz w:val="22"/>
        </w:rPr>
      </w:pPr>
    </w:p>
    <w:p w14:paraId="6C45B847" w14:textId="58C77B9A" w:rsidR="00482AB4" w:rsidRPr="00A51F15" w:rsidRDefault="006A5A1B" w:rsidP="00482AB4">
      <w:pPr>
        <w:rPr>
          <w:sz w:val="22"/>
        </w:rPr>
      </w:pPr>
      <w:r w:rsidRPr="00A51F15">
        <w:rPr>
          <w:sz w:val="22"/>
        </w:rPr>
        <w:t>Una vez centralizado el gobierno, el territorio fue dividido en distritos judiciales y en señoríos o estados, pequeños territorios que se entregaban en concesión a nobles franceses (concesionarios). A su vez los señoríos se dividieron en parroquias</w:t>
      </w:r>
      <w:r w:rsidR="003A3988">
        <w:rPr>
          <w:sz w:val="22"/>
        </w:rPr>
        <w:t>,</w:t>
      </w:r>
      <w:r w:rsidRPr="00A51F15">
        <w:rPr>
          <w:sz w:val="22"/>
        </w:rPr>
        <w:t xml:space="preserve"> cuyas autoridades eran o un cura o un capitán de milicias. Estas autoridades se encargaron de </w:t>
      </w:r>
      <w:r w:rsidR="00C30D20" w:rsidRPr="00A51F15">
        <w:rPr>
          <w:sz w:val="22"/>
        </w:rPr>
        <w:t>reducir al mínimo la libertad y la “democracia” en las colonias francesas.</w:t>
      </w:r>
    </w:p>
    <w:p w14:paraId="49BB673D" w14:textId="1ECFBE9F" w:rsidR="00482AB4" w:rsidRPr="00A51F15" w:rsidRDefault="00482AB4" w:rsidP="00482AB4">
      <w:pPr>
        <w:rPr>
          <w:b/>
          <w:sz w:val="22"/>
        </w:rPr>
      </w:pPr>
      <w:r w:rsidRPr="00A51F15">
        <w:rPr>
          <w:sz w:val="22"/>
          <w:highlight w:val="yellow"/>
        </w:rPr>
        <w:t>[Sección 3]</w:t>
      </w:r>
      <w:r w:rsidRPr="00A51F15">
        <w:rPr>
          <w:sz w:val="22"/>
        </w:rPr>
        <w:t xml:space="preserve"> </w:t>
      </w:r>
      <w:r w:rsidRPr="00A51F15">
        <w:rPr>
          <w:b/>
          <w:sz w:val="22"/>
        </w:rPr>
        <w:t>2.3.2 Organización económica</w:t>
      </w:r>
    </w:p>
    <w:p w14:paraId="35747B48" w14:textId="48FB8280" w:rsidR="00482AB4" w:rsidRPr="00A51F15" w:rsidRDefault="006827A7" w:rsidP="00567268">
      <w:pPr>
        <w:tabs>
          <w:tab w:val="left" w:pos="511"/>
        </w:tabs>
        <w:rPr>
          <w:sz w:val="22"/>
        </w:rPr>
      </w:pPr>
      <w:r w:rsidRPr="00A51F15">
        <w:rPr>
          <w:sz w:val="22"/>
        </w:rPr>
        <w:t xml:space="preserve">En 1588, la </w:t>
      </w:r>
      <w:r w:rsidR="00DE009B">
        <w:rPr>
          <w:sz w:val="22"/>
        </w:rPr>
        <w:t>C</w:t>
      </w:r>
      <w:r w:rsidRPr="00A51F15">
        <w:rPr>
          <w:sz w:val="22"/>
        </w:rPr>
        <w:t xml:space="preserve">orona francesa concedió el primer monopolio comercial de las pieles en las colonias para así despertar el interés de los comerciantes. Comenzó </w:t>
      </w:r>
      <w:r w:rsidR="003A3988">
        <w:rPr>
          <w:sz w:val="22"/>
        </w:rPr>
        <w:t xml:space="preserve">de este modo </w:t>
      </w:r>
      <w:r w:rsidRPr="00A51F15">
        <w:rPr>
          <w:sz w:val="22"/>
        </w:rPr>
        <w:t xml:space="preserve">la lucha por el control del comercio de </w:t>
      </w:r>
      <w:r w:rsidR="00DE009B">
        <w:rPr>
          <w:sz w:val="22"/>
        </w:rPr>
        <w:t>este producto</w:t>
      </w:r>
      <w:r w:rsidRPr="00A51F15">
        <w:rPr>
          <w:sz w:val="22"/>
        </w:rPr>
        <w:t>.</w:t>
      </w:r>
    </w:p>
    <w:p w14:paraId="45FDF655" w14:textId="1D6C380A" w:rsidR="00592486" w:rsidRPr="0022531C" w:rsidRDefault="006827A7" w:rsidP="0022531C">
      <w:pPr>
        <w:rPr>
          <w:sz w:val="22"/>
        </w:rPr>
      </w:pPr>
      <w:r w:rsidRPr="00A51F15">
        <w:rPr>
          <w:sz w:val="22"/>
        </w:rPr>
        <w:t>La explotación de maderas y de pieles valiosas contribuyó con el mercantilismo francés del siglo XVII.</w:t>
      </w:r>
    </w:p>
    <w:tbl>
      <w:tblPr>
        <w:tblStyle w:val="Tablaconcuadrcula"/>
        <w:tblW w:w="0" w:type="auto"/>
        <w:tblLook w:val="04A0" w:firstRow="1" w:lastRow="0" w:firstColumn="1" w:lastColumn="0" w:noHBand="0" w:noVBand="1"/>
      </w:tblPr>
      <w:tblGrid>
        <w:gridCol w:w="2518"/>
        <w:gridCol w:w="6515"/>
      </w:tblGrid>
      <w:tr w:rsidR="00592486" w:rsidRPr="00A35C17" w14:paraId="3B631809" w14:textId="77777777" w:rsidTr="00592486">
        <w:tc>
          <w:tcPr>
            <w:tcW w:w="9033" w:type="dxa"/>
            <w:gridSpan w:val="2"/>
            <w:shd w:val="clear" w:color="auto" w:fill="000000" w:themeFill="text1"/>
          </w:tcPr>
          <w:p w14:paraId="3ADFEBBA" w14:textId="77777777" w:rsidR="00592486" w:rsidRPr="00A35C17" w:rsidRDefault="00592486" w:rsidP="00592486">
            <w:pPr>
              <w:jc w:val="center"/>
              <w:rPr>
                <w:b/>
                <w:color w:val="365F91" w:themeColor="accent1" w:themeShade="BF"/>
                <w:sz w:val="22"/>
              </w:rPr>
            </w:pPr>
            <w:r w:rsidRPr="00A35C17">
              <w:rPr>
                <w:b/>
                <w:color w:val="365F91" w:themeColor="accent1" w:themeShade="BF"/>
                <w:sz w:val="22"/>
              </w:rPr>
              <w:t>Practica: recurso nuevo</w:t>
            </w:r>
          </w:p>
        </w:tc>
      </w:tr>
      <w:tr w:rsidR="00592486" w:rsidRPr="00A35C17" w14:paraId="643C2CA3" w14:textId="77777777" w:rsidTr="00592486">
        <w:tc>
          <w:tcPr>
            <w:tcW w:w="2518" w:type="dxa"/>
          </w:tcPr>
          <w:p w14:paraId="639DE676" w14:textId="77777777" w:rsidR="00592486" w:rsidRPr="00A35C17" w:rsidRDefault="00592486" w:rsidP="00592486">
            <w:pPr>
              <w:rPr>
                <w:b/>
                <w:color w:val="365F91" w:themeColor="accent1" w:themeShade="BF"/>
                <w:sz w:val="22"/>
              </w:rPr>
            </w:pPr>
            <w:r w:rsidRPr="00A35C17">
              <w:rPr>
                <w:b/>
                <w:color w:val="365F91" w:themeColor="accent1" w:themeShade="BF"/>
                <w:sz w:val="22"/>
              </w:rPr>
              <w:t>Código</w:t>
            </w:r>
          </w:p>
        </w:tc>
        <w:tc>
          <w:tcPr>
            <w:tcW w:w="6515" w:type="dxa"/>
          </w:tcPr>
          <w:p w14:paraId="3B9F2ADD" w14:textId="2CFCAB07" w:rsidR="00592486" w:rsidRPr="00A35C17" w:rsidRDefault="00592486" w:rsidP="00592486">
            <w:pPr>
              <w:rPr>
                <w:b/>
                <w:color w:val="365F91" w:themeColor="accent1" w:themeShade="BF"/>
                <w:sz w:val="22"/>
              </w:rPr>
            </w:pPr>
            <w:r w:rsidRPr="00A35C17">
              <w:rPr>
                <w:color w:val="365F91" w:themeColor="accent1" w:themeShade="BF"/>
                <w:sz w:val="22"/>
              </w:rPr>
              <w:t>CS_07_05_REC</w:t>
            </w:r>
            <w:r>
              <w:rPr>
                <w:color w:val="365F91" w:themeColor="accent1" w:themeShade="BF"/>
                <w:sz w:val="22"/>
              </w:rPr>
              <w:t>17</w:t>
            </w:r>
          </w:p>
        </w:tc>
      </w:tr>
      <w:tr w:rsidR="00592486" w:rsidRPr="00A35C17" w14:paraId="6F7AF9CD" w14:textId="77777777" w:rsidTr="00592486">
        <w:tc>
          <w:tcPr>
            <w:tcW w:w="2518" w:type="dxa"/>
          </w:tcPr>
          <w:p w14:paraId="73894693" w14:textId="77777777" w:rsidR="00592486" w:rsidRPr="00A35C17" w:rsidRDefault="00592486" w:rsidP="00592486">
            <w:pPr>
              <w:rPr>
                <w:color w:val="365F91" w:themeColor="accent1" w:themeShade="BF"/>
                <w:sz w:val="22"/>
              </w:rPr>
            </w:pPr>
            <w:r w:rsidRPr="00A35C17">
              <w:rPr>
                <w:b/>
                <w:color w:val="365F91" w:themeColor="accent1" w:themeShade="BF"/>
                <w:sz w:val="22"/>
              </w:rPr>
              <w:t>Título</w:t>
            </w:r>
          </w:p>
        </w:tc>
        <w:tc>
          <w:tcPr>
            <w:tcW w:w="6515" w:type="dxa"/>
          </w:tcPr>
          <w:p w14:paraId="74655BAD" w14:textId="73CA4CE7" w:rsidR="00592486" w:rsidRPr="00A35C17" w:rsidRDefault="00592486" w:rsidP="003A3988">
            <w:pPr>
              <w:rPr>
                <w:color w:val="365F91" w:themeColor="accent1" w:themeShade="BF"/>
                <w:sz w:val="22"/>
              </w:rPr>
            </w:pPr>
            <w:r>
              <w:rPr>
                <w:color w:val="365F91" w:themeColor="accent1" w:themeShade="BF"/>
                <w:sz w:val="22"/>
              </w:rPr>
              <w:t>Los recursos económicos en las colonia</w:t>
            </w:r>
            <w:r w:rsidR="003A3988">
              <w:rPr>
                <w:color w:val="365F91" w:themeColor="accent1" w:themeShade="BF"/>
                <w:sz w:val="22"/>
              </w:rPr>
              <w:t>s</w:t>
            </w:r>
            <w:r>
              <w:rPr>
                <w:color w:val="365F91" w:themeColor="accent1" w:themeShade="BF"/>
                <w:sz w:val="22"/>
              </w:rPr>
              <w:t xml:space="preserve"> francesas</w:t>
            </w:r>
          </w:p>
        </w:tc>
      </w:tr>
      <w:tr w:rsidR="00592486" w:rsidRPr="00A35C17" w14:paraId="7E8D3387" w14:textId="77777777" w:rsidTr="00592486">
        <w:tc>
          <w:tcPr>
            <w:tcW w:w="2518" w:type="dxa"/>
          </w:tcPr>
          <w:p w14:paraId="5BCE1459" w14:textId="77777777" w:rsidR="00592486" w:rsidRPr="00A35C17" w:rsidRDefault="00592486" w:rsidP="00592486">
            <w:pPr>
              <w:rPr>
                <w:color w:val="365F91" w:themeColor="accent1" w:themeShade="BF"/>
                <w:sz w:val="22"/>
              </w:rPr>
            </w:pPr>
            <w:r w:rsidRPr="00A35C17">
              <w:rPr>
                <w:b/>
                <w:color w:val="365F91" w:themeColor="accent1" w:themeShade="BF"/>
                <w:sz w:val="22"/>
              </w:rPr>
              <w:t>Descripción</w:t>
            </w:r>
          </w:p>
        </w:tc>
        <w:tc>
          <w:tcPr>
            <w:tcW w:w="6515" w:type="dxa"/>
          </w:tcPr>
          <w:p w14:paraId="0BEF834F" w14:textId="034A642B" w:rsidR="00592486" w:rsidRPr="00A35C17" w:rsidRDefault="00592486" w:rsidP="00592486">
            <w:pPr>
              <w:rPr>
                <w:color w:val="365F91" w:themeColor="accent1" w:themeShade="BF"/>
                <w:sz w:val="22"/>
              </w:rPr>
            </w:pPr>
            <w:r>
              <w:rPr>
                <w:color w:val="365F91" w:themeColor="accent1" w:themeShade="BF"/>
                <w:sz w:val="22"/>
              </w:rPr>
              <w:t xml:space="preserve">M 5D   Actividad que propone profundizar los aspectos económicos </w:t>
            </w:r>
            <w:r w:rsidR="008F63A9">
              <w:rPr>
                <w:color w:val="365F91" w:themeColor="accent1" w:themeShade="BF"/>
                <w:sz w:val="22"/>
              </w:rPr>
              <w:t>inst</w:t>
            </w:r>
            <w:r>
              <w:rPr>
                <w:color w:val="365F91" w:themeColor="accent1" w:themeShade="BF"/>
                <w:sz w:val="22"/>
              </w:rPr>
              <w:t>a</w:t>
            </w:r>
            <w:r w:rsidR="008F63A9">
              <w:rPr>
                <w:color w:val="365F91" w:themeColor="accent1" w:themeShade="BF"/>
                <w:sz w:val="22"/>
              </w:rPr>
              <w:t>urados en las colonias francesas</w:t>
            </w:r>
          </w:p>
        </w:tc>
      </w:tr>
    </w:tbl>
    <w:p w14:paraId="7D1FBF61" w14:textId="77777777" w:rsidR="00592486" w:rsidRPr="00A51F15" w:rsidRDefault="00592486" w:rsidP="00482AB4">
      <w:pPr>
        <w:rPr>
          <w:sz w:val="22"/>
        </w:rPr>
      </w:pPr>
    </w:p>
    <w:p w14:paraId="31DCEB32" w14:textId="395385F7" w:rsidR="00482AB4" w:rsidRPr="00A51F15" w:rsidRDefault="00482AB4" w:rsidP="00482AB4">
      <w:pPr>
        <w:rPr>
          <w:b/>
          <w:sz w:val="22"/>
        </w:rPr>
      </w:pPr>
      <w:r w:rsidRPr="00A51F15">
        <w:rPr>
          <w:sz w:val="22"/>
          <w:highlight w:val="yellow"/>
        </w:rPr>
        <w:t>[Sección 3]</w:t>
      </w:r>
      <w:r w:rsidRPr="00A51F15">
        <w:rPr>
          <w:sz w:val="22"/>
        </w:rPr>
        <w:t xml:space="preserve"> </w:t>
      </w:r>
      <w:r w:rsidRPr="00A51F15">
        <w:rPr>
          <w:b/>
          <w:sz w:val="22"/>
        </w:rPr>
        <w:t>2.3.3 Organización social</w:t>
      </w:r>
    </w:p>
    <w:p w14:paraId="5231456C" w14:textId="6E751BFF" w:rsidR="00801221" w:rsidRPr="00A51F15" w:rsidRDefault="00620CB7" w:rsidP="00AF0C13">
      <w:pPr>
        <w:rPr>
          <w:sz w:val="22"/>
        </w:rPr>
      </w:pPr>
      <w:r w:rsidRPr="00A51F15">
        <w:rPr>
          <w:sz w:val="22"/>
        </w:rPr>
        <w:t xml:space="preserve">Pese a los esfuerzos de la </w:t>
      </w:r>
      <w:r w:rsidR="00DE009B">
        <w:rPr>
          <w:sz w:val="22"/>
        </w:rPr>
        <w:t>C</w:t>
      </w:r>
      <w:r w:rsidRPr="00A51F15">
        <w:rPr>
          <w:sz w:val="22"/>
        </w:rPr>
        <w:t xml:space="preserve">orona porque las compañías impulsaran la migración de colonos a Norteamérica, </w:t>
      </w:r>
      <w:r w:rsidR="003A3988">
        <w:rPr>
          <w:sz w:val="22"/>
        </w:rPr>
        <w:t xml:space="preserve">esta </w:t>
      </w:r>
      <w:r w:rsidR="00AF0C13" w:rsidRPr="00A51F15">
        <w:rPr>
          <w:sz w:val="22"/>
        </w:rPr>
        <w:t>fue muy escasa. Una de las razones era que el interés de las compañías se centra</w:t>
      </w:r>
      <w:r w:rsidR="00DE009B">
        <w:rPr>
          <w:sz w:val="22"/>
        </w:rPr>
        <w:t>b</w:t>
      </w:r>
      <w:r w:rsidR="00AF0C13" w:rsidRPr="00A51F15">
        <w:rPr>
          <w:sz w:val="22"/>
        </w:rPr>
        <w:t>a en el c</w:t>
      </w:r>
      <w:r w:rsidR="00F24550" w:rsidRPr="00A51F15">
        <w:rPr>
          <w:sz w:val="22"/>
        </w:rPr>
        <w:t xml:space="preserve">omercio de pieles, algo que para </w:t>
      </w:r>
      <w:r w:rsidR="00AF0C13" w:rsidRPr="00A51F15">
        <w:rPr>
          <w:sz w:val="22"/>
        </w:rPr>
        <w:t xml:space="preserve">los campesinos y artesanos franceses </w:t>
      </w:r>
      <w:r w:rsidR="00F24550" w:rsidRPr="00A51F15">
        <w:rPr>
          <w:sz w:val="22"/>
        </w:rPr>
        <w:t xml:space="preserve">era ajeno y </w:t>
      </w:r>
      <w:r w:rsidR="00AF0C13" w:rsidRPr="00A51F15">
        <w:rPr>
          <w:sz w:val="22"/>
        </w:rPr>
        <w:t xml:space="preserve">no les interesaba como para aventurarse </w:t>
      </w:r>
      <w:r w:rsidR="00801221" w:rsidRPr="00A51F15">
        <w:rPr>
          <w:sz w:val="22"/>
        </w:rPr>
        <w:t xml:space="preserve">y marchar a </w:t>
      </w:r>
      <w:r w:rsidR="00AF0C13" w:rsidRPr="00A51F15">
        <w:rPr>
          <w:sz w:val="22"/>
        </w:rPr>
        <w:t>Canadá.</w:t>
      </w:r>
      <w:r w:rsidR="00801221" w:rsidRPr="00A51F15">
        <w:rPr>
          <w:sz w:val="22"/>
        </w:rPr>
        <w:t xml:space="preserve"> </w:t>
      </w:r>
    </w:p>
    <w:p w14:paraId="0BEA4DBC" w14:textId="6AD5190A" w:rsidR="00482AB4" w:rsidRPr="00A51F15" w:rsidRDefault="00801221" w:rsidP="00AF0C13">
      <w:pPr>
        <w:rPr>
          <w:sz w:val="22"/>
        </w:rPr>
      </w:pPr>
      <w:r w:rsidRPr="00A51F15">
        <w:rPr>
          <w:sz w:val="22"/>
        </w:rPr>
        <w:t>Por otra parte, a los protestantes</w:t>
      </w:r>
      <w:r w:rsidR="00DE009B">
        <w:rPr>
          <w:sz w:val="22"/>
        </w:rPr>
        <w:t>,</w:t>
      </w:r>
      <w:r w:rsidRPr="00A51F15">
        <w:rPr>
          <w:sz w:val="22"/>
        </w:rPr>
        <w:t xml:space="preserve"> quienes sí estaban interesados en dejar Francia para vivir en un lugar donde fuese posible </w:t>
      </w:r>
      <w:r w:rsidR="002F36A5">
        <w:rPr>
          <w:sz w:val="22"/>
        </w:rPr>
        <w:t xml:space="preserve">la </w:t>
      </w:r>
      <w:r w:rsidRPr="00A51F15">
        <w:rPr>
          <w:sz w:val="22"/>
        </w:rPr>
        <w:t>tolerancia religiosa</w:t>
      </w:r>
      <w:r w:rsidR="00D213B1" w:rsidRPr="00A51F15">
        <w:rPr>
          <w:sz w:val="22"/>
        </w:rPr>
        <w:t xml:space="preserve">, la </w:t>
      </w:r>
      <w:r w:rsidR="00DE009B">
        <w:rPr>
          <w:sz w:val="22"/>
        </w:rPr>
        <w:t>C</w:t>
      </w:r>
      <w:r w:rsidR="00D213B1" w:rsidRPr="00A51F15">
        <w:rPr>
          <w:sz w:val="22"/>
        </w:rPr>
        <w:t xml:space="preserve">orona se los </w:t>
      </w:r>
      <w:r w:rsidR="00F24550" w:rsidRPr="00A51F15">
        <w:rPr>
          <w:sz w:val="22"/>
        </w:rPr>
        <w:t>había prohibido</w:t>
      </w:r>
      <w:r w:rsidR="00D213B1" w:rsidRPr="00A51F15">
        <w:rPr>
          <w:sz w:val="22"/>
        </w:rPr>
        <w:t>.</w:t>
      </w:r>
    </w:p>
    <w:p w14:paraId="63B550FE" w14:textId="77777777" w:rsidR="002F36A5" w:rsidRDefault="00D213B1" w:rsidP="00D213B1">
      <w:pPr>
        <w:rPr>
          <w:sz w:val="22"/>
        </w:rPr>
      </w:pPr>
      <w:r w:rsidRPr="00A51F15">
        <w:rPr>
          <w:sz w:val="22"/>
        </w:rPr>
        <w:t>No ob</w:t>
      </w:r>
      <w:r w:rsidR="00F24E4E" w:rsidRPr="00A51F15">
        <w:rPr>
          <w:sz w:val="22"/>
        </w:rPr>
        <w:t xml:space="preserve">stante, </w:t>
      </w:r>
      <w:r w:rsidRPr="00A51F15">
        <w:rPr>
          <w:sz w:val="22"/>
        </w:rPr>
        <w:t xml:space="preserve">cuando </w:t>
      </w:r>
      <w:r w:rsidR="00F24E4E" w:rsidRPr="00A51F15">
        <w:rPr>
          <w:sz w:val="22"/>
        </w:rPr>
        <w:t xml:space="preserve">la </w:t>
      </w:r>
      <w:r w:rsidR="00F24550" w:rsidRPr="00A51F15">
        <w:rPr>
          <w:sz w:val="22"/>
        </w:rPr>
        <w:t>Nueva Francia pasó</w:t>
      </w:r>
      <w:r w:rsidRPr="00A51F15">
        <w:rPr>
          <w:sz w:val="22"/>
        </w:rPr>
        <w:t xml:space="preserve"> a depender directamente de la Corona</w:t>
      </w:r>
      <w:r w:rsidR="00F24E4E" w:rsidRPr="00A51F15">
        <w:rPr>
          <w:sz w:val="22"/>
        </w:rPr>
        <w:t>, convirtiéndose en una provincia de Francia (166</w:t>
      </w:r>
      <w:r w:rsidR="00F24550" w:rsidRPr="00A51F15">
        <w:rPr>
          <w:sz w:val="22"/>
        </w:rPr>
        <w:t>3), la población comenzó</w:t>
      </w:r>
      <w:r w:rsidR="00F24E4E" w:rsidRPr="00A51F15">
        <w:rPr>
          <w:sz w:val="22"/>
        </w:rPr>
        <w:t xml:space="preserve"> a </w:t>
      </w:r>
      <w:r w:rsidR="00F24550" w:rsidRPr="00A51F15">
        <w:rPr>
          <w:sz w:val="22"/>
        </w:rPr>
        <w:t xml:space="preserve">crecer, así que a </w:t>
      </w:r>
      <w:r w:rsidR="00F24550" w:rsidRPr="00A51F15">
        <w:rPr>
          <w:sz w:val="22"/>
        </w:rPr>
        <w:lastRenderedPageBreak/>
        <w:t>principios</w:t>
      </w:r>
      <w:r w:rsidR="00F24E4E" w:rsidRPr="00A51F15">
        <w:rPr>
          <w:sz w:val="22"/>
        </w:rPr>
        <w:t xml:space="preserve"> de la década </w:t>
      </w:r>
      <w:r w:rsidR="00F24550" w:rsidRPr="00A51F15">
        <w:rPr>
          <w:sz w:val="22"/>
        </w:rPr>
        <w:t xml:space="preserve">de los </w:t>
      </w:r>
      <w:r w:rsidRPr="00A51F15">
        <w:rPr>
          <w:sz w:val="22"/>
        </w:rPr>
        <w:t xml:space="preserve">setenta </w:t>
      </w:r>
      <w:r w:rsidR="00F24550" w:rsidRPr="00A51F15">
        <w:rPr>
          <w:sz w:val="22"/>
        </w:rPr>
        <w:t xml:space="preserve">del siglo XVII </w:t>
      </w:r>
      <w:r w:rsidRPr="00A51F15">
        <w:rPr>
          <w:sz w:val="22"/>
        </w:rPr>
        <w:t>ya había unos tres mil quinientos habitantes blancos</w:t>
      </w:r>
      <w:r w:rsidR="00F24E4E" w:rsidRPr="00A51F15">
        <w:rPr>
          <w:sz w:val="22"/>
        </w:rPr>
        <w:t xml:space="preserve"> en Canadá</w:t>
      </w:r>
      <w:r w:rsidRPr="00A51F15">
        <w:rPr>
          <w:sz w:val="22"/>
        </w:rPr>
        <w:t>.</w:t>
      </w:r>
    </w:p>
    <w:p w14:paraId="11797B39" w14:textId="760A55D6" w:rsidR="00D213B1" w:rsidRDefault="00F24E4E" w:rsidP="00D213B1">
      <w:pPr>
        <w:rPr>
          <w:sz w:val="22"/>
        </w:rPr>
      </w:pPr>
      <w:r w:rsidRPr="00A51F15">
        <w:rPr>
          <w:sz w:val="22"/>
        </w:rPr>
        <w:t xml:space="preserve">Este crecimiento se dio gracias a que hubo un cambio en la economía, </w:t>
      </w:r>
      <w:r w:rsidR="00F24550" w:rsidRPr="00A51F15">
        <w:rPr>
          <w:sz w:val="22"/>
        </w:rPr>
        <w:t xml:space="preserve">a </w:t>
      </w:r>
      <w:r w:rsidRPr="00A51F15">
        <w:rPr>
          <w:sz w:val="22"/>
        </w:rPr>
        <w:t xml:space="preserve">la cual se buscó </w:t>
      </w:r>
      <w:r w:rsidRPr="002F36A5">
        <w:rPr>
          <w:sz w:val="22"/>
        </w:rPr>
        <w:t>diversificar</w:t>
      </w:r>
      <w:r w:rsidRPr="00A51F15">
        <w:rPr>
          <w:sz w:val="22"/>
        </w:rPr>
        <w:t xml:space="preserve"> con el fin de que fuera atractiva para un número mayor de franceses</w:t>
      </w:r>
      <w:r w:rsidR="0050189C" w:rsidRPr="00A51F15">
        <w:rPr>
          <w:sz w:val="22"/>
        </w:rPr>
        <w:t xml:space="preserve">, entre ellos </w:t>
      </w:r>
      <w:r w:rsidR="00F24550" w:rsidRPr="00A51F15">
        <w:rPr>
          <w:sz w:val="22"/>
        </w:rPr>
        <w:t xml:space="preserve">los </w:t>
      </w:r>
      <w:r w:rsidR="0050189C" w:rsidRPr="00A51F15">
        <w:rPr>
          <w:sz w:val="22"/>
        </w:rPr>
        <w:t>agricultores</w:t>
      </w:r>
      <w:r w:rsidR="00F24550" w:rsidRPr="00A51F15">
        <w:rPr>
          <w:sz w:val="22"/>
        </w:rPr>
        <w:t>. De tal modo que s</w:t>
      </w:r>
      <w:r w:rsidR="00FE0C57" w:rsidRPr="00A51F15">
        <w:rPr>
          <w:sz w:val="22"/>
        </w:rPr>
        <w:t>e planteó la entrega de tierras a soldados que se hubiesen pen</w:t>
      </w:r>
      <w:r w:rsidR="00F24550" w:rsidRPr="00A51F15">
        <w:rPr>
          <w:sz w:val="22"/>
        </w:rPr>
        <w:t xml:space="preserve">sionado, y con ellas la donación </w:t>
      </w:r>
      <w:r w:rsidR="00FE0C57" w:rsidRPr="00A51F15">
        <w:rPr>
          <w:sz w:val="22"/>
        </w:rPr>
        <w:t>de semillas, herramientas y suministros</w:t>
      </w:r>
      <w:r w:rsidR="00F24550" w:rsidRPr="00A51F15">
        <w:rPr>
          <w:sz w:val="22"/>
        </w:rPr>
        <w:t xml:space="preserve"> para tal labor</w:t>
      </w:r>
      <w:r w:rsidR="00FE0C57" w:rsidRPr="00A51F15">
        <w:rPr>
          <w:sz w:val="22"/>
        </w:rPr>
        <w:t xml:space="preserve">. La </w:t>
      </w:r>
      <w:r w:rsidR="00664D5A" w:rsidRPr="00A51F15">
        <w:rPr>
          <w:sz w:val="22"/>
        </w:rPr>
        <w:t>C</w:t>
      </w:r>
      <w:r w:rsidR="00664D5A">
        <w:rPr>
          <w:sz w:val="22"/>
        </w:rPr>
        <w:t>o</w:t>
      </w:r>
      <w:r w:rsidR="00664D5A" w:rsidRPr="00A51F15">
        <w:rPr>
          <w:sz w:val="22"/>
        </w:rPr>
        <w:t>rona</w:t>
      </w:r>
      <w:r w:rsidR="00FE0C57" w:rsidRPr="00A51F15">
        <w:rPr>
          <w:sz w:val="22"/>
        </w:rPr>
        <w:t xml:space="preserve"> también buscó motivar a mujeres jóvenes </w:t>
      </w:r>
      <w:r w:rsidR="00F24550" w:rsidRPr="00A51F15">
        <w:rPr>
          <w:sz w:val="22"/>
        </w:rPr>
        <w:t xml:space="preserve">francesas </w:t>
      </w:r>
      <w:r w:rsidR="00FE0C57" w:rsidRPr="00A51F15">
        <w:rPr>
          <w:sz w:val="22"/>
        </w:rPr>
        <w:t>que quisieran casarse con franceses radicados en Canadá</w:t>
      </w:r>
      <w:r w:rsidR="002F36A5">
        <w:rPr>
          <w:sz w:val="22"/>
        </w:rPr>
        <w:t>, para esto</w:t>
      </w:r>
      <w:r w:rsidR="00FE0C57" w:rsidRPr="00A51F15">
        <w:rPr>
          <w:sz w:val="22"/>
        </w:rPr>
        <w:t xml:space="preserve"> </w:t>
      </w:r>
      <w:r w:rsidR="00F24550" w:rsidRPr="00A51F15">
        <w:rPr>
          <w:sz w:val="22"/>
        </w:rPr>
        <w:t xml:space="preserve">se </w:t>
      </w:r>
      <w:r w:rsidR="00FE0C57" w:rsidRPr="00A51F15">
        <w:rPr>
          <w:sz w:val="22"/>
        </w:rPr>
        <w:t xml:space="preserve">les ofrecía viajar gratuitamente y cierta cantidad de dinero a manera de </w:t>
      </w:r>
      <w:r w:rsidR="00F24550" w:rsidRPr="00A51F15">
        <w:rPr>
          <w:sz w:val="22"/>
        </w:rPr>
        <w:t xml:space="preserve">una </w:t>
      </w:r>
      <w:r w:rsidR="00FE0C57" w:rsidRPr="00A51F15">
        <w:rPr>
          <w:sz w:val="22"/>
        </w:rPr>
        <w:t>subvención.</w:t>
      </w:r>
    </w:p>
    <w:p w14:paraId="0E88BC42" w14:textId="77777777" w:rsidR="004731C3" w:rsidRPr="0023142B" w:rsidRDefault="004731C3" w:rsidP="004731C3">
      <w:pPr>
        <w:spacing w:after="0"/>
        <w:rPr>
          <w:color w:val="000000"/>
          <w:sz w:val="22"/>
          <w:lang w:val="es-MX"/>
        </w:rPr>
      </w:pPr>
    </w:p>
    <w:tbl>
      <w:tblPr>
        <w:tblStyle w:val="Tablaconcuadrcula"/>
        <w:tblW w:w="0" w:type="auto"/>
        <w:tblLayout w:type="fixed"/>
        <w:tblLook w:val="04A0" w:firstRow="1" w:lastRow="0" w:firstColumn="1" w:lastColumn="0" w:noHBand="0" w:noVBand="1"/>
      </w:tblPr>
      <w:tblGrid>
        <w:gridCol w:w="1809"/>
        <w:gridCol w:w="7528"/>
      </w:tblGrid>
      <w:tr w:rsidR="004731C3" w:rsidRPr="00A51F15" w14:paraId="6F1AF155" w14:textId="77777777" w:rsidTr="004731C3">
        <w:tc>
          <w:tcPr>
            <w:tcW w:w="9337" w:type="dxa"/>
            <w:gridSpan w:val="2"/>
            <w:shd w:val="clear" w:color="auto" w:fill="0D0D0D" w:themeFill="text1" w:themeFillTint="F2"/>
          </w:tcPr>
          <w:p w14:paraId="2EAAF237" w14:textId="77777777" w:rsidR="004731C3" w:rsidRPr="00A51F15" w:rsidRDefault="004731C3" w:rsidP="004731C3">
            <w:pPr>
              <w:jc w:val="center"/>
              <w:rPr>
                <w:b/>
                <w:color w:val="FFFFFF" w:themeColor="background1"/>
                <w:sz w:val="22"/>
              </w:rPr>
            </w:pPr>
            <w:r w:rsidRPr="00A51F15">
              <w:rPr>
                <w:b/>
                <w:color w:val="FFFFFF" w:themeColor="background1"/>
                <w:sz w:val="22"/>
              </w:rPr>
              <w:t>Imagen (fotografía, gráfica o ilustración)</w:t>
            </w:r>
          </w:p>
        </w:tc>
      </w:tr>
      <w:tr w:rsidR="004731C3" w:rsidRPr="00A51F15" w14:paraId="1DA727E9" w14:textId="77777777" w:rsidTr="004731C3">
        <w:tc>
          <w:tcPr>
            <w:tcW w:w="1809" w:type="dxa"/>
          </w:tcPr>
          <w:p w14:paraId="77A94369" w14:textId="77777777" w:rsidR="004731C3" w:rsidRPr="00A51F15" w:rsidRDefault="004731C3" w:rsidP="004731C3">
            <w:pPr>
              <w:rPr>
                <w:b/>
                <w:color w:val="000000"/>
                <w:sz w:val="22"/>
              </w:rPr>
            </w:pPr>
            <w:r w:rsidRPr="00A51F15">
              <w:rPr>
                <w:b/>
                <w:color w:val="000000"/>
                <w:sz w:val="22"/>
              </w:rPr>
              <w:t>Código</w:t>
            </w:r>
          </w:p>
        </w:tc>
        <w:tc>
          <w:tcPr>
            <w:tcW w:w="7528" w:type="dxa"/>
          </w:tcPr>
          <w:p w14:paraId="338C04F6" w14:textId="058BE59C" w:rsidR="004731C3" w:rsidRPr="00A51F15" w:rsidRDefault="004731C3" w:rsidP="004731C3">
            <w:pPr>
              <w:rPr>
                <w:b/>
                <w:color w:val="000000"/>
                <w:sz w:val="22"/>
              </w:rPr>
            </w:pPr>
            <w:r w:rsidRPr="00A51F15">
              <w:rPr>
                <w:color w:val="000000"/>
                <w:sz w:val="22"/>
              </w:rPr>
              <w:t>CS_07_05_IM</w:t>
            </w:r>
            <w:r w:rsidRPr="00F8405B">
              <w:rPr>
                <w:color w:val="000000"/>
                <w:sz w:val="22"/>
                <w:highlight w:val="yellow"/>
              </w:rPr>
              <w:t>G</w:t>
            </w:r>
            <w:r w:rsidR="002B6E79">
              <w:rPr>
                <w:color w:val="000000"/>
                <w:sz w:val="22"/>
                <w:highlight w:val="yellow"/>
              </w:rPr>
              <w:t>25</w:t>
            </w:r>
          </w:p>
        </w:tc>
      </w:tr>
      <w:tr w:rsidR="004731C3" w:rsidRPr="00A51F15" w14:paraId="0BC3B2B8" w14:textId="77777777" w:rsidTr="004731C3">
        <w:tc>
          <w:tcPr>
            <w:tcW w:w="1809" w:type="dxa"/>
          </w:tcPr>
          <w:p w14:paraId="30B2E79E" w14:textId="77777777" w:rsidR="004731C3" w:rsidRPr="00A51F15" w:rsidRDefault="004731C3" w:rsidP="004731C3">
            <w:pPr>
              <w:rPr>
                <w:color w:val="000000"/>
                <w:sz w:val="22"/>
              </w:rPr>
            </w:pPr>
            <w:r w:rsidRPr="00A51F15">
              <w:rPr>
                <w:b/>
                <w:color w:val="000000"/>
                <w:sz w:val="22"/>
              </w:rPr>
              <w:t>Descripción</w:t>
            </w:r>
          </w:p>
        </w:tc>
        <w:tc>
          <w:tcPr>
            <w:tcW w:w="7528" w:type="dxa"/>
          </w:tcPr>
          <w:p w14:paraId="1ADBBE39" w14:textId="77777777" w:rsidR="004731C3" w:rsidRDefault="004731C3" w:rsidP="004731C3">
            <w:pPr>
              <w:rPr>
                <w:color w:val="000000"/>
                <w:sz w:val="22"/>
              </w:rPr>
            </w:pPr>
            <w:r w:rsidRPr="00A51F15">
              <w:rPr>
                <w:color w:val="000000"/>
                <w:sz w:val="22"/>
              </w:rPr>
              <w:t>Il</w:t>
            </w:r>
            <w:r w:rsidRPr="00F8405B">
              <w:rPr>
                <w:color w:val="000000"/>
                <w:sz w:val="22"/>
                <w:highlight w:val="yellow"/>
              </w:rPr>
              <w:t>ustrac</w:t>
            </w:r>
            <w:r w:rsidRPr="00A51F15">
              <w:rPr>
                <w:color w:val="000000"/>
                <w:sz w:val="22"/>
              </w:rPr>
              <w:t xml:space="preserve">ión mapa </w:t>
            </w:r>
            <w:r>
              <w:rPr>
                <w:color w:val="000000"/>
                <w:sz w:val="22"/>
              </w:rPr>
              <w:t>de Nueva Francia</w:t>
            </w:r>
          </w:p>
          <w:p w14:paraId="4A8BF0DB" w14:textId="77777777" w:rsidR="004731C3" w:rsidRDefault="004731C3" w:rsidP="004731C3">
            <w:pPr>
              <w:rPr>
                <w:color w:val="000000"/>
                <w:sz w:val="22"/>
              </w:rPr>
            </w:pPr>
            <w:r>
              <w:rPr>
                <w:noProof/>
                <w:sz w:val="22"/>
                <w:lang w:val="es-ES" w:eastAsia="es-ES"/>
              </w:rPr>
              <w:drawing>
                <wp:inline distT="0" distB="0" distL="0" distR="0" wp14:anchorId="2146779E" wp14:editId="70A60FFD">
                  <wp:extent cx="3450404" cy="1903228"/>
                  <wp:effectExtent l="0" t="0" r="4445"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52816" cy="1904558"/>
                          </a:xfrm>
                          <a:prstGeom prst="rect">
                            <a:avLst/>
                          </a:prstGeom>
                          <a:noFill/>
                          <a:ln>
                            <a:noFill/>
                          </a:ln>
                        </pic:spPr>
                      </pic:pic>
                    </a:graphicData>
                  </a:graphic>
                </wp:inline>
              </w:drawing>
            </w:r>
          </w:p>
          <w:p w14:paraId="5A6C674C" w14:textId="33F1D25E" w:rsidR="00916D51" w:rsidRPr="00A51F15" w:rsidRDefault="00916D51" w:rsidP="004731C3">
            <w:pPr>
              <w:rPr>
                <w:color w:val="000000"/>
                <w:sz w:val="22"/>
              </w:rPr>
            </w:pPr>
            <w:r w:rsidRPr="00916D51">
              <w:rPr>
                <w:color w:val="000000"/>
                <w:sz w:val="22"/>
              </w:rPr>
              <w:t>«QueenAnnesWarBefore-es» de QueenAnnesWarBefore.svg:Magicpiano (Discusión · contribuciones)derivative work: rowanwindwhistler (Discusión) - QueenAnnesWarBefore.svg. Disponible bajo la licencia CC BY-SA 4.0 vía Wikimedia Commons - https://commons.wikimedia.org/wiki/File:QueenAnnesWarBefore-es.svg#/media/File:QueenAnnesWarBefore-es.svg</w:t>
            </w:r>
          </w:p>
        </w:tc>
      </w:tr>
      <w:tr w:rsidR="004731C3" w:rsidRPr="00A51F15" w14:paraId="6B3949C6" w14:textId="77777777" w:rsidTr="004731C3">
        <w:tc>
          <w:tcPr>
            <w:tcW w:w="1809" w:type="dxa"/>
          </w:tcPr>
          <w:p w14:paraId="6DABE3BB" w14:textId="77777777" w:rsidR="004731C3" w:rsidRPr="00A51F15" w:rsidRDefault="004731C3" w:rsidP="004731C3">
            <w:pPr>
              <w:rPr>
                <w:color w:val="000000"/>
                <w:sz w:val="22"/>
              </w:rPr>
            </w:pPr>
            <w:r w:rsidRPr="00A51F15">
              <w:rPr>
                <w:b/>
                <w:color w:val="000000"/>
                <w:sz w:val="22"/>
              </w:rPr>
              <w:t>Código Shutterstock (o URL o la ruta en AulaPlaneta)</w:t>
            </w:r>
          </w:p>
        </w:tc>
        <w:tc>
          <w:tcPr>
            <w:tcW w:w="7528" w:type="dxa"/>
          </w:tcPr>
          <w:p w14:paraId="764C612F" w14:textId="54EFF3B8" w:rsidR="004731C3" w:rsidRPr="00A51F15" w:rsidRDefault="00BA2ED6" w:rsidP="004731C3">
            <w:pPr>
              <w:rPr>
                <w:color w:val="000000"/>
                <w:sz w:val="22"/>
              </w:rPr>
            </w:pPr>
            <w:r w:rsidRPr="00BA2ED6">
              <w:rPr>
                <w:color w:val="000000"/>
                <w:sz w:val="22"/>
              </w:rPr>
              <w:t>https://es.wikipedia.org/wiki/Nueva_Francia#/media/File:QueenAnnesWarBefore-es.svg</w:t>
            </w:r>
          </w:p>
        </w:tc>
      </w:tr>
      <w:tr w:rsidR="004731C3" w:rsidRPr="00A51F15" w14:paraId="4587AACE" w14:textId="77777777" w:rsidTr="004731C3">
        <w:tc>
          <w:tcPr>
            <w:tcW w:w="1809" w:type="dxa"/>
          </w:tcPr>
          <w:p w14:paraId="0FD01AF5" w14:textId="7037C199" w:rsidR="004731C3" w:rsidRPr="00BA2ED6" w:rsidRDefault="004731C3" w:rsidP="00904C3B">
            <w:pPr>
              <w:rPr>
                <w:color w:val="000000"/>
                <w:sz w:val="22"/>
                <w:highlight w:val="lightGray"/>
              </w:rPr>
            </w:pPr>
            <w:r w:rsidRPr="00BA2ED6">
              <w:rPr>
                <w:b/>
                <w:color w:val="000000"/>
                <w:sz w:val="22"/>
                <w:highlight w:val="lightGray"/>
              </w:rPr>
              <w:t>Pie de imagen</w:t>
            </w:r>
          </w:p>
        </w:tc>
        <w:tc>
          <w:tcPr>
            <w:tcW w:w="7528" w:type="dxa"/>
          </w:tcPr>
          <w:p w14:paraId="3DA6DD61" w14:textId="0CAD5237" w:rsidR="004731C3" w:rsidRPr="00BA2ED6" w:rsidRDefault="00904C3B" w:rsidP="004731C3">
            <w:pPr>
              <w:rPr>
                <w:color w:val="000000"/>
                <w:sz w:val="22"/>
                <w:highlight w:val="lightGray"/>
              </w:rPr>
            </w:pPr>
            <w:r>
              <w:rPr>
                <w:color w:val="000000"/>
                <w:sz w:val="22"/>
                <w:highlight w:val="lightGray"/>
              </w:rPr>
              <w:t xml:space="preserve">Los hugonotes </w:t>
            </w:r>
            <w:r w:rsidR="00566496">
              <w:rPr>
                <w:color w:val="000000"/>
                <w:sz w:val="22"/>
                <w:highlight w:val="lightGray"/>
              </w:rPr>
              <w:t>se interesa</w:t>
            </w:r>
            <w:r>
              <w:rPr>
                <w:color w:val="000000"/>
                <w:sz w:val="22"/>
                <w:highlight w:val="lightGray"/>
              </w:rPr>
              <w:t>ro</w:t>
            </w:r>
            <w:r w:rsidR="00566496">
              <w:rPr>
                <w:color w:val="000000"/>
                <w:sz w:val="22"/>
                <w:highlight w:val="lightGray"/>
              </w:rPr>
              <w:t xml:space="preserve">n en establecer colonias en </w:t>
            </w:r>
            <w:r>
              <w:rPr>
                <w:color w:val="000000"/>
                <w:sz w:val="22"/>
                <w:highlight w:val="lightGray"/>
              </w:rPr>
              <w:t xml:space="preserve">el Nuevo Mundo porque en Francia eran perseguidos por sus creencias religiosas, así que </w:t>
            </w:r>
            <w:r>
              <w:rPr>
                <w:color w:val="000000"/>
                <w:sz w:val="22"/>
                <w:highlight w:val="lightGray"/>
              </w:rPr>
              <w:lastRenderedPageBreak/>
              <w:t>vieron en América un espacio ideal para vivir con tranquilidad.</w:t>
            </w:r>
          </w:p>
        </w:tc>
      </w:tr>
    </w:tbl>
    <w:p w14:paraId="27AD10AC" w14:textId="77777777" w:rsidR="00DE5C60" w:rsidRPr="00A35C17" w:rsidRDefault="00DE5C60" w:rsidP="0022531C">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15"/>
      </w:tblGrid>
      <w:tr w:rsidR="0022531C" w:rsidRPr="00A35C17" w14:paraId="68D25AE3" w14:textId="77777777" w:rsidTr="005D71AF">
        <w:tc>
          <w:tcPr>
            <w:tcW w:w="9033" w:type="dxa"/>
            <w:gridSpan w:val="2"/>
            <w:shd w:val="clear" w:color="auto" w:fill="000000" w:themeFill="text1"/>
          </w:tcPr>
          <w:p w14:paraId="6D2613CC" w14:textId="0E3C9E5A" w:rsidR="0022531C" w:rsidRPr="00A35C17" w:rsidRDefault="0022531C" w:rsidP="005D71AF">
            <w:pPr>
              <w:jc w:val="center"/>
              <w:rPr>
                <w:b/>
                <w:color w:val="365F91" w:themeColor="accent1" w:themeShade="BF"/>
                <w:sz w:val="22"/>
              </w:rPr>
            </w:pPr>
            <w:r>
              <w:rPr>
                <w:b/>
                <w:color w:val="365F91" w:themeColor="accent1" w:themeShade="BF"/>
                <w:sz w:val="22"/>
              </w:rPr>
              <w:t>Profundiza</w:t>
            </w:r>
            <w:r w:rsidRPr="00A35C17">
              <w:rPr>
                <w:b/>
                <w:color w:val="365F91" w:themeColor="accent1" w:themeShade="BF"/>
                <w:sz w:val="22"/>
              </w:rPr>
              <w:t>: recurso nuevo</w:t>
            </w:r>
          </w:p>
        </w:tc>
      </w:tr>
      <w:tr w:rsidR="0022531C" w:rsidRPr="00A35C17" w14:paraId="413F51BB" w14:textId="77777777" w:rsidTr="005D71AF">
        <w:tc>
          <w:tcPr>
            <w:tcW w:w="2518" w:type="dxa"/>
          </w:tcPr>
          <w:p w14:paraId="68F5B850" w14:textId="77777777" w:rsidR="0022531C" w:rsidRPr="00A35C17" w:rsidRDefault="0022531C" w:rsidP="005D71AF">
            <w:pPr>
              <w:rPr>
                <w:b/>
                <w:color w:val="365F91" w:themeColor="accent1" w:themeShade="BF"/>
                <w:sz w:val="22"/>
              </w:rPr>
            </w:pPr>
            <w:r w:rsidRPr="00A35C17">
              <w:rPr>
                <w:b/>
                <w:color w:val="365F91" w:themeColor="accent1" w:themeShade="BF"/>
                <w:sz w:val="22"/>
              </w:rPr>
              <w:t>Código</w:t>
            </w:r>
          </w:p>
        </w:tc>
        <w:tc>
          <w:tcPr>
            <w:tcW w:w="6515" w:type="dxa"/>
          </w:tcPr>
          <w:p w14:paraId="35ACCCF3" w14:textId="1E4BDEDD" w:rsidR="0022531C" w:rsidRPr="00A35C17" w:rsidRDefault="0022531C" w:rsidP="005D71AF">
            <w:pPr>
              <w:rPr>
                <w:b/>
                <w:color w:val="365F91" w:themeColor="accent1" w:themeShade="BF"/>
                <w:sz w:val="22"/>
              </w:rPr>
            </w:pPr>
            <w:r w:rsidRPr="00A35C17">
              <w:rPr>
                <w:color w:val="365F91" w:themeColor="accent1" w:themeShade="BF"/>
                <w:sz w:val="22"/>
              </w:rPr>
              <w:t>CS_07_05_REC</w:t>
            </w:r>
            <w:r>
              <w:rPr>
                <w:color w:val="365F91" w:themeColor="accent1" w:themeShade="BF"/>
                <w:sz w:val="22"/>
              </w:rPr>
              <w:t>18</w:t>
            </w:r>
          </w:p>
        </w:tc>
      </w:tr>
      <w:tr w:rsidR="0022531C" w:rsidRPr="00A35C17" w14:paraId="46FF6541" w14:textId="77777777" w:rsidTr="005D71AF">
        <w:tc>
          <w:tcPr>
            <w:tcW w:w="2518" w:type="dxa"/>
          </w:tcPr>
          <w:p w14:paraId="352F4967" w14:textId="77777777" w:rsidR="0022531C" w:rsidRPr="00A35C17" w:rsidRDefault="0022531C" w:rsidP="005D71AF">
            <w:pPr>
              <w:rPr>
                <w:color w:val="365F91" w:themeColor="accent1" w:themeShade="BF"/>
                <w:sz w:val="22"/>
              </w:rPr>
            </w:pPr>
            <w:r w:rsidRPr="00A35C17">
              <w:rPr>
                <w:b/>
                <w:color w:val="365F91" w:themeColor="accent1" w:themeShade="BF"/>
                <w:sz w:val="22"/>
              </w:rPr>
              <w:t>Título</w:t>
            </w:r>
          </w:p>
        </w:tc>
        <w:tc>
          <w:tcPr>
            <w:tcW w:w="6515" w:type="dxa"/>
          </w:tcPr>
          <w:p w14:paraId="721FBF6B" w14:textId="2287F991" w:rsidR="0022531C" w:rsidRPr="00A35C17" w:rsidRDefault="0022531C" w:rsidP="005D71AF">
            <w:pPr>
              <w:rPr>
                <w:color w:val="365F91" w:themeColor="accent1" w:themeShade="BF"/>
                <w:sz w:val="22"/>
              </w:rPr>
            </w:pPr>
            <w:r>
              <w:rPr>
                <w:color w:val="365F91" w:themeColor="accent1" w:themeShade="BF"/>
                <w:sz w:val="22"/>
              </w:rPr>
              <w:t xml:space="preserve">La influencia de la religión en </w:t>
            </w:r>
            <w:r w:rsidR="006D1A1E">
              <w:rPr>
                <w:color w:val="365F91" w:themeColor="accent1" w:themeShade="BF"/>
                <w:sz w:val="22"/>
              </w:rPr>
              <w:t xml:space="preserve">la </w:t>
            </w:r>
            <w:r>
              <w:rPr>
                <w:color w:val="365F91" w:themeColor="accent1" w:themeShade="BF"/>
                <w:sz w:val="22"/>
              </w:rPr>
              <w:t>sociedad francesa</w:t>
            </w:r>
          </w:p>
        </w:tc>
      </w:tr>
      <w:tr w:rsidR="0022531C" w:rsidRPr="00A35C17" w14:paraId="1121AD86" w14:textId="77777777" w:rsidTr="005D71AF">
        <w:tc>
          <w:tcPr>
            <w:tcW w:w="2518" w:type="dxa"/>
          </w:tcPr>
          <w:p w14:paraId="4EDC5258" w14:textId="77777777" w:rsidR="0022531C" w:rsidRPr="00A35C17" w:rsidRDefault="0022531C" w:rsidP="005D71AF">
            <w:pPr>
              <w:rPr>
                <w:color w:val="365F91" w:themeColor="accent1" w:themeShade="BF"/>
                <w:sz w:val="22"/>
              </w:rPr>
            </w:pPr>
            <w:r w:rsidRPr="00A35C17">
              <w:rPr>
                <w:b/>
                <w:color w:val="365F91" w:themeColor="accent1" w:themeShade="BF"/>
                <w:sz w:val="22"/>
              </w:rPr>
              <w:t>Descripción</w:t>
            </w:r>
          </w:p>
        </w:tc>
        <w:tc>
          <w:tcPr>
            <w:tcW w:w="6515" w:type="dxa"/>
          </w:tcPr>
          <w:p w14:paraId="754FCABD" w14:textId="52AE3637" w:rsidR="0022531C" w:rsidRPr="00A35C17" w:rsidRDefault="0022531C" w:rsidP="002F36A5">
            <w:pPr>
              <w:rPr>
                <w:color w:val="365F91" w:themeColor="accent1" w:themeShade="BF"/>
                <w:sz w:val="22"/>
              </w:rPr>
            </w:pPr>
            <w:r>
              <w:rPr>
                <w:color w:val="365F91" w:themeColor="accent1" w:themeShade="BF"/>
                <w:sz w:val="22"/>
              </w:rPr>
              <w:t xml:space="preserve">F 10B   Actividad interactiva que </w:t>
            </w:r>
            <w:r w:rsidR="002F36A5">
              <w:rPr>
                <w:color w:val="365F91" w:themeColor="accent1" w:themeShade="BF"/>
                <w:sz w:val="22"/>
              </w:rPr>
              <w:t xml:space="preserve"> amplía </w:t>
            </w:r>
            <w:r>
              <w:rPr>
                <w:color w:val="365F91" w:themeColor="accent1" w:themeShade="BF"/>
                <w:sz w:val="22"/>
              </w:rPr>
              <w:t xml:space="preserve">las razones de cómo la religión influenció las migraciones francesas del siglo XVI </w:t>
            </w:r>
          </w:p>
        </w:tc>
      </w:tr>
    </w:tbl>
    <w:p w14:paraId="540AA0B4" w14:textId="77777777" w:rsidR="0022531C" w:rsidRDefault="0022531C" w:rsidP="0022531C">
      <w:pPr>
        <w:rPr>
          <w:sz w:val="22"/>
        </w:rPr>
      </w:pPr>
    </w:p>
    <w:p w14:paraId="564885ED" w14:textId="650B94CA" w:rsidR="00482AB4" w:rsidRPr="00A51F15" w:rsidRDefault="00F24550" w:rsidP="00482AB4">
      <w:pPr>
        <w:rPr>
          <w:sz w:val="22"/>
        </w:rPr>
      </w:pPr>
      <w:r w:rsidRPr="00A51F15">
        <w:rPr>
          <w:sz w:val="22"/>
        </w:rPr>
        <w:t>Ahora bien, la organización</w:t>
      </w:r>
      <w:r w:rsidR="00D34636" w:rsidRPr="00A51F15">
        <w:rPr>
          <w:sz w:val="22"/>
        </w:rPr>
        <w:t xml:space="preserve"> de esta pequeña sociedad era igualmente piramidal</w:t>
      </w:r>
      <w:r w:rsidR="006D1A1E">
        <w:rPr>
          <w:sz w:val="22"/>
        </w:rPr>
        <w:t>,</w:t>
      </w:r>
      <w:r w:rsidR="00D34636" w:rsidRPr="00A51F15">
        <w:rPr>
          <w:sz w:val="22"/>
        </w:rPr>
        <w:t xml:space="preserve"> como lo era en la América hispánica</w:t>
      </w:r>
      <w:r w:rsidR="006D1A1E">
        <w:rPr>
          <w:sz w:val="22"/>
        </w:rPr>
        <w:t>.</w:t>
      </w:r>
    </w:p>
    <w:p w14:paraId="70968C19" w14:textId="265E84F3" w:rsidR="00EA0019" w:rsidRDefault="00D34636" w:rsidP="003A04EF">
      <w:pPr>
        <w:rPr>
          <w:sz w:val="22"/>
        </w:rPr>
      </w:pPr>
      <w:r w:rsidRPr="00A51F15">
        <w:rPr>
          <w:sz w:val="22"/>
        </w:rPr>
        <w:t xml:space="preserve">La </w:t>
      </w:r>
      <w:r w:rsidR="006D1A1E">
        <w:rPr>
          <w:sz w:val="22"/>
        </w:rPr>
        <w:t>C</w:t>
      </w:r>
      <w:r w:rsidRPr="00A51F15">
        <w:rPr>
          <w:sz w:val="22"/>
        </w:rPr>
        <w:t xml:space="preserve">orona francesa concedió tierras, monopolios comerciales y privilegios a nobles y a compañías comerciales vinculadas a </w:t>
      </w:r>
      <w:r w:rsidR="006D1A1E">
        <w:rPr>
          <w:sz w:val="22"/>
        </w:rPr>
        <w:t>ella</w:t>
      </w:r>
      <w:r w:rsidRPr="00A51F15">
        <w:rPr>
          <w:sz w:val="22"/>
        </w:rPr>
        <w:t>. En cuanto a la población indígena</w:t>
      </w:r>
      <w:r w:rsidR="002F36A5">
        <w:rPr>
          <w:sz w:val="22"/>
        </w:rPr>
        <w:t>,</w:t>
      </w:r>
      <w:r w:rsidRPr="00A51F15">
        <w:rPr>
          <w:sz w:val="22"/>
        </w:rPr>
        <w:t xml:space="preserve"> esta </w:t>
      </w:r>
      <w:r w:rsidR="006827A7" w:rsidRPr="00A51F15">
        <w:rPr>
          <w:sz w:val="22"/>
        </w:rPr>
        <w:t xml:space="preserve">no era importante para los franceses </w:t>
      </w:r>
      <w:r w:rsidR="006D1A1E">
        <w:rPr>
          <w:sz w:val="22"/>
        </w:rPr>
        <w:t xml:space="preserve">como no lo era </w:t>
      </w:r>
      <w:r w:rsidR="006827A7" w:rsidRPr="00A51F15">
        <w:rPr>
          <w:sz w:val="22"/>
        </w:rPr>
        <w:t>para los ingleses, así que no fuero</w:t>
      </w:r>
      <w:r w:rsidR="00B660CC" w:rsidRPr="00A51F15">
        <w:rPr>
          <w:sz w:val="22"/>
        </w:rPr>
        <w:t xml:space="preserve">n evangelizados </w:t>
      </w:r>
      <w:r w:rsidR="008132D8">
        <w:rPr>
          <w:sz w:val="22"/>
        </w:rPr>
        <w:t>porque no tenían</w:t>
      </w:r>
      <w:r w:rsidR="00B660CC" w:rsidRPr="00A51F15">
        <w:rPr>
          <w:sz w:val="22"/>
        </w:rPr>
        <w:t xml:space="preserve"> ningún interés </w:t>
      </w:r>
      <w:r w:rsidR="002F36A5">
        <w:rPr>
          <w:sz w:val="22"/>
        </w:rPr>
        <w:t xml:space="preserve">en que </w:t>
      </w:r>
      <w:r w:rsidR="00B660CC" w:rsidRPr="00A51F15">
        <w:rPr>
          <w:sz w:val="22"/>
        </w:rPr>
        <w:t>adoptaran la cultura francesa</w:t>
      </w:r>
      <w:r w:rsidR="006827A7" w:rsidRPr="00A51F15">
        <w:rPr>
          <w:sz w:val="22"/>
        </w:rPr>
        <w:t>.</w:t>
      </w:r>
    </w:p>
    <w:p w14:paraId="770DA05A" w14:textId="78F1F13F" w:rsidR="005D71AF" w:rsidRPr="00036E79" w:rsidRDefault="0022531C" w:rsidP="00036E79">
      <w:pPr>
        <w:rPr>
          <w:sz w:val="22"/>
        </w:rPr>
      </w:pPr>
      <w:r>
        <w:rPr>
          <w:sz w:val="22"/>
          <w:highlight w:val="yellow"/>
        </w:rPr>
        <w:t>[Sección 2</w:t>
      </w:r>
      <w:r w:rsidRPr="00A51F15">
        <w:rPr>
          <w:sz w:val="22"/>
          <w:highlight w:val="yellow"/>
        </w:rPr>
        <w:t>]</w:t>
      </w:r>
      <w:r w:rsidRPr="00A51F15">
        <w:rPr>
          <w:sz w:val="22"/>
        </w:rPr>
        <w:t xml:space="preserve"> </w:t>
      </w:r>
      <w:r w:rsidRPr="00A51F15">
        <w:rPr>
          <w:b/>
          <w:sz w:val="22"/>
        </w:rPr>
        <w:t>2.</w:t>
      </w:r>
      <w:r>
        <w:rPr>
          <w:b/>
          <w:sz w:val="22"/>
        </w:rPr>
        <w:t>4 Consolidación</w:t>
      </w:r>
    </w:p>
    <w:tbl>
      <w:tblPr>
        <w:tblStyle w:val="Tablaconcuadrcula"/>
        <w:tblW w:w="0" w:type="auto"/>
        <w:tblLook w:val="04A0" w:firstRow="1" w:lastRow="0" w:firstColumn="1" w:lastColumn="0" w:noHBand="0" w:noVBand="1"/>
      </w:tblPr>
      <w:tblGrid>
        <w:gridCol w:w="2518"/>
        <w:gridCol w:w="6515"/>
      </w:tblGrid>
      <w:tr w:rsidR="005D71AF" w:rsidRPr="00A35C17" w14:paraId="4BFA75FA" w14:textId="77777777" w:rsidTr="005D71AF">
        <w:tc>
          <w:tcPr>
            <w:tcW w:w="9033" w:type="dxa"/>
            <w:gridSpan w:val="2"/>
            <w:shd w:val="clear" w:color="auto" w:fill="000000" w:themeFill="text1"/>
          </w:tcPr>
          <w:p w14:paraId="60CDA331" w14:textId="77777777" w:rsidR="005D71AF" w:rsidRPr="00A35C17" w:rsidRDefault="005D71AF" w:rsidP="005D71AF">
            <w:pPr>
              <w:jc w:val="center"/>
              <w:rPr>
                <w:b/>
                <w:color w:val="365F91" w:themeColor="accent1" w:themeShade="BF"/>
                <w:sz w:val="22"/>
              </w:rPr>
            </w:pPr>
            <w:r w:rsidRPr="00A35C17">
              <w:rPr>
                <w:b/>
                <w:color w:val="365F91" w:themeColor="accent1" w:themeShade="BF"/>
                <w:sz w:val="22"/>
              </w:rPr>
              <w:t>Practica: recurso nuevo</w:t>
            </w:r>
          </w:p>
        </w:tc>
      </w:tr>
      <w:tr w:rsidR="005D71AF" w:rsidRPr="00A35C17" w14:paraId="2E0D2AE6" w14:textId="77777777" w:rsidTr="005D71AF">
        <w:tc>
          <w:tcPr>
            <w:tcW w:w="2518" w:type="dxa"/>
          </w:tcPr>
          <w:p w14:paraId="628CD63A" w14:textId="77777777" w:rsidR="005D71AF" w:rsidRPr="00A35C17" w:rsidRDefault="005D71AF" w:rsidP="005D71AF">
            <w:pPr>
              <w:rPr>
                <w:b/>
                <w:color w:val="365F91" w:themeColor="accent1" w:themeShade="BF"/>
                <w:sz w:val="22"/>
              </w:rPr>
            </w:pPr>
            <w:r w:rsidRPr="00A35C17">
              <w:rPr>
                <w:b/>
                <w:color w:val="365F91" w:themeColor="accent1" w:themeShade="BF"/>
                <w:sz w:val="22"/>
              </w:rPr>
              <w:t>Código</w:t>
            </w:r>
          </w:p>
        </w:tc>
        <w:tc>
          <w:tcPr>
            <w:tcW w:w="6515" w:type="dxa"/>
          </w:tcPr>
          <w:p w14:paraId="50036A2D" w14:textId="321920E5" w:rsidR="005D71AF" w:rsidRPr="00A35C17" w:rsidRDefault="005D71AF" w:rsidP="005D71AF">
            <w:pPr>
              <w:rPr>
                <w:b/>
                <w:color w:val="365F91" w:themeColor="accent1" w:themeShade="BF"/>
                <w:sz w:val="22"/>
              </w:rPr>
            </w:pPr>
            <w:r w:rsidRPr="00A35C17">
              <w:rPr>
                <w:color w:val="365F91" w:themeColor="accent1" w:themeShade="BF"/>
                <w:sz w:val="22"/>
              </w:rPr>
              <w:t>CS_07_05_REC</w:t>
            </w:r>
            <w:r>
              <w:rPr>
                <w:color w:val="365F91" w:themeColor="accent1" w:themeShade="BF"/>
                <w:sz w:val="22"/>
              </w:rPr>
              <w:t>19</w:t>
            </w:r>
          </w:p>
        </w:tc>
      </w:tr>
      <w:tr w:rsidR="005D71AF" w:rsidRPr="00A35C17" w14:paraId="2DEE1BC2" w14:textId="77777777" w:rsidTr="005D71AF">
        <w:tc>
          <w:tcPr>
            <w:tcW w:w="2518" w:type="dxa"/>
          </w:tcPr>
          <w:p w14:paraId="4A337845" w14:textId="77777777" w:rsidR="005D71AF" w:rsidRPr="00A35C17" w:rsidRDefault="005D71AF" w:rsidP="005D71AF">
            <w:pPr>
              <w:rPr>
                <w:color w:val="365F91" w:themeColor="accent1" w:themeShade="BF"/>
                <w:sz w:val="22"/>
              </w:rPr>
            </w:pPr>
            <w:r w:rsidRPr="00A35C17">
              <w:rPr>
                <w:b/>
                <w:color w:val="365F91" w:themeColor="accent1" w:themeShade="BF"/>
                <w:sz w:val="22"/>
              </w:rPr>
              <w:t>Título</w:t>
            </w:r>
          </w:p>
        </w:tc>
        <w:tc>
          <w:tcPr>
            <w:tcW w:w="6515" w:type="dxa"/>
          </w:tcPr>
          <w:p w14:paraId="3399CA2E" w14:textId="131F1654" w:rsidR="005D71AF" w:rsidRPr="00A35C17" w:rsidRDefault="005D71AF" w:rsidP="002F36A5">
            <w:pPr>
              <w:rPr>
                <w:color w:val="365F91" w:themeColor="accent1" w:themeShade="BF"/>
                <w:sz w:val="22"/>
              </w:rPr>
            </w:pPr>
            <w:r w:rsidRPr="00C5126B">
              <w:rPr>
                <w:color w:val="365F91" w:themeColor="accent1" w:themeShade="BF"/>
                <w:sz w:val="22"/>
              </w:rPr>
              <w:t>Refuerza tu aprendizaje:</w:t>
            </w:r>
            <w:r>
              <w:rPr>
                <w:color w:val="365F91" w:themeColor="accent1" w:themeShade="BF"/>
                <w:sz w:val="22"/>
              </w:rPr>
              <w:t xml:space="preserve"> </w:t>
            </w:r>
            <w:r w:rsidR="002F36A5">
              <w:rPr>
                <w:color w:val="365F91" w:themeColor="accent1" w:themeShade="BF"/>
                <w:sz w:val="22"/>
              </w:rPr>
              <w:t xml:space="preserve">El </w:t>
            </w:r>
            <w:r w:rsidR="000F3C93">
              <w:rPr>
                <w:color w:val="365F91" w:themeColor="accent1" w:themeShade="BF"/>
                <w:sz w:val="22"/>
              </w:rPr>
              <w:t>colonialismo de otras potencias</w:t>
            </w:r>
            <w:r w:rsidR="00F74927">
              <w:rPr>
                <w:color w:val="365F91" w:themeColor="accent1" w:themeShade="BF"/>
                <w:sz w:val="22"/>
              </w:rPr>
              <w:t xml:space="preserve"> europeas</w:t>
            </w:r>
          </w:p>
        </w:tc>
      </w:tr>
      <w:tr w:rsidR="005D71AF" w:rsidRPr="00A35C17" w14:paraId="6264F960" w14:textId="77777777" w:rsidTr="005D71AF">
        <w:tc>
          <w:tcPr>
            <w:tcW w:w="2518" w:type="dxa"/>
          </w:tcPr>
          <w:p w14:paraId="22AB9B2C" w14:textId="77777777" w:rsidR="005D71AF" w:rsidRPr="00A35C17" w:rsidRDefault="005D71AF" w:rsidP="005D71AF">
            <w:pPr>
              <w:rPr>
                <w:color w:val="365F91" w:themeColor="accent1" w:themeShade="BF"/>
                <w:sz w:val="22"/>
              </w:rPr>
            </w:pPr>
            <w:r w:rsidRPr="00A35C17">
              <w:rPr>
                <w:b/>
                <w:color w:val="365F91" w:themeColor="accent1" w:themeShade="BF"/>
                <w:sz w:val="22"/>
              </w:rPr>
              <w:t>Descripción</w:t>
            </w:r>
          </w:p>
        </w:tc>
        <w:tc>
          <w:tcPr>
            <w:tcW w:w="6515" w:type="dxa"/>
          </w:tcPr>
          <w:p w14:paraId="2C6CBB94" w14:textId="2180416F" w:rsidR="005D71AF" w:rsidRPr="00A35C17" w:rsidRDefault="000F3C93" w:rsidP="005D71AF">
            <w:pPr>
              <w:rPr>
                <w:color w:val="365F91" w:themeColor="accent1" w:themeShade="BF"/>
                <w:sz w:val="22"/>
              </w:rPr>
            </w:pPr>
            <w:r>
              <w:rPr>
                <w:color w:val="365F91" w:themeColor="accent1" w:themeShade="BF"/>
                <w:sz w:val="22"/>
              </w:rPr>
              <w:t>M 101A   Actividad sobre El colonialismo de otras potencias</w:t>
            </w:r>
            <w:r w:rsidR="00F74927">
              <w:rPr>
                <w:color w:val="365F91" w:themeColor="accent1" w:themeShade="BF"/>
                <w:sz w:val="22"/>
              </w:rPr>
              <w:t xml:space="preserve"> europeas</w:t>
            </w:r>
          </w:p>
        </w:tc>
      </w:tr>
    </w:tbl>
    <w:p w14:paraId="56BFC532" w14:textId="77777777" w:rsidR="005D71AF" w:rsidRDefault="005D71AF" w:rsidP="005D71AF">
      <w:pPr>
        <w:rPr>
          <w:sz w:val="22"/>
        </w:rPr>
      </w:pPr>
    </w:p>
    <w:p w14:paraId="0BB84CE0" w14:textId="2DA84FDD" w:rsidR="00036E79" w:rsidRPr="00423131" w:rsidRDefault="00423131" w:rsidP="00036E79">
      <w:pPr>
        <w:spacing w:after="0"/>
        <w:rPr>
          <w:b/>
          <w:sz w:val="22"/>
        </w:rPr>
      </w:pPr>
      <w:r w:rsidRPr="00423131">
        <w:rPr>
          <w:sz w:val="22"/>
          <w:highlight w:val="yellow"/>
        </w:rPr>
        <w:t>[Sección 1]</w:t>
      </w:r>
      <w:r>
        <w:rPr>
          <w:sz w:val="22"/>
        </w:rPr>
        <w:t xml:space="preserve"> </w:t>
      </w:r>
      <w:r w:rsidRPr="00423131">
        <w:rPr>
          <w:b/>
          <w:sz w:val="22"/>
        </w:rPr>
        <w:t>3. Competencias</w:t>
      </w:r>
    </w:p>
    <w:p w14:paraId="0279FD6C" w14:textId="77777777" w:rsidR="00423131" w:rsidRPr="00A35C17" w:rsidRDefault="00423131" w:rsidP="00423131">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15"/>
      </w:tblGrid>
      <w:tr w:rsidR="00423131" w:rsidRPr="00A35C17" w14:paraId="02BD170E" w14:textId="77777777" w:rsidTr="00423131">
        <w:tc>
          <w:tcPr>
            <w:tcW w:w="9033" w:type="dxa"/>
            <w:gridSpan w:val="2"/>
            <w:shd w:val="clear" w:color="auto" w:fill="000000" w:themeFill="text1"/>
          </w:tcPr>
          <w:p w14:paraId="1CFBCB90" w14:textId="48EC38F4" w:rsidR="00423131" w:rsidRPr="00A35C17" w:rsidRDefault="00423131" w:rsidP="00423131">
            <w:pPr>
              <w:jc w:val="center"/>
              <w:rPr>
                <w:b/>
                <w:color w:val="365F91" w:themeColor="accent1" w:themeShade="BF"/>
                <w:sz w:val="22"/>
              </w:rPr>
            </w:pPr>
            <w:r>
              <w:rPr>
                <w:b/>
                <w:color w:val="365F91" w:themeColor="accent1" w:themeShade="BF"/>
                <w:sz w:val="22"/>
              </w:rPr>
              <w:t>P</w:t>
            </w:r>
            <w:r w:rsidR="00B372E7">
              <w:rPr>
                <w:b/>
                <w:color w:val="365F91" w:themeColor="accent1" w:themeShade="BF"/>
                <w:sz w:val="22"/>
              </w:rPr>
              <w:t>ractica</w:t>
            </w:r>
            <w:r w:rsidRPr="00A35C17">
              <w:rPr>
                <w:b/>
                <w:color w:val="365F91" w:themeColor="accent1" w:themeShade="BF"/>
                <w:sz w:val="22"/>
              </w:rPr>
              <w:t>: recurso nuevo</w:t>
            </w:r>
          </w:p>
        </w:tc>
      </w:tr>
      <w:tr w:rsidR="00423131" w:rsidRPr="00A35C17" w14:paraId="2BCB3CFC" w14:textId="77777777" w:rsidTr="00423131">
        <w:tc>
          <w:tcPr>
            <w:tcW w:w="2518" w:type="dxa"/>
          </w:tcPr>
          <w:p w14:paraId="2B2A1FFF" w14:textId="77777777" w:rsidR="00423131" w:rsidRPr="00A35C17" w:rsidRDefault="00423131" w:rsidP="00423131">
            <w:pPr>
              <w:rPr>
                <w:b/>
                <w:color w:val="365F91" w:themeColor="accent1" w:themeShade="BF"/>
                <w:sz w:val="22"/>
              </w:rPr>
            </w:pPr>
            <w:r w:rsidRPr="00A35C17">
              <w:rPr>
                <w:b/>
                <w:color w:val="365F91" w:themeColor="accent1" w:themeShade="BF"/>
                <w:sz w:val="22"/>
              </w:rPr>
              <w:t>Código</w:t>
            </w:r>
          </w:p>
        </w:tc>
        <w:tc>
          <w:tcPr>
            <w:tcW w:w="6515" w:type="dxa"/>
          </w:tcPr>
          <w:p w14:paraId="0A1A3E0D" w14:textId="316F0656" w:rsidR="00423131" w:rsidRPr="00A35C17" w:rsidRDefault="00423131" w:rsidP="00423131">
            <w:pPr>
              <w:rPr>
                <w:b/>
                <w:color w:val="365F91" w:themeColor="accent1" w:themeShade="BF"/>
                <w:sz w:val="22"/>
              </w:rPr>
            </w:pPr>
            <w:r w:rsidRPr="00A35C17">
              <w:rPr>
                <w:color w:val="365F91" w:themeColor="accent1" w:themeShade="BF"/>
                <w:sz w:val="22"/>
              </w:rPr>
              <w:t>CS_07_05_REC</w:t>
            </w:r>
            <w:r>
              <w:rPr>
                <w:color w:val="365F91" w:themeColor="accent1" w:themeShade="BF"/>
                <w:sz w:val="22"/>
              </w:rPr>
              <w:t>20</w:t>
            </w:r>
          </w:p>
        </w:tc>
      </w:tr>
      <w:tr w:rsidR="00423131" w:rsidRPr="00A35C17" w14:paraId="207C1E05" w14:textId="77777777" w:rsidTr="00423131">
        <w:tc>
          <w:tcPr>
            <w:tcW w:w="2518" w:type="dxa"/>
          </w:tcPr>
          <w:p w14:paraId="2EEF553B" w14:textId="77777777" w:rsidR="00423131" w:rsidRPr="00A35C17" w:rsidRDefault="00423131" w:rsidP="00423131">
            <w:pPr>
              <w:rPr>
                <w:color w:val="365F91" w:themeColor="accent1" w:themeShade="BF"/>
                <w:sz w:val="22"/>
              </w:rPr>
            </w:pPr>
            <w:r w:rsidRPr="00A35C17">
              <w:rPr>
                <w:b/>
                <w:color w:val="365F91" w:themeColor="accent1" w:themeShade="BF"/>
                <w:sz w:val="22"/>
              </w:rPr>
              <w:t>Título</w:t>
            </w:r>
          </w:p>
        </w:tc>
        <w:tc>
          <w:tcPr>
            <w:tcW w:w="6515" w:type="dxa"/>
          </w:tcPr>
          <w:p w14:paraId="2EA58F6D" w14:textId="03D95F3A" w:rsidR="00423131" w:rsidRPr="00A35C17" w:rsidRDefault="00F87B0D" w:rsidP="00423131">
            <w:pPr>
              <w:rPr>
                <w:color w:val="365F91" w:themeColor="accent1" w:themeShade="BF"/>
                <w:sz w:val="22"/>
              </w:rPr>
            </w:pPr>
            <w:r>
              <w:rPr>
                <w:color w:val="365F91" w:themeColor="accent1" w:themeShade="BF"/>
                <w:sz w:val="22"/>
              </w:rPr>
              <w:t>¿Qué imagen tenía</w:t>
            </w:r>
            <w:r w:rsidR="002F36A5">
              <w:rPr>
                <w:color w:val="365F91" w:themeColor="accent1" w:themeShade="BF"/>
                <w:sz w:val="22"/>
              </w:rPr>
              <w:t>n</w:t>
            </w:r>
            <w:r>
              <w:rPr>
                <w:color w:val="365F91" w:themeColor="accent1" w:themeShade="BF"/>
                <w:sz w:val="22"/>
              </w:rPr>
              <w:t xml:space="preserve"> los europeos sobre América?</w:t>
            </w:r>
          </w:p>
        </w:tc>
      </w:tr>
      <w:tr w:rsidR="00423131" w:rsidRPr="00A35C17" w14:paraId="533AEBD3" w14:textId="77777777" w:rsidTr="00423131">
        <w:tc>
          <w:tcPr>
            <w:tcW w:w="2518" w:type="dxa"/>
          </w:tcPr>
          <w:p w14:paraId="54985BFD" w14:textId="77777777" w:rsidR="00423131" w:rsidRPr="00A35C17" w:rsidRDefault="00423131" w:rsidP="00423131">
            <w:pPr>
              <w:rPr>
                <w:color w:val="365F91" w:themeColor="accent1" w:themeShade="BF"/>
                <w:sz w:val="22"/>
              </w:rPr>
            </w:pPr>
            <w:r w:rsidRPr="00A35C17">
              <w:rPr>
                <w:b/>
                <w:color w:val="365F91" w:themeColor="accent1" w:themeShade="BF"/>
                <w:sz w:val="22"/>
              </w:rPr>
              <w:t>Descripción</w:t>
            </w:r>
          </w:p>
        </w:tc>
        <w:tc>
          <w:tcPr>
            <w:tcW w:w="6515" w:type="dxa"/>
          </w:tcPr>
          <w:p w14:paraId="740DDF42" w14:textId="2AA842E6" w:rsidR="00423131" w:rsidRPr="00A35C17" w:rsidRDefault="00B372E7" w:rsidP="002F36A5">
            <w:pPr>
              <w:rPr>
                <w:color w:val="365F91" w:themeColor="accent1" w:themeShade="BF"/>
                <w:sz w:val="22"/>
              </w:rPr>
            </w:pPr>
            <w:r>
              <w:rPr>
                <w:color w:val="365F91" w:themeColor="accent1" w:themeShade="BF"/>
                <w:sz w:val="22"/>
              </w:rPr>
              <w:t xml:space="preserve">M 102AB  </w:t>
            </w:r>
            <w:r w:rsidR="00F87B0D">
              <w:rPr>
                <w:color w:val="365F91" w:themeColor="accent1" w:themeShade="BF"/>
                <w:sz w:val="22"/>
              </w:rPr>
              <w:t>Actividad que busca interiorizar la mirada que tenían los europeos sobre América a través de la pintura</w:t>
            </w:r>
          </w:p>
        </w:tc>
      </w:tr>
    </w:tbl>
    <w:p w14:paraId="78FCF790" w14:textId="77777777" w:rsidR="00423131" w:rsidRDefault="00423131" w:rsidP="00423131">
      <w:pPr>
        <w:spacing w:after="0"/>
        <w:rPr>
          <w:sz w:val="22"/>
        </w:rPr>
      </w:pPr>
    </w:p>
    <w:p w14:paraId="04D5D055" w14:textId="77777777" w:rsidR="00A6748C" w:rsidRDefault="00A6748C" w:rsidP="00423131">
      <w:pPr>
        <w:spacing w:after="0"/>
        <w:rPr>
          <w:sz w:val="22"/>
        </w:rPr>
      </w:pPr>
    </w:p>
    <w:p w14:paraId="19A60381" w14:textId="77777777" w:rsidR="00A6748C" w:rsidRDefault="00A6748C" w:rsidP="00423131">
      <w:pPr>
        <w:spacing w:after="0"/>
        <w:rPr>
          <w:sz w:val="22"/>
        </w:rPr>
      </w:pPr>
    </w:p>
    <w:p w14:paraId="30B4F142" w14:textId="77777777" w:rsidR="00F87B0D" w:rsidRPr="00A35C17" w:rsidRDefault="00F87B0D" w:rsidP="00423131">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15"/>
      </w:tblGrid>
      <w:tr w:rsidR="00423131" w:rsidRPr="00A35C17" w14:paraId="2237087D" w14:textId="77777777" w:rsidTr="00423131">
        <w:tc>
          <w:tcPr>
            <w:tcW w:w="9033" w:type="dxa"/>
            <w:gridSpan w:val="2"/>
            <w:shd w:val="clear" w:color="auto" w:fill="000000" w:themeFill="text1"/>
          </w:tcPr>
          <w:p w14:paraId="1BB24CBF" w14:textId="77777777" w:rsidR="00423131" w:rsidRPr="00A35C17" w:rsidRDefault="00423131" w:rsidP="00423131">
            <w:pPr>
              <w:jc w:val="center"/>
              <w:rPr>
                <w:b/>
                <w:color w:val="365F91" w:themeColor="accent1" w:themeShade="BF"/>
                <w:sz w:val="22"/>
              </w:rPr>
            </w:pPr>
            <w:r>
              <w:rPr>
                <w:b/>
                <w:color w:val="365F91" w:themeColor="accent1" w:themeShade="BF"/>
                <w:sz w:val="22"/>
              </w:rPr>
              <w:t>Profundiza</w:t>
            </w:r>
            <w:r w:rsidRPr="00A35C17">
              <w:rPr>
                <w:b/>
                <w:color w:val="365F91" w:themeColor="accent1" w:themeShade="BF"/>
                <w:sz w:val="22"/>
              </w:rPr>
              <w:t>: recurso nuevo</w:t>
            </w:r>
          </w:p>
        </w:tc>
      </w:tr>
      <w:tr w:rsidR="00423131" w:rsidRPr="00A35C17" w14:paraId="0FF6B344" w14:textId="77777777" w:rsidTr="00423131">
        <w:tc>
          <w:tcPr>
            <w:tcW w:w="2518" w:type="dxa"/>
          </w:tcPr>
          <w:p w14:paraId="344D79BB" w14:textId="77777777" w:rsidR="00423131" w:rsidRPr="00A35C17" w:rsidRDefault="00423131" w:rsidP="00423131">
            <w:pPr>
              <w:rPr>
                <w:b/>
                <w:color w:val="365F91" w:themeColor="accent1" w:themeShade="BF"/>
                <w:sz w:val="22"/>
              </w:rPr>
            </w:pPr>
            <w:r w:rsidRPr="00A35C17">
              <w:rPr>
                <w:b/>
                <w:color w:val="365F91" w:themeColor="accent1" w:themeShade="BF"/>
                <w:sz w:val="22"/>
              </w:rPr>
              <w:t>Código</w:t>
            </w:r>
          </w:p>
        </w:tc>
        <w:tc>
          <w:tcPr>
            <w:tcW w:w="6515" w:type="dxa"/>
          </w:tcPr>
          <w:p w14:paraId="1B43B801" w14:textId="00F7FFB1" w:rsidR="00423131" w:rsidRPr="00A35C17" w:rsidRDefault="00423131" w:rsidP="00423131">
            <w:pPr>
              <w:rPr>
                <w:b/>
                <w:color w:val="365F91" w:themeColor="accent1" w:themeShade="BF"/>
                <w:sz w:val="22"/>
              </w:rPr>
            </w:pPr>
            <w:r w:rsidRPr="00A35C17">
              <w:rPr>
                <w:color w:val="365F91" w:themeColor="accent1" w:themeShade="BF"/>
                <w:sz w:val="22"/>
              </w:rPr>
              <w:t>CS_07_05_REC</w:t>
            </w:r>
            <w:r>
              <w:rPr>
                <w:color w:val="365F91" w:themeColor="accent1" w:themeShade="BF"/>
                <w:sz w:val="22"/>
              </w:rPr>
              <w:t>21</w:t>
            </w:r>
          </w:p>
        </w:tc>
      </w:tr>
      <w:tr w:rsidR="00423131" w:rsidRPr="00A35C17" w14:paraId="47CDA0A7" w14:textId="77777777" w:rsidTr="00423131">
        <w:tc>
          <w:tcPr>
            <w:tcW w:w="2518" w:type="dxa"/>
          </w:tcPr>
          <w:p w14:paraId="0647F453" w14:textId="77777777" w:rsidR="00423131" w:rsidRPr="00A35C17" w:rsidRDefault="00423131" w:rsidP="00423131">
            <w:pPr>
              <w:rPr>
                <w:color w:val="365F91" w:themeColor="accent1" w:themeShade="BF"/>
                <w:sz w:val="22"/>
              </w:rPr>
            </w:pPr>
            <w:r w:rsidRPr="00A35C17">
              <w:rPr>
                <w:b/>
                <w:color w:val="365F91" w:themeColor="accent1" w:themeShade="BF"/>
                <w:sz w:val="22"/>
              </w:rPr>
              <w:t>Título</w:t>
            </w:r>
          </w:p>
        </w:tc>
        <w:tc>
          <w:tcPr>
            <w:tcW w:w="6515" w:type="dxa"/>
          </w:tcPr>
          <w:p w14:paraId="1174C59C" w14:textId="141B35BE" w:rsidR="00423131" w:rsidRPr="00A35C17" w:rsidRDefault="00CE2F08" w:rsidP="00EB2A70">
            <w:pPr>
              <w:rPr>
                <w:color w:val="365F91" w:themeColor="accent1" w:themeShade="BF"/>
                <w:sz w:val="22"/>
              </w:rPr>
            </w:pPr>
            <w:r>
              <w:rPr>
                <w:color w:val="365F91" w:themeColor="accent1" w:themeShade="BF"/>
                <w:sz w:val="22"/>
              </w:rPr>
              <w:t xml:space="preserve">Fray Bartolomé de </w:t>
            </w:r>
            <w:r w:rsidR="00EB2A70">
              <w:rPr>
                <w:color w:val="365F91" w:themeColor="accent1" w:themeShade="BF"/>
                <w:sz w:val="22"/>
              </w:rPr>
              <w:t>l</w:t>
            </w:r>
            <w:r>
              <w:rPr>
                <w:color w:val="365F91" w:themeColor="accent1" w:themeShade="BF"/>
                <w:sz w:val="22"/>
              </w:rPr>
              <w:t>as Casas y la esclavitud</w:t>
            </w:r>
          </w:p>
        </w:tc>
      </w:tr>
      <w:tr w:rsidR="00423131" w:rsidRPr="00A35C17" w14:paraId="06A6592E" w14:textId="77777777" w:rsidTr="00423131">
        <w:tc>
          <w:tcPr>
            <w:tcW w:w="2518" w:type="dxa"/>
          </w:tcPr>
          <w:p w14:paraId="3698FC3D" w14:textId="77777777" w:rsidR="00423131" w:rsidRPr="00A35C17" w:rsidRDefault="00423131" w:rsidP="00423131">
            <w:pPr>
              <w:rPr>
                <w:color w:val="365F91" w:themeColor="accent1" w:themeShade="BF"/>
                <w:sz w:val="22"/>
              </w:rPr>
            </w:pPr>
            <w:r w:rsidRPr="00A35C17">
              <w:rPr>
                <w:b/>
                <w:color w:val="365F91" w:themeColor="accent1" w:themeShade="BF"/>
                <w:sz w:val="22"/>
              </w:rPr>
              <w:t>Descripción</w:t>
            </w:r>
          </w:p>
        </w:tc>
        <w:tc>
          <w:tcPr>
            <w:tcW w:w="6515" w:type="dxa"/>
          </w:tcPr>
          <w:p w14:paraId="26117446" w14:textId="3EFB0D3D" w:rsidR="00423131" w:rsidRPr="00A35C17" w:rsidRDefault="00B372E7" w:rsidP="00423131">
            <w:pPr>
              <w:rPr>
                <w:color w:val="365F91" w:themeColor="accent1" w:themeShade="BF"/>
                <w:sz w:val="22"/>
              </w:rPr>
            </w:pPr>
            <w:r>
              <w:rPr>
                <w:color w:val="365F91" w:themeColor="accent1" w:themeShade="BF"/>
                <w:sz w:val="22"/>
              </w:rPr>
              <w:t xml:space="preserve">F 13  </w:t>
            </w:r>
            <w:r w:rsidR="00423131">
              <w:rPr>
                <w:color w:val="365F91" w:themeColor="accent1" w:themeShade="BF"/>
                <w:sz w:val="22"/>
              </w:rPr>
              <w:t>Actividad que busca profundizar e interpretar cómo y por qué llegó la mano de obra negra al continente</w:t>
            </w:r>
          </w:p>
        </w:tc>
      </w:tr>
    </w:tbl>
    <w:p w14:paraId="36B7F295" w14:textId="77777777" w:rsidR="00423131" w:rsidRDefault="00423131" w:rsidP="00423131">
      <w:pPr>
        <w:rPr>
          <w:sz w:val="22"/>
        </w:rPr>
      </w:pPr>
    </w:p>
    <w:p w14:paraId="32916266" w14:textId="488618A2" w:rsidR="00B372E7" w:rsidRDefault="00F87B0D" w:rsidP="008954A4">
      <w:pPr>
        <w:spacing w:after="0"/>
        <w:rPr>
          <w:sz w:val="22"/>
        </w:rPr>
      </w:pPr>
      <w:r w:rsidRPr="00423131">
        <w:rPr>
          <w:sz w:val="22"/>
          <w:highlight w:val="yellow"/>
        </w:rPr>
        <w:t>[Sección 1]</w:t>
      </w:r>
      <w:r>
        <w:rPr>
          <w:sz w:val="22"/>
        </w:rPr>
        <w:t xml:space="preserve"> </w:t>
      </w:r>
      <w:r>
        <w:rPr>
          <w:b/>
          <w:sz w:val="22"/>
        </w:rPr>
        <w:t>4. Fin de tema</w:t>
      </w:r>
    </w:p>
    <w:p w14:paraId="5B6BEDAB" w14:textId="77777777" w:rsidR="008954A4" w:rsidRPr="00036E79" w:rsidRDefault="008954A4" w:rsidP="008954A4">
      <w:pPr>
        <w:spacing w:after="0"/>
        <w:rPr>
          <w:sz w:val="22"/>
        </w:rPr>
      </w:pPr>
    </w:p>
    <w:tbl>
      <w:tblPr>
        <w:tblStyle w:val="Tablaconcuadrcula"/>
        <w:tblW w:w="0" w:type="auto"/>
        <w:tblLook w:val="04A0" w:firstRow="1" w:lastRow="0" w:firstColumn="1" w:lastColumn="0" w:noHBand="0" w:noVBand="1"/>
      </w:tblPr>
      <w:tblGrid>
        <w:gridCol w:w="2518"/>
        <w:gridCol w:w="6515"/>
      </w:tblGrid>
      <w:tr w:rsidR="00B372E7" w:rsidRPr="00A35C17" w14:paraId="49272C89" w14:textId="77777777" w:rsidTr="00E76A9D">
        <w:tc>
          <w:tcPr>
            <w:tcW w:w="9033" w:type="dxa"/>
            <w:gridSpan w:val="2"/>
            <w:shd w:val="clear" w:color="auto" w:fill="000000" w:themeFill="text1"/>
          </w:tcPr>
          <w:p w14:paraId="0E78BE3F" w14:textId="77777777" w:rsidR="00B372E7" w:rsidRPr="00A35C17" w:rsidRDefault="00B372E7" w:rsidP="00E76A9D">
            <w:pPr>
              <w:jc w:val="center"/>
              <w:rPr>
                <w:b/>
                <w:color w:val="365F91" w:themeColor="accent1" w:themeShade="BF"/>
                <w:sz w:val="22"/>
              </w:rPr>
            </w:pPr>
            <w:r w:rsidRPr="00A35C17">
              <w:rPr>
                <w:b/>
                <w:color w:val="365F91" w:themeColor="accent1" w:themeShade="BF"/>
                <w:sz w:val="22"/>
              </w:rPr>
              <w:t>Practica: recurso nuevo</w:t>
            </w:r>
          </w:p>
        </w:tc>
      </w:tr>
      <w:tr w:rsidR="00B372E7" w:rsidRPr="00A35C17" w14:paraId="0355CD73" w14:textId="77777777" w:rsidTr="00E76A9D">
        <w:tc>
          <w:tcPr>
            <w:tcW w:w="2518" w:type="dxa"/>
          </w:tcPr>
          <w:p w14:paraId="7EE45FB4" w14:textId="77777777" w:rsidR="00B372E7" w:rsidRPr="00A35C17" w:rsidRDefault="00B372E7" w:rsidP="00E76A9D">
            <w:pPr>
              <w:rPr>
                <w:b/>
                <w:color w:val="365F91" w:themeColor="accent1" w:themeShade="BF"/>
                <w:sz w:val="22"/>
              </w:rPr>
            </w:pPr>
            <w:r w:rsidRPr="00A35C17">
              <w:rPr>
                <w:b/>
                <w:color w:val="365F91" w:themeColor="accent1" w:themeShade="BF"/>
                <w:sz w:val="22"/>
              </w:rPr>
              <w:t>Código</w:t>
            </w:r>
          </w:p>
        </w:tc>
        <w:tc>
          <w:tcPr>
            <w:tcW w:w="6515" w:type="dxa"/>
          </w:tcPr>
          <w:p w14:paraId="1A3877BA" w14:textId="5EEF69B5" w:rsidR="00B372E7" w:rsidRPr="00A35C17" w:rsidRDefault="00B372E7" w:rsidP="00E76A9D">
            <w:pPr>
              <w:rPr>
                <w:b/>
                <w:color w:val="365F91" w:themeColor="accent1" w:themeShade="BF"/>
                <w:sz w:val="22"/>
              </w:rPr>
            </w:pPr>
            <w:r w:rsidRPr="00A35C17">
              <w:rPr>
                <w:color w:val="365F91" w:themeColor="accent1" w:themeShade="BF"/>
                <w:sz w:val="22"/>
              </w:rPr>
              <w:t>CS_07_05_REC</w:t>
            </w:r>
            <w:r>
              <w:rPr>
                <w:color w:val="365F91" w:themeColor="accent1" w:themeShade="BF"/>
                <w:sz w:val="22"/>
              </w:rPr>
              <w:t>22</w:t>
            </w:r>
          </w:p>
        </w:tc>
      </w:tr>
      <w:tr w:rsidR="00B372E7" w:rsidRPr="00A35C17" w14:paraId="39552037" w14:textId="77777777" w:rsidTr="00E76A9D">
        <w:tc>
          <w:tcPr>
            <w:tcW w:w="2518" w:type="dxa"/>
          </w:tcPr>
          <w:p w14:paraId="0DB77512" w14:textId="77777777" w:rsidR="00B372E7" w:rsidRPr="00A35C17" w:rsidRDefault="00B372E7" w:rsidP="00E76A9D">
            <w:pPr>
              <w:rPr>
                <w:color w:val="365F91" w:themeColor="accent1" w:themeShade="BF"/>
                <w:sz w:val="22"/>
              </w:rPr>
            </w:pPr>
            <w:r w:rsidRPr="00A35C17">
              <w:rPr>
                <w:b/>
                <w:color w:val="365F91" w:themeColor="accent1" w:themeShade="BF"/>
                <w:sz w:val="22"/>
              </w:rPr>
              <w:t>Título</w:t>
            </w:r>
          </w:p>
        </w:tc>
        <w:tc>
          <w:tcPr>
            <w:tcW w:w="6515" w:type="dxa"/>
          </w:tcPr>
          <w:p w14:paraId="5212E12B" w14:textId="2C475FFB" w:rsidR="00B372E7" w:rsidRPr="00A35C17" w:rsidRDefault="00B372E7" w:rsidP="00E76A9D">
            <w:pPr>
              <w:rPr>
                <w:color w:val="365F91" w:themeColor="accent1" w:themeShade="BF"/>
                <w:sz w:val="22"/>
              </w:rPr>
            </w:pPr>
            <w:r>
              <w:rPr>
                <w:color w:val="365F91" w:themeColor="accent1" w:themeShade="BF"/>
                <w:sz w:val="22"/>
              </w:rPr>
              <w:t>Autoevaluación</w:t>
            </w:r>
          </w:p>
        </w:tc>
      </w:tr>
      <w:tr w:rsidR="00B372E7" w:rsidRPr="00A35C17" w14:paraId="7A33E62E" w14:textId="77777777" w:rsidTr="00E76A9D">
        <w:tc>
          <w:tcPr>
            <w:tcW w:w="2518" w:type="dxa"/>
          </w:tcPr>
          <w:p w14:paraId="11C19F8C" w14:textId="77777777" w:rsidR="00B372E7" w:rsidRPr="00A35C17" w:rsidRDefault="00B372E7" w:rsidP="00E76A9D">
            <w:pPr>
              <w:rPr>
                <w:color w:val="365F91" w:themeColor="accent1" w:themeShade="BF"/>
                <w:sz w:val="22"/>
              </w:rPr>
            </w:pPr>
            <w:r w:rsidRPr="00A35C17">
              <w:rPr>
                <w:b/>
                <w:color w:val="365F91" w:themeColor="accent1" w:themeShade="BF"/>
                <w:sz w:val="22"/>
              </w:rPr>
              <w:t>Descripción</w:t>
            </w:r>
          </w:p>
        </w:tc>
        <w:tc>
          <w:tcPr>
            <w:tcW w:w="6515" w:type="dxa"/>
          </w:tcPr>
          <w:p w14:paraId="4C126EDD" w14:textId="72E978BC" w:rsidR="00B372E7" w:rsidRPr="00A35C17" w:rsidRDefault="00B372E7" w:rsidP="006D1A1E">
            <w:pPr>
              <w:rPr>
                <w:color w:val="365F91" w:themeColor="accent1" w:themeShade="BF"/>
                <w:sz w:val="22"/>
              </w:rPr>
            </w:pPr>
            <w:r>
              <w:rPr>
                <w:color w:val="365F91" w:themeColor="accent1" w:themeShade="BF"/>
                <w:sz w:val="22"/>
              </w:rPr>
              <w:t>M 4A   Eval</w:t>
            </w:r>
            <w:r w:rsidR="006D1A1E">
              <w:rPr>
                <w:color w:val="365F91" w:themeColor="accent1" w:themeShade="BF"/>
                <w:sz w:val="22"/>
              </w:rPr>
              <w:t>ú</w:t>
            </w:r>
            <w:r>
              <w:rPr>
                <w:color w:val="365F91" w:themeColor="accent1" w:themeShade="BF"/>
                <w:sz w:val="22"/>
              </w:rPr>
              <w:t>a tus conocimientos sobre El colonialismo en América</w:t>
            </w:r>
          </w:p>
        </w:tc>
      </w:tr>
    </w:tbl>
    <w:p w14:paraId="4E12F5A0" w14:textId="77777777" w:rsidR="00B372E7" w:rsidRPr="00C71E8F" w:rsidRDefault="00B372E7" w:rsidP="00036E79">
      <w:pPr>
        <w:spacing w:after="0"/>
        <w:rPr>
          <w:sz w:val="22"/>
          <w:highlight w:val="yellow"/>
        </w:rPr>
      </w:pPr>
    </w:p>
    <w:tbl>
      <w:tblPr>
        <w:tblStyle w:val="Tablaconcuadrcula"/>
        <w:tblW w:w="0" w:type="auto"/>
        <w:tblLayout w:type="fixed"/>
        <w:tblLook w:val="04A0" w:firstRow="1" w:lastRow="0" w:firstColumn="1" w:lastColumn="0" w:noHBand="0" w:noVBand="1"/>
      </w:tblPr>
      <w:tblGrid>
        <w:gridCol w:w="2660"/>
        <w:gridCol w:w="283"/>
        <w:gridCol w:w="6394"/>
      </w:tblGrid>
      <w:tr w:rsidR="00036E79" w:rsidRPr="00C71E8F" w14:paraId="5239ED7A" w14:textId="77777777" w:rsidTr="008954A4">
        <w:tc>
          <w:tcPr>
            <w:tcW w:w="9337" w:type="dxa"/>
            <w:gridSpan w:val="3"/>
            <w:shd w:val="clear" w:color="auto" w:fill="000000" w:themeFill="text1"/>
          </w:tcPr>
          <w:p w14:paraId="3869E9C5" w14:textId="77777777" w:rsidR="00036E79" w:rsidRPr="00C71E8F" w:rsidRDefault="00036E79" w:rsidP="00036E79">
            <w:pPr>
              <w:jc w:val="center"/>
              <w:rPr>
                <w:b/>
                <w:color w:val="FFFFFF" w:themeColor="background1"/>
                <w:sz w:val="22"/>
              </w:rPr>
            </w:pPr>
            <w:r w:rsidRPr="00C71E8F">
              <w:rPr>
                <w:b/>
                <w:color w:val="FFFFFF" w:themeColor="background1"/>
                <w:sz w:val="22"/>
              </w:rPr>
              <w:t>Webs de referencia</w:t>
            </w:r>
          </w:p>
        </w:tc>
      </w:tr>
      <w:tr w:rsidR="00036E79" w:rsidRPr="00C71E8F" w14:paraId="5540B395" w14:textId="77777777" w:rsidTr="008954A4">
        <w:tc>
          <w:tcPr>
            <w:tcW w:w="2660" w:type="dxa"/>
          </w:tcPr>
          <w:p w14:paraId="13584308" w14:textId="77777777" w:rsidR="00036E79" w:rsidRPr="00C71E8F" w:rsidRDefault="00036E79" w:rsidP="00036E79">
            <w:pPr>
              <w:rPr>
                <w:b/>
                <w:color w:val="000000"/>
                <w:sz w:val="22"/>
              </w:rPr>
            </w:pPr>
            <w:r w:rsidRPr="00C71E8F">
              <w:rPr>
                <w:b/>
                <w:color w:val="000000"/>
                <w:sz w:val="22"/>
              </w:rPr>
              <w:t>Código</w:t>
            </w:r>
          </w:p>
        </w:tc>
        <w:tc>
          <w:tcPr>
            <w:tcW w:w="6677" w:type="dxa"/>
            <w:gridSpan w:val="2"/>
          </w:tcPr>
          <w:p w14:paraId="3C1037FD" w14:textId="765421F5" w:rsidR="00036E79" w:rsidRPr="00C71E8F" w:rsidRDefault="00036E79" w:rsidP="00036E79">
            <w:pPr>
              <w:rPr>
                <w:b/>
                <w:color w:val="000000"/>
                <w:sz w:val="22"/>
              </w:rPr>
            </w:pPr>
            <w:r w:rsidRPr="00C71E8F">
              <w:rPr>
                <w:color w:val="365F91" w:themeColor="accent1" w:themeShade="BF"/>
                <w:sz w:val="22"/>
              </w:rPr>
              <w:t>CS_07_05_REC</w:t>
            </w:r>
          </w:p>
        </w:tc>
      </w:tr>
      <w:tr w:rsidR="008954A4" w:rsidRPr="00C71E8F" w14:paraId="2351EF8B" w14:textId="77777777" w:rsidTr="008954A4">
        <w:tc>
          <w:tcPr>
            <w:tcW w:w="2660" w:type="dxa"/>
          </w:tcPr>
          <w:p w14:paraId="2E3650B1" w14:textId="77777777" w:rsidR="00036E79" w:rsidRPr="00C71E8F" w:rsidRDefault="00036E79" w:rsidP="00036E79">
            <w:pPr>
              <w:rPr>
                <w:color w:val="000000"/>
                <w:sz w:val="22"/>
              </w:rPr>
            </w:pPr>
            <w:r w:rsidRPr="00C71E8F">
              <w:rPr>
                <w:b/>
                <w:color w:val="000000"/>
                <w:sz w:val="22"/>
              </w:rPr>
              <w:t>Web 01</w:t>
            </w:r>
          </w:p>
        </w:tc>
        <w:tc>
          <w:tcPr>
            <w:tcW w:w="283" w:type="dxa"/>
          </w:tcPr>
          <w:p w14:paraId="74C26FEA" w14:textId="2E934CF7" w:rsidR="00036E79" w:rsidRPr="00C71E8F" w:rsidRDefault="00036E79" w:rsidP="00036E79">
            <w:pPr>
              <w:rPr>
                <w:sz w:val="22"/>
              </w:rPr>
            </w:pPr>
          </w:p>
        </w:tc>
        <w:tc>
          <w:tcPr>
            <w:tcW w:w="6394" w:type="dxa"/>
          </w:tcPr>
          <w:p w14:paraId="624C4723" w14:textId="493B7603" w:rsidR="00036E79" w:rsidRPr="00C71E8F" w:rsidRDefault="00DE5C60" w:rsidP="00036E79">
            <w:pPr>
              <w:rPr>
                <w:sz w:val="22"/>
              </w:rPr>
            </w:pPr>
            <w:r w:rsidRPr="00DE5C60">
              <w:rPr>
                <w:sz w:val="22"/>
              </w:rPr>
              <w:t>http://www.rtve.es/alacarta/videos/historia-de-america-latina/historia-america-latina-colonizacion-nueva-sociedad/1804551/</w:t>
            </w:r>
          </w:p>
        </w:tc>
      </w:tr>
      <w:tr w:rsidR="008954A4" w:rsidRPr="00C71E8F" w14:paraId="1603D2AB" w14:textId="77777777" w:rsidTr="008954A4">
        <w:tc>
          <w:tcPr>
            <w:tcW w:w="2660" w:type="dxa"/>
          </w:tcPr>
          <w:p w14:paraId="195F7B91" w14:textId="77777777" w:rsidR="00036E79" w:rsidRPr="00C71E8F" w:rsidRDefault="00036E79" w:rsidP="00036E79">
            <w:pPr>
              <w:rPr>
                <w:color w:val="000000"/>
                <w:sz w:val="22"/>
              </w:rPr>
            </w:pPr>
            <w:r w:rsidRPr="00C71E8F">
              <w:rPr>
                <w:b/>
                <w:color w:val="000000"/>
                <w:sz w:val="22"/>
              </w:rPr>
              <w:t>Web 02</w:t>
            </w:r>
          </w:p>
        </w:tc>
        <w:tc>
          <w:tcPr>
            <w:tcW w:w="283" w:type="dxa"/>
          </w:tcPr>
          <w:p w14:paraId="7F143BDE" w14:textId="104CCF6C" w:rsidR="00036E79" w:rsidRPr="00C71E8F" w:rsidRDefault="00036E79" w:rsidP="00036E79">
            <w:pPr>
              <w:rPr>
                <w:sz w:val="22"/>
              </w:rPr>
            </w:pPr>
          </w:p>
        </w:tc>
        <w:tc>
          <w:tcPr>
            <w:tcW w:w="6394" w:type="dxa"/>
          </w:tcPr>
          <w:p w14:paraId="4649BDD1" w14:textId="5FD29CE6" w:rsidR="00036E79" w:rsidRPr="00C71E8F" w:rsidRDefault="00D67252" w:rsidP="00036E79">
            <w:pPr>
              <w:rPr>
                <w:sz w:val="22"/>
              </w:rPr>
            </w:pPr>
            <w:hyperlink r:id="rId59" w:history="1">
              <w:r w:rsidR="00EB2A70" w:rsidRPr="00C84EB4">
                <w:rPr>
                  <w:rStyle w:val="Hipervnculo"/>
                  <w:sz w:val="22"/>
                </w:rPr>
                <w:t>http://adhilac.com.ar/?p=2138</w:t>
              </w:r>
            </w:hyperlink>
          </w:p>
        </w:tc>
      </w:tr>
      <w:tr w:rsidR="008954A4" w:rsidRPr="00C71E8F" w14:paraId="44F85062" w14:textId="77777777" w:rsidTr="008954A4">
        <w:tc>
          <w:tcPr>
            <w:tcW w:w="2660" w:type="dxa"/>
          </w:tcPr>
          <w:p w14:paraId="2BB5B87F" w14:textId="77777777" w:rsidR="00036E79" w:rsidRPr="00C71E8F" w:rsidRDefault="00036E79" w:rsidP="00036E79">
            <w:pPr>
              <w:rPr>
                <w:b/>
                <w:color w:val="000000"/>
                <w:sz w:val="22"/>
              </w:rPr>
            </w:pPr>
            <w:r w:rsidRPr="00C71E8F">
              <w:rPr>
                <w:b/>
                <w:color w:val="000000"/>
                <w:sz w:val="22"/>
              </w:rPr>
              <w:t>Web 03</w:t>
            </w:r>
          </w:p>
        </w:tc>
        <w:tc>
          <w:tcPr>
            <w:tcW w:w="283" w:type="dxa"/>
          </w:tcPr>
          <w:p w14:paraId="7573B9D3" w14:textId="36EA0A3D" w:rsidR="00036E79" w:rsidRPr="00C71E8F" w:rsidRDefault="00036E79" w:rsidP="00036E79">
            <w:pPr>
              <w:rPr>
                <w:sz w:val="22"/>
              </w:rPr>
            </w:pPr>
          </w:p>
        </w:tc>
        <w:tc>
          <w:tcPr>
            <w:tcW w:w="6394" w:type="dxa"/>
          </w:tcPr>
          <w:p w14:paraId="73ACBDBF" w14:textId="7EC22ED4" w:rsidR="00036E79" w:rsidRPr="00C71E8F" w:rsidRDefault="00C71E8F" w:rsidP="00036E79">
            <w:pPr>
              <w:rPr>
                <w:sz w:val="22"/>
              </w:rPr>
            </w:pPr>
            <w:r w:rsidRPr="00C71E8F">
              <w:rPr>
                <w:sz w:val="22"/>
              </w:rPr>
              <w:t>http://www.artehistoria.com/v2/contextos/1586.htm</w:t>
            </w:r>
          </w:p>
        </w:tc>
      </w:tr>
      <w:tr w:rsidR="008954A4" w:rsidRPr="00C71E8F" w14:paraId="6061AB25" w14:textId="77777777" w:rsidTr="008954A4">
        <w:tc>
          <w:tcPr>
            <w:tcW w:w="2660" w:type="dxa"/>
          </w:tcPr>
          <w:p w14:paraId="2BB96321" w14:textId="1DEF95BE" w:rsidR="00DE5C60" w:rsidRPr="00C71E8F" w:rsidRDefault="00DE5C60" w:rsidP="00036E79">
            <w:pPr>
              <w:rPr>
                <w:b/>
                <w:color w:val="000000"/>
                <w:sz w:val="22"/>
              </w:rPr>
            </w:pPr>
            <w:r>
              <w:rPr>
                <w:b/>
                <w:color w:val="000000"/>
                <w:sz w:val="22"/>
              </w:rPr>
              <w:t xml:space="preserve">Web 04 </w:t>
            </w:r>
          </w:p>
        </w:tc>
        <w:tc>
          <w:tcPr>
            <w:tcW w:w="283" w:type="dxa"/>
          </w:tcPr>
          <w:p w14:paraId="021CAD07" w14:textId="77777777" w:rsidR="00DE5C60" w:rsidRPr="00C71E8F" w:rsidRDefault="00DE5C60" w:rsidP="00036E79">
            <w:pPr>
              <w:rPr>
                <w:sz w:val="22"/>
              </w:rPr>
            </w:pPr>
          </w:p>
        </w:tc>
        <w:tc>
          <w:tcPr>
            <w:tcW w:w="6394" w:type="dxa"/>
          </w:tcPr>
          <w:p w14:paraId="21269653" w14:textId="5C9617F3" w:rsidR="00DE5C60" w:rsidRPr="00C71E8F" w:rsidRDefault="00D67252" w:rsidP="00036E79">
            <w:pPr>
              <w:rPr>
                <w:sz w:val="22"/>
              </w:rPr>
            </w:pPr>
            <w:hyperlink r:id="rId60" w:history="1">
              <w:r w:rsidR="00EB2A70" w:rsidRPr="00C84EB4">
                <w:rPr>
                  <w:rStyle w:val="Hipervnculo"/>
                  <w:sz w:val="22"/>
                </w:rPr>
                <w:t>http://www.panoramas.pitt.edu/content/sobre-la-historia-de-la-ca%C3%B1a-de-az%C3%BAcar-la-esclavitud-y-la-pobreza-del-trabajador-agr%C3%ADcola-la</w:t>
              </w:r>
            </w:hyperlink>
          </w:p>
        </w:tc>
      </w:tr>
      <w:tr w:rsidR="008954A4" w:rsidRPr="00C71E8F" w14:paraId="52246A53" w14:textId="77777777" w:rsidTr="008954A4">
        <w:tc>
          <w:tcPr>
            <w:tcW w:w="2660" w:type="dxa"/>
          </w:tcPr>
          <w:p w14:paraId="07D636E7" w14:textId="5E3F6B31" w:rsidR="00221202" w:rsidRDefault="006033BD" w:rsidP="00036E79">
            <w:pPr>
              <w:rPr>
                <w:b/>
                <w:color w:val="000000"/>
                <w:sz w:val="22"/>
              </w:rPr>
            </w:pPr>
            <w:r>
              <w:rPr>
                <w:b/>
                <w:color w:val="000000"/>
                <w:sz w:val="22"/>
              </w:rPr>
              <w:t>Web 05</w:t>
            </w:r>
          </w:p>
        </w:tc>
        <w:tc>
          <w:tcPr>
            <w:tcW w:w="283" w:type="dxa"/>
          </w:tcPr>
          <w:p w14:paraId="4004E2F5" w14:textId="77777777" w:rsidR="00221202" w:rsidRPr="00C71E8F" w:rsidRDefault="00221202" w:rsidP="00036E79">
            <w:pPr>
              <w:rPr>
                <w:sz w:val="22"/>
              </w:rPr>
            </w:pPr>
          </w:p>
        </w:tc>
        <w:tc>
          <w:tcPr>
            <w:tcW w:w="6394" w:type="dxa"/>
          </w:tcPr>
          <w:p w14:paraId="16839CD6" w14:textId="039DF7FE" w:rsidR="00221202" w:rsidRPr="00221202" w:rsidRDefault="006033BD" w:rsidP="00036E79">
            <w:pPr>
              <w:rPr>
                <w:sz w:val="22"/>
              </w:rPr>
            </w:pPr>
            <w:r w:rsidRPr="006033BD">
              <w:rPr>
                <w:sz w:val="22"/>
              </w:rPr>
              <w:t>http://www.artehistoria.com/v2/contextos/1637.htm</w:t>
            </w:r>
          </w:p>
        </w:tc>
      </w:tr>
      <w:tr w:rsidR="008954A4" w:rsidRPr="00C71E8F" w14:paraId="704159D0" w14:textId="77777777" w:rsidTr="008954A4">
        <w:tc>
          <w:tcPr>
            <w:tcW w:w="2660" w:type="dxa"/>
          </w:tcPr>
          <w:p w14:paraId="7AD4DF77" w14:textId="40F531F1" w:rsidR="00221202" w:rsidRDefault="00E2142E" w:rsidP="00036E79">
            <w:pPr>
              <w:rPr>
                <w:b/>
                <w:color w:val="000000"/>
                <w:sz w:val="22"/>
              </w:rPr>
            </w:pPr>
            <w:r>
              <w:rPr>
                <w:b/>
                <w:color w:val="000000"/>
                <w:sz w:val="22"/>
              </w:rPr>
              <w:t>Web 06</w:t>
            </w:r>
          </w:p>
        </w:tc>
        <w:tc>
          <w:tcPr>
            <w:tcW w:w="283" w:type="dxa"/>
          </w:tcPr>
          <w:p w14:paraId="538DDA74" w14:textId="77777777" w:rsidR="00221202" w:rsidRPr="00C71E8F" w:rsidRDefault="00221202" w:rsidP="00036E79">
            <w:pPr>
              <w:rPr>
                <w:sz w:val="22"/>
              </w:rPr>
            </w:pPr>
          </w:p>
        </w:tc>
        <w:tc>
          <w:tcPr>
            <w:tcW w:w="6394" w:type="dxa"/>
          </w:tcPr>
          <w:p w14:paraId="040288A8" w14:textId="4647863A" w:rsidR="00221202" w:rsidRPr="00221202" w:rsidRDefault="00E2142E" w:rsidP="00036E79">
            <w:pPr>
              <w:rPr>
                <w:sz w:val="22"/>
              </w:rPr>
            </w:pPr>
            <w:r w:rsidRPr="00E2142E">
              <w:rPr>
                <w:sz w:val="22"/>
              </w:rPr>
              <w:t>http://www.um.es/acehum/reflex_1.htm</w:t>
            </w:r>
          </w:p>
        </w:tc>
      </w:tr>
      <w:tr w:rsidR="008954A4" w:rsidRPr="00C71E8F" w14:paraId="4B3C49F4" w14:textId="77777777" w:rsidTr="008954A4">
        <w:tc>
          <w:tcPr>
            <w:tcW w:w="2660" w:type="dxa"/>
          </w:tcPr>
          <w:p w14:paraId="74758EF5" w14:textId="6C6707F3" w:rsidR="00221202" w:rsidRDefault="008954A4" w:rsidP="00036E79">
            <w:pPr>
              <w:rPr>
                <w:b/>
                <w:color w:val="000000"/>
                <w:sz w:val="22"/>
              </w:rPr>
            </w:pPr>
            <w:r>
              <w:rPr>
                <w:b/>
                <w:color w:val="000000"/>
                <w:sz w:val="22"/>
              </w:rPr>
              <w:t>Web 07</w:t>
            </w:r>
          </w:p>
        </w:tc>
        <w:tc>
          <w:tcPr>
            <w:tcW w:w="283" w:type="dxa"/>
          </w:tcPr>
          <w:p w14:paraId="5CFA3CF2" w14:textId="77777777" w:rsidR="00221202" w:rsidRPr="00C71E8F" w:rsidRDefault="00221202" w:rsidP="00036E79">
            <w:pPr>
              <w:rPr>
                <w:sz w:val="22"/>
              </w:rPr>
            </w:pPr>
          </w:p>
        </w:tc>
        <w:tc>
          <w:tcPr>
            <w:tcW w:w="6394" w:type="dxa"/>
          </w:tcPr>
          <w:p w14:paraId="0700F825" w14:textId="2064726A" w:rsidR="00221202" w:rsidRPr="00221202" w:rsidRDefault="008954A4" w:rsidP="00036E79">
            <w:pPr>
              <w:rPr>
                <w:sz w:val="22"/>
              </w:rPr>
            </w:pPr>
            <w:r w:rsidRPr="008954A4">
              <w:rPr>
                <w:sz w:val="22"/>
              </w:rPr>
              <w:t>http://www.researchgate.net/publication/265550781_Las_Trece_Colonias_de_Norteamrica_Una_Aproximacin_Histrica_al_Pro</w:t>
            </w:r>
            <w:r w:rsidRPr="008954A4">
              <w:rPr>
                <w:sz w:val="22"/>
              </w:rPr>
              <w:lastRenderedPageBreak/>
              <w:t>ceso_de_Desarrollo_Econmico_(The_XIII_American_Colonies__A_Historical_Approach_to_the_Process_of_Economic_Development)</w:t>
            </w:r>
          </w:p>
        </w:tc>
      </w:tr>
    </w:tbl>
    <w:p w14:paraId="05308D28" w14:textId="77777777" w:rsidR="00036E79" w:rsidRPr="00C71E8F" w:rsidRDefault="00036E79" w:rsidP="00036E79">
      <w:pPr>
        <w:spacing w:after="0"/>
        <w:rPr>
          <w:sz w:val="22"/>
          <w:highlight w:val="yellow"/>
        </w:rPr>
      </w:pPr>
    </w:p>
    <w:p w14:paraId="41183C14" w14:textId="77777777" w:rsidR="00036E79" w:rsidRDefault="00036E79" w:rsidP="003A04EF">
      <w:pPr>
        <w:rPr>
          <w:sz w:val="22"/>
        </w:rPr>
      </w:pPr>
    </w:p>
    <w:p w14:paraId="59C5937F" w14:textId="77777777" w:rsidR="00036E79" w:rsidRDefault="00036E79" w:rsidP="003A04EF">
      <w:pPr>
        <w:rPr>
          <w:sz w:val="22"/>
        </w:rPr>
      </w:pPr>
    </w:p>
    <w:p w14:paraId="0D99E518" w14:textId="77777777" w:rsidR="00BA2ED6" w:rsidRPr="00A51F15" w:rsidRDefault="00BA2ED6" w:rsidP="003A04EF">
      <w:pPr>
        <w:rPr>
          <w:sz w:val="22"/>
        </w:rPr>
        <w:sectPr w:rsidR="00BA2ED6" w:rsidRPr="00A51F15" w:rsidSect="006F5DBD">
          <w:pgSz w:w="12240" w:h="15840"/>
          <w:pgMar w:top="1701" w:right="1418" w:bottom="1418" w:left="1701" w:header="709" w:footer="709" w:gutter="0"/>
          <w:cols w:space="708"/>
          <w:titlePg/>
          <w:docGrid w:linePitch="360"/>
        </w:sectPr>
      </w:pPr>
    </w:p>
    <w:p w14:paraId="71B0101A" w14:textId="77777777" w:rsidR="00C74BE9" w:rsidRPr="00A51F15" w:rsidRDefault="00C74BE9" w:rsidP="003A04EF">
      <w:pPr>
        <w:rPr>
          <w:sz w:val="22"/>
        </w:rPr>
      </w:pPr>
    </w:p>
    <w:sectPr w:rsidR="00C74BE9" w:rsidRPr="00A51F15" w:rsidSect="006F5DBD">
      <w:pgSz w:w="12240" w:h="15840"/>
      <w:pgMar w:top="1701" w:right="1418" w:bottom="1418" w:left="1701" w:header="709" w:footer="709" w:gutter="0"/>
      <w:cols w:space="708"/>
      <w:titlePg/>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8E3DF6" w15:done="0"/>
  <w15:commentEx w15:paraId="10DA09DC" w15:done="0"/>
  <w15:commentEx w15:paraId="09D97254" w15:done="0"/>
  <w15:commentEx w15:paraId="5C56577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C496B7" w14:textId="77777777" w:rsidR="002B6E79" w:rsidRDefault="002B6E79" w:rsidP="003178D2">
      <w:pPr>
        <w:spacing w:after="0" w:line="240" w:lineRule="auto"/>
      </w:pPr>
      <w:r>
        <w:separator/>
      </w:r>
    </w:p>
  </w:endnote>
  <w:endnote w:type="continuationSeparator" w:id="0">
    <w:p w14:paraId="4681154B" w14:textId="77777777" w:rsidR="002B6E79" w:rsidRDefault="002B6E79" w:rsidP="00317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Verdana">
    <w:panose1 w:val="020B0604030504040204"/>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Segoe UI">
    <w:altName w:val="Courier New"/>
    <w:charset w:val="00"/>
    <w:family w:val="swiss"/>
    <w:pitch w:val="variable"/>
    <w:sig w:usb0="E10022FF" w:usb1="C000E47F" w:usb2="00000029" w:usb3="00000000" w:csb0="000001DF" w:csb1="00000000"/>
  </w:font>
  <w:font w:name="Arial Unicode MS">
    <w:panose1 w:val="020B0604020202020204"/>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84D160" w14:textId="77777777" w:rsidR="002B6E79" w:rsidRDefault="002B6E79" w:rsidP="003178D2">
      <w:pPr>
        <w:spacing w:after="0" w:line="240" w:lineRule="auto"/>
      </w:pPr>
      <w:r>
        <w:separator/>
      </w:r>
    </w:p>
  </w:footnote>
  <w:footnote w:type="continuationSeparator" w:id="0">
    <w:p w14:paraId="3F6B5C60" w14:textId="77777777" w:rsidR="002B6E79" w:rsidRDefault="002B6E79" w:rsidP="003178D2">
      <w:pPr>
        <w:spacing w:after="0" w:line="240" w:lineRule="auto"/>
      </w:pPr>
      <w:r>
        <w:continuationSeparator/>
      </w:r>
    </w:p>
  </w:footnote>
</w:footnote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esare Gaffurri">
    <w15:presenceInfo w15:providerId="Windows Live" w15:userId="7dbe2ef58d75ed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019"/>
    <w:rsid w:val="000208F7"/>
    <w:rsid w:val="00027A61"/>
    <w:rsid w:val="00034D93"/>
    <w:rsid w:val="00036E79"/>
    <w:rsid w:val="00043600"/>
    <w:rsid w:val="0004688A"/>
    <w:rsid w:val="0005471A"/>
    <w:rsid w:val="000556A2"/>
    <w:rsid w:val="000574CB"/>
    <w:rsid w:val="00060AFF"/>
    <w:rsid w:val="00074BE8"/>
    <w:rsid w:val="0007541D"/>
    <w:rsid w:val="00077C13"/>
    <w:rsid w:val="00085E68"/>
    <w:rsid w:val="000A4A09"/>
    <w:rsid w:val="000A66A4"/>
    <w:rsid w:val="000B79DD"/>
    <w:rsid w:val="000C0CCD"/>
    <w:rsid w:val="000C2FAB"/>
    <w:rsid w:val="000C54B5"/>
    <w:rsid w:val="000C6AF0"/>
    <w:rsid w:val="000F3C93"/>
    <w:rsid w:val="000F4023"/>
    <w:rsid w:val="000F73E0"/>
    <w:rsid w:val="0010421B"/>
    <w:rsid w:val="00104756"/>
    <w:rsid w:val="0011512D"/>
    <w:rsid w:val="00123D74"/>
    <w:rsid w:val="001254CE"/>
    <w:rsid w:val="00141AD7"/>
    <w:rsid w:val="001466A5"/>
    <w:rsid w:val="00155443"/>
    <w:rsid w:val="00156BA8"/>
    <w:rsid w:val="001571E0"/>
    <w:rsid w:val="00163693"/>
    <w:rsid w:val="00163D00"/>
    <w:rsid w:val="001641E1"/>
    <w:rsid w:val="001643A5"/>
    <w:rsid w:val="0018511A"/>
    <w:rsid w:val="00193D3B"/>
    <w:rsid w:val="00194A7F"/>
    <w:rsid w:val="001B4F60"/>
    <w:rsid w:val="001C1D1E"/>
    <w:rsid w:val="001C39FF"/>
    <w:rsid w:val="001E241D"/>
    <w:rsid w:val="001F14C8"/>
    <w:rsid w:val="00207F81"/>
    <w:rsid w:val="00216162"/>
    <w:rsid w:val="00216B73"/>
    <w:rsid w:val="00221202"/>
    <w:rsid w:val="002247F4"/>
    <w:rsid w:val="0022531C"/>
    <w:rsid w:val="00225DF3"/>
    <w:rsid w:val="0022798F"/>
    <w:rsid w:val="0023142B"/>
    <w:rsid w:val="002449DD"/>
    <w:rsid w:val="002504F4"/>
    <w:rsid w:val="00263CA3"/>
    <w:rsid w:val="00274FE0"/>
    <w:rsid w:val="002817A9"/>
    <w:rsid w:val="00284588"/>
    <w:rsid w:val="002940A9"/>
    <w:rsid w:val="002954CE"/>
    <w:rsid w:val="00297CDF"/>
    <w:rsid w:val="002A4FD1"/>
    <w:rsid w:val="002B6E79"/>
    <w:rsid w:val="002D6DA4"/>
    <w:rsid w:val="002E48F9"/>
    <w:rsid w:val="002F1D07"/>
    <w:rsid w:val="002F2993"/>
    <w:rsid w:val="002F36A5"/>
    <w:rsid w:val="00312D89"/>
    <w:rsid w:val="003178D2"/>
    <w:rsid w:val="00331B22"/>
    <w:rsid w:val="003368B4"/>
    <w:rsid w:val="00341DF2"/>
    <w:rsid w:val="00355B07"/>
    <w:rsid w:val="0037269C"/>
    <w:rsid w:val="00374E35"/>
    <w:rsid w:val="00376EAC"/>
    <w:rsid w:val="00382AB2"/>
    <w:rsid w:val="00390C23"/>
    <w:rsid w:val="003A04EF"/>
    <w:rsid w:val="003A0C40"/>
    <w:rsid w:val="003A3988"/>
    <w:rsid w:val="003B45EC"/>
    <w:rsid w:val="003B7FA9"/>
    <w:rsid w:val="003D71DE"/>
    <w:rsid w:val="003D71F5"/>
    <w:rsid w:val="003E4DDF"/>
    <w:rsid w:val="003E5F80"/>
    <w:rsid w:val="003E6294"/>
    <w:rsid w:val="003F1B7A"/>
    <w:rsid w:val="00423131"/>
    <w:rsid w:val="00430E14"/>
    <w:rsid w:val="00432638"/>
    <w:rsid w:val="00434447"/>
    <w:rsid w:val="00435874"/>
    <w:rsid w:val="0047005C"/>
    <w:rsid w:val="004731C3"/>
    <w:rsid w:val="0047541E"/>
    <w:rsid w:val="0048098C"/>
    <w:rsid w:val="00482AB4"/>
    <w:rsid w:val="00486A3B"/>
    <w:rsid w:val="00491661"/>
    <w:rsid w:val="00496502"/>
    <w:rsid w:val="004A770C"/>
    <w:rsid w:val="004B3C6A"/>
    <w:rsid w:val="004F4E3B"/>
    <w:rsid w:val="0050189C"/>
    <w:rsid w:val="0051645E"/>
    <w:rsid w:val="00525BFD"/>
    <w:rsid w:val="0052679D"/>
    <w:rsid w:val="005371F9"/>
    <w:rsid w:val="00540B0A"/>
    <w:rsid w:val="0054158D"/>
    <w:rsid w:val="005443D4"/>
    <w:rsid w:val="0055014F"/>
    <w:rsid w:val="005526C3"/>
    <w:rsid w:val="00566496"/>
    <w:rsid w:val="00567268"/>
    <w:rsid w:val="00572D67"/>
    <w:rsid w:val="0057763B"/>
    <w:rsid w:val="00580734"/>
    <w:rsid w:val="00591B98"/>
    <w:rsid w:val="00592486"/>
    <w:rsid w:val="00595D4B"/>
    <w:rsid w:val="005A2227"/>
    <w:rsid w:val="005A37BF"/>
    <w:rsid w:val="005A5B71"/>
    <w:rsid w:val="005B05BB"/>
    <w:rsid w:val="005B2B6E"/>
    <w:rsid w:val="005C56CB"/>
    <w:rsid w:val="005D71AF"/>
    <w:rsid w:val="005D753D"/>
    <w:rsid w:val="005E4894"/>
    <w:rsid w:val="005E79B9"/>
    <w:rsid w:val="006033BD"/>
    <w:rsid w:val="006176A8"/>
    <w:rsid w:val="00617ABD"/>
    <w:rsid w:val="00620CB7"/>
    <w:rsid w:val="00631B91"/>
    <w:rsid w:val="006326D1"/>
    <w:rsid w:val="00651FAF"/>
    <w:rsid w:val="00652229"/>
    <w:rsid w:val="0066188D"/>
    <w:rsid w:val="00664D5A"/>
    <w:rsid w:val="00671DE0"/>
    <w:rsid w:val="00673C1D"/>
    <w:rsid w:val="00681011"/>
    <w:rsid w:val="006827A7"/>
    <w:rsid w:val="00686ED3"/>
    <w:rsid w:val="00696D95"/>
    <w:rsid w:val="006A04E4"/>
    <w:rsid w:val="006A5A1B"/>
    <w:rsid w:val="006A6C9B"/>
    <w:rsid w:val="006B1C82"/>
    <w:rsid w:val="006C286C"/>
    <w:rsid w:val="006C3332"/>
    <w:rsid w:val="006D1A1E"/>
    <w:rsid w:val="006D4341"/>
    <w:rsid w:val="006E699A"/>
    <w:rsid w:val="006F5DBD"/>
    <w:rsid w:val="0070280E"/>
    <w:rsid w:val="007077E3"/>
    <w:rsid w:val="00711AC8"/>
    <w:rsid w:val="0072098B"/>
    <w:rsid w:val="007268B9"/>
    <w:rsid w:val="00732FD4"/>
    <w:rsid w:val="00743ABC"/>
    <w:rsid w:val="007449A7"/>
    <w:rsid w:val="0075018E"/>
    <w:rsid w:val="00754221"/>
    <w:rsid w:val="0077219E"/>
    <w:rsid w:val="00795A61"/>
    <w:rsid w:val="00795ED7"/>
    <w:rsid w:val="007971DB"/>
    <w:rsid w:val="007A260E"/>
    <w:rsid w:val="007B7884"/>
    <w:rsid w:val="007C147D"/>
    <w:rsid w:val="007C1680"/>
    <w:rsid w:val="007C4491"/>
    <w:rsid w:val="007E29CB"/>
    <w:rsid w:val="00801221"/>
    <w:rsid w:val="00801D2D"/>
    <w:rsid w:val="008059D7"/>
    <w:rsid w:val="008062A0"/>
    <w:rsid w:val="008132D8"/>
    <w:rsid w:val="00813B7F"/>
    <w:rsid w:val="00854984"/>
    <w:rsid w:val="00861353"/>
    <w:rsid w:val="0086162E"/>
    <w:rsid w:val="00871330"/>
    <w:rsid w:val="00881235"/>
    <w:rsid w:val="008830BF"/>
    <w:rsid w:val="00886C44"/>
    <w:rsid w:val="00892A50"/>
    <w:rsid w:val="008954A4"/>
    <w:rsid w:val="008955D8"/>
    <w:rsid w:val="008A2F2B"/>
    <w:rsid w:val="008A437B"/>
    <w:rsid w:val="008B0784"/>
    <w:rsid w:val="008B0A3D"/>
    <w:rsid w:val="008B1567"/>
    <w:rsid w:val="008B6A77"/>
    <w:rsid w:val="008B7C8C"/>
    <w:rsid w:val="008C2B8B"/>
    <w:rsid w:val="008C2BFC"/>
    <w:rsid w:val="008C2F0E"/>
    <w:rsid w:val="008C6FED"/>
    <w:rsid w:val="008C706D"/>
    <w:rsid w:val="008D783B"/>
    <w:rsid w:val="008E2039"/>
    <w:rsid w:val="008E5B99"/>
    <w:rsid w:val="008F63A9"/>
    <w:rsid w:val="0090183E"/>
    <w:rsid w:val="00904C3B"/>
    <w:rsid w:val="0091218E"/>
    <w:rsid w:val="00916D51"/>
    <w:rsid w:val="009220C8"/>
    <w:rsid w:val="00930C48"/>
    <w:rsid w:val="00933C14"/>
    <w:rsid w:val="009359D5"/>
    <w:rsid w:val="009422C0"/>
    <w:rsid w:val="009441D8"/>
    <w:rsid w:val="009456CF"/>
    <w:rsid w:val="00964090"/>
    <w:rsid w:val="00967ADC"/>
    <w:rsid w:val="009A2D8D"/>
    <w:rsid w:val="009B34CA"/>
    <w:rsid w:val="009E2269"/>
    <w:rsid w:val="009F377A"/>
    <w:rsid w:val="009F393A"/>
    <w:rsid w:val="009F3D6C"/>
    <w:rsid w:val="00A05C17"/>
    <w:rsid w:val="00A1332D"/>
    <w:rsid w:val="00A16481"/>
    <w:rsid w:val="00A24879"/>
    <w:rsid w:val="00A341DD"/>
    <w:rsid w:val="00A35C17"/>
    <w:rsid w:val="00A3772E"/>
    <w:rsid w:val="00A40308"/>
    <w:rsid w:val="00A417A8"/>
    <w:rsid w:val="00A477AF"/>
    <w:rsid w:val="00A51F15"/>
    <w:rsid w:val="00A57ADE"/>
    <w:rsid w:val="00A625DC"/>
    <w:rsid w:val="00A6748C"/>
    <w:rsid w:val="00A74D6C"/>
    <w:rsid w:val="00A91C2D"/>
    <w:rsid w:val="00A949B2"/>
    <w:rsid w:val="00AA0E92"/>
    <w:rsid w:val="00AA19B1"/>
    <w:rsid w:val="00AB31B7"/>
    <w:rsid w:val="00AB5F73"/>
    <w:rsid w:val="00AE0368"/>
    <w:rsid w:val="00AE16DA"/>
    <w:rsid w:val="00AF0C13"/>
    <w:rsid w:val="00AF2DF4"/>
    <w:rsid w:val="00B07A6F"/>
    <w:rsid w:val="00B25B2A"/>
    <w:rsid w:val="00B37255"/>
    <w:rsid w:val="00B372E7"/>
    <w:rsid w:val="00B603BF"/>
    <w:rsid w:val="00B660CC"/>
    <w:rsid w:val="00B66E9B"/>
    <w:rsid w:val="00B76F93"/>
    <w:rsid w:val="00B8324F"/>
    <w:rsid w:val="00B904E3"/>
    <w:rsid w:val="00B91043"/>
    <w:rsid w:val="00BA2ED6"/>
    <w:rsid w:val="00BB5AAC"/>
    <w:rsid w:val="00BE0E3E"/>
    <w:rsid w:val="00BE6055"/>
    <w:rsid w:val="00BE6509"/>
    <w:rsid w:val="00BF2D9F"/>
    <w:rsid w:val="00BF4267"/>
    <w:rsid w:val="00BF6CE1"/>
    <w:rsid w:val="00C018CE"/>
    <w:rsid w:val="00C04335"/>
    <w:rsid w:val="00C11E1B"/>
    <w:rsid w:val="00C204DB"/>
    <w:rsid w:val="00C20A65"/>
    <w:rsid w:val="00C22B24"/>
    <w:rsid w:val="00C30D20"/>
    <w:rsid w:val="00C44F72"/>
    <w:rsid w:val="00C45822"/>
    <w:rsid w:val="00C50CC8"/>
    <w:rsid w:val="00C5126B"/>
    <w:rsid w:val="00C71609"/>
    <w:rsid w:val="00C71E8F"/>
    <w:rsid w:val="00C74BE9"/>
    <w:rsid w:val="00C85EDA"/>
    <w:rsid w:val="00C9032C"/>
    <w:rsid w:val="00C91253"/>
    <w:rsid w:val="00C912EA"/>
    <w:rsid w:val="00CA3417"/>
    <w:rsid w:val="00CA3EA0"/>
    <w:rsid w:val="00CA6472"/>
    <w:rsid w:val="00CB0CDF"/>
    <w:rsid w:val="00CB379C"/>
    <w:rsid w:val="00CD509B"/>
    <w:rsid w:val="00CE250D"/>
    <w:rsid w:val="00CE2F08"/>
    <w:rsid w:val="00CE36F6"/>
    <w:rsid w:val="00CE71B8"/>
    <w:rsid w:val="00CF0EE5"/>
    <w:rsid w:val="00D039EA"/>
    <w:rsid w:val="00D07D5F"/>
    <w:rsid w:val="00D213B1"/>
    <w:rsid w:val="00D31CEC"/>
    <w:rsid w:val="00D34636"/>
    <w:rsid w:val="00D67252"/>
    <w:rsid w:val="00D753C7"/>
    <w:rsid w:val="00DA333E"/>
    <w:rsid w:val="00DC42DE"/>
    <w:rsid w:val="00DC59D2"/>
    <w:rsid w:val="00DC74DD"/>
    <w:rsid w:val="00DD0EB7"/>
    <w:rsid w:val="00DD3C76"/>
    <w:rsid w:val="00DE009B"/>
    <w:rsid w:val="00DE5C60"/>
    <w:rsid w:val="00DF1033"/>
    <w:rsid w:val="00DF562F"/>
    <w:rsid w:val="00DF7372"/>
    <w:rsid w:val="00E0460C"/>
    <w:rsid w:val="00E1246B"/>
    <w:rsid w:val="00E14AA1"/>
    <w:rsid w:val="00E2142E"/>
    <w:rsid w:val="00E21CD6"/>
    <w:rsid w:val="00E274A7"/>
    <w:rsid w:val="00E34474"/>
    <w:rsid w:val="00E41640"/>
    <w:rsid w:val="00E45380"/>
    <w:rsid w:val="00E47DE4"/>
    <w:rsid w:val="00E5042D"/>
    <w:rsid w:val="00E57C34"/>
    <w:rsid w:val="00E61FE3"/>
    <w:rsid w:val="00E70A88"/>
    <w:rsid w:val="00E76A9D"/>
    <w:rsid w:val="00E80D6C"/>
    <w:rsid w:val="00E875D3"/>
    <w:rsid w:val="00E92854"/>
    <w:rsid w:val="00E93CA1"/>
    <w:rsid w:val="00EA0019"/>
    <w:rsid w:val="00EB2A70"/>
    <w:rsid w:val="00EC03E1"/>
    <w:rsid w:val="00EC3F01"/>
    <w:rsid w:val="00EC68FC"/>
    <w:rsid w:val="00EC725F"/>
    <w:rsid w:val="00EE3432"/>
    <w:rsid w:val="00EE500F"/>
    <w:rsid w:val="00EF1DD2"/>
    <w:rsid w:val="00F13348"/>
    <w:rsid w:val="00F16FE0"/>
    <w:rsid w:val="00F24550"/>
    <w:rsid w:val="00F24E4E"/>
    <w:rsid w:val="00F30C2F"/>
    <w:rsid w:val="00F4209C"/>
    <w:rsid w:val="00F42F65"/>
    <w:rsid w:val="00F60791"/>
    <w:rsid w:val="00F6260B"/>
    <w:rsid w:val="00F63279"/>
    <w:rsid w:val="00F6421F"/>
    <w:rsid w:val="00F74927"/>
    <w:rsid w:val="00F8405B"/>
    <w:rsid w:val="00F8738F"/>
    <w:rsid w:val="00F87B0D"/>
    <w:rsid w:val="00F90155"/>
    <w:rsid w:val="00F908F9"/>
    <w:rsid w:val="00F9284D"/>
    <w:rsid w:val="00FA22BA"/>
    <w:rsid w:val="00FA33DD"/>
    <w:rsid w:val="00FA7356"/>
    <w:rsid w:val="00FB5B19"/>
    <w:rsid w:val="00FC22B1"/>
    <w:rsid w:val="00FD5ABB"/>
    <w:rsid w:val="00FE0C57"/>
    <w:rsid w:val="00FE0E34"/>
    <w:rsid w:val="00FF38A7"/>
    <w:rsid w:val="00FF7221"/>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9CDD83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Verdana" w:eastAsiaTheme="minorEastAsia" w:hAnsi="Verdana" w:cstheme="minorBidi"/>
        <w:sz w:val="22"/>
        <w:szCs w:val="22"/>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0019"/>
    <w:pPr>
      <w:spacing w:after="200" w:line="276" w:lineRule="auto"/>
    </w:pPr>
    <w:rPr>
      <w:rFonts w:ascii="Arial" w:eastAsiaTheme="minorHAnsi" w:hAnsi="Arial" w:cs="Arial"/>
      <w:sz w:val="20"/>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77219E"/>
    <w:rPr>
      <w:color w:val="0000FF" w:themeColor="hyperlink"/>
      <w:u w:val="single"/>
    </w:rPr>
  </w:style>
  <w:style w:type="table" w:styleId="Tablaconcuadrcula">
    <w:name w:val="Table Grid"/>
    <w:basedOn w:val="Tablanormal"/>
    <w:rsid w:val="00EE3432"/>
    <w:rPr>
      <w:rFonts w:asciiTheme="minorHAnsi" w:eastAsiaTheme="minorHAnsi" w:hAnsiTheme="minorHAnsi"/>
      <w:lang w:val="es-MX"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567268"/>
    <w:pPr>
      <w:spacing w:before="100" w:beforeAutospacing="1" w:after="100" w:afterAutospacing="1" w:line="240" w:lineRule="auto"/>
    </w:pPr>
    <w:rPr>
      <w:rFonts w:ascii="Times" w:eastAsiaTheme="minorEastAsia" w:hAnsi="Times" w:cs="Times New Roman"/>
      <w:szCs w:val="20"/>
      <w:lang w:eastAsia="es-ES"/>
    </w:rPr>
  </w:style>
  <w:style w:type="character" w:styleId="Hipervnculovisitado">
    <w:name w:val="FollowedHyperlink"/>
    <w:basedOn w:val="Fuentedeprrafopredeter"/>
    <w:uiPriority w:val="99"/>
    <w:semiHidden/>
    <w:unhideWhenUsed/>
    <w:rsid w:val="0007541D"/>
    <w:rPr>
      <w:color w:val="800080" w:themeColor="followedHyperlink"/>
      <w:u w:val="single"/>
    </w:rPr>
  </w:style>
  <w:style w:type="paragraph" w:styleId="Textodeglobo">
    <w:name w:val="Balloon Text"/>
    <w:basedOn w:val="Normal"/>
    <w:link w:val="TextodegloboCar"/>
    <w:uiPriority w:val="99"/>
    <w:semiHidden/>
    <w:unhideWhenUsed/>
    <w:rsid w:val="008616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6162E"/>
    <w:rPr>
      <w:rFonts w:ascii="Segoe UI" w:eastAsiaTheme="minorHAnsi" w:hAnsi="Segoe UI" w:cs="Segoe UI"/>
      <w:sz w:val="18"/>
      <w:szCs w:val="18"/>
      <w:lang w:eastAsia="en-US"/>
    </w:rPr>
  </w:style>
  <w:style w:type="character" w:styleId="Refdecomentario">
    <w:name w:val="annotation reference"/>
    <w:basedOn w:val="Fuentedeprrafopredeter"/>
    <w:uiPriority w:val="99"/>
    <w:semiHidden/>
    <w:unhideWhenUsed/>
    <w:rsid w:val="00B603BF"/>
    <w:rPr>
      <w:sz w:val="16"/>
      <w:szCs w:val="16"/>
    </w:rPr>
  </w:style>
  <w:style w:type="paragraph" w:styleId="Textocomentario">
    <w:name w:val="annotation text"/>
    <w:basedOn w:val="Normal"/>
    <w:link w:val="TextocomentarioCar"/>
    <w:uiPriority w:val="99"/>
    <w:semiHidden/>
    <w:unhideWhenUsed/>
    <w:rsid w:val="00B603BF"/>
    <w:pPr>
      <w:spacing w:line="240" w:lineRule="auto"/>
    </w:pPr>
    <w:rPr>
      <w:szCs w:val="20"/>
    </w:rPr>
  </w:style>
  <w:style w:type="character" w:customStyle="1" w:styleId="TextocomentarioCar">
    <w:name w:val="Texto comentario Car"/>
    <w:basedOn w:val="Fuentedeprrafopredeter"/>
    <w:link w:val="Textocomentario"/>
    <w:uiPriority w:val="99"/>
    <w:semiHidden/>
    <w:rsid w:val="00B603BF"/>
    <w:rPr>
      <w:rFonts w:ascii="Arial" w:eastAsiaTheme="minorHAnsi" w:hAnsi="Arial" w:cs="Arial"/>
      <w:sz w:val="20"/>
      <w:szCs w:val="20"/>
      <w:lang w:eastAsia="en-US"/>
    </w:rPr>
  </w:style>
  <w:style w:type="paragraph" w:styleId="Asuntodelcomentario">
    <w:name w:val="annotation subject"/>
    <w:basedOn w:val="Textocomentario"/>
    <w:next w:val="Textocomentario"/>
    <w:link w:val="AsuntodelcomentarioCar"/>
    <w:uiPriority w:val="99"/>
    <w:semiHidden/>
    <w:unhideWhenUsed/>
    <w:rsid w:val="00B603BF"/>
    <w:rPr>
      <w:b/>
      <w:bCs/>
    </w:rPr>
  </w:style>
  <w:style w:type="character" w:customStyle="1" w:styleId="AsuntodelcomentarioCar">
    <w:name w:val="Asunto del comentario Car"/>
    <w:basedOn w:val="TextocomentarioCar"/>
    <w:link w:val="Asuntodelcomentario"/>
    <w:uiPriority w:val="99"/>
    <w:semiHidden/>
    <w:rsid w:val="00B603BF"/>
    <w:rPr>
      <w:rFonts w:ascii="Arial" w:eastAsiaTheme="minorHAnsi" w:hAnsi="Arial" w:cs="Arial"/>
      <w:b/>
      <w:bCs/>
      <w:sz w:val="20"/>
      <w:szCs w:val="20"/>
      <w:lang w:eastAsia="en-US"/>
    </w:rPr>
  </w:style>
  <w:style w:type="paragraph" w:styleId="Revisin">
    <w:name w:val="Revision"/>
    <w:hidden/>
    <w:uiPriority w:val="99"/>
    <w:semiHidden/>
    <w:rsid w:val="0023142B"/>
    <w:rPr>
      <w:rFonts w:ascii="Arial" w:eastAsiaTheme="minorHAnsi" w:hAnsi="Arial" w:cs="Arial"/>
      <w:sz w:val="20"/>
      <w:lang w:eastAsia="en-US"/>
    </w:rPr>
  </w:style>
  <w:style w:type="paragraph" w:styleId="Encabezado">
    <w:name w:val="header"/>
    <w:basedOn w:val="Normal"/>
    <w:link w:val="EncabezadoCar"/>
    <w:uiPriority w:val="99"/>
    <w:unhideWhenUsed/>
    <w:rsid w:val="003178D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178D2"/>
    <w:rPr>
      <w:rFonts w:ascii="Arial" w:eastAsiaTheme="minorHAnsi" w:hAnsi="Arial" w:cs="Arial"/>
      <w:sz w:val="20"/>
      <w:lang w:eastAsia="en-US"/>
    </w:rPr>
  </w:style>
  <w:style w:type="paragraph" w:styleId="Piedepgina">
    <w:name w:val="footer"/>
    <w:basedOn w:val="Normal"/>
    <w:link w:val="PiedepginaCar"/>
    <w:uiPriority w:val="99"/>
    <w:unhideWhenUsed/>
    <w:rsid w:val="003178D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178D2"/>
    <w:rPr>
      <w:rFonts w:ascii="Arial" w:eastAsiaTheme="minorHAnsi" w:hAnsi="Arial" w:cs="Arial"/>
      <w:sz w:val="20"/>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Verdana" w:eastAsiaTheme="minorEastAsia" w:hAnsi="Verdana" w:cstheme="minorBidi"/>
        <w:sz w:val="22"/>
        <w:szCs w:val="22"/>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0019"/>
    <w:pPr>
      <w:spacing w:after="200" w:line="276" w:lineRule="auto"/>
    </w:pPr>
    <w:rPr>
      <w:rFonts w:ascii="Arial" w:eastAsiaTheme="minorHAnsi" w:hAnsi="Arial" w:cs="Arial"/>
      <w:sz w:val="20"/>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77219E"/>
    <w:rPr>
      <w:color w:val="0000FF" w:themeColor="hyperlink"/>
      <w:u w:val="single"/>
    </w:rPr>
  </w:style>
  <w:style w:type="table" w:styleId="Tablaconcuadrcula">
    <w:name w:val="Table Grid"/>
    <w:basedOn w:val="Tablanormal"/>
    <w:rsid w:val="00EE3432"/>
    <w:rPr>
      <w:rFonts w:asciiTheme="minorHAnsi" w:eastAsiaTheme="minorHAnsi" w:hAnsiTheme="minorHAnsi"/>
      <w:lang w:val="es-MX"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567268"/>
    <w:pPr>
      <w:spacing w:before="100" w:beforeAutospacing="1" w:after="100" w:afterAutospacing="1" w:line="240" w:lineRule="auto"/>
    </w:pPr>
    <w:rPr>
      <w:rFonts w:ascii="Times" w:eastAsiaTheme="minorEastAsia" w:hAnsi="Times" w:cs="Times New Roman"/>
      <w:szCs w:val="20"/>
      <w:lang w:eastAsia="es-ES"/>
    </w:rPr>
  </w:style>
  <w:style w:type="character" w:styleId="Hipervnculovisitado">
    <w:name w:val="FollowedHyperlink"/>
    <w:basedOn w:val="Fuentedeprrafopredeter"/>
    <w:uiPriority w:val="99"/>
    <w:semiHidden/>
    <w:unhideWhenUsed/>
    <w:rsid w:val="0007541D"/>
    <w:rPr>
      <w:color w:val="800080" w:themeColor="followedHyperlink"/>
      <w:u w:val="single"/>
    </w:rPr>
  </w:style>
  <w:style w:type="paragraph" w:styleId="Textodeglobo">
    <w:name w:val="Balloon Text"/>
    <w:basedOn w:val="Normal"/>
    <w:link w:val="TextodegloboCar"/>
    <w:uiPriority w:val="99"/>
    <w:semiHidden/>
    <w:unhideWhenUsed/>
    <w:rsid w:val="008616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6162E"/>
    <w:rPr>
      <w:rFonts w:ascii="Segoe UI" w:eastAsiaTheme="minorHAnsi" w:hAnsi="Segoe UI" w:cs="Segoe UI"/>
      <w:sz w:val="18"/>
      <w:szCs w:val="18"/>
      <w:lang w:eastAsia="en-US"/>
    </w:rPr>
  </w:style>
  <w:style w:type="character" w:styleId="Refdecomentario">
    <w:name w:val="annotation reference"/>
    <w:basedOn w:val="Fuentedeprrafopredeter"/>
    <w:uiPriority w:val="99"/>
    <w:semiHidden/>
    <w:unhideWhenUsed/>
    <w:rsid w:val="00B603BF"/>
    <w:rPr>
      <w:sz w:val="16"/>
      <w:szCs w:val="16"/>
    </w:rPr>
  </w:style>
  <w:style w:type="paragraph" w:styleId="Textocomentario">
    <w:name w:val="annotation text"/>
    <w:basedOn w:val="Normal"/>
    <w:link w:val="TextocomentarioCar"/>
    <w:uiPriority w:val="99"/>
    <w:semiHidden/>
    <w:unhideWhenUsed/>
    <w:rsid w:val="00B603BF"/>
    <w:pPr>
      <w:spacing w:line="240" w:lineRule="auto"/>
    </w:pPr>
    <w:rPr>
      <w:szCs w:val="20"/>
    </w:rPr>
  </w:style>
  <w:style w:type="character" w:customStyle="1" w:styleId="TextocomentarioCar">
    <w:name w:val="Texto comentario Car"/>
    <w:basedOn w:val="Fuentedeprrafopredeter"/>
    <w:link w:val="Textocomentario"/>
    <w:uiPriority w:val="99"/>
    <w:semiHidden/>
    <w:rsid w:val="00B603BF"/>
    <w:rPr>
      <w:rFonts w:ascii="Arial" w:eastAsiaTheme="minorHAnsi" w:hAnsi="Arial" w:cs="Arial"/>
      <w:sz w:val="20"/>
      <w:szCs w:val="20"/>
      <w:lang w:eastAsia="en-US"/>
    </w:rPr>
  </w:style>
  <w:style w:type="paragraph" w:styleId="Asuntodelcomentario">
    <w:name w:val="annotation subject"/>
    <w:basedOn w:val="Textocomentario"/>
    <w:next w:val="Textocomentario"/>
    <w:link w:val="AsuntodelcomentarioCar"/>
    <w:uiPriority w:val="99"/>
    <w:semiHidden/>
    <w:unhideWhenUsed/>
    <w:rsid w:val="00B603BF"/>
    <w:rPr>
      <w:b/>
      <w:bCs/>
    </w:rPr>
  </w:style>
  <w:style w:type="character" w:customStyle="1" w:styleId="AsuntodelcomentarioCar">
    <w:name w:val="Asunto del comentario Car"/>
    <w:basedOn w:val="TextocomentarioCar"/>
    <w:link w:val="Asuntodelcomentario"/>
    <w:uiPriority w:val="99"/>
    <w:semiHidden/>
    <w:rsid w:val="00B603BF"/>
    <w:rPr>
      <w:rFonts w:ascii="Arial" w:eastAsiaTheme="minorHAnsi" w:hAnsi="Arial" w:cs="Arial"/>
      <w:b/>
      <w:bCs/>
      <w:sz w:val="20"/>
      <w:szCs w:val="20"/>
      <w:lang w:eastAsia="en-US"/>
    </w:rPr>
  </w:style>
  <w:style w:type="paragraph" w:styleId="Revisin">
    <w:name w:val="Revision"/>
    <w:hidden/>
    <w:uiPriority w:val="99"/>
    <w:semiHidden/>
    <w:rsid w:val="0023142B"/>
    <w:rPr>
      <w:rFonts w:ascii="Arial" w:eastAsiaTheme="minorHAnsi" w:hAnsi="Arial" w:cs="Arial"/>
      <w:sz w:val="20"/>
      <w:lang w:eastAsia="en-US"/>
    </w:rPr>
  </w:style>
  <w:style w:type="paragraph" w:styleId="Encabezado">
    <w:name w:val="header"/>
    <w:basedOn w:val="Normal"/>
    <w:link w:val="EncabezadoCar"/>
    <w:uiPriority w:val="99"/>
    <w:unhideWhenUsed/>
    <w:rsid w:val="003178D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178D2"/>
    <w:rPr>
      <w:rFonts w:ascii="Arial" w:eastAsiaTheme="minorHAnsi" w:hAnsi="Arial" w:cs="Arial"/>
      <w:sz w:val="20"/>
      <w:lang w:eastAsia="en-US"/>
    </w:rPr>
  </w:style>
  <w:style w:type="paragraph" w:styleId="Piedepgina">
    <w:name w:val="footer"/>
    <w:basedOn w:val="Normal"/>
    <w:link w:val="PiedepginaCar"/>
    <w:uiPriority w:val="99"/>
    <w:unhideWhenUsed/>
    <w:rsid w:val="003178D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178D2"/>
    <w:rPr>
      <w:rFonts w:ascii="Arial" w:eastAsiaTheme="minorHAnsi" w:hAnsi="Arial" w:cs="Arial"/>
      <w:sz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43831">
      <w:bodyDiv w:val="1"/>
      <w:marLeft w:val="0"/>
      <w:marRight w:val="0"/>
      <w:marTop w:val="0"/>
      <w:marBottom w:val="0"/>
      <w:divBdr>
        <w:top w:val="none" w:sz="0" w:space="0" w:color="auto"/>
        <w:left w:val="none" w:sz="0" w:space="0" w:color="auto"/>
        <w:bottom w:val="none" w:sz="0" w:space="0" w:color="auto"/>
        <w:right w:val="none" w:sz="0" w:space="0" w:color="auto"/>
      </w:divBdr>
    </w:div>
    <w:div w:id="98725200">
      <w:bodyDiv w:val="1"/>
      <w:marLeft w:val="0"/>
      <w:marRight w:val="0"/>
      <w:marTop w:val="0"/>
      <w:marBottom w:val="0"/>
      <w:divBdr>
        <w:top w:val="none" w:sz="0" w:space="0" w:color="auto"/>
        <w:left w:val="none" w:sz="0" w:space="0" w:color="auto"/>
        <w:bottom w:val="none" w:sz="0" w:space="0" w:color="auto"/>
        <w:right w:val="none" w:sz="0" w:space="0" w:color="auto"/>
      </w:divBdr>
    </w:div>
    <w:div w:id="103041333">
      <w:bodyDiv w:val="1"/>
      <w:marLeft w:val="0"/>
      <w:marRight w:val="0"/>
      <w:marTop w:val="0"/>
      <w:marBottom w:val="0"/>
      <w:divBdr>
        <w:top w:val="none" w:sz="0" w:space="0" w:color="auto"/>
        <w:left w:val="none" w:sz="0" w:space="0" w:color="auto"/>
        <w:bottom w:val="none" w:sz="0" w:space="0" w:color="auto"/>
        <w:right w:val="none" w:sz="0" w:space="0" w:color="auto"/>
      </w:divBdr>
    </w:div>
    <w:div w:id="123158939">
      <w:bodyDiv w:val="1"/>
      <w:marLeft w:val="0"/>
      <w:marRight w:val="0"/>
      <w:marTop w:val="0"/>
      <w:marBottom w:val="0"/>
      <w:divBdr>
        <w:top w:val="none" w:sz="0" w:space="0" w:color="auto"/>
        <w:left w:val="none" w:sz="0" w:space="0" w:color="auto"/>
        <w:bottom w:val="none" w:sz="0" w:space="0" w:color="auto"/>
        <w:right w:val="none" w:sz="0" w:space="0" w:color="auto"/>
      </w:divBdr>
    </w:div>
    <w:div w:id="138768661">
      <w:bodyDiv w:val="1"/>
      <w:marLeft w:val="0"/>
      <w:marRight w:val="0"/>
      <w:marTop w:val="0"/>
      <w:marBottom w:val="0"/>
      <w:divBdr>
        <w:top w:val="none" w:sz="0" w:space="0" w:color="auto"/>
        <w:left w:val="none" w:sz="0" w:space="0" w:color="auto"/>
        <w:bottom w:val="none" w:sz="0" w:space="0" w:color="auto"/>
        <w:right w:val="none" w:sz="0" w:space="0" w:color="auto"/>
      </w:divBdr>
    </w:div>
    <w:div w:id="170267559">
      <w:bodyDiv w:val="1"/>
      <w:marLeft w:val="0"/>
      <w:marRight w:val="0"/>
      <w:marTop w:val="0"/>
      <w:marBottom w:val="0"/>
      <w:divBdr>
        <w:top w:val="none" w:sz="0" w:space="0" w:color="auto"/>
        <w:left w:val="none" w:sz="0" w:space="0" w:color="auto"/>
        <w:bottom w:val="none" w:sz="0" w:space="0" w:color="auto"/>
        <w:right w:val="none" w:sz="0" w:space="0" w:color="auto"/>
      </w:divBdr>
    </w:div>
    <w:div w:id="287127593">
      <w:bodyDiv w:val="1"/>
      <w:marLeft w:val="0"/>
      <w:marRight w:val="0"/>
      <w:marTop w:val="0"/>
      <w:marBottom w:val="0"/>
      <w:divBdr>
        <w:top w:val="none" w:sz="0" w:space="0" w:color="auto"/>
        <w:left w:val="none" w:sz="0" w:space="0" w:color="auto"/>
        <w:bottom w:val="none" w:sz="0" w:space="0" w:color="auto"/>
        <w:right w:val="none" w:sz="0" w:space="0" w:color="auto"/>
      </w:divBdr>
    </w:div>
    <w:div w:id="320473755">
      <w:bodyDiv w:val="1"/>
      <w:marLeft w:val="0"/>
      <w:marRight w:val="0"/>
      <w:marTop w:val="0"/>
      <w:marBottom w:val="0"/>
      <w:divBdr>
        <w:top w:val="none" w:sz="0" w:space="0" w:color="auto"/>
        <w:left w:val="none" w:sz="0" w:space="0" w:color="auto"/>
        <w:bottom w:val="none" w:sz="0" w:space="0" w:color="auto"/>
        <w:right w:val="none" w:sz="0" w:space="0" w:color="auto"/>
      </w:divBdr>
    </w:div>
    <w:div w:id="364990485">
      <w:bodyDiv w:val="1"/>
      <w:marLeft w:val="0"/>
      <w:marRight w:val="0"/>
      <w:marTop w:val="0"/>
      <w:marBottom w:val="0"/>
      <w:divBdr>
        <w:top w:val="none" w:sz="0" w:space="0" w:color="auto"/>
        <w:left w:val="none" w:sz="0" w:space="0" w:color="auto"/>
        <w:bottom w:val="none" w:sz="0" w:space="0" w:color="auto"/>
        <w:right w:val="none" w:sz="0" w:space="0" w:color="auto"/>
      </w:divBdr>
    </w:div>
    <w:div w:id="511266357">
      <w:bodyDiv w:val="1"/>
      <w:marLeft w:val="0"/>
      <w:marRight w:val="0"/>
      <w:marTop w:val="0"/>
      <w:marBottom w:val="0"/>
      <w:divBdr>
        <w:top w:val="none" w:sz="0" w:space="0" w:color="auto"/>
        <w:left w:val="none" w:sz="0" w:space="0" w:color="auto"/>
        <w:bottom w:val="none" w:sz="0" w:space="0" w:color="auto"/>
        <w:right w:val="none" w:sz="0" w:space="0" w:color="auto"/>
      </w:divBdr>
    </w:div>
    <w:div w:id="563879603">
      <w:bodyDiv w:val="1"/>
      <w:marLeft w:val="0"/>
      <w:marRight w:val="0"/>
      <w:marTop w:val="0"/>
      <w:marBottom w:val="0"/>
      <w:divBdr>
        <w:top w:val="none" w:sz="0" w:space="0" w:color="auto"/>
        <w:left w:val="none" w:sz="0" w:space="0" w:color="auto"/>
        <w:bottom w:val="none" w:sz="0" w:space="0" w:color="auto"/>
        <w:right w:val="none" w:sz="0" w:space="0" w:color="auto"/>
      </w:divBdr>
    </w:div>
    <w:div w:id="583338983">
      <w:bodyDiv w:val="1"/>
      <w:marLeft w:val="0"/>
      <w:marRight w:val="0"/>
      <w:marTop w:val="0"/>
      <w:marBottom w:val="0"/>
      <w:divBdr>
        <w:top w:val="none" w:sz="0" w:space="0" w:color="auto"/>
        <w:left w:val="none" w:sz="0" w:space="0" w:color="auto"/>
        <w:bottom w:val="none" w:sz="0" w:space="0" w:color="auto"/>
        <w:right w:val="none" w:sz="0" w:space="0" w:color="auto"/>
      </w:divBdr>
    </w:div>
    <w:div w:id="597131000">
      <w:bodyDiv w:val="1"/>
      <w:marLeft w:val="0"/>
      <w:marRight w:val="0"/>
      <w:marTop w:val="0"/>
      <w:marBottom w:val="0"/>
      <w:divBdr>
        <w:top w:val="none" w:sz="0" w:space="0" w:color="auto"/>
        <w:left w:val="none" w:sz="0" w:space="0" w:color="auto"/>
        <w:bottom w:val="none" w:sz="0" w:space="0" w:color="auto"/>
        <w:right w:val="none" w:sz="0" w:space="0" w:color="auto"/>
      </w:divBdr>
    </w:div>
    <w:div w:id="757412335">
      <w:bodyDiv w:val="1"/>
      <w:marLeft w:val="0"/>
      <w:marRight w:val="0"/>
      <w:marTop w:val="0"/>
      <w:marBottom w:val="0"/>
      <w:divBdr>
        <w:top w:val="none" w:sz="0" w:space="0" w:color="auto"/>
        <w:left w:val="none" w:sz="0" w:space="0" w:color="auto"/>
        <w:bottom w:val="none" w:sz="0" w:space="0" w:color="auto"/>
        <w:right w:val="none" w:sz="0" w:space="0" w:color="auto"/>
      </w:divBdr>
    </w:div>
    <w:div w:id="842747370">
      <w:bodyDiv w:val="1"/>
      <w:marLeft w:val="0"/>
      <w:marRight w:val="0"/>
      <w:marTop w:val="0"/>
      <w:marBottom w:val="0"/>
      <w:divBdr>
        <w:top w:val="none" w:sz="0" w:space="0" w:color="auto"/>
        <w:left w:val="none" w:sz="0" w:space="0" w:color="auto"/>
        <w:bottom w:val="none" w:sz="0" w:space="0" w:color="auto"/>
        <w:right w:val="none" w:sz="0" w:space="0" w:color="auto"/>
      </w:divBdr>
    </w:div>
    <w:div w:id="903296432">
      <w:bodyDiv w:val="1"/>
      <w:marLeft w:val="0"/>
      <w:marRight w:val="0"/>
      <w:marTop w:val="0"/>
      <w:marBottom w:val="0"/>
      <w:divBdr>
        <w:top w:val="none" w:sz="0" w:space="0" w:color="auto"/>
        <w:left w:val="none" w:sz="0" w:space="0" w:color="auto"/>
        <w:bottom w:val="none" w:sz="0" w:space="0" w:color="auto"/>
        <w:right w:val="none" w:sz="0" w:space="0" w:color="auto"/>
      </w:divBdr>
    </w:div>
    <w:div w:id="926882683">
      <w:bodyDiv w:val="1"/>
      <w:marLeft w:val="0"/>
      <w:marRight w:val="0"/>
      <w:marTop w:val="0"/>
      <w:marBottom w:val="0"/>
      <w:divBdr>
        <w:top w:val="none" w:sz="0" w:space="0" w:color="auto"/>
        <w:left w:val="none" w:sz="0" w:space="0" w:color="auto"/>
        <w:bottom w:val="none" w:sz="0" w:space="0" w:color="auto"/>
        <w:right w:val="none" w:sz="0" w:space="0" w:color="auto"/>
      </w:divBdr>
    </w:div>
    <w:div w:id="940644941">
      <w:bodyDiv w:val="1"/>
      <w:marLeft w:val="0"/>
      <w:marRight w:val="0"/>
      <w:marTop w:val="0"/>
      <w:marBottom w:val="0"/>
      <w:divBdr>
        <w:top w:val="none" w:sz="0" w:space="0" w:color="auto"/>
        <w:left w:val="none" w:sz="0" w:space="0" w:color="auto"/>
        <w:bottom w:val="none" w:sz="0" w:space="0" w:color="auto"/>
        <w:right w:val="none" w:sz="0" w:space="0" w:color="auto"/>
      </w:divBdr>
    </w:div>
    <w:div w:id="1052777164">
      <w:bodyDiv w:val="1"/>
      <w:marLeft w:val="0"/>
      <w:marRight w:val="0"/>
      <w:marTop w:val="0"/>
      <w:marBottom w:val="0"/>
      <w:divBdr>
        <w:top w:val="none" w:sz="0" w:space="0" w:color="auto"/>
        <w:left w:val="none" w:sz="0" w:space="0" w:color="auto"/>
        <w:bottom w:val="none" w:sz="0" w:space="0" w:color="auto"/>
        <w:right w:val="none" w:sz="0" w:space="0" w:color="auto"/>
      </w:divBdr>
    </w:div>
    <w:div w:id="1167670818">
      <w:bodyDiv w:val="1"/>
      <w:marLeft w:val="0"/>
      <w:marRight w:val="0"/>
      <w:marTop w:val="0"/>
      <w:marBottom w:val="0"/>
      <w:divBdr>
        <w:top w:val="none" w:sz="0" w:space="0" w:color="auto"/>
        <w:left w:val="none" w:sz="0" w:space="0" w:color="auto"/>
        <w:bottom w:val="none" w:sz="0" w:space="0" w:color="auto"/>
        <w:right w:val="none" w:sz="0" w:space="0" w:color="auto"/>
      </w:divBdr>
    </w:div>
    <w:div w:id="1359240490">
      <w:bodyDiv w:val="1"/>
      <w:marLeft w:val="0"/>
      <w:marRight w:val="0"/>
      <w:marTop w:val="0"/>
      <w:marBottom w:val="0"/>
      <w:divBdr>
        <w:top w:val="none" w:sz="0" w:space="0" w:color="auto"/>
        <w:left w:val="none" w:sz="0" w:space="0" w:color="auto"/>
        <w:bottom w:val="none" w:sz="0" w:space="0" w:color="auto"/>
        <w:right w:val="none" w:sz="0" w:space="0" w:color="auto"/>
      </w:divBdr>
    </w:div>
    <w:div w:id="1382317935">
      <w:bodyDiv w:val="1"/>
      <w:marLeft w:val="0"/>
      <w:marRight w:val="0"/>
      <w:marTop w:val="0"/>
      <w:marBottom w:val="0"/>
      <w:divBdr>
        <w:top w:val="none" w:sz="0" w:space="0" w:color="auto"/>
        <w:left w:val="none" w:sz="0" w:space="0" w:color="auto"/>
        <w:bottom w:val="none" w:sz="0" w:space="0" w:color="auto"/>
        <w:right w:val="none" w:sz="0" w:space="0" w:color="auto"/>
      </w:divBdr>
    </w:div>
    <w:div w:id="1405372035">
      <w:bodyDiv w:val="1"/>
      <w:marLeft w:val="0"/>
      <w:marRight w:val="0"/>
      <w:marTop w:val="0"/>
      <w:marBottom w:val="0"/>
      <w:divBdr>
        <w:top w:val="none" w:sz="0" w:space="0" w:color="auto"/>
        <w:left w:val="none" w:sz="0" w:space="0" w:color="auto"/>
        <w:bottom w:val="none" w:sz="0" w:space="0" w:color="auto"/>
        <w:right w:val="none" w:sz="0" w:space="0" w:color="auto"/>
      </w:divBdr>
    </w:div>
    <w:div w:id="1575161493">
      <w:bodyDiv w:val="1"/>
      <w:marLeft w:val="0"/>
      <w:marRight w:val="0"/>
      <w:marTop w:val="0"/>
      <w:marBottom w:val="0"/>
      <w:divBdr>
        <w:top w:val="none" w:sz="0" w:space="0" w:color="auto"/>
        <w:left w:val="none" w:sz="0" w:space="0" w:color="auto"/>
        <w:bottom w:val="none" w:sz="0" w:space="0" w:color="auto"/>
        <w:right w:val="none" w:sz="0" w:space="0" w:color="auto"/>
      </w:divBdr>
    </w:div>
    <w:div w:id="1630818699">
      <w:bodyDiv w:val="1"/>
      <w:marLeft w:val="0"/>
      <w:marRight w:val="0"/>
      <w:marTop w:val="0"/>
      <w:marBottom w:val="0"/>
      <w:divBdr>
        <w:top w:val="none" w:sz="0" w:space="0" w:color="auto"/>
        <w:left w:val="none" w:sz="0" w:space="0" w:color="auto"/>
        <w:bottom w:val="none" w:sz="0" w:space="0" w:color="auto"/>
        <w:right w:val="none" w:sz="0" w:space="0" w:color="auto"/>
      </w:divBdr>
    </w:div>
    <w:div w:id="1701323880">
      <w:bodyDiv w:val="1"/>
      <w:marLeft w:val="0"/>
      <w:marRight w:val="0"/>
      <w:marTop w:val="0"/>
      <w:marBottom w:val="0"/>
      <w:divBdr>
        <w:top w:val="none" w:sz="0" w:space="0" w:color="auto"/>
        <w:left w:val="none" w:sz="0" w:space="0" w:color="auto"/>
        <w:bottom w:val="none" w:sz="0" w:space="0" w:color="auto"/>
        <w:right w:val="none" w:sz="0" w:space="0" w:color="auto"/>
      </w:divBdr>
    </w:div>
    <w:div w:id="1786804571">
      <w:bodyDiv w:val="1"/>
      <w:marLeft w:val="0"/>
      <w:marRight w:val="0"/>
      <w:marTop w:val="0"/>
      <w:marBottom w:val="0"/>
      <w:divBdr>
        <w:top w:val="none" w:sz="0" w:space="0" w:color="auto"/>
        <w:left w:val="none" w:sz="0" w:space="0" w:color="auto"/>
        <w:bottom w:val="none" w:sz="0" w:space="0" w:color="auto"/>
        <w:right w:val="none" w:sz="0" w:space="0" w:color="auto"/>
      </w:divBdr>
    </w:div>
    <w:div w:id="1835954079">
      <w:bodyDiv w:val="1"/>
      <w:marLeft w:val="0"/>
      <w:marRight w:val="0"/>
      <w:marTop w:val="0"/>
      <w:marBottom w:val="0"/>
      <w:divBdr>
        <w:top w:val="none" w:sz="0" w:space="0" w:color="auto"/>
        <w:left w:val="none" w:sz="0" w:space="0" w:color="auto"/>
        <w:bottom w:val="none" w:sz="0" w:space="0" w:color="auto"/>
        <w:right w:val="none" w:sz="0" w:space="0" w:color="auto"/>
      </w:divBdr>
    </w:div>
    <w:div w:id="1885286564">
      <w:bodyDiv w:val="1"/>
      <w:marLeft w:val="0"/>
      <w:marRight w:val="0"/>
      <w:marTop w:val="0"/>
      <w:marBottom w:val="0"/>
      <w:divBdr>
        <w:top w:val="none" w:sz="0" w:space="0" w:color="auto"/>
        <w:left w:val="none" w:sz="0" w:space="0" w:color="auto"/>
        <w:bottom w:val="none" w:sz="0" w:space="0" w:color="auto"/>
        <w:right w:val="none" w:sz="0" w:space="0" w:color="auto"/>
      </w:divBdr>
    </w:div>
    <w:div w:id="1897550392">
      <w:bodyDiv w:val="1"/>
      <w:marLeft w:val="0"/>
      <w:marRight w:val="0"/>
      <w:marTop w:val="0"/>
      <w:marBottom w:val="0"/>
      <w:divBdr>
        <w:top w:val="none" w:sz="0" w:space="0" w:color="auto"/>
        <w:left w:val="none" w:sz="0" w:space="0" w:color="auto"/>
        <w:bottom w:val="none" w:sz="0" w:space="0" w:color="auto"/>
        <w:right w:val="none" w:sz="0" w:space="0" w:color="auto"/>
      </w:divBdr>
    </w:div>
    <w:div w:id="1929339982">
      <w:bodyDiv w:val="1"/>
      <w:marLeft w:val="0"/>
      <w:marRight w:val="0"/>
      <w:marTop w:val="0"/>
      <w:marBottom w:val="0"/>
      <w:divBdr>
        <w:top w:val="none" w:sz="0" w:space="0" w:color="auto"/>
        <w:left w:val="none" w:sz="0" w:space="0" w:color="auto"/>
        <w:bottom w:val="none" w:sz="0" w:space="0" w:color="auto"/>
        <w:right w:val="none" w:sz="0" w:space="0" w:color="auto"/>
      </w:divBdr>
    </w:div>
    <w:div w:id="2070569566">
      <w:bodyDiv w:val="1"/>
      <w:marLeft w:val="0"/>
      <w:marRight w:val="0"/>
      <w:marTop w:val="0"/>
      <w:marBottom w:val="0"/>
      <w:divBdr>
        <w:top w:val="none" w:sz="0" w:space="0" w:color="auto"/>
        <w:left w:val="none" w:sz="0" w:space="0" w:color="auto"/>
        <w:bottom w:val="none" w:sz="0" w:space="0" w:color="auto"/>
        <w:right w:val="none" w:sz="0" w:space="0" w:color="auto"/>
      </w:divBdr>
    </w:div>
    <w:div w:id="2099523775">
      <w:bodyDiv w:val="1"/>
      <w:marLeft w:val="0"/>
      <w:marRight w:val="0"/>
      <w:marTop w:val="0"/>
      <w:marBottom w:val="0"/>
      <w:divBdr>
        <w:top w:val="none" w:sz="0" w:space="0" w:color="auto"/>
        <w:left w:val="none" w:sz="0" w:space="0" w:color="auto"/>
        <w:bottom w:val="none" w:sz="0" w:space="0" w:color="auto"/>
        <w:right w:val="none" w:sz="0" w:space="0" w:color="auto"/>
      </w:divBdr>
    </w:div>
    <w:div w:id="21001332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revistacredencial.com/credencial/content/las-dos-beatriz-de-la-conquista" TargetMode="External"/><Relationship Id="rId14" Type="http://schemas.openxmlformats.org/officeDocument/2006/relationships/image" Target="media/image4.png"/><Relationship Id="rId15" Type="http://schemas.openxmlformats.org/officeDocument/2006/relationships/hyperlink" Target="http://www.artehistoria.com/v2/contextos/6697.htm" TargetMode="External"/><Relationship Id="rId16" Type="http://schemas.openxmlformats.org/officeDocument/2006/relationships/image" Target="media/image5.png"/><Relationship Id="rId17" Type="http://schemas.openxmlformats.org/officeDocument/2006/relationships/hyperlink" Target="http://hispanicasaber.planetasaber.com/encyclopedia/default.asp?idpack=9&amp;idpil=0007M901&amp;ruta=Buscador" TargetMode="External"/><Relationship Id="rId18" Type="http://schemas.openxmlformats.org/officeDocument/2006/relationships/hyperlink" Target="http://hispanicasaber.planetasaber.com/encyclopedia/default.asp?idpack=10&amp;idpil=VI002114&amp;ruta=Buscador" TargetMode="External"/><Relationship Id="rId19" Type="http://schemas.openxmlformats.org/officeDocument/2006/relationships/hyperlink" Target="http://hispanicasaber.planetasaber.com/encyclopedia/default.asp?idpack=10&amp;idpil=VI002114&amp;ruta=Buscador" TargetMode="External"/><Relationship Id="rId63" Type="http://schemas.microsoft.com/office/2011/relationships/people" Target="people.xml"/><Relationship Id="rId64" Type="http://schemas.microsoft.com/office/2011/relationships/commentsExtended" Target="commentsExtended.xml"/><Relationship Id="rId50" Type="http://schemas.openxmlformats.org/officeDocument/2006/relationships/image" Target="media/image15.png"/><Relationship Id="rId51" Type="http://schemas.openxmlformats.org/officeDocument/2006/relationships/hyperlink" Target="http://www.artehistoria.com/v2/contextos/1585.htm" TargetMode="External"/><Relationship Id="rId52" Type="http://schemas.openxmlformats.org/officeDocument/2006/relationships/image" Target="media/image16.png"/><Relationship Id="rId53" Type="http://schemas.openxmlformats.org/officeDocument/2006/relationships/hyperlink" Target="http://www.iglesiapueblonuevo.es/index.php?codigo=historiap158" TargetMode="External"/><Relationship Id="rId54" Type="http://schemas.openxmlformats.org/officeDocument/2006/relationships/hyperlink" Target="http://co.tuhistory.com/hoy-en-la-historia/ocurrio-matanza-de-la-noche-de-san-bartolome" TargetMode="External"/><Relationship Id="rId55" Type="http://schemas.openxmlformats.org/officeDocument/2006/relationships/hyperlink" Target="http://www.biografiasyvidas.com/biografia/c/colbert.htm" TargetMode="External"/><Relationship Id="rId56" Type="http://schemas.openxmlformats.org/officeDocument/2006/relationships/image" Target="media/image17.png"/><Relationship Id="rId57" Type="http://schemas.openxmlformats.org/officeDocument/2006/relationships/hyperlink" Target="http://hispanicasaber.planetasaber.com/encyclopedia/default.asp?idpack=9&amp;idpil=0006S601&amp;ruta=Buscador" TargetMode="External"/><Relationship Id="rId58" Type="http://schemas.openxmlformats.org/officeDocument/2006/relationships/image" Target="media/image18.png"/><Relationship Id="rId59" Type="http://schemas.openxmlformats.org/officeDocument/2006/relationships/hyperlink" Target="http://adhilac.com.ar/?p=2138" TargetMode="External"/><Relationship Id="rId40" Type="http://schemas.openxmlformats.org/officeDocument/2006/relationships/hyperlink" Target="http://www.nationalgeographic.com.es/articulo/historia/grandes_reportajes/7643/armada_invencible.html" TargetMode="External"/><Relationship Id="rId41" Type="http://schemas.openxmlformats.org/officeDocument/2006/relationships/hyperlink" Target="http://www.nationalgeographic.com.es/articulo/historia/grandes_reportajes/7643/armada_invencible.html" TargetMode="External"/><Relationship Id="rId42" Type="http://schemas.openxmlformats.org/officeDocument/2006/relationships/image" Target="media/image10.png"/><Relationship Id="rId43" Type="http://schemas.openxmlformats.org/officeDocument/2006/relationships/image" Target="media/image11.png"/><Relationship Id="rId44" Type="http://schemas.openxmlformats.org/officeDocument/2006/relationships/hyperlink" Target="http://www.artehistoria.com/v2/contextos/6214.htm" TargetMode="External"/><Relationship Id="rId45" Type="http://schemas.openxmlformats.org/officeDocument/2006/relationships/image" Target="media/image12.png"/><Relationship Id="rId46" Type="http://schemas.openxmlformats.org/officeDocument/2006/relationships/image" Target="media/image13.png"/><Relationship Id="rId47" Type="http://schemas.openxmlformats.org/officeDocument/2006/relationships/hyperlink" Target="http://www.revistacritica.com.ar/38/38historia.html" TargetMode="External"/><Relationship Id="rId48" Type="http://schemas.openxmlformats.org/officeDocument/2006/relationships/image" Target="media/image14.png"/><Relationship Id="rId49" Type="http://schemas.openxmlformats.org/officeDocument/2006/relationships/hyperlink" Target="https://elnacimientodeclio.wordpress.com/2013/04/27/sociedad-y-economia-en-las-13-colonias-inglesas-de-norteamerica/" TargetMode="Externa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yperlink" Target="http://faculty-staff.ou.edu/L/A-Robert.R.Lauer-1/spanishempirefelipe2" TargetMode="External"/><Relationship Id="rId9" Type="http://schemas.openxmlformats.org/officeDocument/2006/relationships/hyperlink" Target="http://hispanicasaber.planetasaber.com/encyclopedia/default.asp?idpack=8&amp;idpil=000LT301&amp;ruta=Buscador" TargetMode="External"/><Relationship Id="rId30" Type="http://schemas.openxmlformats.org/officeDocument/2006/relationships/image" Target="media/image8.png"/><Relationship Id="rId31" Type="http://schemas.openxmlformats.org/officeDocument/2006/relationships/hyperlink" Target="http://hispanicasaber.planetasaber.com/encyclopedia/default.asp?idreg=553157&amp;ruta=Buscador" TargetMode="External"/><Relationship Id="rId32" Type="http://schemas.openxmlformats.org/officeDocument/2006/relationships/hyperlink" Target="http://hispanicasaber.planetasaber.com/encyclopedia/default.asp?idreg=553157&amp;ruta=Buscador" TargetMode="External"/><Relationship Id="rId33" Type="http://schemas.openxmlformats.org/officeDocument/2006/relationships/hyperlink" Target="http://hispanicasaber.planetasaber.com/encyclopedia/default.asp?idpack=4&amp;idpil=MC0HI013&amp;ruta=Buscador" TargetMode="External"/><Relationship Id="rId34" Type="http://schemas.openxmlformats.org/officeDocument/2006/relationships/hyperlink" Target="http://hispanicasaber.planetasaber.com/encyclopedia/default.asp?idreg=553255&amp;ruta=Buscador" TargetMode="External"/><Relationship Id="rId35" Type="http://schemas.openxmlformats.org/officeDocument/2006/relationships/hyperlink" Target="http://hispanicasaber.planetasaber.com/encyclopedia/default.asp?idreg=553255&amp;ruta=Buscador" TargetMode="External"/><Relationship Id="rId36" Type="http://schemas.openxmlformats.org/officeDocument/2006/relationships/image" Target="media/image9.png"/><Relationship Id="rId37" Type="http://schemas.openxmlformats.org/officeDocument/2006/relationships/hyperlink" Target="https://clasesdehistorias.files.wordpress.com/2011/08/notas_virrein-peru_max.jpg" TargetMode="External"/><Relationship Id="rId38" Type="http://schemas.openxmlformats.org/officeDocument/2006/relationships/hyperlink" Target="http://hispanicasaber.planetasaber.com/encyclopedia/default.asp?idpack=10&amp;idpil=VI002106&amp;ruta=Buscador" TargetMode="External"/><Relationship Id="rId39" Type="http://schemas.openxmlformats.org/officeDocument/2006/relationships/hyperlink" Target="http://hispanicasaber.planetasaber.com/encyclopedia/default.asp?idpack=10&amp;idpil=VI002106&amp;ruta=Buscador" TargetMode="External"/><Relationship Id="rId20" Type="http://schemas.openxmlformats.org/officeDocument/2006/relationships/hyperlink" Target="https://sites.google.com/site/260americacolonial/la-economia-colonial/sistemas-de-trabajo-indigena/la-mita" TargetMode="External"/><Relationship Id="rId21" Type="http://schemas.openxmlformats.org/officeDocument/2006/relationships/hyperlink" Target="http://hispanicasaber.planetasaber.com/encyclopedia/default.asp?idreg=559903&amp;ruta=Buscador" TargetMode="External"/><Relationship Id="rId22" Type="http://schemas.openxmlformats.org/officeDocument/2006/relationships/hyperlink" Target="http://hispanicasaber.planetasaber.com/encyclopedia/default.asp?idreg=559903&amp;ruta=Buscador" TargetMode="External"/><Relationship Id="rId23" Type="http://schemas.openxmlformats.org/officeDocument/2006/relationships/image" Target="media/image6.png"/><Relationship Id="rId24" Type="http://schemas.openxmlformats.org/officeDocument/2006/relationships/hyperlink" Target="http://hispanicasaber.planetasaber.com/encyclopedia/default.asp?idpack=9&amp;idpil=0009B301&amp;ruta=Buscador" TargetMode="External"/><Relationship Id="rId25" Type="http://schemas.openxmlformats.org/officeDocument/2006/relationships/hyperlink" Target="http://hispanicasaber.planetasaber.com/encyclopedia/default.asp?idreg=163769&amp;ruta=Buscador" TargetMode="External"/><Relationship Id="rId26" Type="http://schemas.openxmlformats.org/officeDocument/2006/relationships/hyperlink" Target="http://hispanicasaber.planetasaber.com/encyclopedia/default.asp?idreg=163769&amp;ruta=Buscador" TargetMode="External"/><Relationship Id="rId27" Type="http://schemas.openxmlformats.org/officeDocument/2006/relationships/hyperlink" Target="http://hispanicasaber.planetasaber.com/encyclopedia/default.asp?idreg=61312&amp;ruta=Buscador" TargetMode="External"/><Relationship Id="rId28" Type="http://schemas.openxmlformats.org/officeDocument/2006/relationships/hyperlink" Target="http://hispanicasaber.planetasaber.com/encyclopedia/default.asp?idreg=61312&amp;ruta=Buscador" TargetMode="External"/><Relationship Id="rId29" Type="http://schemas.openxmlformats.org/officeDocument/2006/relationships/image" Target="media/image7.png"/><Relationship Id="rId60" Type="http://schemas.openxmlformats.org/officeDocument/2006/relationships/hyperlink" Target="http://www.panoramas.pitt.edu/content/sobre-la-historia-de-la-ca%C3%B1a-de-az%C3%BAcar-la-esclavitud-y-la-pobreza-del-trabajador-agr%C3%ADcola-la" TargetMode="Externa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hyperlink" Target="http://www.revistas.unal.edu.co/index.php/achsc/article/view/18299/19215" TargetMode="External"/><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38</Pages>
  <Words>9270</Words>
  <Characters>50988</Characters>
  <Application>Microsoft Macintosh Word</Application>
  <DocSecurity>0</DocSecurity>
  <Lines>424</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60138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Susana Rodriguez Vargas</dc:creator>
  <cp:lastModifiedBy>Maria Jose Osorio Arce</cp:lastModifiedBy>
  <cp:revision>4</cp:revision>
  <dcterms:created xsi:type="dcterms:W3CDTF">2015-10-05T16:18:00Z</dcterms:created>
  <dcterms:modified xsi:type="dcterms:W3CDTF">2015-10-08T19:32:00Z</dcterms:modified>
</cp:coreProperties>
</file>